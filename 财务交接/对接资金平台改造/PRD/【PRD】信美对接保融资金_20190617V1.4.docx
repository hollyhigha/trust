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22" w:leftChars="-12" w:firstLine="0" w:firstLineChars="0"/>
        <w:jc w:val="center"/>
        <w:rPr>
          <w:rFonts w:ascii="微软雅黑" w:hAnsi="微软雅黑"/>
          <w:b/>
          <w:sz w:val="28"/>
        </w:rPr>
      </w:pPr>
    </w:p>
    <w:p>
      <w:pPr>
        <w:ind w:left="-25" w:leftChars="-14" w:firstLine="0" w:firstLineChars="0"/>
        <w:jc w:val="center"/>
        <w:rPr>
          <w:rFonts w:ascii="微软雅黑" w:hAnsi="微软雅黑"/>
          <w:b/>
          <w:sz w:val="28"/>
        </w:rPr>
      </w:pPr>
      <w:r>
        <w:rPr>
          <w:rFonts w:hint="eastAsia" w:ascii="微软雅黑" w:hAnsi="微软雅黑"/>
          <w:b/>
          <w:sz w:val="28"/>
        </w:rPr>
        <w:t>对接保融资金产品需求说明书</w:t>
      </w:r>
    </w:p>
    <w:p>
      <w:pPr>
        <w:ind w:firstLine="0" w:firstLineChars="0"/>
        <w:jc w:val="center"/>
        <w:rPr>
          <w:rFonts w:ascii="微软雅黑" w:hAnsi="微软雅黑"/>
          <w:b/>
          <w:sz w:val="28"/>
        </w:rPr>
      </w:pPr>
    </w:p>
    <w:p>
      <w:pPr>
        <w:ind w:firstLine="360"/>
      </w:pPr>
    </w:p>
    <w:p>
      <w:pPr>
        <w:ind w:firstLineChars="111"/>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cols w:space="425" w:num="1"/>
          <w:docGrid w:type="lines" w:linePitch="312" w:charSpace="0"/>
        </w:sectPr>
      </w:pPr>
    </w:p>
    <w:p>
      <w:pPr>
        <w:ind w:firstLine="0" w:firstLineChars="0"/>
      </w:pPr>
    </w:p>
    <w:p>
      <w:pPr>
        <w:pStyle w:val="2"/>
        <w:ind w:firstLine="420"/>
      </w:pPr>
      <w:r>
        <w:rPr>
          <w:rFonts w:hint="eastAsia"/>
        </w:rPr>
        <w:t>【版本日志</w:t>
      </w:r>
      <w:r>
        <w:t>】</w:t>
      </w:r>
    </w:p>
    <w:tbl>
      <w:tblPr>
        <w:tblStyle w:val="29"/>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89"/>
        <w:gridCol w:w="1112"/>
        <w:gridCol w:w="1555"/>
        <w:gridCol w:w="4740"/>
        <w:tblGridChange w:id="0">
          <w:tblGrid>
            <w:gridCol w:w="889"/>
            <w:gridCol w:w="1112"/>
            <w:gridCol w:w="1555"/>
            <w:gridCol w:w="4740"/>
          </w:tblGrid>
        </w:tblGridChange>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9" w:type="dxa"/>
            <w:shd w:val="clear" w:color="auto" w:fill="9CC2E5" w:themeFill="accent1" w:themeFillTint="99"/>
          </w:tcPr>
          <w:p>
            <w:pPr>
              <w:adjustRightInd w:val="0"/>
              <w:snapToGrid w:val="0"/>
              <w:ind w:firstLine="0" w:firstLineChars="0"/>
              <w:rPr>
                <w:rFonts w:ascii="微软雅黑" w:hAnsi="微软雅黑"/>
                <w:szCs w:val="21"/>
              </w:rPr>
            </w:pPr>
            <w:r>
              <w:rPr>
                <w:rFonts w:hint="eastAsia" w:ascii="微软雅黑" w:hAnsi="微软雅黑"/>
                <w:szCs w:val="21"/>
              </w:rPr>
              <w:t>版本</w:t>
            </w:r>
          </w:p>
        </w:tc>
        <w:tc>
          <w:tcPr>
            <w:tcW w:w="1112" w:type="dxa"/>
            <w:shd w:val="clear" w:color="auto" w:fill="9CC2E5" w:themeFill="accent1" w:themeFillTint="99"/>
          </w:tcPr>
          <w:p>
            <w:pPr>
              <w:adjustRightInd w:val="0"/>
              <w:snapToGrid w:val="0"/>
              <w:ind w:firstLine="0" w:firstLineChars="0"/>
              <w:rPr>
                <w:rFonts w:ascii="微软雅黑" w:hAnsi="微软雅黑"/>
                <w:szCs w:val="21"/>
              </w:rPr>
            </w:pPr>
            <w:r>
              <w:rPr>
                <w:rFonts w:hint="eastAsia" w:ascii="微软雅黑" w:hAnsi="微软雅黑"/>
                <w:szCs w:val="21"/>
              </w:rPr>
              <w:t>更新人</w:t>
            </w:r>
          </w:p>
        </w:tc>
        <w:tc>
          <w:tcPr>
            <w:tcW w:w="1555" w:type="dxa"/>
            <w:shd w:val="clear" w:color="auto" w:fill="9CC2E5" w:themeFill="accent1" w:themeFillTint="99"/>
          </w:tcPr>
          <w:p>
            <w:pPr>
              <w:adjustRightInd w:val="0"/>
              <w:snapToGrid w:val="0"/>
              <w:ind w:firstLine="0" w:firstLineChars="0"/>
              <w:rPr>
                <w:rFonts w:ascii="微软雅黑" w:hAnsi="微软雅黑"/>
                <w:szCs w:val="21"/>
              </w:rPr>
            </w:pPr>
            <w:r>
              <w:rPr>
                <w:rFonts w:hint="eastAsia" w:ascii="微软雅黑" w:hAnsi="微软雅黑"/>
                <w:szCs w:val="21"/>
              </w:rPr>
              <w:t>更新日期</w:t>
            </w:r>
          </w:p>
        </w:tc>
        <w:tc>
          <w:tcPr>
            <w:tcW w:w="4740" w:type="dxa"/>
            <w:shd w:val="clear" w:color="auto" w:fill="9CC2E5" w:themeFill="accent1" w:themeFillTint="99"/>
          </w:tcPr>
          <w:p>
            <w:pPr>
              <w:adjustRightInd w:val="0"/>
              <w:snapToGrid w:val="0"/>
              <w:ind w:firstLine="0" w:firstLineChars="0"/>
              <w:rPr>
                <w:rFonts w:ascii="微软雅黑" w:hAnsi="微软雅黑"/>
                <w:szCs w:val="21"/>
              </w:rPr>
            </w:pPr>
            <w:r>
              <w:rPr>
                <w:rFonts w:hint="eastAsia" w:ascii="微软雅黑" w:hAnsi="微软雅黑"/>
                <w:szCs w:val="21"/>
              </w:rPr>
              <w:t>更新内容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9" w:type="dxa"/>
            <w:vAlign w:val="center"/>
          </w:tcPr>
          <w:p>
            <w:pPr>
              <w:adjustRightInd w:val="0"/>
              <w:snapToGrid w:val="0"/>
              <w:ind w:firstLine="0" w:firstLineChars="0"/>
              <w:rPr>
                <w:rFonts w:ascii="微软雅黑" w:hAnsi="微软雅黑"/>
                <w:szCs w:val="18"/>
              </w:rPr>
            </w:pPr>
            <w:r>
              <w:rPr>
                <w:rFonts w:hint="eastAsia" w:ascii="微软雅黑" w:hAnsi="微软雅黑"/>
                <w:szCs w:val="18"/>
              </w:rPr>
              <w:t>V1.0</w:t>
            </w:r>
          </w:p>
        </w:tc>
        <w:tc>
          <w:tcPr>
            <w:tcW w:w="1112" w:type="dxa"/>
            <w:vAlign w:val="center"/>
          </w:tcPr>
          <w:p>
            <w:pPr>
              <w:adjustRightInd w:val="0"/>
              <w:snapToGrid w:val="0"/>
              <w:ind w:firstLine="0" w:firstLineChars="0"/>
              <w:rPr>
                <w:rFonts w:ascii="微软雅黑" w:hAnsi="微软雅黑"/>
                <w:szCs w:val="18"/>
              </w:rPr>
            </w:pPr>
            <w:r>
              <w:rPr>
                <w:rFonts w:hint="eastAsia" w:ascii="微软雅黑" w:hAnsi="微软雅黑"/>
                <w:szCs w:val="18"/>
              </w:rPr>
              <w:t>穆聪</w:t>
            </w:r>
          </w:p>
        </w:tc>
        <w:tc>
          <w:tcPr>
            <w:tcW w:w="1555" w:type="dxa"/>
            <w:vAlign w:val="center"/>
          </w:tcPr>
          <w:p>
            <w:pPr>
              <w:adjustRightInd w:val="0"/>
              <w:snapToGrid w:val="0"/>
              <w:ind w:firstLine="0" w:firstLineChars="0"/>
              <w:rPr>
                <w:rFonts w:ascii="微软雅黑" w:hAnsi="微软雅黑"/>
                <w:szCs w:val="18"/>
              </w:rPr>
            </w:pPr>
            <w:r>
              <w:rPr>
                <w:rFonts w:hint="eastAsia" w:ascii="微软雅黑" w:hAnsi="微软雅黑"/>
                <w:szCs w:val="18"/>
              </w:rPr>
              <w:t>20</w:t>
            </w:r>
            <w:r>
              <w:rPr>
                <w:rFonts w:ascii="微软雅黑" w:hAnsi="微软雅黑"/>
                <w:szCs w:val="18"/>
              </w:rPr>
              <w:t>19</w:t>
            </w:r>
            <w:r>
              <w:rPr>
                <w:rFonts w:hint="eastAsia" w:ascii="微软雅黑" w:hAnsi="微软雅黑"/>
                <w:szCs w:val="18"/>
              </w:rPr>
              <w:t>-03-</w:t>
            </w:r>
            <w:r>
              <w:rPr>
                <w:rFonts w:ascii="微软雅黑" w:hAnsi="微软雅黑"/>
                <w:szCs w:val="18"/>
              </w:rPr>
              <w:t>06</w:t>
            </w:r>
          </w:p>
        </w:tc>
        <w:tc>
          <w:tcPr>
            <w:tcW w:w="4740" w:type="dxa"/>
            <w:vAlign w:val="center"/>
          </w:tcPr>
          <w:p>
            <w:pPr>
              <w:pStyle w:val="36"/>
              <w:adjustRightInd w:val="0"/>
              <w:snapToGrid w:val="0"/>
              <w:ind w:left="33" w:firstLine="0" w:firstLineChars="0"/>
              <w:rPr>
                <w:rFonts w:ascii="微软雅黑" w:hAnsi="微软雅黑"/>
                <w:szCs w:val="18"/>
              </w:rPr>
            </w:pPr>
            <w:r>
              <w:rPr>
                <w:rFonts w:hint="eastAsia" w:ascii="微软雅黑" w:hAnsi="微软雅黑"/>
                <w:szCs w:val="18"/>
              </w:rPr>
              <w:t>产品需求说明书初稿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9" w:type="dxa"/>
            <w:vAlign w:val="center"/>
          </w:tcPr>
          <w:p>
            <w:pPr>
              <w:adjustRightInd w:val="0"/>
              <w:snapToGrid w:val="0"/>
              <w:ind w:firstLine="0" w:firstLineChars="0"/>
              <w:rPr>
                <w:rFonts w:ascii="微软雅黑" w:hAnsi="微软雅黑"/>
                <w:szCs w:val="18"/>
              </w:rPr>
            </w:pPr>
            <w:r>
              <w:rPr>
                <w:rFonts w:hint="eastAsia" w:ascii="微软雅黑" w:hAnsi="微软雅黑"/>
                <w:szCs w:val="18"/>
              </w:rPr>
              <w:t>V1.1</w:t>
            </w:r>
          </w:p>
        </w:tc>
        <w:tc>
          <w:tcPr>
            <w:tcW w:w="1112" w:type="dxa"/>
            <w:vAlign w:val="center"/>
          </w:tcPr>
          <w:p>
            <w:pPr>
              <w:adjustRightInd w:val="0"/>
              <w:snapToGrid w:val="0"/>
              <w:ind w:firstLine="0" w:firstLineChars="0"/>
              <w:rPr>
                <w:rFonts w:ascii="微软雅黑" w:hAnsi="微软雅黑"/>
                <w:szCs w:val="18"/>
              </w:rPr>
            </w:pPr>
            <w:r>
              <w:rPr>
                <w:rFonts w:hint="eastAsia" w:ascii="微软雅黑" w:hAnsi="微软雅黑"/>
                <w:szCs w:val="18"/>
              </w:rPr>
              <w:t>穆聪</w:t>
            </w:r>
          </w:p>
        </w:tc>
        <w:tc>
          <w:tcPr>
            <w:tcW w:w="1555" w:type="dxa"/>
            <w:vAlign w:val="center"/>
          </w:tcPr>
          <w:p>
            <w:pPr>
              <w:adjustRightInd w:val="0"/>
              <w:snapToGrid w:val="0"/>
              <w:ind w:firstLine="0" w:firstLineChars="0"/>
              <w:rPr>
                <w:rFonts w:ascii="微软雅黑" w:hAnsi="微软雅黑"/>
                <w:szCs w:val="18"/>
              </w:rPr>
            </w:pPr>
            <w:r>
              <w:rPr>
                <w:rFonts w:hint="eastAsia" w:ascii="微软雅黑" w:hAnsi="微软雅黑"/>
                <w:szCs w:val="18"/>
              </w:rPr>
              <w:t>2019-04-29</w:t>
            </w:r>
          </w:p>
        </w:tc>
        <w:tc>
          <w:tcPr>
            <w:tcW w:w="4740" w:type="dxa"/>
            <w:vAlign w:val="center"/>
          </w:tcPr>
          <w:p>
            <w:pPr>
              <w:pStyle w:val="36"/>
              <w:numPr>
                <w:ilvl w:val="0"/>
                <w:numId w:val="3"/>
              </w:numPr>
              <w:adjustRightInd w:val="0"/>
              <w:snapToGrid w:val="0"/>
              <w:ind w:firstLineChars="0"/>
              <w:rPr>
                <w:rFonts w:ascii="微软雅黑" w:hAnsi="微软雅黑"/>
                <w:szCs w:val="18"/>
              </w:rPr>
            </w:pPr>
            <w:r>
              <w:rPr>
                <w:rFonts w:hint="eastAsia" w:ascii="微软雅黑" w:hAnsi="微软雅黑"/>
                <w:szCs w:val="18"/>
              </w:rPr>
              <w:t>根据资金系统账户接口增加是否交易、对账、记账字段修改账户管理信息的规则。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9" w:type="dxa"/>
            <w:vAlign w:val="center"/>
          </w:tcPr>
          <w:p>
            <w:pPr>
              <w:adjustRightInd w:val="0"/>
              <w:snapToGrid w:val="0"/>
              <w:ind w:firstLine="0" w:firstLineChars="0"/>
              <w:rPr>
                <w:rFonts w:ascii="微软雅黑" w:hAnsi="微软雅黑"/>
                <w:szCs w:val="18"/>
              </w:rPr>
            </w:pPr>
            <w:r>
              <w:rPr>
                <w:rFonts w:hint="eastAsia" w:ascii="微软雅黑" w:hAnsi="微软雅黑"/>
                <w:szCs w:val="18"/>
              </w:rPr>
              <w:t>V1.2</w:t>
            </w:r>
          </w:p>
        </w:tc>
        <w:tc>
          <w:tcPr>
            <w:tcW w:w="1112" w:type="dxa"/>
            <w:vAlign w:val="center"/>
          </w:tcPr>
          <w:p>
            <w:pPr>
              <w:adjustRightInd w:val="0"/>
              <w:snapToGrid w:val="0"/>
              <w:ind w:firstLine="0" w:firstLineChars="0"/>
              <w:rPr>
                <w:rFonts w:ascii="微软雅黑" w:hAnsi="微软雅黑"/>
                <w:szCs w:val="18"/>
              </w:rPr>
            </w:pPr>
            <w:r>
              <w:rPr>
                <w:rFonts w:hint="eastAsia" w:ascii="微软雅黑" w:hAnsi="微软雅黑"/>
                <w:szCs w:val="18"/>
              </w:rPr>
              <w:t>穆聪</w:t>
            </w:r>
          </w:p>
        </w:tc>
        <w:tc>
          <w:tcPr>
            <w:tcW w:w="1555" w:type="dxa"/>
            <w:vAlign w:val="center"/>
          </w:tcPr>
          <w:p>
            <w:pPr>
              <w:adjustRightInd w:val="0"/>
              <w:snapToGrid w:val="0"/>
              <w:ind w:firstLine="0" w:firstLineChars="0"/>
              <w:rPr>
                <w:rFonts w:ascii="微软雅黑" w:hAnsi="微软雅黑"/>
                <w:szCs w:val="18"/>
              </w:rPr>
            </w:pPr>
            <w:r>
              <w:rPr>
                <w:rFonts w:hint="eastAsia" w:ascii="微软雅黑" w:hAnsi="微软雅黑"/>
                <w:szCs w:val="18"/>
              </w:rPr>
              <w:t>2</w:t>
            </w:r>
            <w:r>
              <w:rPr>
                <w:rFonts w:ascii="微软雅黑" w:hAnsi="微软雅黑"/>
                <w:szCs w:val="18"/>
              </w:rPr>
              <w:t>019-05-13</w:t>
            </w:r>
          </w:p>
        </w:tc>
        <w:tc>
          <w:tcPr>
            <w:tcW w:w="4740" w:type="dxa"/>
            <w:vAlign w:val="center"/>
          </w:tcPr>
          <w:p>
            <w:pPr>
              <w:pStyle w:val="36"/>
              <w:numPr>
                <w:ilvl w:val="0"/>
                <w:numId w:val="4"/>
              </w:numPr>
              <w:adjustRightInd w:val="0"/>
              <w:snapToGrid w:val="0"/>
              <w:ind w:firstLineChars="0"/>
              <w:rPr>
                <w:rFonts w:ascii="微软雅黑" w:hAnsi="微软雅黑"/>
                <w:szCs w:val="18"/>
              </w:rPr>
            </w:pPr>
            <w:r>
              <w:rPr>
                <w:rFonts w:hint="eastAsia" w:ascii="微软雅黑" w:hAnsi="微软雅黑"/>
                <w:szCs w:val="18"/>
              </w:rPr>
              <w:t>调拨业务记账不含利息计提及利息计提冲销业务</w:t>
            </w:r>
          </w:p>
          <w:p>
            <w:pPr>
              <w:pStyle w:val="36"/>
              <w:numPr>
                <w:ilvl w:val="0"/>
                <w:numId w:val="4"/>
              </w:numPr>
              <w:adjustRightInd w:val="0"/>
              <w:snapToGrid w:val="0"/>
              <w:ind w:firstLineChars="0"/>
              <w:rPr>
                <w:rFonts w:ascii="微软雅黑" w:hAnsi="微软雅黑"/>
                <w:szCs w:val="18"/>
              </w:rPr>
            </w:pPr>
            <w:r>
              <w:rPr>
                <w:rFonts w:hint="eastAsia" w:ascii="微软雅黑" w:hAnsi="微软雅黑"/>
                <w:szCs w:val="18"/>
              </w:rPr>
              <w:t>更新第8章节相关文档记账规则和保融资金平台技术接口规范文档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9" w:type="dxa"/>
            <w:vAlign w:val="center"/>
          </w:tcPr>
          <w:p>
            <w:pPr>
              <w:adjustRightInd w:val="0"/>
              <w:snapToGrid w:val="0"/>
              <w:ind w:firstLine="0" w:firstLineChars="0"/>
              <w:rPr>
                <w:rFonts w:ascii="微软雅黑" w:hAnsi="微软雅黑"/>
                <w:szCs w:val="18"/>
              </w:rPr>
            </w:pPr>
            <w:r>
              <w:rPr>
                <w:rFonts w:hint="eastAsia" w:ascii="微软雅黑" w:hAnsi="微软雅黑"/>
                <w:szCs w:val="18"/>
              </w:rPr>
              <w:t>V1.3</w:t>
            </w:r>
          </w:p>
        </w:tc>
        <w:tc>
          <w:tcPr>
            <w:tcW w:w="1112" w:type="dxa"/>
            <w:vAlign w:val="center"/>
          </w:tcPr>
          <w:p>
            <w:pPr>
              <w:adjustRightInd w:val="0"/>
              <w:snapToGrid w:val="0"/>
              <w:ind w:firstLine="0" w:firstLineChars="0"/>
              <w:rPr>
                <w:rFonts w:ascii="微软雅黑" w:hAnsi="微软雅黑"/>
                <w:szCs w:val="18"/>
              </w:rPr>
            </w:pPr>
            <w:r>
              <w:rPr>
                <w:rFonts w:hint="eastAsia" w:ascii="微软雅黑" w:hAnsi="微软雅黑"/>
                <w:szCs w:val="18"/>
              </w:rPr>
              <w:t>穆聪</w:t>
            </w:r>
          </w:p>
        </w:tc>
        <w:tc>
          <w:tcPr>
            <w:tcW w:w="1555" w:type="dxa"/>
            <w:vAlign w:val="center"/>
          </w:tcPr>
          <w:p>
            <w:pPr>
              <w:adjustRightInd w:val="0"/>
              <w:snapToGrid w:val="0"/>
              <w:ind w:firstLine="0" w:firstLineChars="0"/>
              <w:rPr>
                <w:rFonts w:ascii="微软雅黑" w:hAnsi="微软雅黑"/>
                <w:szCs w:val="18"/>
              </w:rPr>
            </w:pPr>
            <w:r>
              <w:rPr>
                <w:rFonts w:hint="eastAsia" w:ascii="微软雅黑" w:hAnsi="微软雅黑"/>
                <w:szCs w:val="18"/>
              </w:rPr>
              <w:t>2019-05-14</w:t>
            </w:r>
          </w:p>
        </w:tc>
        <w:tc>
          <w:tcPr>
            <w:tcW w:w="4740" w:type="dxa"/>
            <w:vAlign w:val="center"/>
          </w:tcPr>
          <w:p>
            <w:pPr>
              <w:pStyle w:val="36"/>
              <w:numPr>
                <w:ilvl w:val="0"/>
                <w:numId w:val="4"/>
              </w:numPr>
              <w:adjustRightInd w:val="0"/>
              <w:snapToGrid w:val="0"/>
              <w:ind w:firstLineChars="0"/>
              <w:rPr>
                <w:rFonts w:ascii="微软雅黑" w:hAnsi="微软雅黑"/>
                <w:szCs w:val="18"/>
              </w:rPr>
            </w:pPr>
            <w:r>
              <w:rPr>
                <w:rFonts w:hint="eastAsia" w:ascii="微软雅黑" w:hAnsi="微软雅黑"/>
                <w:szCs w:val="18"/>
              </w:rPr>
              <w:t>新增对账码关联接口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9" w:type="dxa"/>
            <w:vAlign w:val="center"/>
          </w:tcPr>
          <w:p>
            <w:pPr>
              <w:adjustRightInd w:val="0"/>
              <w:snapToGrid w:val="0"/>
              <w:ind w:firstLine="0" w:firstLineChars="0"/>
              <w:rPr>
                <w:rFonts w:ascii="微软雅黑" w:hAnsi="微软雅黑"/>
                <w:szCs w:val="18"/>
              </w:rPr>
            </w:pPr>
            <w:r>
              <w:rPr>
                <w:rFonts w:hint="eastAsia" w:ascii="微软雅黑" w:hAnsi="微软雅黑"/>
                <w:szCs w:val="18"/>
              </w:rPr>
              <w:t>V1.4</w:t>
            </w:r>
          </w:p>
        </w:tc>
        <w:tc>
          <w:tcPr>
            <w:tcW w:w="1112" w:type="dxa"/>
            <w:vAlign w:val="center"/>
          </w:tcPr>
          <w:p>
            <w:pPr>
              <w:adjustRightInd w:val="0"/>
              <w:snapToGrid w:val="0"/>
              <w:ind w:firstLine="0" w:firstLineChars="0"/>
              <w:rPr>
                <w:rFonts w:ascii="微软雅黑" w:hAnsi="微软雅黑"/>
                <w:szCs w:val="18"/>
              </w:rPr>
            </w:pPr>
            <w:r>
              <w:rPr>
                <w:rFonts w:hint="eastAsia" w:ascii="微软雅黑" w:hAnsi="微软雅黑"/>
                <w:szCs w:val="18"/>
              </w:rPr>
              <w:t>穆聪</w:t>
            </w:r>
          </w:p>
        </w:tc>
        <w:tc>
          <w:tcPr>
            <w:tcW w:w="1555" w:type="dxa"/>
            <w:vAlign w:val="center"/>
          </w:tcPr>
          <w:p>
            <w:pPr>
              <w:adjustRightInd w:val="0"/>
              <w:snapToGrid w:val="0"/>
              <w:ind w:firstLine="0" w:firstLineChars="0"/>
              <w:rPr>
                <w:rFonts w:ascii="微软雅黑" w:hAnsi="微软雅黑"/>
                <w:szCs w:val="18"/>
              </w:rPr>
            </w:pPr>
            <w:r>
              <w:rPr>
                <w:rFonts w:hint="eastAsia" w:ascii="微软雅黑" w:hAnsi="微软雅黑"/>
                <w:szCs w:val="18"/>
              </w:rPr>
              <w:t>2019-06-17</w:t>
            </w:r>
          </w:p>
        </w:tc>
        <w:tc>
          <w:tcPr>
            <w:tcW w:w="4740" w:type="dxa"/>
            <w:vAlign w:val="center"/>
          </w:tcPr>
          <w:p>
            <w:pPr>
              <w:pStyle w:val="36"/>
              <w:numPr>
                <w:ilvl w:val="0"/>
                <w:numId w:val="4"/>
              </w:numPr>
              <w:adjustRightInd w:val="0"/>
              <w:snapToGrid w:val="0"/>
              <w:ind w:firstLineChars="0"/>
              <w:rPr>
                <w:rFonts w:ascii="微软雅黑" w:hAnsi="微软雅黑"/>
                <w:szCs w:val="18"/>
              </w:rPr>
            </w:pPr>
            <w:r>
              <w:rPr>
                <w:rFonts w:hint="eastAsia" w:ascii="微软雅黑" w:hAnsi="微软雅黑"/>
                <w:szCs w:val="18"/>
              </w:rPr>
              <w:t>细化3</w:t>
            </w:r>
            <w:r>
              <w:rPr>
                <w:rFonts w:ascii="微软雅黑" w:hAnsi="微软雅黑"/>
                <w:szCs w:val="18"/>
              </w:rPr>
              <w:t>.3.1.2.4</w:t>
            </w:r>
            <w:r>
              <w:rPr>
                <w:rFonts w:hint="eastAsia" w:ascii="微软雅黑" w:hAnsi="微软雅黑"/>
                <w:szCs w:val="18"/>
              </w:rPr>
              <w:t>章节对账模板销户的规则。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Change w:id="1" w:author="Nina" w:date="2019-09-02T19:02:09Z">
            <w:tblPrEx>
              <w:tblW w:w="82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blPrExChange>
        </w:tblPrEx>
        <w:trPr>
          <w:trHeight w:val="90" w:hRule="atLeast"/>
        </w:trPr>
        <w:tc>
          <w:tcPr>
            <w:tcW w:w="889" w:type="dxa"/>
            <w:vAlign w:val="center"/>
            <w:tcPrChange w:id="2" w:author="Nina" w:date="2019-09-02T19:02:09Z">
              <w:tcPr>
                <w:tcW w:w="889" w:type="dxa"/>
                <w:vAlign w:val="center"/>
              </w:tcPr>
            </w:tcPrChange>
          </w:tcPr>
          <w:p>
            <w:pPr>
              <w:adjustRightInd w:val="0"/>
              <w:snapToGrid w:val="0"/>
              <w:ind w:firstLine="0" w:firstLineChars="0"/>
              <w:rPr>
                <w:rFonts w:hint="eastAsia" w:ascii="微软雅黑" w:hAnsi="微软雅黑"/>
                <w:szCs w:val="18"/>
              </w:rPr>
            </w:pPr>
            <w:r>
              <w:rPr>
                <w:rFonts w:hint="eastAsia" w:ascii="微软雅黑" w:hAnsi="微软雅黑"/>
                <w:szCs w:val="18"/>
              </w:rPr>
              <w:t>V1.5</w:t>
            </w:r>
          </w:p>
        </w:tc>
        <w:tc>
          <w:tcPr>
            <w:tcW w:w="1112" w:type="dxa"/>
            <w:vAlign w:val="center"/>
            <w:tcPrChange w:id="3" w:author="Nina" w:date="2019-09-02T19:02:09Z">
              <w:tcPr>
                <w:tcW w:w="1112" w:type="dxa"/>
                <w:vAlign w:val="center"/>
              </w:tcPr>
            </w:tcPrChange>
          </w:tcPr>
          <w:p>
            <w:pPr>
              <w:adjustRightInd w:val="0"/>
              <w:snapToGrid w:val="0"/>
              <w:ind w:firstLine="0" w:firstLineChars="0"/>
              <w:rPr>
                <w:rFonts w:hint="eastAsia" w:ascii="微软雅黑" w:hAnsi="微软雅黑"/>
                <w:szCs w:val="18"/>
              </w:rPr>
            </w:pPr>
            <w:r>
              <w:rPr>
                <w:rFonts w:hint="eastAsia" w:ascii="微软雅黑" w:hAnsi="微软雅黑"/>
                <w:szCs w:val="18"/>
              </w:rPr>
              <w:t>穆聪</w:t>
            </w:r>
          </w:p>
        </w:tc>
        <w:tc>
          <w:tcPr>
            <w:tcW w:w="1555" w:type="dxa"/>
            <w:vAlign w:val="center"/>
            <w:tcPrChange w:id="4" w:author="Nina" w:date="2019-09-02T19:02:09Z">
              <w:tcPr>
                <w:tcW w:w="1555" w:type="dxa"/>
                <w:vAlign w:val="center"/>
              </w:tcPr>
            </w:tcPrChange>
          </w:tcPr>
          <w:p>
            <w:pPr>
              <w:adjustRightInd w:val="0"/>
              <w:snapToGrid w:val="0"/>
              <w:ind w:firstLine="0" w:firstLineChars="0"/>
              <w:rPr>
                <w:rFonts w:hint="eastAsia" w:ascii="微软雅黑" w:hAnsi="微软雅黑"/>
                <w:szCs w:val="18"/>
              </w:rPr>
            </w:pPr>
            <w:r>
              <w:rPr>
                <w:rFonts w:hint="eastAsia" w:ascii="微软雅黑" w:hAnsi="微软雅黑"/>
                <w:szCs w:val="18"/>
              </w:rPr>
              <w:t>2</w:t>
            </w:r>
            <w:r>
              <w:rPr>
                <w:rFonts w:ascii="微软雅黑" w:hAnsi="微软雅黑"/>
                <w:szCs w:val="18"/>
              </w:rPr>
              <w:t>019-07-04</w:t>
            </w:r>
          </w:p>
        </w:tc>
        <w:tc>
          <w:tcPr>
            <w:tcW w:w="4740" w:type="dxa"/>
            <w:vAlign w:val="center"/>
            <w:tcPrChange w:id="5" w:author="Nina" w:date="2019-09-02T19:02:09Z">
              <w:tcPr>
                <w:tcW w:w="4740" w:type="dxa"/>
                <w:vAlign w:val="center"/>
              </w:tcPr>
            </w:tcPrChange>
          </w:tcPr>
          <w:p>
            <w:pPr>
              <w:adjustRightInd w:val="0"/>
              <w:snapToGrid w:val="0"/>
              <w:ind w:firstLine="360" w:firstLineChars="0"/>
              <w:rPr>
                <w:rFonts w:hint="eastAsia" w:ascii="微软雅黑" w:hAnsi="微软雅黑"/>
                <w:szCs w:val="18"/>
              </w:rPr>
            </w:pPr>
            <w:r>
              <w:rPr>
                <w:rFonts w:hint="eastAsia" w:ascii="微软雅黑" w:hAnsi="微软雅黑"/>
                <w:szCs w:val="18"/>
              </w:rPr>
              <w:t>3</w:t>
            </w:r>
            <w:r>
              <w:rPr>
                <w:rFonts w:ascii="微软雅黑" w:hAnsi="微软雅黑"/>
                <w:szCs w:val="18"/>
              </w:rPr>
              <w:t>.1.3</w:t>
            </w:r>
            <w:r>
              <w:rPr>
                <w:rFonts w:hint="eastAsia" w:ascii="微软雅黑" w:hAnsi="微软雅黑"/>
                <w:szCs w:val="18"/>
              </w:rPr>
              <w:t>章节、3</w:t>
            </w:r>
            <w:r>
              <w:rPr>
                <w:rFonts w:ascii="微软雅黑" w:hAnsi="微软雅黑"/>
                <w:szCs w:val="18"/>
              </w:rPr>
              <w:t>.3.1.3</w:t>
            </w:r>
            <w:r>
              <w:rPr>
                <w:rFonts w:hint="eastAsia" w:ascii="微软雅黑" w:hAnsi="微软雅黑"/>
                <w:szCs w:val="18"/>
              </w:rPr>
              <w:t>章节账户变更增加支付宝账户PID及文件名的处理说明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ins w:id="6" w:author="Nina" w:date="2019-09-02T19:01:48Z"/>
        </w:trPr>
        <w:tc>
          <w:tcPr>
            <w:tcW w:w="889" w:type="dxa"/>
            <w:vAlign w:val="center"/>
          </w:tcPr>
          <w:p>
            <w:pPr>
              <w:adjustRightInd w:val="0"/>
              <w:snapToGrid w:val="0"/>
              <w:ind w:firstLine="0" w:firstLineChars="0"/>
              <w:rPr>
                <w:ins w:id="7" w:author="Nina" w:date="2019-09-02T19:01:48Z"/>
                <w:rFonts w:hint="default" w:ascii="微软雅黑" w:hAnsi="微软雅黑" w:eastAsia="微软雅黑"/>
                <w:color w:val="FF0000"/>
                <w:szCs w:val="18"/>
                <w:lang w:val="en-US" w:eastAsia="zh-CN"/>
                <w:rPrChange w:id="8" w:author="Nina" w:date="2019-09-02T19:02:08Z">
                  <w:rPr>
                    <w:ins w:id="9" w:author="Nina" w:date="2019-09-02T19:01:48Z"/>
                    <w:rFonts w:hint="default" w:ascii="微软雅黑" w:hAnsi="微软雅黑" w:eastAsia="微软雅黑"/>
                    <w:szCs w:val="18"/>
                    <w:lang w:val="en-US" w:eastAsia="zh-CN"/>
                  </w:rPr>
                </w:rPrChange>
              </w:rPr>
            </w:pPr>
            <w:ins w:id="10" w:author="Nina" w:date="2019-09-02T19:01:50Z">
              <w:r>
                <w:rPr>
                  <w:rFonts w:hint="eastAsia" w:ascii="微软雅黑" w:hAnsi="微软雅黑"/>
                  <w:color w:val="FF0000"/>
                  <w:szCs w:val="18"/>
                  <w:lang w:val="en-US" w:eastAsia="zh-CN"/>
                  <w:rPrChange w:id="11" w:author="Nina" w:date="2019-09-02T19:02:08Z">
                    <w:rPr>
                      <w:rFonts w:hint="eastAsia" w:ascii="微软雅黑" w:hAnsi="微软雅黑"/>
                      <w:szCs w:val="18"/>
                      <w:lang w:val="en-US" w:eastAsia="zh-CN"/>
                    </w:rPr>
                  </w:rPrChange>
                </w:rPr>
                <w:t>V1.</w:t>
              </w:r>
            </w:ins>
            <w:ins w:id="12" w:author="Nina" w:date="2019-09-02T19:01:52Z">
              <w:r>
                <w:rPr>
                  <w:rFonts w:hint="eastAsia" w:ascii="微软雅黑" w:hAnsi="微软雅黑"/>
                  <w:color w:val="FF0000"/>
                  <w:szCs w:val="18"/>
                  <w:lang w:val="en-US" w:eastAsia="zh-CN"/>
                  <w:rPrChange w:id="13" w:author="Nina" w:date="2019-09-02T19:02:08Z">
                    <w:rPr>
                      <w:rFonts w:hint="eastAsia" w:ascii="微软雅黑" w:hAnsi="微软雅黑"/>
                      <w:szCs w:val="18"/>
                      <w:lang w:val="en-US" w:eastAsia="zh-CN"/>
                    </w:rPr>
                  </w:rPrChange>
                </w:rPr>
                <w:t>6</w:t>
              </w:r>
            </w:ins>
          </w:p>
        </w:tc>
        <w:tc>
          <w:tcPr>
            <w:tcW w:w="1112" w:type="dxa"/>
            <w:vAlign w:val="center"/>
          </w:tcPr>
          <w:p>
            <w:pPr>
              <w:adjustRightInd w:val="0"/>
              <w:snapToGrid w:val="0"/>
              <w:ind w:firstLine="0" w:firstLineChars="0"/>
              <w:rPr>
                <w:ins w:id="14" w:author="Nina" w:date="2019-09-02T19:01:48Z"/>
                <w:rFonts w:hint="eastAsia" w:ascii="微软雅黑" w:hAnsi="微软雅黑" w:eastAsia="微软雅黑"/>
                <w:color w:val="FF0000"/>
                <w:szCs w:val="18"/>
                <w:lang w:val="en-US" w:eastAsia="zh-CN"/>
                <w:rPrChange w:id="15" w:author="Nina" w:date="2019-09-02T19:02:08Z">
                  <w:rPr>
                    <w:ins w:id="16" w:author="Nina" w:date="2019-09-02T19:01:48Z"/>
                    <w:rFonts w:hint="eastAsia" w:ascii="微软雅黑" w:hAnsi="微软雅黑" w:eastAsia="微软雅黑"/>
                    <w:szCs w:val="18"/>
                    <w:lang w:val="en-US" w:eastAsia="zh-CN"/>
                  </w:rPr>
                </w:rPrChange>
              </w:rPr>
            </w:pPr>
            <w:ins w:id="17" w:author="Nina" w:date="2019-09-02T19:02:00Z">
              <w:r>
                <w:rPr>
                  <w:rFonts w:hint="eastAsia" w:ascii="微软雅黑" w:hAnsi="微软雅黑"/>
                  <w:color w:val="FF0000"/>
                  <w:szCs w:val="18"/>
                  <w:lang w:val="en-US" w:eastAsia="zh-CN"/>
                  <w:rPrChange w:id="18" w:author="Nina" w:date="2019-09-02T19:02:08Z">
                    <w:rPr>
                      <w:rFonts w:hint="eastAsia" w:ascii="微软雅黑" w:hAnsi="微软雅黑"/>
                      <w:szCs w:val="18"/>
                      <w:lang w:val="en-US" w:eastAsia="zh-CN"/>
                    </w:rPr>
                  </w:rPrChange>
                </w:rPr>
                <w:t>穆聪</w:t>
              </w:r>
            </w:ins>
          </w:p>
        </w:tc>
        <w:tc>
          <w:tcPr>
            <w:tcW w:w="1555" w:type="dxa"/>
            <w:vAlign w:val="center"/>
          </w:tcPr>
          <w:p>
            <w:pPr>
              <w:adjustRightInd w:val="0"/>
              <w:snapToGrid w:val="0"/>
              <w:ind w:firstLine="0" w:firstLineChars="0"/>
              <w:rPr>
                <w:ins w:id="19" w:author="Nina" w:date="2019-09-02T19:01:48Z"/>
                <w:rFonts w:hint="default" w:ascii="微软雅黑" w:hAnsi="微软雅黑"/>
                <w:color w:val="FF0000"/>
                <w:szCs w:val="18"/>
                <w:lang w:val="en-US"/>
                <w:rPrChange w:id="20" w:author="Nina" w:date="2019-09-02T19:02:08Z">
                  <w:rPr>
                    <w:ins w:id="21" w:author="Nina" w:date="2019-09-02T19:01:48Z"/>
                    <w:rFonts w:hint="default" w:ascii="微软雅黑" w:hAnsi="微软雅黑"/>
                    <w:szCs w:val="18"/>
                    <w:lang w:val="en-US"/>
                  </w:rPr>
                </w:rPrChange>
              </w:rPr>
            </w:pPr>
            <w:ins w:id="22" w:author="Nina" w:date="2019-09-02T19:02:12Z">
              <w:r>
                <w:rPr>
                  <w:rFonts w:hint="eastAsia" w:ascii="微软雅黑" w:hAnsi="微软雅黑"/>
                  <w:color w:val="FF0000"/>
                  <w:szCs w:val="18"/>
                  <w:lang w:val="en-US" w:eastAsia="zh-CN"/>
                </w:rPr>
                <w:t>2019</w:t>
              </w:r>
            </w:ins>
            <w:ins w:id="23" w:author="Nina" w:date="2019-09-02T19:02:13Z">
              <w:r>
                <w:rPr>
                  <w:rFonts w:hint="eastAsia" w:ascii="微软雅黑" w:hAnsi="微软雅黑"/>
                  <w:color w:val="FF0000"/>
                  <w:szCs w:val="18"/>
                  <w:lang w:val="en-US" w:eastAsia="zh-CN"/>
                </w:rPr>
                <w:t>-09</w:t>
              </w:r>
            </w:ins>
            <w:ins w:id="24" w:author="Nina" w:date="2019-09-02T19:02:14Z">
              <w:r>
                <w:rPr>
                  <w:rFonts w:hint="eastAsia" w:ascii="微软雅黑" w:hAnsi="微软雅黑"/>
                  <w:color w:val="FF0000"/>
                  <w:szCs w:val="18"/>
                  <w:lang w:val="en-US" w:eastAsia="zh-CN"/>
                </w:rPr>
                <w:t>-</w:t>
              </w:r>
            </w:ins>
            <w:ins w:id="25" w:author="Nina" w:date="2019-09-02T19:02:15Z">
              <w:r>
                <w:rPr>
                  <w:rFonts w:hint="eastAsia" w:ascii="微软雅黑" w:hAnsi="微软雅黑"/>
                  <w:color w:val="FF0000"/>
                  <w:szCs w:val="18"/>
                  <w:lang w:val="en-US" w:eastAsia="zh-CN"/>
                </w:rPr>
                <w:t>02</w:t>
              </w:r>
            </w:ins>
          </w:p>
        </w:tc>
        <w:tc>
          <w:tcPr>
            <w:tcW w:w="4740" w:type="dxa"/>
            <w:vAlign w:val="center"/>
          </w:tcPr>
          <w:p>
            <w:pPr>
              <w:adjustRightInd w:val="0"/>
              <w:snapToGrid w:val="0"/>
              <w:ind w:firstLine="360" w:firstLineChars="0"/>
              <w:rPr>
                <w:ins w:id="26" w:author="Nina" w:date="2019-09-02T19:01:48Z"/>
                <w:rFonts w:hint="eastAsia" w:ascii="微软雅黑" w:hAnsi="微软雅黑"/>
                <w:color w:val="FF0000"/>
                <w:szCs w:val="18"/>
                <w:lang w:val="en-US"/>
                <w:rPrChange w:id="27" w:author="Nina" w:date="2019-09-02T19:02:08Z">
                  <w:rPr>
                    <w:ins w:id="28" w:author="Nina" w:date="2019-09-02T19:01:48Z"/>
                    <w:rFonts w:hint="default" w:ascii="微软雅黑" w:hAnsi="微软雅黑"/>
                    <w:szCs w:val="18"/>
                    <w:lang w:val="en-US"/>
                  </w:rPr>
                </w:rPrChange>
              </w:rPr>
            </w:pPr>
            <w:ins w:id="29" w:author="Nina" w:date="2019-09-02T19:02:35Z">
              <w:r>
                <w:rPr>
                  <w:rFonts w:hint="eastAsia" w:ascii="微软雅黑" w:hAnsi="微软雅黑"/>
                  <w:color w:val="FF0000"/>
                  <w:szCs w:val="18"/>
                  <w:lang w:val="en-US" w:eastAsia="zh-CN"/>
                </w:rPr>
                <w:t>3</w:t>
              </w:r>
            </w:ins>
            <w:ins w:id="30" w:author="Nina" w:date="2019-09-02T19:02:36Z">
              <w:r>
                <w:rPr>
                  <w:rFonts w:hint="eastAsia" w:ascii="微软雅黑" w:hAnsi="微软雅黑"/>
                  <w:color w:val="FF0000"/>
                  <w:szCs w:val="18"/>
                  <w:lang w:val="en-US" w:eastAsia="zh-CN"/>
                </w:rPr>
                <w:t>.4.2</w:t>
              </w:r>
            </w:ins>
            <w:ins w:id="31" w:author="Nina" w:date="2019-09-02T19:02:39Z">
              <w:r>
                <w:rPr>
                  <w:rFonts w:hint="eastAsia" w:ascii="微软雅黑" w:hAnsi="微软雅黑"/>
                  <w:color w:val="FF0000"/>
                  <w:szCs w:val="18"/>
                  <w:lang w:val="en-US" w:eastAsia="zh-CN"/>
                </w:rPr>
                <w:t>章节</w:t>
              </w:r>
            </w:ins>
            <w:ins w:id="32" w:author="Nina" w:date="2019-09-02T19:02:40Z">
              <w:r>
                <w:rPr>
                  <w:rFonts w:hint="eastAsia" w:ascii="微软雅黑" w:hAnsi="微软雅黑"/>
                  <w:color w:val="FF0000"/>
                  <w:szCs w:val="18"/>
                  <w:lang w:val="en-US" w:eastAsia="zh-CN"/>
                </w:rPr>
                <w:t>增加</w:t>
              </w:r>
            </w:ins>
            <w:ins w:id="33" w:author="Nina" w:date="2019-09-02T19:02:42Z">
              <w:r>
                <w:rPr>
                  <w:rFonts w:hint="eastAsia" w:ascii="微软雅黑" w:hAnsi="微软雅黑"/>
                  <w:color w:val="FF0000"/>
                  <w:szCs w:val="18"/>
                  <w:lang w:val="en-US" w:eastAsia="zh-CN"/>
                </w:rPr>
                <w:t>投资</w:t>
              </w:r>
            </w:ins>
            <w:ins w:id="34" w:author="Nina" w:date="2019-09-02T19:02:43Z">
              <w:r>
                <w:rPr>
                  <w:rFonts w:hint="eastAsia" w:ascii="微软雅黑" w:hAnsi="微软雅黑"/>
                  <w:color w:val="FF0000"/>
                  <w:szCs w:val="18"/>
                  <w:lang w:val="en-US" w:eastAsia="zh-CN"/>
                </w:rPr>
                <w:t>类</w:t>
              </w:r>
            </w:ins>
            <w:ins w:id="35" w:author="Nina" w:date="2019-09-02T19:02:54Z">
              <w:r>
                <w:rPr>
                  <w:rFonts w:hint="eastAsia" w:ascii="微软雅黑" w:hAnsi="微软雅黑"/>
                  <w:color w:val="FF0000"/>
                  <w:szCs w:val="18"/>
                  <w:lang w:val="en-US" w:eastAsia="zh-CN"/>
                </w:rPr>
                <w:t>业务</w:t>
              </w:r>
            </w:ins>
            <w:ins w:id="36" w:author="Nina" w:date="2019-09-02T19:02:58Z">
              <w:r>
                <w:rPr>
                  <w:rFonts w:hint="eastAsia" w:ascii="微软雅黑" w:hAnsi="微软雅黑"/>
                  <w:color w:val="FF0000"/>
                  <w:szCs w:val="18"/>
                  <w:lang w:val="en-US" w:eastAsia="zh-CN"/>
                </w:rPr>
                <w:t>资金调拨</w:t>
              </w:r>
            </w:ins>
          </w:p>
        </w:tc>
      </w:tr>
    </w:tbl>
    <w:p>
      <w:pPr>
        <w:ind w:firstLine="360"/>
      </w:pPr>
    </w:p>
    <w:p>
      <w:pPr>
        <w:pStyle w:val="2"/>
        <w:numPr>
          <w:ilvl w:val="0"/>
          <w:numId w:val="5"/>
        </w:numPr>
      </w:pPr>
      <w:r>
        <w:rPr>
          <w:rFonts w:hint="eastAsia"/>
        </w:rPr>
        <w:t>【背景和目标】</w:t>
      </w:r>
    </w:p>
    <w:p>
      <w:pPr>
        <w:ind w:firstLine="360"/>
      </w:pPr>
      <w:r>
        <w:rPr>
          <w:rFonts w:hint="eastAsia"/>
        </w:rPr>
        <w:t>因采购的保融资金系统需将该系统部分功能与信美现有资金系统部分功能融合，需与信美对账、记账、收付费交易等模块进行对接，形成完整的资金链路闭环业务流程。</w:t>
      </w:r>
    </w:p>
    <w:p>
      <w:pPr>
        <w:pStyle w:val="2"/>
        <w:numPr>
          <w:ilvl w:val="0"/>
          <w:numId w:val="5"/>
        </w:numPr>
      </w:pPr>
      <w:r>
        <w:rPr>
          <w:rFonts w:hint="eastAsia"/>
        </w:rPr>
        <w:t>【产品概述】</w:t>
      </w:r>
    </w:p>
    <w:p>
      <w:pPr>
        <w:pStyle w:val="3"/>
        <w:numPr>
          <w:ilvl w:val="1"/>
          <w:numId w:val="5"/>
        </w:numPr>
        <w:ind w:left="747" w:right="180"/>
      </w:pPr>
      <w:r>
        <w:rPr>
          <w:rFonts w:hint="eastAsia"/>
        </w:rPr>
        <w:t xml:space="preserve">功能范围 </w:t>
      </w:r>
    </w:p>
    <w:tbl>
      <w:tblPr>
        <w:tblStyle w:val="29"/>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
        <w:gridCol w:w="1190"/>
        <w:gridCol w:w="1697"/>
        <w:gridCol w:w="1983"/>
        <w:gridCol w:w="1190"/>
        <w:gridCol w:w="1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6" w:type="dxa"/>
            <w:shd w:val="clear" w:color="auto" w:fill="9CC2E5" w:themeFill="accent1" w:themeFillTint="99"/>
          </w:tcPr>
          <w:p>
            <w:pPr>
              <w:ind w:firstLine="0" w:firstLineChars="0"/>
              <w:jc w:val="left"/>
              <w:rPr>
                <w:rFonts w:ascii="宋体" w:hAnsi="宋体" w:eastAsia="宋体"/>
                <w:szCs w:val="18"/>
              </w:rPr>
            </w:pPr>
            <w:r>
              <w:rPr>
                <w:rFonts w:hint="eastAsia" w:ascii="宋体" w:hAnsi="宋体" w:eastAsia="宋体"/>
                <w:szCs w:val="18"/>
              </w:rPr>
              <w:t>编号</w:t>
            </w:r>
          </w:p>
        </w:tc>
        <w:tc>
          <w:tcPr>
            <w:tcW w:w="1190" w:type="dxa"/>
            <w:shd w:val="clear" w:color="auto" w:fill="9CC2E5" w:themeFill="accent1" w:themeFillTint="99"/>
          </w:tcPr>
          <w:p>
            <w:pPr>
              <w:ind w:firstLine="0" w:firstLineChars="0"/>
              <w:jc w:val="left"/>
              <w:rPr>
                <w:rFonts w:ascii="宋体" w:hAnsi="宋体" w:eastAsia="宋体"/>
                <w:szCs w:val="18"/>
              </w:rPr>
            </w:pPr>
            <w:r>
              <w:rPr>
                <w:rFonts w:hint="eastAsia" w:ascii="宋体" w:hAnsi="宋体" w:eastAsia="宋体"/>
                <w:szCs w:val="18"/>
              </w:rPr>
              <w:t>功能模块</w:t>
            </w:r>
          </w:p>
        </w:tc>
        <w:tc>
          <w:tcPr>
            <w:tcW w:w="1697" w:type="dxa"/>
            <w:shd w:val="clear" w:color="auto" w:fill="9CC2E5" w:themeFill="accent1" w:themeFillTint="99"/>
          </w:tcPr>
          <w:p>
            <w:pPr>
              <w:ind w:firstLine="0" w:firstLineChars="0"/>
              <w:jc w:val="left"/>
              <w:rPr>
                <w:rFonts w:ascii="宋体" w:hAnsi="宋体" w:eastAsia="宋体"/>
                <w:szCs w:val="18"/>
              </w:rPr>
            </w:pPr>
            <w:r>
              <w:rPr>
                <w:rFonts w:hint="eastAsia" w:ascii="宋体" w:hAnsi="宋体" w:eastAsia="宋体"/>
                <w:szCs w:val="18"/>
              </w:rPr>
              <w:t>功能点</w:t>
            </w:r>
          </w:p>
        </w:tc>
        <w:tc>
          <w:tcPr>
            <w:tcW w:w="1983" w:type="dxa"/>
            <w:shd w:val="clear" w:color="auto" w:fill="9CC2E5" w:themeFill="accent1" w:themeFillTint="99"/>
          </w:tcPr>
          <w:p>
            <w:pPr>
              <w:ind w:firstLine="0" w:firstLineChars="0"/>
              <w:jc w:val="left"/>
              <w:rPr>
                <w:rFonts w:ascii="宋体" w:hAnsi="宋体" w:eastAsia="宋体"/>
                <w:szCs w:val="18"/>
              </w:rPr>
            </w:pPr>
            <w:r>
              <w:rPr>
                <w:rFonts w:hint="eastAsia" w:ascii="宋体" w:hAnsi="宋体" w:eastAsia="宋体"/>
                <w:szCs w:val="18"/>
              </w:rPr>
              <w:t>二级功能点</w:t>
            </w:r>
          </w:p>
        </w:tc>
        <w:tc>
          <w:tcPr>
            <w:tcW w:w="1190" w:type="dxa"/>
            <w:shd w:val="clear" w:color="auto" w:fill="9CC2E5" w:themeFill="accent1" w:themeFillTint="99"/>
          </w:tcPr>
          <w:p>
            <w:pPr>
              <w:ind w:firstLine="0" w:firstLineChars="0"/>
              <w:jc w:val="left"/>
              <w:rPr>
                <w:rFonts w:ascii="宋体" w:hAnsi="宋体" w:eastAsia="宋体"/>
                <w:szCs w:val="18"/>
              </w:rPr>
            </w:pPr>
            <w:r>
              <w:rPr>
                <w:rFonts w:hint="eastAsia" w:ascii="宋体" w:hAnsi="宋体" w:eastAsia="宋体"/>
                <w:szCs w:val="18"/>
              </w:rPr>
              <w:t>三级功能点</w:t>
            </w:r>
          </w:p>
        </w:tc>
        <w:tc>
          <w:tcPr>
            <w:tcW w:w="1190" w:type="dxa"/>
            <w:shd w:val="clear" w:color="auto" w:fill="9CC2E5" w:themeFill="accent1" w:themeFillTint="99"/>
          </w:tcPr>
          <w:p>
            <w:pPr>
              <w:ind w:firstLine="0" w:firstLineChars="0"/>
              <w:jc w:val="left"/>
              <w:rPr>
                <w:rFonts w:ascii="宋体" w:hAnsi="宋体" w:eastAsia="宋体"/>
                <w:szCs w:val="18"/>
              </w:rPr>
            </w:pPr>
            <w:r>
              <w:rPr>
                <w:rFonts w:hint="eastAsia" w:ascii="宋体" w:hAnsi="宋体" w:eastAsia="宋体"/>
                <w:szCs w:val="18"/>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6" w:type="dxa"/>
            <w:vMerge w:val="restart"/>
            <w:shd w:val="clear" w:color="auto" w:fill="FFFFFF" w:themeFill="background1"/>
          </w:tcPr>
          <w:p>
            <w:pPr>
              <w:ind w:firstLine="0" w:firstLineChars="0"/>
              <w:jc w:val="left"/>
              <w:rPr>
                <w:rFonts w:ascii="宋体" w:hAnsi="宋体" w:eastAsia="宋体"/>
                <w:szCs w:val="18"/>
              </w:rPr>
            </w:pPr>
            <w:r>
              <w:rPr>
                <w:rFonts w:hint="eastAsia" w:ascii="宋体" w:hAnsi="宋体" w:eastAsia="宋体"/>
                <w:szCs w:val="18"/>
              </w:rPr>
              <w:t>1</w:t>
            </w:r>
          </w:p>
        </w:tc>
        <w:tc>
          <w:tcPr>
            <w:tcW w:w="1190" w:type="dxa"/>
            <w:vMerge w:val="restart"/>
            <w:shd w:val="clear" w:color="auto" w:fill="FFFFFF" w:themeFill="background1"/>
          </w:tcPr>
          <w:p>
            <w:pPr>
              <w:ind w:firstLine="0" w:firstLineChars="0"/>
              <w:jc w:val="left"/>
              <w:rPr>
                <w:rFonts w:ascii="宋体" w:hAnsi="宋体" w:eastAsia="宋体"/>
                <w:szCs w:val="18"/>
              </w:rPr>
            </w:pPr>
            <w:r>
              <w:rPr>
                <w:rFonts w:hint="eastAsia" w:ascii="宋体" w:hAnsi="宋体" w:eastAsia="宋体"/>
                <w:szCs w:val="18"/>
              </w:rPr>
              <w:t>账户管理</w:t>
            </w:r>
          </w:p>
        </w:tc>
        <w:tc>
          <w:tcPr>
            <w:tcW w:w="1697" w:type="dxa"/>
            <w:vMerge w:val="restart"/>
            <w:shd w:val="clear" w:color="auto" w:fill="FFFFFF" w:themeFill="background1"/>
          </w:tcPr>
          <w:p>
            <w:pPr>
              <w:ind w:firstLine="0" w:firstLineChars="0"/>
              <w:jc w:val="left"/>
              <w:rPr>
                <w:rFonts w:ascii="宋体" w:hAnsi="宋体" w:eastAsia="宋体"/>
                <w:szCs w:val="18"/>
              </w:rPr>
            </w:pPr>
            <w:r>
              <w:rPr>
                <w:rFonts w:hint="eastAsia" w:ascii="宋体" w:hAnsi="宋体" w:eastAsia="宋体"/>
                <w:szCs w:val="18"/>
              </w:rPr>
              <w:t>账户信息同步</w:t>
            </w:r>
          </w:p>
        </w:tc>
        <w:tc>
          <w:tcPr>
            <w:tcW w:w="1983" w:type="dxa"/>
            <w:shd w:val="clear" w:color="auto" w:fill="FFFFFF" w:themeFill="background1"/>
          </w:tcPr>
          <w:p>
            <w:pPr>
              <w:ind w:firstLine="0" w:firstLineChars="0"/>
              <w:jc w:val="left"/>
              <w:rPr>
                <w:rFonts w:ascii="宋体" w:hAnsi="宋体" w:eastAsia="宋体"/>
                <w:szCs w:val="18"/>
              </w:rPr>
            </w:pPr>
            <w:r>
              <w:rPr>
                <w:rFonts w:hint="eastAsia" w:ascii="宋体" w:hAnsi="宋体" w:eastAsia="宋体"/>
                <w:szCs w:val="18"/>
              </w:rPr>
              <w:t>新增</w:t>
            </w:r>
          </w:p>
        </w:tc>
        <w:tc>
          <w:tcPr>
            <w:tcW w:w="1190" w:type="dxa"/>
            <w:shd w:val="clear" w:color="auto" w:fill="FFFFFF" w:themeFill="background1"/>
          </w:tcPr>
          <w:p>
            <w:pPr>
              <w:ind w:firstLine="0" w:firstLineChars="0"/>
              <w:jc w:val="left"/>
              <w:rPr>
                <w:rFonts w:ascii="宋体" w:hAnsi="宋体" w:eastAsia="宋体"/>
                <w:szCs w:val="18"/>
              </w:rPr>
            </w:pPr>
          </w:p>
        </w:tc>
        <w:tc>
          <w:tcPr>
            <w:tcW w:w="1190" w:type="dxa"/>
            <w:shd w:val="clear" w:color="auto" w:fill="FFFFFF" w:themeFill="background1"/>
          </w:tcPr>
          <w:p>
            <w:pPr>
              <w:ind w:firstLine="0" w:firstLineChars="0"/>
              <w:jc w:val="left"/>
              <w:rPr>
                <w:rFonts w:ascii="宋体" w:hAnsi="宋体" w:eastAsia="宋体"/>
                <w:szCs w:val="18"/>
              </w:rPr>
            </w:pPr>
            <w:r>
              <w:rPr>
                <w:rFonts w:hint="eastAsia" w:ascii="宋体" w:hAnsi="宋体" w:eastAsia="宋体"/>
                <w:szCs w:val="18"/>
              </w:rPr>
              <w:t>P0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6" w:type="dxa"/>
            <w:vMerge w:val="continue"/>
            <w:shd w:val="clear" w:color="auto" w:fill="FFFFFF" w:themeFill="background1"/>
          </w:tcPr>
          <w:p>
            <w:pPr>
              <w:ind w:firstLine="0" w:firstLineChars="0"/>
              <w:jc w:val="left"/>
              <w:rPr>
                <w:rFonts w:ascii="宋体" w:hAnsi="宋体" w:eastAsia="宋体"/>
                <w:szCs w:val="18"/>
              </w:rPr>
            </w:pPr>
          </w:p>
        </w:tc>
        <w:tc>
          <w:tcPr>
            <w:tcW w:w="1190" w:type="dxa"/>
            <w:vMerge w:val="continue"/>
            <w:shd w:val="clear" w:color="auto" w:fill="FFFFFF" w:themeFill="background1"/>
          </w:tcPr>
          <w:p>
            <w:pPr>
              <w:ind w:firstLine="0" w:firstLineChars="0"/>
              <w:jc w:val="left"/>
              <w:rPr>
                <w:rFonts w:ascii="宋体" w:hAnsi="宋体" w:eastAsia="宋体"/>
                <w:szCs w:val="18"/>
              </w:rPr>
            </w:pPr>
          </w:p>
        </w:tc>
        <w:tc>
          <w:tcPr>
            <w:tcW w:w="1697" w:type="dxa"/>
            <w:vMerge w:val="continue"/>
            <w:shd w:val="clear" w:color="auto" w:fill="FFFFFF" w:themeFill="background1"/>
          </w:tcPr>
          <w:p>
            <w:pPr>
              <w:ind w:firstLine="0" w:firstLineChars="0"/>
              <w:jc w:val="left"/>
              <w:rPr>
                <w:rFonts w:ascii="宋体" w:hAnsi="宋体" w:eastAsia="宋体"/>
                <w:szCs w:val="18"/>
              </w:rPr>
            </w:pPr>
          </w:p>
        </w:tc>
        <w:tc>
          <w:tcPr>
            <w:tcW w:w="1983" w:type="dxa"/>
            <w:shd w:val="clear" w:color="auto" w:fill="FFFFFF" w:themeFill="background1"/>
          </w:tcPr>
          <w:p>
            <w:pPr>
              <w:ind w:firstLine="0" w:firstLineChars="0"/>
              <w:jc w:val="left"/>
              <w:rPr>
                <w:rFonts w:ascii="宋体" w:hAnsi="宋体" w:eastAsia="宋体"/>
                <w:szCs w:val="18"/>
              </w:rPr>
            </w:pPr>
            <w:r>
              <w:rPr>
                <w:rFonts w:hint="eastAsia" w:ascii="宋体" w:hAnsi="宋体" w:eastAsia="宋体"/>
                <w:szCs w:val="18"/>
              </w:rPr>
              <w:t>销户</w:t>
            </w:r>
          </w:p>
        </w:tc>
        <w:tc>
          <w:tcPr>
            <w:tcW w:w="1190" w:type="dxa"/>
            <w:shd w:val="clear" w:color="auto" w:fill="FFFFFF" w:themeFill="background1"/>
          </w:tcPr>
          <w:p>
            <w:pPr>
              <w:ind w:firstLine="0" w:firstLineChars="0"/>
              <w:jc w:val="left"/>
              <w:rPr>
                <w:rFonts w:ascii="宋体" w:hAnsi="宋体" w:eastAsia="宋体"/>
                <w:szCs w:val="18"/>
              </w:rPr>
            </w:pPr>
          </w:p>
        </w:tc>
        <w:tc>
          <w:tcPr>
            <w:tcW w:w="1190" w:type="dxa"/>
            <w:shd w:val="clear" w:color="auto" w:fill="FFFFFF" w:themeFill="background1"/>
          </w:tcPr>
          <w:p>
            <w:pPr>
              <w:ind w:firstLine="0" w:firstLineChars="0"/>
              <w:jc w:val="left"/>
              <w:rPr>
                <w:rFonts w:ascii="宋体" w:hAnsi="宋体" w:eastAsia="宋体"/>
                <w:szCs w:val="18"/>
              </w:rPr>
            </w:pPr>
            <w:r>
              <w:rPr>
                <w:rFonts w:hint="eastAsia" w:ascii="宋体" w:hAnsi="宋体" w:eastAsia="宋体"/>
                <w:szCs w:val="18"/>
              </w:rPr>
              <w:t>P</w:t>
            </w:r>
            <w:r>
              <w:rPr>
                <w:rFonts w:ascii="宋体" w:hAnsi="宋体" w:eastAsia="宋体"/>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6" w:type="dxa"/>
            <w:vMerge w:val="continue"/>
            <w:shd w:val="clear" w:color="auto" w:fill="FFFFFF" w:themeFill="background1"/>
          </w:tcPr>
          <w:p>
            <w:pPr>
              <w:ind w:firstLine="0" w:firstLineChars="0"/>
              <w:jc w:val="left"/>
              <w:rPr>
                <w:rFonts w:ascii="宋体" w:hAnsi="宋体" w:eastAsia="宋体"/>
                <w:szCs w:val="18"/>
              </w:rPr>
            </w:pPr>
          </w:p>
        </w:tc>
        <w:tc>
          <w:tcPr>
            <w:tcW w:w="1190" w:type="dxa"/>
            <w:vMerge w:val="continue"/>
            <w:shd w:val="clear" w:color="auto" w:fill="FFFFFF" w:themeFill="background1"/>
          </w:tcPr>
          <w:p>
            <w:pPr>
              <w:ind w:firstLine="0" w:firstLineChars="0"/>
              <w:jc w:val="left"/>
              <w:rPr>
                <w:rFonts w:ascii="宋体" w:hAnsi="宋体" w:eastAsia="宋体"/>
                <w:szCs w:val="18"/>
              </w:rPr>
            </w:pPr>
          </w:p>
        </w:tc>
        <w:tc>
          <w:tcPr>
            <w:tcW w:w="1697" w:type="dxa"/>
            <w:vMerge w:val="continue"/>
            <w:shd w:val="clear" w:color="auto" w:fill="FFFFFF" w:themeFill="background1"/>
          </w:tcPr>
          <w:p>
            <w:pPr>
              <w:ind w:firstLine="0" w:firstLineChars="0"/>
              <w:jc w:val="left"/>
              <w:rPr>
                <w:rFonts w:ascii="宋体" w:hAnsi="宋体" w:eastAsia="宋体"/>
                <w:szCs w:val="18"/>
              </w:rPr>
            </w:pPr>
          </w:p>
        </w:tc>
        <w:tc>
          <w:tcPr>
            <w:tcW w:w="1983" w:type="dxa"/>
            <w:shd w:val="clear" w:color="auto" w:fill="FFFFFF" w:themeFill="background1"/>
          </w:tcPr>
          <w:p>
            <w:pPr>
              <w:ind w:firstLine="0" w:firstLineChars="0"/>
              <w:jc w:val="left"/>
              <w:rPr>
                <w:rFonts w:ascii="宋体" w:hAnsi="宋体" w:eastAsia="宋体"/>
                <w:szCs w:val="18"/>
              </w:rPr>
            </w:pPr>
            <w:r>
              <w:rPr>
                <w:rFonts w:hint="eastAsia" w:ascii="宋体" w:hAnsi="宋体" w:eastAsia="宋体"/>
                <w:szCs w:val="18"/>
              </w:rPr>
              <w:t>变更</w:t>
            </w:r>
          </w:p>
        </w:tc>
        <w:tc>
          <w:tcPr>
            <w:tcW w:w="1190" w:type="dxa"/>
            <w:shd w:val="clear" w:color="auto" w:fill="FFFFFF" w:themeFill="background1"/>
          </w:tcPr>
          <w:p>
            <w:pPr>
              <w:ind w:firstLine="0" w:firstLineChars="0"/>
              <w:jc w:val="left"/>
              <w:rPr>
                <w:rFonts w:ascii="宋体" w:hAnsi="宋体" w:eastAsia="宋体"/>
                <w:szCs w:val="18"/>
              </w:rPr>
            </w:pPr>
          </w:p>
        </w:tc>
        <w:tc>
          <w:tcPr>
            <w:tcW w:w="1190" w:type="dxa"/>
            <w:shd w:val="clear" w:color="auto" w:fill="FFFFFF" w:themeFill="background1"/>
          </w:tcPr>
          <w:p>
            <w:pPr>
              <w:ind w:firstLine="0" w:firstLineChars="0"/>
              <w:jc w:val="left"/>
              <w:rPr>
                <w:rFonts w:ascii="宋体" w:hAnsi="宋体" w:eastAsia="宋体"/>
                <w:szCs w:val="18"/>
              </w:rPr>
            </w:pPr>
            <w:r>
              <w:rPr>
                <w:rFonts w:hint="eastAsia" w:ascii="宋体" w:hAnsi="宋体" w:eastAsia="宋体"/>
                <w:szCs w:val="18"/>
              </w:rPr>
              <w:t>P0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6" w:type="dxa"/>
            <w:shd w:val="clear" w:color="auto" w:fill="FFFFFF" w:themeFill="background1"/>
          </w:tcPr>
          <w:p>
            <w:pPr>
              <w:ind w:firstLine="0" w:firstLineChars="0"/>
              <w:jc w:val="left"/>
              <w:rPr>
                <w:rFonts w:ascii="宋体" w:hAnsi="宋体" w:eastAsia="宋体"/>
                <w:szCs w:val="18"/>
              </w:rPr>
            </w:pPr>
            <w:r>
              <w:rPr>
                <w:rFonts w:hint="eastAsia" w:ascii="宋体" w:hAnsi="宋体" w:eastAsia="宋体"/>
                <w:szCs w:val="18"/>
              </w:rPr>
              <w:t>2</w:t>
            </w:r>
          </w:p>
        </w:tc>
        <w:tc>
          <w:tcPr>
            <w:tcW w:w="1190" w:type="dxa"/>
            <w:shd w:val="clear" w:color="auto" w:fill="FFFFFF" w:themeFill="background1"/>
          </w:tcPr>
          <w:p>
            <w:pPr>
              <w:ind w:firstLine="0" w:firstLineChars="0"/>
              <w:jc w:val="left"/>
              <w:rPr>
                <w:rFonts w:ascii="宋体" w:hAnsi="宋体" w:eastAsia="宋体"/>
                <w:szCs w:val="18"/>
              </w:rPr>
            </w:pPr>
            <w:r>
              <w:rPr>
                <w:rFonts w:hint="eastAsia" w:ascii="宋体" w:hAnsi="宋体" w:eastAsia="宋体"/>
                <w:szCs w:val="18"/>
              </w:rPr>
              <w:t>账户配置</w:t>
            </w:r>
          </w:p>
        </w:tc>
        <w:tc>
          <w:tcPr>
            <w:tcW w:w="1697" w:type="dxa"/>
            <w:shd w:val="clear" w:color="auto" w:fill="FFFFFF" w:themeFill="background1"/>
          </w:tcPr>
          <w:p>
            <w:pPr>
              <w:ind w:firstLine="0" w:firstLineChars="0"/>
              <w:jc w:val="left"/>
              <w:rPr>
                <w:rFonts w:ascii="宋体" w:hAnsi="宋体" w:eastAsia="宋体"/>
                <w:szCs w:val="18"/>
              </w:rPr>
            </w:pPr>
            <w:r>
              <w:rPr>
                <w:rFonts w:hint="eastAsia" w:ascii="宋体" w:hAnsi="宋体" w:eastAsia="宋体"/>
                <w:szCs w:val="18"/>
              </w:rPr>
              <w:t>账户信息配置</w:t>
            </w:r>
          </w:p>
        </w:tc>
        <w:tc>
          <w:tcPr>
            <w:tcW w:w="1983" w:type="dxa"/>
            <w:shd w:val="clear" w:color="auto" w:fill="FFFFFF" w:themeFill="background1"/>
          </w:tcPr>
          <w:p>
            <w:pPr>
              <w:ind w:firstLine="0" w:firstLineChars="0"/>
              <w:jc w:val="left"/>
              <w:rPr>
                <w:rFonts w:ascii="宋体" w:hAnsi="宋体" w:eastAsia="宋体"/>
                <w:szCs w:val="18"/>
              </w:rPr>
            </w:pPr>
            <w:r>
              <w:rPr>
                <w:rFonts w:hint="eastAsia" w:ascii="宋体" w:hAnsi="宋体" w:eastAsia="宋体"/>
                <w:szCs w:val="18"/>
              </w:rPr>
              <w:t>账户信息配置</w:t>
            </w:r>
          </w:p>
        </w:tc>
        <w:tc>
          <w:tcPr>
            <w:tcW w:w="1190" w:type="dxa"/>
            <w:shd w:val="clear" w:color="auto" w:fill="FFFFFF" w:themeFill="background1"/>
          </w:tcPr>
          <w:p>
            <w:pPr>
              <w:ind w:firstLine="0" w:firstLineChars="0"/>
              <w:jc w:val="left"/>
              <w:rPr>
                <w:rFonts w:ascii="宋体" w:hAnsi="宋体" w:eastAsia="宋体"/>
                <w:szCs w:val="18"/>
              </w:rPr>
            </w:pPr>
          </w:p>
        </w:tc>
        <w:tc>
          <w:tcPr>
            <w:tcW w:w="1190" w:type="dxa"/>
            <w:shd w:val="clear" w:color="auto" w:fill="FFFFFF" w:themeFill="background1"/>
          </w:tcPr>
          <w:p>
            <w:pPr>
              <w:ind w:firstLine="0" w:firstLineChars="0"/>
              <w:jc w:val="left"/>
              <w:rPr>
                <w:rFonts w:ascii="宋体" w:hAnsi="宋体" w:eastAsia="宋体"/>
                <w:szCs w:val="18"/>
              </w:rPr>
            </w:pPr>
            <w:r>
              <w:rPr>
                <w:rFonts w:hint="eastAsia" w:ascii="宋体" w:hAnsi="宋体" w:eastAsia="宋体"/>
                <w:szCs w:val="18"/>
              </w:rPr>
              <w:t>P3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6" w:type="dxa"/>
            <w:vMerge w:val="restart"/>
            <w:shd w:val="clear" w:color="auto" w:fill="FFFFFF" w:themeFill="background1"/>
          </w:tcPr>
          <w:p>
            <w:pPr>
              <w:ind w:firstLine="0" w:firstLineChars="0"/>
              <w:rPr>
                <w:rFonts w:ascii="宋体" w:hAnsi="宋体" w:eastAsia="宋体"/>
                <w:szCs w:val="18"/>
              </w:rPr>
            </w:pPr>
            <w:r>
              <w:rPr>
                <w:rFonts w:ascii="宋体" w:hAnsi="宋体" w:eastAsia="宋体"/>
                <w:szCs w:val="18"/>
              </w:rPr>
              <w:t>3</w:t>
            </w:r>
          </w:p>
        </w:tc>
        <w:tc>
          <w:tcPr>
            <w:tcW w:w="1190" w:type="dxa"/>
            <w:vMerge w:val="restart"/>
            <w:shd w:val="clear" w:color="auto" w:fill="FFFFFF" w:themeFill="background1"/>
          </w:tcPr>
          <w:p>
            <w:pPr>
              <w:ind w:firstLine="0" w:firstLineChars="0"/>
              <w:jc w:val="left"/>
              <w:rPr>
                <w:rFonts w:ascii="宋体" w:hAnsi="宋体" w:eastAsia="宋体"/>
                <w:szCs w:val="18"/>
              </w:rPr>
            </w:pPr>
            <w:r>
              <w:rPr>
                <w:rFonts w:hint="eastAsia" w:ascii="宋体" w:hAnsi="宋体" w:eastAsia="宋体"/>
                <w:szCs w:val="18"/>
              </w:rPr>
              <w:t>对账</w:t>
            </w:r>
          </w:p>
        </w:tc>
        <w:tc>
          <w:tcPr>
            <w:tcW w:w="1697" w:type="dxa"/>
            <w:vMerge w:val="restart"/>
            <w:shd w:val="clear" w:color="auto" w:fill="FFFFFF" w:themeFill="background1"/>
          </w:tcPr>
          <w:p>
            <w:pPr>
              <w:ind w:firstLine="0" w:firstLineChars="0"/>
              <w:jc w:val="left"/>
              <w:rPr>
                <w:rFonts w:ascii="宋体" w:hAnsi="宋体" w:eastAsia="宋体"/>
                <w:szCs w:val="18"/>
              </w:rPr>
            </w:pPr>
            <w:r>
              <w:rPr>
                <w:rFonts w:hint="eastAsia" w:ascii="宋体" w:hAnsi="宋体" w:eastAsia="宋体"/>
                <w:szCs w:val="18"/>
              </w:rPr>
              <w:t>账号信息变更</w:t>
            </w:r>
          </w:p>
        </w:tc>
        <w:tc>
          <w:tcPr>
            <w:tcW w:w="1983" w:type="dxa"/>
            <w:vMerge w:val="restart"/>
            <w:shd w:val="clear" w:color="auto" w:fill="FFFFFF" w:themeFill="background1"/>
          </w:tcPr>
          <w:p>
            <w:pPr>
              <w:ind w:firstLine="0" w:firstLineChars="0"/>
              <w:jc w:val="left"/>
              <w:rPr>
                <w:rFonts w:ascii="宋体" w:hAnsi="宋体" w:eastAsia="宋体"/>
                <w:szCs w:val="18"/>
              </w:rPr>
            </w:pPr>
            <w:r>
              <w:rPr>
                <w:rFonts w:hint="eastAsia" w:ascii="宋体" w:hAnsi="宋体" w:eastAsia="宋体"/>
                <w:szCs w:val="18"/>
              </w:rPr>
              <w:t>新增</w:t>
            </w:r>
          </w:p>
        </w:tc>
        <w:tc>
          <w:tcPr>
            <w:tcW w:w="1190" w:type="dxa"/>
            <w:shd w:val="clear" w:color="auto" w:fill="FFFFFF" w:themeFill="background1"/>
          </w:tcPr>
          <w:p>
            <w:pPr>
              <w:ind w:firstLine="0" w:firstLineChars="0"/>
              <w:jc w:val="left"/>
              <w:rPr>
                <w:rFonts w:ascii="宋体" w:hAnsi="宋体" w:eastAsia="宋体"/>
                <w:szCs w:val="18"/>
              </w:rPr>
            </w:pPr>
            <w:r>
              <w:rPr>
                <w:rFonts w:hint="eastAsia" w:ascii="宋体" w:hAnsi="宋体" w:eastAsia="宋体"/>
                <w:szCs w:val="18"/>
              </w:rPr>
              <w:t>账号</w:t>
            </w:r>
          </w:p>
        </w:tc>
        <w:tc>
          <w:tcPr>
            <w:tcW w:w="1190" w:type="dxa"/>
            <w:shd w:val="clear" w:color="auto" w:fill="FFFFFF" w:themeFill="background1"/>
          </w:tcPr>
          <w:p>
            <w:pPr>
              <w:ind w:firstLine="0" w:firstLineChars="0"/>
              <w:jc w:val="left"/>
              <w:rPr>
                <w:rFonts w:ascii="宋体" w:hAnsi="宋体" w:eastAsia="宋体"/>
                <w:szCs w:val="18"/>
              </w:rPr>
            </w:pPr>
            <w:r>
              <w:rPr>
                <w:rFonts w:hint="eastAsia" w:ascii="宋体" w:hAnsi="宋体" w:eastAsia="宋体"/>
                <w:szCs w:val="18"/>
              </w:rPr>
              <w:t>P0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6" w:type="dxa"/>
            <w:vMerge w:val="continue"/>
            <w:shd w:val="clear" w:color="auto" w:fill="FFFFFF" w:themeFill="background1"/>
          </w:tcPr>
          <w:p>
            <w:pPr>
              <w:ind w:firstLine="0" w:firstLineChars="0"/>
              <w:rPr>
                <w:rFonts w:ascii="宋体" w:hAnsi="宋体" w:eastAsia="宋体"/>
                <w:szCs w:val="18"/>
              </w:rPr>
            </w:pPr>
          </w:p>
        </w:tc>
        <w:tc>
          <w:tcPr>
            <w:tcW w:w="1190" w:type="dxa"/>
            <w:vMerge w:val="continue"/>
            <w:shd w:val="clear" w:color="auto" w:fill="FFFFFF" w:themeFill="background1"/>
          </w:tcPr>
          <w:p>
            <w:pPr>
              <w:ind w:firstLine="0" w:firstLineChars="0"/>
              <w:jc w:val="left"/>
              <w:rPr>
                <w:rFonts w:ascii="宋体" w:hAnsi="宋体" w:eastAsia="宋体"/>
                <w:szCs w:val="18"/>
              </w:rPr>
            </w:pPr>
          </w:p>
        </w:tc>
        <w:tc>
          <w:tcPr>
            <w:tcW w:w="1697" w:type="dxa"/>
            <w:vMerge w:val="continue"/>
            <w:shd w:val="clear" w:color="auto" w:fill="FFFFFF" w:themeFill="background1"/>
          </w:tcPr>
          <w:p>
            <w:pPr>
              <w:ind w:firstLine="0" w:firstLineChars="0"/>
              <w:jc w:val="left"/>
              <w:rPr>
                <w:rFonts w:ascii="宋体" w:hAnsi="宋体" w:eastAsia="宋体"/>
                <w:szCs w:val="18"/>
              </w:rPr>
            </w:pPr>
          </w:p>
        </w:tc>
        <w:tc>
          <w:tcPr>
            <w:tcW w:w="1983" w:type="dxa"/>
            <w:vMerge w:val="continue"/>
            <w:shd w:val="clear" w:color="auto" w:fill="FFFFFF" w:themeFill="background1"/>
          </w:tcPr>
          <w:p>
            <w:pPr>
              <w:ind w:firstLine="0" w:firstLineChars="0"/>
              <w:jc w:val="left"/>
              <w:rPr>
                <w:rFonts w:ascii="宋体" w:hAnsi="宋体" w:eastAsia="宋体"/>
                <w:szCs w:val="18"/>
              </w:rPr>
            </w:pPr>
          </w:p>
        </w:tc>
        <w:tc>
          <w:tcPr>
            <w:tcW w:w="1190" w:type="dxa"/>
            <w:shd w:val="clear" w:color="auto" w:fill="FFFFFF" w:themeFill="background1"/>
          </w:tcPr>
          <w:p>
            <w:pPr>
              <w:ind w:firstLine="0" w:firstLineChars="0"/>
              <w:jc w:val="left"/>
              <w:rPr>
                <w:rFonts w:ascii="宋体" w:hAnsi="宋体" w:eastAsia="宋体"/>
                <w:szCs w:val="18"/>
              </w:rPr>
            </w:pPr>
            <w:r>
              <w:rPr>
                <w:rFonts w:hint="eastAsia" w:ascii="宋体" w:hAnsi="宋体" w:eastAsia="宋体"/>
                <w:szCs w:val="18"/>
              </w:rPr>
              <w:t>对账规则</w:t>
            </w:r>
          </w:p>
        </w:tc>
        <w:tc>
          <w:tcPr>
            <w:tcW w:w="1190" w:type="dxa"/>
            <w:shd w:val="clear" w:color="auto" w:fill="FFFFFF" w:themeFill="background1"/>
          </w:tcPr>
          <w:p>
            <w:pPr>
              <w:ind w:firstLine="0" w:firstLineChars="0"/>
              <w:jc w:val="left"/>
              <w:rPr>
                <w:rFonts w:ascii="宋体" w:hAnsi="宋体" w:eastAsia="宋体"/>
                <w:szCs w:val="18"/>
              </w:rPr>
            </w:pPr>
            <w:r>
              <w:rPr>
                <w:rFonts w:hint="eastAsia" w:ascii="宋体" w:hAnsi="宋体" w:eastAsia="宋体"/>
                <w:szCs w:val="18"/>
              </w:rPr>
              <w:t>P3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6" w:type="dxa"/>
            <w:vMerge w:val="continue"/>
            <w:shd w:val="clear" w:color="auto" w:fill="FFFFFF" w:themeFill="background1"/>
          </w:tcPr>
          <w:p>
            <w:pPr>
              <w:ind w:firstLine="360"/>
              <w:jc w:val="left"/>
              <w:rPr>
                <w:rFonts w:ascii="宋体" w:hAnsi="宋体" w:eastAsia="宋体"/>
                <w:szCs w:val="18"/>
              </w:rPr>
            </w:pPr>
          </w:p>
        </w:tc>
        <w:tc>
          <w:tcPr>
            <w:tcW w:w="1190" w:type="dxa"/>
            <w:vMerge w:val="continue"/>
            <w:shd w:val="clear" w:color="auto" w:fill="FFFFFF" w:themeFill="background1"/>
          </w:tcPr>
          <w:p>
            <w:pPr>
              <w:ind w:firstLine="360"/>
              <w:jc w:val="left"/>
              <w:rPr>
                <w:rFonts w:ascii="宋体" w:hAnsi="宋体" w:eastAsia="宋体"/>
                <w:szCs w:val="18"/>
              </w:rPr>
            </w:pPr>
          </w:p>
        </w:tc>
        <w:tc>
          <w:tcPr>
            <w:tcW w:w="1697" w:type="dxa"/>
            <w:vMerge w:val="continue"/>
            <w:shd w:val="clear" w:color="auto" w:fill="FFFFFF" w:themeFill="background1"/>
          </w:tcPr>
          <w:p>
            <w:pPr>
              <w:ind w:firstLine="0" w:firstLineChars="0"/>
              <w:jc w:val="left"/>
              <w:rPr>
                <w:rFonts w:ascii="宋体" w:hAnsi="宋体" w:eastAsia="宋体"/>
                <w:szCs w:val="18"/>
              </w:rPr>
            </w:pPr>
          </w:p>
        </w:tc>
        <w:tc>
          <w:tcPr>
            <w:tcW w:w="1983" w:type="dxa"/>
            <w:shd w:val="clear" w:color="auto" w:fill="FFFFFF" w:themeFill="background1"/>
          </w:tcPr>
          <w:p>
            <w:pPr>
              <w:ind w:firstLine="0" w:firstLineChars="0"/>
              <w:jc w:val="left"/>
              <w:rPr>
                <w:rFonts w:ascii="宋体" w:hAnsi="宋体" w:eastAsia="宋体"/>
                <w:szCs w:val="18"/>
              </w:rPr>
            </w:pPr>
            <w:r>
              <w:rPr>
                <w:rFonts w:hint="eastAsia" w:ascii="宋体" w:hAnsi="宋体" w:eastAsia="宋体"/>
                <w:szCs w:val="18"/>
              </w:rPr>
              <w:t>销户</w:t>
            </w:r>
          </w:p>
        </w:tc>
        <w:tc>
          <w:tcPr>
            <w:tcW w:w="1190" w:type="dxa"/>
            <w:shd w:val="clear" w:color="auto" w:fill="FFFFFF" w:themeFill="background1"/>
          </w:tcPr>
          <w:p>
            <w:pPr>
              <w:ind w:firstLine="0" w:firstLineChars="0"/>
              <w:jc w:val="left"/>
              <w:rPr>
                <w:rFonts w:ascii="宋体" w:hAnsi="宋体" w:eastAsia="宋体"/>
                <w:szCs w:val="18"/>
              </w:rPr>
            </w:pPr>
          </w:p>
        </w:tc>
        <w:tc>
          <w:tcPr>
            <w:tcW w:w="1190" w:type="dxa"/>
            <w:shd w:val="clear" w:color="auto" w:fill="FFFFFF" w:themeFill="background1"/>
          </w:tcPr>
          <w:p>
            <w:pPr>
              <w:ind w:firstLine="0" w:firstLineChars="0"/>
              <w:jc w:val="left"/>
              <w:rPr>
                <w:rFonts w:ascii="宋体" w:hAnsi="宋体" w:eastAsia="宋体"/>
                <w:szCs w:val="18"/>
              </w:rPr>
            </w:pPr>
            <w:r>
              <w:rPr>
                <w:rFonts w:hint="eastAsia" w:ascii="宋体" w:hAnsi="宋体" w:eastAsia="宋体"/>
                <w:szCs w:val="18"/>
              </w:rPr>
              <w:t>P1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6" w:type="dxa"/>
            <w:vMerge w:val="continue"/>
            <w:shd w:val="clear" w:color="auto" w:fill="FFFFFF" w:themeFill="background1"/>
          </w:tcPr>
          <w:p>
            <w:pPr>
              <w:ind w:firstLine="0" w:firstLineChars="0"/>
              <w:jc w:val="left"/>
              <w:rPr>
                <w:rFonts w:ascii="宋体" w:hAnsi="宋体" w:eastAsia="宋体"/>
                <w:szCs w:val="18"/>
              </w:rPr>
            </w:pPr>
          </w:p>
        </w:tc>
        <w:tc>
          <w:tcPr>
            <w:tcW w:w="1190" w:type="dxa"/>
            <w:vMerge w:val="continue"/>
            <w:shd w:val="clear" w:color="auto" w:fill="FFFFFF" w:themeFill="background1"/>
          </w:tcPr>
          <w:p>
            <w:pPr>
              <w:ind w:firstLine="0" w:firstLineChars="0"/>
              <w:jc w:val="left"/>
              <w:rPr>
                <w:rFonts w:ascii="宋体" w:hAnsi="宋体" w:eastAsia="宋体"/>
                <w:szCs w:val="18"/>
              </w:rPr>
            </w:pPr>
          </w:p>
        </w:tc>
        <w:tc>
          <w:tcPr>
            <w:tcW w:w="1697" w:type="dxa"/>
            <w:vMerge w:val="continue"/>
            <w:shd w:val="clear" w:color="auto" w:fill="FFFFFF" w:themeFill="background1"/>
          </w:tcPr>
          <w:p>
            <w:pPr>
              <w:ind w:firstLine="0" w:firstLineChars="0"/>
              <w:jc w:val="left"/>
              <w:rPr>
                <w:rFonts w:ascii="宋体" w:hAnsi="宋体" w:eastAsia="宋体"/>
                <w:szCs w:val="18"/>
              </w:rPr>
            </w:pPr>
          </w:p>
        </w:tc>
        <w:tc>
          <w:tcPr>
            <w:tcW w:w="1983" w:type="dxa"/>
            <w:shd w:val="clear" w:color="auto" w:fill="FFFFFF" w:themeFill="background1"/>
          </w:tcPr>
          <w:p>
            <w:pPr>
              <w:ind w:firstLine="0" w:firstLineChars="0"/>
              <w:jc w:val="left"/>
              <w:rPr>
                <w:rFonts w:ascii="宋体" w:hAnsi="宋体" w:eastAsia="宋体"/>
                <w:szCs w:val="18"/>
              </w:rPr>
            </w:pPr>
            <w:r>
              <w:rPr>
                <w:rFonts w:hint="eastAsia" w:ascii="宋体" w:hAnsi="宋体" w:eastAsia="宋体"/>
                <w:szCs w:val="18"/>
              </w:rPr>
              <w:t>变更</w:t>
            </w:r>
          </w:p>
        </w:tc>
        <w:tc>
          <w:tcPr>
            <w:tcW w:w="1190" w:type="dxa"/>
            <w:shd w:val="clear" w:color="auto" w:fill="FFFFFF" w:themeFill="background1"/>
          </w:tcPr>
          <w:p>
            <w:pPr>
              <w:ind w:firstLine="0" w:firstLineChars="0"/>
              <w:jc w:val="left"/>
              <w:rPr>
                <w:rFonts w:ascii="宋体" w:hAnsi="宋体" w:eastAsia="宋体"/>
                <w:szCs w:val="18"/>
              </w:rPr>
            </w:pPr>
          </w:p>
        </w:tc>
        <w:tc>
          <w:tcPr>
            <w:tcW w:w="1190" w:type="dxa"/>
            <w:shd w:val="clear" w:color="auto" w:fill="FFFFFF" w:themeFill="background1"/>
          </w:tcPr>
          <w:p>
            <w:pPr>
              <w:ind w:firstLine="0" w:firstLineChars="0"/>
              <w:jc w:val="left"/>
              <w:rPr>
                <w:rFonts w:ascii="宋体" w:hAnsi="宋体" w:eastAsia="宋体"/>
                <w:szCs w:val="18"/>
              </w:rPr>
            </w:pPr>
            <w:r>
              <w:rPr>
                <w:rFonts w:hint="eastAsia" w:ascii="宋体" w:hAnsi="宋体" w:eastAsia="宋体"/>
                <w:szCs w:val="18"/>
              </w:rPr>
              <w:t>P</w:t>
            </w:r>
            <w:r>
              <w:rPr>
                <w:rFonts w:ascii="宋体" w:hAnsi="宋体" w:eastAsia="宋体"/>
                <w:szCs w:val="18"/>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6" w:type="dxa"/>
            <w:vMerge w:val="continue"/>
            <w:shd w:val="clear" w:color="auto" w:fill="FFFFFF" w:themeFill="background1"/>
          </w:tcPr>
          <w:p>
            <w:pPr>
              <w:ind w:firstLine="0" w:firstLineChars="0"/>
              <w:jc w:val="left"/>
              <w:rPr>
                <w:rFonts w:ascii="宋体" w:hAnsi="宋体" w:eastAsia="宋体"/>
                <w:szCs w:val="18"/>
              </w:rPr>
            </w:pPr>
          </w:p>
        </w:tc>
        <w:tc>
          <w:tcPr>
            <w:tcW w:w="1190" w:type="dxa"/>
            <w:vMerge w:val="continue"/>
            <w:shd w:val="clear" w:color="auto" w:fill="FFFFFF" w:themeFill="background1"/>
          </w:tcPr>
          <w:p>
            <w:pPr>
              <w:ind w:firstLine="0" w:firstLineChars="0"/>
              <w:jc w:val="left"/>
              <w:rPr>
                <w:rFonts w:ascii="宋体" w:hAnsi="宋体" w:eastAsia="宋体"/>
                <w:szCs w:val="18"/>
              </w:rPr>
            </w:pPr>
          </w:p>
        </w:tc>
        <w:tc>
          <w:tcPr>
            <w:tcW w:w="1697" w:type="dxa"/>
            <w:shd w:val="clear" w:color="auto" w:fill="FFFFFF" w:themeFill="background1"/>
          </w:tcPr>
          <w:p>
            <w:pPr>
              <w:ind w:firstLine="0" w:firstLineChars="0"/>
              <w:jc w:val="left"/>
              <w:rPr>
                <w:rFonts w:ascii="宋体" w:hAnsi="宋体" w:eastAsia="宋体"/>
                <w:szCs w:val="18"/>
              </w:rPr>
            </w:pPr>
            <w:r>
              <w:rPr>
                <w:rFonts w:hint="eastAsia" w:ascii="宋体" w:hAnsi="宋体" w:eastAsia="宋体"/>
                <w:szCs w:val="18"/>
              </w:rPr>
              <w:t>账单获取</w:t>
            </w:r>
          </w:p>
        </w:tc>
        <w:tc>
          <w:tcPr>
            <w:tcW w:w="1983" w:type="dxa"/>
            <w:shd w:val="clear" w:color="auto" w:fill="FFFFFF" w:themeFill="background1"/>
          </w:tcPr>
          <w:p>
            <w:pPr>
              <w:ind w:firstLine="0" w:firstLineChars="0"/>
              <w:jc w:val="left"/>
              <w:rPr>
                <w:rFonts w:ascii="宋体" w:hAnsi="宋体" w:eastAsia="宋体"/>
                <w:szCs w:val="18"/>
              </w:rPr>
            </w:pPr>
            <w:r>
              <w:rPr>
                <w:rFonts w:hint="eastAsia" w:ascii="宋体" w:hAnsi="宋体" w:eastAsia="宋体"/>
                <w:szCs w:val="18"/>
              </w:rPr>
              <w:t>账单获取</w:t>
            </w:r>
          </w:p>
        </w:tc>
        <w:tc>
          <w:tcPr>
            <w:tcW w:w="1190" w:type="dxa"/>
            <w:shd w:val="clear" w:color="auto" w:fill="FFFFFF" w:themeFill="background1"/>
          </w:tcPr>
          <w:p>
            <w:pPr>
              <w:ind w:firstLine="0" w:firstLineChars="0"/>
              <w:jc w:val="left"/>
              <w:rPr>
                <w:rFonts w:ascii="宋体" w:hAnsi="宋体" w:eastAsia="宋体"/>
                <w:szCs w:val="18"/>
              </w:rPr>
            </w:pPr>
          </w:p>
        </w:tc>
        <w:tc>
          <w:tcPr>
            <w:tcW w:w="1190" w:type="dxa"/>
            <w:shd w:val="clear" w:color="auto" w:fill="FFFFFF" w:themeFill="background1"/>
          </w:tcPr>
          <w:p>
            <w:pPr>
              <w:ind w:firstLine="0" w:firstLineChars="0"/>
              <w:jc w:val="left"/>
              <w:rPr>
                <w:rFonts w:ascii="宋体" w:hAnsi="宋体" w:eastAsia="宋体"/>
                <w:szCs w:val="18"/>
              </w:rPr>
            </w:pPr>
            <w:r>
              <w:rPr>
                <w:rFonts w:hint="eastAsia" w:ascii="宋体" w:hAnsi="宋体" w:eastAsia="宋体"/>
                <w:szCs w:val="18"/>
              </w:rPr>
              <w:t>P0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6" w:type="dxa"/>
            <w:vMerge w:val="continue"/>
            <w:shd w:val="clear" w:color="auto" w:fill="FFFFFF" w:themeFill="background1"/>
          </w:tcPr>
          <w:p>
            <w:pPr>
              <w:ind w:firstLine="0" w:firstLineChars="0"/>
              <w:jc w:val="left"/>
              <w:rPr>
                <w:rFonts w:ascii="宋体" w:hAnsi="宋体" w:eastAsia="宋体"/>
                <w:szCs w:val="18"/>
              </w:rPr>
            </w:pPr>
          </w:p>
        </w:tc>
        <w:tc>
          <w:tcPr>
            <w:tcW w:w="1190" w:type="dxa"/>
            <w:vMerge w:val="continue"/>
            <w:shd w:val="clear" w:color="auto" w:fill="FFFFFF" w:themeFill="background1"/>
          </w:tcPr>
          <w:p>
            <w:pPr>
              <w:ind w:firstLine="0" w:firstLineChars="0"/>
              <w:jc w:val="left"/>
              <w:rPr>
                <w:rFonts w:ascii="宋体" w:hAnsi="宋体" w:eastAsia="宋体"/>
                <w:szCs w:val="18"/>
              </w:rPr>
            </w:pPr>
          </w:p>
        </w:tc>
        <w:tc>
          <w:tcPr>
            <w:tcW w:w="1697" w:type="dxa"/>
            <w:shd w:val="clear" w:color="auto" w:fill="FFFFFF" w:themeFill="background1"/>
          </w:tcPr>
          <w:p>
            <w:pPr>
              <w:ind w:firstLine="0" w:firstLineChars="0"/>
              <w:jc w:val="left"/>
              <w:rPr>
                <w:rFonts w:ascii="宋体" w:hAnsi="宋体" w:eastAsia="宋体"/>
                <w:szCs w:val="18"/>
              </w:rPr>
            </w:pPr>
            <w:r>
              <w:rPr>
                <w:rFonts w:hint="eastAsia" w:ascii="宋体" w:hAnsi="宋体" w:eastAsia="宋体"/>
                <w:szCs w:val="18"/>
              </w:rPr>
              <w:t>回单获取</w:t>
            </w:r>
          </w:p>
        </w:tc>
        <w:tc>
          <w:tcPr>
            <w:tcW w:w="1983" w:type="dxa"/>
            <w:shd w:val="clear" w:color="auto" w:fill="FFFFFF" w:themeFill="background1"/>
          </w:tcPr>
          <w:p>
            <w:pPr>
              <w:ind w:firstLine="0" w:firstLineChars="0"/>
              <w:jc w:val="left"/>
              <w:rPr>
                <w:rFonts w:ascii="宋体" w:hAnsi="宋体" w:eastAsia="宋体"/>
                <w:szCs w:val="18"/>
              </w:rPr>
            </w:pPr>
            <w:r>
              <w:rPr>
                <w:rFonts w:hint="eastAsia" w:ascii="宋体" w:hAnsi="宋体" w:eastAsia="宋体"/>
                <w:szCs w:val="18"/>
              </w:rPr>
              <w:t>回单获取</w:t>
            </w:r>
          </w:p>
        </w:tc>
        <w:tc>
          <w:tcPr>
            <w:tcW w:w="1190" w:type="dxa"/>
            <w:shd w:val="clear" w:color="auto" w:fill="FFFFFF" w:themeFill="background1"/>
          </w:tcPr>
          <w:p>
            <w:pPr>
              <w:ind w:firstLine="0" w:firstLineChars="0"/>
              <w:jc w:val="left"/>
              <w:rPr>
                <w:rFonts w:ascii="宋体" w:hAnsi="宋体" w:eastAsia="宋体"/>
                <w:szCs w:val="18"/>
              </w:rPr>
            </w:pPr>
          </w:p>
        </w:tc>
        <w:tc>
          <w:tcPr>
            <w:tcW w:w="1190" w:type="dxa"/>
            <w:shd w:val="clear" w:color="auto" w:fill="FFFFFF" w:themeFill="background1"/>
          </w:tcPr>
          <w:p>
            <w:pPr>
              <w:ind w:firstLine="0" w:firstLineChars="0"/>
              <w:jc w:val="left"/>
              <w:rPr>
                <w:rFonts w:ascii="宋体" w:hAnsi="宋体" w:eastAsia="宋体"/>
                <w:szCs w:val="18"/>
              </w:rPr>
            </w:pPr>
            <w:r>
              <w:rPr>
                <w:rFonts w:hint="eastAsia" w:ascii="宋体" w:hAnsi="宋体" w:eastAsia="宋体"/>
                <w:szCs w:val="18"/>
              </w:rPr>
              <w:t>P1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6" w:type="dxa"/>
            <w:vMerge w:val="restart"/>
            <w:shd w:val="clear" w:color="auto" w:fill="FFFFFF" w:themeFill="background1"/>
          </w:tcPr>
          <w:p>
            <w:pPr>
              <w:ind w:firstLine="0" w:firstLineChars="0"/>
              <w:jc w:val="left"/>
              <w:rPr>
                <w:rFonts w:ascii="宋体" w:hAnsi="宋体" w:eastAsia="宋体"/>
                <w:szCs w:val="18"/>
              </w:rPr>
            </w:pPr>
            <w:r>
              <w:rPr>
                <w:rFonts w:hint="eastAsia" w:ascii="宋体" w:hAnsi="宋体" w:eastAsia="宋体"/>
                <w:szCs w:val="18"/>
              </w:rPr>
              <w:t>4</w:t>
            </w:r>
          </w:p>
        </w:tc>
        <w:tc>
          <w:tcPr>
            <w:tcW w:w="1190" w:type="dxa"/>
            <w:vMerge w:val="restart"/>
            <w:shd w:val="clear" w:color="auto" w:fill="FFFFFF" w:themeFill="background1"/>
          </w:tcPr>
          <w:p>
            <w:pPr>
              <w:ind w:firstLine="0" w:firstLineChars="0"/>
              <w:jc w:val="left"/>
              <w:rPr>
                <w:rFonts w:ascii="宋体" w:hAnsi="宋体" w:eastAsia="宋体"/>
                <w:szCs w:val="18"/>
              </w:rPr>
            </w:pPr>
            <w:r>
              <w:rPr>
                <w:rFonts w:hint="eastAsia" w:ascii="宋体" w:hAnsi="宋体" w:eastAsia="宋体"/>
                <w:szCs w:val="18"/>
              </w:rPr>
              <w:t>账务</w:t>
            </w:r>
          </w:p>
        </w:tc>
        <w:tc>
          <w:tcPr>
            <w:tcW w:w="1697" w:type="dxa"/>
            <w:vMerge w:val="restart"/>
            <w:shd w:val="clear" w:color="auto" w:fill="FFFFFF" w:themeFill="background1"/>
          </w:tcPr>
          <w:p>
            <w:pPr>
              <w:ind w:firstLine="0" w:firstLineChars="0"/>
              <w:jc w:val="left"/>
              <w:rPr>
                <w:rFonts w:ascii="宋体" w:hAnsi="宋体" w:eastAsia="宋体"/>
                <w:szCs w:val="18"/>
              </w:rPr>
            </w:pPr>
            <w:r>
              <w:rPr>
                <w:rFonts w:hint="eastAsia" w:ascii="宋体" w:hAnsi="宋体" w:eastAsia="宋体"/>
                <w:szCs w:val="18"/>
              </w:rPr>
              <w:t>账号信息变更</w:t>
            </w:r>
          </w:p>
        </w:tc>
        <w:tc>
          <w:tcPr>
            <w:tcW w:w="1983" w:type="dxa"/>
            <w:shd w:val="clear" w:color="auto" w:fill="FFFFFF" w:themeFill="background1"/>
          </w:tcPr>
          <w:p>
            <w:pPr>
              <w:ind w:firstLine="0" w:firstLineChars="0"/>
              <w:jc w:val="left"/>
              <w:rPr>
                <w:rFonts w:ascii="宋体" w:hAnsi="宋体" w:eastAsia="宋体"/>
                <w:szCs w:val="18"/>
              </w:rPr>
            </w:pPr>
            <w:r>
              <w:rPr>
                <w:rFonts w:hint="eastAsia" w:ascii="宋体" w:hAnsi="宋体" w:eastAsia="宋体"/>
                <w:szCs w:val="18"/>
              </w:rPr>
              <w:t>新增</w:t>
            </w:r>
          </w:p>
        </w:tc>
        <w:tc>
          <w:tcPr>
            <w:tcW w:w="1190" w:type="dxa"/>
            <w:shd w:val="clear" w:color="auto" w:fill="FFFFFF" w:themeFill="background1"/>
          </w:tcPr>
          <w:p>
            <w:pPr>
              <w:ind w:firstLine="0" w:firstLineChars="0"/>
              <w:jc w:val="left"/>
              <w:rPr>
                <w:rFonts w:ascii="宋体" w:hAnsi="宋体" w:eastAsia="宋体"/>
                <w:szCs w:val="18"/>
              </w:rPr>
            </w:pPr>
          </w:p>
        </w:tc>
        <w:tc>
          <w:tcPr>
            <w:tcW w:w="1190" w:type="dxa"/>
            <w:shd w:val="clear" w:color="auto" w:fill="FFFFFF" w:themeFill="background1"/>
          </w:tcPr>
          <w:p>
            <w:pPr>
              <w:ind w:firstLine="0" w:firstLineChars="0"/>
              <w:jc w:val="left"/>
              <w:rPr>
                <w:rFonts w:ascii="宋体" w:hAnsi="宋体" w:eastAsia="宋体"/>
                <w:szCs w:val="18"/>
              </w:rPr>
            </w:pPr>
            <w:r>
              <w:rPr>
                <w:rFonts w:hint="eastAsia" w:ascii="宋体" w:hAnsi="宋体" w:eastAsia="宋体"/>
                <w:szCs w:val="18"/>
              </w:rPr>
              <w:t>P</w:t>
            </w:r>
            <w:r>
              <w:rPr>
                <w:rFonts w:ascii="宋体" w:hAnsi="宋体" w:eastAsia="宋体"/>
                <w:szCs w:val="18"/>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6" w:type="dxa"/>
            <w:vMerge w:val="continue"/>
            <w:shd w:val="clear" w:color="auto" w:fill="FFFFFF" w:themeFill="background1"/>
          </w:tcPr>
          <w:p>
            <w:pPr>
              <w:ind w:firstLine="0" w:firstLineChars="0"/>
              <w:jc w:val="left"/>
              <w:rPr>
                <w:rFonts w:ascii="宋体" w:hAnsi="宋体" w:eastAsia="宋体"/>
                <w:szCs w:val="18"/>
              </w:rPr>
            </w:pPr>
          </w:p>
        </w:tc>
        <w:tc>
          <w:tcPr>
            <w:tcW w:w="1190" w:type="dxa"/>
            <w:vMerge w:val="continue"/>
            <w:shd w:val="clear" w:color="auto" w:fill="FFFFFF" w:themeFill="background1"/>
          </w:tcPr>
          <w:p>
            <w:pPr>
              <w:ind w:firstLine="0" w:firstLineChars="0"/>
              <w:jc w:val="left"/>
              <w:rPr>
                <w:rFonts w:ascii="宋体" w:hAnsi="宋体" w:eastAsia="宋体"/>
                <w:szCs w:val="18"/>
              </w:rPr>
            </w:pPr>
          </w:p>
        </w:tc>
        <w:tc>
          <w:tcPr>
            <w:tcW w:w="1697" w:type="dxa"/>
            <w:vMerge w:val="continue"/>
            <w:shd w:val="clear" w:color="auto" w:fill="FFFFFF" w:themeFill="background1"/>
          </w:tcPr>
          <w:p>
            <w:pPr>
              <w:ind w:firstLine="0" w:firstLineChars="0"/>
              <w:jc w:val="left"/>
              <w:rPr>
                <w:rFonts w:ascii="宋体" w:hAnsi="宋体" w:eastAsia="宋体"/>
                <w:szCs w:val="18"/>
              </w:rPr>
            </w:pPr>
          </w:p>
        </w:tc>
        <w:tc>
          <w:tcPr>
            <w:tcW w:w="1983" w:type="dxa"/>
            <w:shd w:val="clear" w:color="auto" w:fill="FFFFFF" w:themeFill="background1"/>
          </w:tcPr>
          <w:p>
            <w:pPr>
              <w:ind w:firstLine="0" w:firstLineChars="0"/>
              <w:jc w:val="left"/>
              <w:rPr>
                <w:rFonts w:ascii="宋体" w:hAnsi="宋体" w:eastAsia="宋体"/>
                <w:szCs w:val="18"/>
              </w:rPr>
            </w:pPr>
            <w:r>
              <w:rPr>
                <w:rFonts w:hint="eastAsia" w:ascii="宋体" w:hAnsi="宋体" w:eastAsia="宋体"/>
                <w:szCs w:val="18"/>
              </w:rPr>
              <w:t>销户</w:t>
            </w:r>
          </w:p>
        </w:tc>
        <w:tc>
          <w:tcPr>
            <w:tcW w:w="1190" w:type="dxa"/>
            <w:shd w:val="clear" w:color="auto" w:fill="FFFFFF" w:themeFill="background1"/>
          </w:tcPr>
          <w:p>
            <w:pPr>
              <w:ind w:firstLine="0" w:firstLineChars="0"/>
              <w:jc w:val="left"/>
              <w:rPr>
                <w:rFonts w:ascii="宋体" w:hAnsi="宋体" w:eastAsia="宋体"/>
                <w:szCs w:val="18"/>
              </w:rPr>
            </w:pPr>
          </w:p>
        </w:tc>
        <w:tc>
          <w:tcPr>
            <w:tcW w:w="1190" w:type="dxa"/>
            <w:shd w:val="clear" w:color="auto" w:fill="FFFFFF" w:themeFill="background1"/>
          </w:tcPr>
          <w:p>
            <w:pPr>
              <w:ind w:firstLine="0" w:firstLineChars="0"/>
              <w:jc w:val="left"/>
              <w:rPr>
                <w:rFonts w:ascii="宋体" w:hAnsi="宋体" w:eastAsia="宋体"/>
                <w:szCs w:val="18"/>
              </w:rPr>
            </w:pPr>
            <w:r>
              <w:rPr>
                <w:rFonts w:hint="eastAsia" w:ascii="宋体" w:hAnsi="宋体" w:eastAsia="宋体"/>
                <w:szCs w:val="18"/>
              </w:rPr>
              <w:t>P</w:t>
            </w:r>
            <w:r>
              <w:rPr>
                <w:rFonts w:ascii="宋体" w:hAnsi="宋体" w:eastAsia="宋体"/>
                <w:szCs w:val="18"/>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6" w:type="dxa"/>
            <w:vMerge w:val="continue"/>
            <w:shd w:val="clear" w:color="auto" w:fill="FFFFFF" w:themeFill="background1"/>
          </w:tcPr>
          <w:p>
            <w:pPr>
              <w:ind w:firstLine="0" w:firstLineChars="0"/>
              <w:jc w:val="left"/>
              <w:rPr>
                <w:rFonts w:ascii="宋体" w:hAnsi="宋体" w:eastAsia="宋体"/>
                <w:szCs w:val="18"/>
              </w:rPr>
            </w:pPr>
          </w:p>
        </w:tc>
        <w:tc>
          <w:tcPr>
            <w:tcW w:w="1190" w:type="dxa"/>
            <w:vMerge w:val="continue"/>
            <w:shd w:val="clear" w:color="auto" w:fill="FFFFFF" w:themeFill="background1"/>
          </w:tcPr>
          <w:p>
            <w:pPr>
              <w:ind w:firstLine="0" w:firstLineChars="0"/>
              <w:jc w:val="left"/>
              <w:rPr>
                <w:rFonts w:ascii="宋体" w:hAnsi="宋体" w:eastAsia="宋体"/>
                <w:szCs w:val="18"/>
              </w:rPr>
            </w:pPr>
          </w:p>
        </w:tc>
        <w:tc>
          <w:tcPr>
            <w:tcW w:w="1697" w:type="dxa"/>
            <w:vMerge w:val="continue"/>
            <w:shd w:val="clear" w:color="auto" w:fill="FFFFFF" w:themeFill="background1"/>
          </w:tcPr>
          <w:p>
            <w:pPr>
              <w:ind w:firstLine="0" w:firstLineChars="0"/>
              <w:jc w:val="left"/>
              <w:rPr>
                <w:rFonts w:ascii="宋体" w:hAnsi="宋体" w:eastAsia="宋体"/>
                <w:szCs w:val="18"/>
              </w:rPr>
            </w:pPr>
          </w:p>
        </w:tc>
        <w:tc>
          <w:tcPr>
            <w:tcW w:w="1983" w:type="dxa"/>
            <w:shd w:val="clear" w:color="auto" w:fill="FFFFFF" w:themeFill="background1"/>
          </w:tcPr>
          <w:p>
            <w:pPr>
              <w:ind w:firstLine="0" w:firstLineChars="0"/>
              <w:jc w:val="left"/>
              <w:rPr>
                <w:rFonts w:ascii="宋体" w:hAnsi="宋体" w:eastAsia="宋体"/>
                <w:szCs w:val="18"/>
              </w:rPr>
            </w:pPr>
            <w:r>
              <w:rPr>
                <w:rFonts w:hint="eastAsia" w:ascii="宋体" w:hAnsi="宋体" w:eastAsia="宋体"/>
                <w:szCs w:val="18"/>
              </w:rPr>
              <w:t>变更</w:t>
            </w:r>
          </w:p>
        </w:tc>
        <w:tc>
          <w:tcPr>
            <w:tcW w:w="1190" w:type="dxa"/>
            <w:shd w:val="clear" w:color="auto" w:fill="FFFFFF" w:themeFill="background1"/>
          </w:tcPr>
          <w:p>
            <w:pPr>
              <w:ind w:firstLine="0" w:firstLineChars="0"/>
              <w:jc w:val="left"/>
              <w:rPr>
                <w:rFonts w:ascii="宋体" w:hAnsi="宋体" w:eastAsia="宋体"/>
                <w:szCs w:val="18"/>
              </w:rPr>
            </w:pPr>
          </w:p>
        </w:tc>
        <w:tc>
          <w:tcPr>
            <w:tcW w:w="1190" w:type="dxa"/>
            <w:shd w:val="clear" w:color="auto" w:fill="FFFFFF" w:themeFill="background1"/>
          </w:tcPr>
          <w:p>
            <w:pPr>
              <w:ind w:firstLine="0" w:firstLineChars="0"/>
              <w:jc w:val="left"/>
              <w:rPr>
                <w:rFonts w:ascii="宋体" w:hAnsi="宋体" w:eastAsia="宋体"/>
                <w:szCs w:val="18"/>
              </w:rPr>
            </w:pPr>
            <w:r>
              <w:rPr>
                <w:rFonts w:hint="eastAsia" w:ascii="宋体" w:hAnsi="宋体" w:eastAsia="宋体"/>
                <w:szCs w:val="18"/>
              </w:rPr>
              <w:t>P2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6" w:type="dxa"/>
            <w:vMerge w:val="continue"/>
            <w:shd w:val="clear" w:color="auto" w:fill="FFFFFF" w:themeFill="background1"/>
          </w:tcPr>
          <w:p>
            <w:pPr>
              <w:ind w:firstLine="0" w:firstLineChars="0"/>
              <w:jc w:val="left"/>
              <w:rPr>
                <w:rFonts w:ascii="宋体" w:hAnsi="宋体" w:eastAsia="宋体"/>
                <w:szCs w:val="18"/>
              </w:rPr>
            </w:pPr>
          </w:p>
        </w:tc>
        <w:tc>
          <w:tcPr>
            <w:tcW w:w="1190" w:type="dxa"/>
            <w:vMerge w:val="continue"/>
            <w:shd w:val="clear" w:color="auto" w:fill="FFFFFF" w:themeFill="background1"/>
          </w:tcPr>
          <w:p>
            <w:pPr>
              <w:ind w:firstLine="0" w:firstLineChars="0"/>
              <w:jc w:val="left"/>
              <w:rPr>
                <w:rFonts w:ascii="宋体" w:hAnsi="宋体" w:eastAsia="宋体"/>
                <w:szCs w:val="18"/>
              </w:rPr>
            </w:pPr>
          </w:p>
        </w:tc>
        <w:tc>
          <w:tcPr>
            <w:tcW w:w="1697" w:type="dxa"/>
            <w:shd w:val="clear" w:color="auto" w:fill="FFFFFF" w:themeFill="background1"/>
          </w:tcPr>
          <w:p>
            <w:pPr>
              <w:ind w:firstLine="0" w:firstLineChars="0"/>
              <w:jc w:val="left"/>
              <w:rPr>
                <w:rFonts w:ascii="宋体" w:hAnsi="宋体" w:eastAsia="宋体"/>
                <w:szCs w:val="18"/>
              </w:rPr>
            </w:pPr>
            <w:r>
              <w:rPr>
                <w:rFonts w:hint="eastAsia" w:ascii="宋体" w:hAnsi="宋体" w:eastAsia="宋体"/>
                <w:szCs w:val="18"/>
              </w:rPr>
              <w:t>资金调拨记账</w:t>
            </w:r>
          </w:p>
        </w:tc>
        <w:tc>
          <w:tcPr>
            <w:tcW w:w="1983" w:type="dxa"/>
            <w:shd w:val="clear" w:color="auto" w:fill="FFFFFF" w:themeFill="background1"/>
          </w:tcPr>
          <w:p>
            <w:pPr>
              <w:ind w:firstLine="0" w:firstLineChars="0"/>
              <w:jc w:val="left"/>
              <w:rPr>
                <w:rFonts w:ascii="宋体" w:hAnsi="宋体" w:eastAsia="宋体"/>
                <w:szCs w:val="18"/>
              </w:rPr>
            </w:pPr>
            <w:r>
              <w:rPr>
                <w:rFonts w:hint="eastAsia" w:ascii="宋体" w:hAnsi="宋体" w:eastAsia="宋体"/>
                <w:szCs w:val="18"/>
              </w:rPr>
              <w:t>资金调拨记账</w:t>
            </w:r>
          </w:p>
        </w:tc>
        <w:tc>
          <w:tcPr>
            <w:tcW w:w="1190" w:type="dxa"/>
            <w:shd w:val="clear" w:color="auto" w:fill="FFFFFF" w:themeFill="background1"/>
          </w:tcPr>
          <w:p>
            <w:pPr>
              <w:ind w:firstLine="0" w:firstLineChars="0"/>
              <w:jc w:val="left"/>
              <w:rPr>
                <w:rFonts w:ascii="宋体" w:hAnsi="宋体" w:eastAsia="宋体"/>
                <w:szCs w:val="18"/>
              </w:rPr>
            </w:pPr>
          </w:p>
        </w:tc>
        <w:tc>
          <w:tcPr>
            <w:tcW w:w="1190" w:type="dxa"/>
            <w:shd w:val="clear" w:color="auto" w:fill="FFFFFF" w:themeFill="background1"/>
          </w:tcPr>
          <w:p>
            <w:pPr>
              <w:ind w:firstLine="0" w:firstLineChars="0"/>
              <w:jc w:val="left"/>
              <w:rPr>
                <w:rFonts w:ascii="宋体" w:hAnsi="宋体" w:eastAsia="宋体"/>
                <w:szCs w:val="18"/>
              </w:rPr>
            </w:pPr>
            <w:r>
              <w:rPr>
                <w:rFonts w:hint="eastAsia" w:ascii="宋体" w:hAnsi="宋体" w:eastAsia="宋体"/>
                <w:szCs w:val="18"/>
              </w:rPr>
              <w:t>P0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6" w:type="dxa"/>
            <w:shd w:val="clear" w:color="auto" w:fill="FFFFFF" w:themeFill="background1"/>
          </w:tcPr>
          <w:p>
            <w:pPr>
              <w:ind w:firstLine="0" w:firstLineChars="0"/>
              <w:jc w:val="left"/>
              <w:rPr>
                <w:rFonts w:ascii="宋体" w:hAnsi="宋体" w:eastAsia="宋体"/>
                <w:szCs w:val="18"/>
              </w:rPr>
            </w:pPr>
            <w:r>
              <w:rPr>
                <w:rFonts w:hint="eastAsia" w:ascii="宋体" w:hAnsi="宋体" w:eastAsia="宋体"/>
                <w:szCs w:val="18"/>
              </w:rPr>
              <w:t>5</w:t>
            </w:r>
          </w:p>
        </w:tc>
        <w:tc>
          <w:tcPr>
            <w:tcW w:w="1190" w:type="dxa"/>
            <w:shd w:val="clear" w:color="auto" w:fill="FFFFFF" w:themeFill="background1"/>
          </w:tcPr>
          <w:p>
            <w:pPr>
              <w:ind w:firstLine="0" w:firstLineChars="0"/>
              <w:jc w:val="left"/>
              <w:rPr>
                <w:rFonts w:ascii="宋体" w:hAnsi="宋体" w:eastAsia="宋体"/>
                <w:szCs w:val="18"/>
              </w:rPr>
            </w:pPr>
            <w:r>
              <w:rPr>
                <w:rFonts w:hint="eastAsia" w:ascii="宋体" w:hAnsi="宋体" w:eastAsia="宋体"/>
                <w:szCs w:val="18"/>
              </w:rPr>
              <w:t>资金平台</w:t>
            </w:r>
          </w:p>
        </w:tc>
        <w:tc>
          <w:tcPr>
            <w:tcW w:w="1697" w:type="dxa"/>
            <w:shd w:val="clear" w:color="auto" w:fill="FFFFFF" w:themeFill="background1"/>
          </w:tcPr>
          <w:p>
            <w:pPr>
              <w:ind w:firstLine="0" w:firstLineChars="0"/>
              <w:jc w:val="left"/>
              <w:rPr>
                <w:rFonts w:ascii="宋体" w:hAnsi="宋体" w:eastAsia="宋体"/>
                <w:szCs w:val="18"/>
              </w:rPr>
            </w:pPr>
            <w:r>
              <w:rPr>
                <w:rFonts w:hint="eastAsia" w:ascii="宋体" w:hAnsi="宋体" w:eastAsia="宋体"/>
                <w:szCs w:val="18"/>
              </w:rPr>
              <w:t>回单管理</w:t>
            </w:r>
          </w:p>
        </w:tc>
        <w:tc>
          <w:tcPr>
            <w:tcW w:w="1983" w:type="dxa"/>
            <w:shd w:val="clear" w:color="auto" w:fill="FFFFFF" w:themeFill="background1"/>
          </w:tcPr>
          <w:p>
            <w:pPr>
              <w:ind w:firstLine="0" w:firstLineChars="0"/>
              <w:jc w:val="left"/>
              <w:rPr>
                <w:rFonts w:ascii="宋体" w:hAnsi="宋体" w:eastAsia="宋体"/>
                <w:szCs w:val="18"/>
              </w:rPr>
            </w:pPr>
            <w:r>
              <w:rPr>
                <w:rFonts w:hint="eastAsia" w:ascii="宋体" w:hAnsi="宋体" w:eastAsia="宋体"/>
                <w:szCs w:val="18"/>
              </w:rPr>
              <w:t>回单管理</w:t>
            </w:r>
          </w:p>
        </w:tc>
        <w:tc>
          <w:tcPr>
            <w:tcW w:w="1190" w:type="dxa"/>
            <w:shd w:val="clear" w:color="auto" w:fill="FFFFFF" w:themeFill="background1"/>
          </w:tcPr>
          <w:p>
            <w:pPr>
              <w:ind w:firstLine="0" w:firstLineChars="0"/>
              <w:jc w:val="left"/>
              <w:rPr>
                <w:rFonts w:ascii="宋体" w:hAnsi="宋体" w:eastAsia="宋体"/>
                <w:szCs w:val="18"/>
              </w:rPr>
            </w:pPr>
          </w:p>
        </w:tc>
        <w:tc>
          <w:tcPr>
            <w:tcW w:w="1190" w:type="dxa"/>
            <w:shd w:val="clear" w:color="auto" w:fill="FFFFFF" w:themeFill="background1"/>
          </w:tcPr>
          <w:p>
            <w:pPr>
              <w:ind w:firstLine="0" w:firstLineChars="0"/>
              <w:jc w:val="left"/>
              <w:rPr>
                <w:rFonts w:ascii="宋体" w:hAnsi="宋体" w:eastAsia="宋体"/>
                <w:szCs w:val="18"/>
              </w:rPr>
            </w:pPr>
            <w:r>
              <w:rPr>
                <w:rFonts w:ascii="宋体" w:hAnsi="宋体" w:eastAsia="宋体"/>
                <w:szCs w:val="18"/>
              </w:rPr>
              <w:t>P2</w:t>
            </w:r>
          </w:p>
        </w:tc>
      </w:tr>
    </w:tbl>
    <w:p>
      <w:pPr>
        <w:pStyle w:val="2"/>
        <w:numPr>
          <w:ilvl w:val="0"/>
          <w:numId w:val="5"/>
        </w:numPr>
      </w:pPr>
      <w:r>
        <w:rPr>
          <w:rFonts w:hint="eastAsia"/>
        </w:rPr>
        <w:t>【产品详述】</w:t>
      </w:r>
    </w:p>
    <w:p>
      <w:pPr>
        <w:pStyle w:val="3"/>
        <w:numPr>
          <w:ilvl w:val="1"/>
          <w:numId w:val="5"/>
        </w:numPr>
        <w:ind w:left="426" w:right="180" w:hanging="426"/>
      </w:pPr>
      <w:r>
        <w:rPr>
          <w:rFonts w:hint="eastAsia"/>
        </w:rPr>
        <w:t>账户管理</w:t>
      </w:r>
    </w:p>
    <w:p>
      <w:pPr>
        <w:pStyle w:val="36"/>
        <w:keepNext/>
        <w:keepLines/>
        <w:numPr>
          <w:ilvl w:val="0"/>
          <w:numId w:val="1"/>
        </w:numPr>
        <w:spacing w:before="340" w:after="330" w:line="578" w:lineRule="auto"/>
        <w:ind w:firstLine="0" w:firstLineChars="0"/>
        <w:outlineLvl w:val="0"/>
        <w:rPr>
          <w:b/>
          <w:bCs/>
          <w:vanish/>
          <w:kern w:val="44"/>
          <w:sz w:val="21"/>
          <w:szCs w:val="44"/>
        </w:rPr>
      </w:pPr>
    </w:p>
    <w:p>
      <w:pPr>
        <w:pStyle w:val="36"/>
        <w:keepNext/>
        <w:keepLines/>
        <w:numPr>
          <w:ilvl w:val="0"/>
          <w:numId w:val="1"/>
        </w:numPr>
        <w:spacing w:before="340" w:after="330" w:line="578" w:lineRule="auto"/>
        <w:ind w:firstLine="0" w:firstLineChars="0"/>
        <w:outlineLvl w:val="0"/>
        <w:rPr>
          <w:b/>
          <w:bCs/>
          <w:vanish/>
          <w:kern w:val="44"/>
          <w:sz w:val="21"/>
          <w:szCs w:val="44"/>
        </w:rPr>
      </w:pPr>
    </w:p>
    <w:p>
      <w:pPr>
        <w:pStyle w:val="36"/>
        <w:keepNext/>
        <w:keepLines/>
        <w:numPr>
          <w:ilvl w:val="1"/>
          <w:numId w:val="1"/>
        </w:numPr>
        <w:spacing w:before="260" w:after="260" w:line="416" w:lineRule="auto"/>
        <w:ind w:right="180" w:rightChars="100" w:firstLine="0" w:firstLineChars="0"/>
        <w:outlineLvl w:val="1"/>
        <w:rPr>
          <w:rFonts w:asciiTheme="majorHAnsi" w:hAnsiTheme="majorHAnsi" w:cstheme="majorBidi"/>
          <w:b/>
          <w:bCs/>
          <w:vanish/>
          <w:sz w:val="21"/>
          <w:szCs w:val="32"/>
        </w:rPr>
      </w:pPr>
    </w:p>
    <w:p>
      <w:pPr>
        <w:pStyle w:val="4"/>
        <w:numPr>
          <w:ilvl w:val="0"/>
          <w:numId w:val="6"/>
        </w:numPr>
        <w:ind w:left="426" w:right="180" w:hanging="426"/>
        <w:rPr>
          <w:b/>
        </w:rPr>
      </w:pPr>
      <w:r>
        <w:rPr>
          <w:rFonts w:hint="eastAsia"/>
          <w:b/>
        </w:rPr>
        <w:t>新增</w:t>
      </w:r>
      <w:r>
        <w:rPr>
          <w:b/>
        </w:rPr>
        <w:t xml:space="preserve"> </w:t>
      </w:r>
    </w:p>
    <w:p>
      <w:pPr>
        <w:pStyle w:val="6"/>
        <w:numPr>
          <w:ilvl w:val="3"/>
          <w:numId w:val="7"/>
        </w:numPr>
        <w:ind w:left="284" w:right="180" w:hanging="284"/>
        <w:rPr>
          <w:b/>
        </w:rPr>
      </w:pPr>
      <w:r>
        <w:rPr>
          <w:rFonts w:hint="eastAsia"/>
          <w:b/>
        </w:rPr>
        <w:t>功能简述</w:t>
      </w:r>
    </w:p>
    <w:p>
      <w:pPr>
        <w:ind w:firstLine="360"/>
        <w:rPr>
          <w:rFonts w:ascii="宋体" w:hAnsi="宋体" w:eastAsia="宋体"/>
          <w:szCs w:val="18"/>
        </w:rPr>
      </w:pPr>
      <w:r>
        <w:rPr>
          <w:rFonts w:hint="eastAsia" w:ascii="宋体" w:hAnsi="宋体" w:eastAsia="宋体"/>
          <w:szCs w:val="18"/>
        </w:rPr>
        <w:t>财务用户在资金平台（BR）账户管理中维护账户信息后，资金平台（BR）将维护的账户信息推送信美信息账户管理模块，由账户管理模块通知对账、记账、收付费模块做账户信息更新。</w:t>
      </w:r>
    </w:p>
    <w:p>
      <w:pPr>
        <w:pStyle w:val="6"/>
        <w:numPr>
          <w:ilvl w:val="3"/>
          <w:numId w:val="7"/>
        </w:numPr>
        <w:ind w:left="284" w:right="180" w:hanging="284"/>
        <w:rPr>
          <w:b/>
        </w:rPr>
      </w:pPr>
      <w:r>
        <w:rPr>
          <w:rFonts w:hint="eastAsia"/>
          <w:b/>
        </w:rPr>
        <w:t>业务流程</w:t>
      </w:r>
    </w:p>
    <w:p>
      <w:pPr>
        <w:ind w:firstLine="360"/>
      </w:pPr>
      <w:r>
        <w:object>
          <v:shape id="_x0000_i1025" o:spt="75" type="#_x0000_t75" style="height:325.45pt;width:406.65pt;" o:ole="t" filled="f" o:preferrelative="t" stroked="f" coordsize="21600,21600">
            <v:path/>
            <v:fill on="f" focussize="0,0"/>
            <v:stroke on="f" joinstyle="miter"/>
            <v:imagedata r:id="rId11" o:title=""/>
            <o:lock v:ext="edit" aspectratio="t"/>
            <w10:wrap type="none"/>
            <w10:anchorlock/>
          </v:shape>
          <o:OLEObject Type="Embed" ProgID="Visio.Drawing.15" ShapeID="_x0000_i1025" DrawAspect="Content" ObjectID="_1468075725" r:id="rId10">
            <o:LockedField>false</o:LockedField>
          </o:OLEObject>
        </w:object>
      </w:r>
    </w:p>
    <w:p>
      <w:pPr>
        <w:ind w:firstLine="360"/>
        <w:rPr>
          <w:rFonts w:ascii="宋体" w:hAnsi="宋体" w:eastAsia="宋体"/>
          <w:szCs w:val="18"/>
        </w:rPr>
      </w:pPr>
      <w:r>
        <w:rPr>
          <w:rFonts w:hint="eastAsia" w:ascii="宋体" w:hAnsi="宋体" w:eastAsia="宋体"/>
          <w:szCs w:val="18"/>
        </w:rPr>
        <w:t>业务流程说明：</w:t>
      </w:r>
    </w:p>
    <w:p>
      <w:pPr>
        <w:pStyle w:val="36"/>
        <w:numPr>
          <w:ilvl w:val="0"/>
          <w:numId w:val="8"/>
        </w:numPr>
        <w:ind w:firstLineChars="0"/>
        <w:rPr>
          <w:rFonts w:ascii="宋体" w:hAnsi="宋体" w:eastAsia="宋体"/>
          <w:szCs w:val="18"/>
        </w:rPr>
      </w:pPr>
      <w:r>
        <w:rPr>
          <w:rFonts w:hint="eastAsia" w:ascii="宋体" w:hAnsi="宋体" w:eastAsia="宋体"/>
          <w:szCs w:val="18"/>
        </w:rPr>
        <w:t>财务用户在资金平台（BR）维护账户信息成功后，资金系统（BR）将账户信息同步给信美账户管理；</w:t>
      </w:r>
    </w:p>
    <w:p>
      <w:pPr>
        <w:pStyle w:val="36"/>
        <w:numPr>
          <w:ilvl w:val="0"/>
          <w:numId w:val="8"/>
        </w:numPr>
        <w:ind w:firstLineChars="0"/>
        <w:rPr>
          <w:rFonts w:ascii="宋体" w:hAnsi="宋体" w:eastAsia="宋体"/>
          <w:szCs w:val="18"/>
        </w:rPr>
      </w:pPr>
      <w:r>
        <w:rPr>
          <w:rFonts w:hint="eastAsia" w:ascii="宋体" w:hAnsi="宋体" w:eastAsia="宋体"/>
          <w:szCs w:val="18"/>
        </w:rPr>
        <w:t>账户管理将账户信息同步给对账、记账及收付费模块，需要根据更新的账户信息做相应的功能的流程处理；</w:t>
      </w:r>
    </w:p>
    <w:p>
      <w:pPr>
        <w:pStyle w:val="6"/>
        <w:numPr>
          <w:ilvl w:val="3"/>
          <w:numId w:val="7"/>
        </w:numPr>
        <w:ind w:left="284" w:right="180" w:hanging="284"/>
        <w:rPr>
          <w:b/>
        </w:rPr>
      </w:pPr>
      <w:r>
        <w:rPr>
          <w:rFonts w:hint="eastAsia"/>
          <w:b/>
        </w:rPr>
        <w:t>主要交互接口</w:t>
      </w:r>
    </w:p>
    <w:tbl>
      <w:tblPr>
        <w:tblStyle w:val="29"/>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797"/>
        <w:gridCol w:w="1794"/>
        <w:gridCol w:w="964"/>
        <w:gridCol w:w="1933"/>
        <w:gridCol w:w="15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5" w:hRule="atLeast"/>
        </w:trPr>
        <w:tc>
          <w:tcPr>
            <w:tcW w:w="1242" w:type="dxa"/>
            <w:shd w:val="clear" w:color="auto" w:fill="9CC2E5" w:themeFill="accent1" w:themeFillTint="99"/>
            <w:vAlign w:val="center"/>
          </w:tcPr>
          <w:p>
            <w:pPr>
              <w:widowControl/>
              <w:ind w:firstLine="0" w:firstLineChars="0"/>
              <w:jc w:val="left"/>
              <w:rPr>
                <w:rFonts w:ascii="宋体" w:hAnsi="宋体" w:eastAsia="宋体" w:cs="宋体"/>
                <w:bCs/>
                <w:color w:val="000000"/>
                <w:kern w:val="0"/>
                <w:szCs w:val="18"/>
              </w:rPr>
            </w:pPr>
            <w:r>
              <w:rPr>
                <w:rFonts w:hint="eastAsia" w:ascii="宋体" w:hAnsi="宋体" w:eastAsia="宋体" w:cs="宋体"/>
                <w:bCs/>
                <w:color w:val="000000"/>
                <w:kern w:val="0"/>
                <w:szCs w:val="18"/>
              </w:rPr>
              <w:t>同步对象</w:t>
            </w:r>
          </w:p>
        </w:tc>
        <w:tc>
          <w:tcPr>
            <w:tcW w:w="797" w:type="dxa"/>
            <w:shd w:val="clear" w:color="auto" w:fill="9CC2E5" w:themeFill="accent1" w:themeFillTint="99"/>
            <w:vAlign w:val="center"/>
          </w:tcPr>
          <w:p>
            <w:pPr>
              <w:widowControl/>
              <w:ind w:firstLine="0" w:firstLineChars="0"/>
              <w:jc w:val="left"/>
              <w:rPr>
                <w:rFonts w:ascii="宋体" w:hAnsi="宋体" w:eastAsia="宋体" w:cs="宋体"/>
                <w:bCs/>
                <w:color w:val="000000"/>
                <w:kern w:val="0"/>
                <w:szCs w:val="18"/>
              </w:rPr>
            </w:pPr>
            <w:r>
              <w:rPr>
                <w:rFonts w:hint="eastAsia" w:ascii="宋体" w:hAnsi="宋体" w:eastAsia="宋体" w:cs="宋体"/>
                <w:bCs/>
                <w:color w:val="000000"/>
                <w:kern w:val="0"/>
                <w:szCs w:val="18"/>
              </w:rPr>
              <w:t>同步节点</w:t>
            </w:r>
          </w:p>
        </w:tc>
        <w:tc>
          <w:tcPr>
            <w:tcW w:w="1794" w:type="dxa"/>
            <w:shd w:val="clear" w:color="auto" w:fill="9CC2E5" w:themeFill="accent1" w:themeFillTint="99"/>
            <w:vAlign w:val="center"/>
          </w:tcPr>
          <w:p>
            <w:pPr>
              <w:widowControl/>
              <w:ind w:firstLine="0" w:firstLineChars="0"/>
              <w:jc w:val="left"/>
              <w:rPr>
                <w:rFonts w:ascii="宋体" w:hAnsi="宋体" w:eastAsia="宋体" w:cs="宋体"/>
                <w:bCs/>
                <w:color w:val="000000"/>
                <w:kern w:val="0"/>
                <w:szCs w:val="18"/>
              </w:rPr>
            </w:pPr>
            <w:r>
              <w:rPr>
                <w:rFonts w:hint="eastAsia" w:ascii="宋体" w:hAnsi="宋体" w:eastAsia="宋体" w:cs="宋体"/>
                <w:bCs/>
                <w:color w:val="000000"/>
                <w:kern w:val="0"/>
                <w:szCs w:val="18"/>
              </w:rPr>
              <w:t>同步字段及其规则</w:t>
            </w:r>
          </w:p>
        </w:tc>
        <w:tc>
          <w:tcPr>
            <w:tcW w:w="964" w:type="dxa"/>
            <w:shd w:val="clear" w:color="auto" w:fill="9CC2E5" w:themeFill="accent1" w:themeFillTint="99"/>
            <w:vAlign w:val="center"/>
          </w:tcPr>
          <w:p>
            <w:pPr>
              <w:widowControl/>
              <w:ind w:firstLine="0" w:firstLineChars="0"/>
              <w:jc w:val="left"/>
              <w:rPr>
                <w:rFonts w:ascii="宋体" w:hAnsi="宋体" w:eastAsia="宋体" w:cs="宋体"/>
                <w:bCs/>
                <w:color w:val="000000"/>
                <w:kern w:val="0"/>
                <w:szCs w:val="18"/>
              </w:rPr>
            </w:pPr>
            <w:r>
              <w:rPr>
                <w:rFonts w:hint="eastAsia" w:ascii="宋体" w:hAnsi="宋体" w:eastAsia="宋体" w:cs="宋体"/>
                <w:bCs/>
                <w:color w:val="000000"/>
                <w:kern w:val="0"/>
                <w:szCs w:val="18"/>
              </w:rPr>
              <w:t>时效要求</w:t>
            </w:r>
          </w:p>
        </w:tc>
        <w:tc>
          <w:tcPr>
            <w:tcW w:w="1933" w:type="dxa"/>
            <w:shd w:val="clear" w:color="auto" w:fill="9CC2E5" w:themeFill="accent1" w:themeFillTint="99"/>
          </w:tcPr>
          <w:p>
            <w:pPr>
              <w:widowControl/>
              <w:ind w:firstLine="0" w:firstLineChars="0"/>
              <w:jc w:val="left"/>
              <w:rPr>
                <w:rFonts w:ascii="宋体" w:hAnsi="宋体" w:eastAsia="宋体" w:cs="宋体"/>
                <w:bCs/>
                <w:color w:val="000000"/>
                <w:kern w:val="0"/>
                <w:szCs w:val="18"/>
              </w:rPr>
            </w:pPr>
            <w:r>
              <w:rPr>
                <w:rFonts w:hint="eastAsia" w:ascii="宋体" w:hAnsi="宋体" w:eastAsia="宋体" w:cs="宋体"/>
                <w:bCs/>
                <w:color w:val="000000"/>
                <w:kern w:val="0"/>
                <w:szCs w:val="18"/>
              </w:rPr>
              <w:t>对应保融资金平台接口</w:t>
            </w:r>
          </w:p>
        </w:tc>
        <w:tc>
          <w:tcPr>
            <w:tcW w:w="1566" w:type="dxa"/>
            <w:shd w:val="clear" w:color="auto" w:fill="9CC2E5" w:themeFill="accent1" w:themeFillTint="99"/>
          </w:tcPr>
          <w:p>
            <w:pPr>
              <w:widowControl/>
              <w:ind w:firstLine="0" w:firstLineChars="0"/>
              <w:jc w:val="left"/>
              <w:rPr>
                <w:rFonts w:ascii="宋体" w:hAnsi="宋体" w:eastAsia="宋体" w:cs="宋体"/>
                <w:bCs/>
                <w:color w:val="000000"/>
                <w:kern w:val="0"/>
                <w:szCs w:val="18"/>
              </w:rPr>
            </w:pPr>
            <w:r>
              <w:rPr>
                <w:rFonts w:hint="eastAsia" w:ascii="宋体" w:hAnsi="宋体" w:eastAsia="宋体" w:cs="宋体"/>
                <w:bCs/>
                <w:color w:val="000000"/>
                <w:kern w:val="0"/>
                <w:szCs w:val="18"/>
              </w:rPr>
              <w:t>对应保融资金平台功能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2" w:type="dxa"/>
          </w:tcPr>
          <w:p>
            <w:pPr>
              <w:widowControl/>
              <w:ind w:firstLine="0" w:firstLineChars="0"/>
              <w:jc w:val="left"/>
              <w:rPr>
                <w:rFonts w:ascii="宋体" w:hAnsi="宋体" w:eastAsia="宋体" w:cs="宋体"/>
                <w:bCs/>
                <w:color w:val="000000"/>
                <w:kern w:val="0"/>
                <w:szCs w:val="18"/>
              </w:rPr>
            </w:pPr>
            <w:r>
              <w:rPr>
                <w:rFonts w:hint="eastAsia" w:ascii="宋体" w:hAnsi="宋体" w:eastAsia="宋体" w:cs="宋体"/>
                <w:bCs/>
                <w:color w:val="000000"/>
                <w:kern w:val="0"/>
                <w:szCs w:val="18"/>
              </w:rPr>
              <w:t>保融</w:t>
            </w:r>
            <w:r>
              <w:rPr>
                <w:rFonts w:ascii="宋体" w:hAnsi="宋体" w:eastAsia="宋体" w:cs="宋体"/>
                <w:bCs/>
                <w:color w:val="000000"/>
                <w:kern w:val="0"/>
                <w:szCs w:val="18"/>
              </w:rPr>
              <w:t>—&gt;</w:t>
            </w:r>
            <w:r>
              <w:rPr>
                <w:rFonts w:hint="eastAsia" w:ascii="宋体" w:hAnsi="宋体" w:eastAsia="宋体" w:cs="宋体"/>
                <w:bCs/>
                <w:color w:val="000000"/>
                <w:kern w:val="0"/>
                <w:szCs w:val="18"/>
              </w:rPr>
              <w:t>信美</w:t>
            </w:r>
          </w:p>
        </w:tc>
        <w:tc>
          <w:tcPr>
            <w:tcW w:w="797" w:type="dxa"/>
          </w:tcPr>
          <w:p>
            <w:pPr>
              <w:widowControl/>
              <w:ind w:firstLine="0" w:firstLineChars="0"/>
              <w:jc w:val="left"/>
              <w:rPr>
                <w:rFonts w:ascii="宋体" w:hAnsi="宋体" w:eastAsia="宋体" w:cs="宋体"/>
                <w:color w:val="000000"/>
                <w:kern w:val="0"/>
                <w:szCs w:val="18"/>
              </w:rPr>
            </w:pPr>
            <w:r>
              <w:rPr>
                <w:rFonts w:hint="eastAsia" w:ascii="宋体" w:hAnsi="宋体" w:eastAsia="宋体" w:cs="Arial"/>
                <w:szCs w:val="18"/>
              </w:rPr>
              <w:t>通知</w:t>
            </w:r>
          </w:p>
        </w:tc>
        <w:tc>
          <w:tcPr>
            <w:tcW w:w="1794" w:type="dxa"/>
          </w:tcPr>
          <w:p>
            <w:pPr>
              <w:widowControl/>
              <w:snapToGrid w:val="0"/>
              <w:ind w:firstLine="0" w:firstLineChars="0"/>
              <w:jc w:val="left"/>
              <w:rPr>
                <w:rFonts w:ascii="宋体" w:hAnsi="宋体" w:eastAsia="宋体" w:cs="宋体"/>
                <w:color w:val="000000"/>
                <w:kern w:val="0"/>
                <w:szCs w:val="18"/>
              </w:rPr>
            </w:pPr>
            <w:r>
              <w:rPr>
                <w:rFonts w:hint="eastAsia" w:ascii="宋体" w:hAnsi="宋体" w:eastAsia="宋体" w:cs="宋体"/>
                <w:color w:val="000000"/>
                <w:kern w:val="0"/>
                <w:szCs w:val="18"/>
              </w:rPr>
              <w:t>参见接口规范（章节8相关文档）</w:t>
            </w:r>
          </w:p>
        </w:tc>
        <w:tc>
          <w:tcPr>
            <w:tcW w:w="964" w:type="dxa"/>
          </w:tcPr>
          <w:p>
            <w:pPr>
              <w:widowControl/>
              <w:ind w:firstLine="0" w:firstLineChars="0"/>
              <w:jc w:val="left"/>
              <w:rPr>
                <w:rFonts w:ascii="宋体" w:hAnsi="宋体" w:eastAsia="宋体" w:cs="宋体"/>
                <w:color w:val="000000"/>
                <w:kern w:val="0"/>
                <w:szCs w:val="18"/>
              </w:rPr>
            </w:pPr>
            <w:r>
              <w:rPr>
                <w:rFonts w:hint="eastAsia" w:ascii="宋体" w:hAnsi="宋体" w:eastAsia="宋体" w:cs="宋体"/>
                <w:color w:val="000000"/>
                <w:kern w:val="0"/>
                <w:szCs w:val="18"/>
              </w:rPr>
              <w:t>实时</w:t>
            </w:r>
          </w:p>
        </w:tc>
        <w:tc>
          <w:tcPr>
            <w:tcW w:w="1933" w:type="dxa"/>
          </w:tcPr>
          <w:p>
            <w:pPr>
              <w:ind w:firstLine="0" w:firstLineChars="0"/>
              <w:jc w:val="left"/>
              <w:rPr>
                <w:rFonts w:ascii="宋体" w:hAnsi="宋体" w:eastAsia="宋体"/>
                <w:szCs w:val="18"/>
              </w:rPr>
            </w:pPr>
            <w:r>
              <w:rPr>
                <w:rFonts w:hint="eastAsia" w:ascii="宋体" w:hAnsi="宋体" w:eastAsia="宋体"/>
                <w:szCs w:val="18"/>
              </w:rPr>
              <w:t>3</w:t>
            </w:r>
            <w:r>
              <w:rPr>
                <w:rFonts w:ascii="宋体" w:hAnsi="宋体" w:eastAsia="宋体"/>
                <w:szCs w:val="18"/>
              </w:rPr>
              <w:t>.5.3.5</w:t>
            </w:r>
          </w:p>
          <w:p>
            <w:pPr>
              <w:ind w:firstLine="0" w:firstLineChars="0"/>
              <w:jc w:val="left"/>
              <w:rPr>
                <w:rFonts w:ascii="宋体" w:hAnsi="宋体" w:eastAsia="宋体"/>
                <w:szCs w:val="18"/>
              </w:rPr>
            </w:pPr>
            <w:r>
              <w:rPr>
                <w:rFonts w:hint="eastAsia" w:ascii="宋体" w:hAnsi="宋体" w:eastAsia="宋体"/>
                <w:szCs w:val="18"/>
              </w:rPr>
              <w:t>收付费账户同步接口</w:t>
            </w:r>
          </w:p>
          <w:p>
            <w:pPr>
              <w:ind w:firstLine="0" w:firstLineChars="0"/>
              <w:jc w:val="left"/>
              <w:rPr>
                <w:rFonts w:ascii="宋体" w:hAnsi="宋体" w:eastAsia="宋体"/>
                <w:szCs w:val="18"/>
              </w:rPr>
            </w:pPr>
            <w:r>
              <w:rPr>
                <w:rFonts w:hint="eastAsia" w:ascii="宋体" w:hAnsi="宋体" w:eastAsia="宋体"/>
                <w:szCs w:val="18"/>
              </w:rPr>
              <w:t>&lt;接口信息</w:t>
            </w:r>
            <w:r>
              <w:rPr>
                <w:rFonts w:ascii="宋体" w:hAnsi="宋体" w:eastAsia="宋体"/>
                <w:szCs w:val="18"/>
              </w:rPr>
              <w:t>&gt;</w:t>
            </w:r>
          </w:p>
        </w:tc>
        <w:tc>
          <w:tcPr>
            <w:tcW w:w="1566" w:type="dxa"/>
          </w:tcPr>
          <w:p>
            <w:pPr>
              <w:ind w:firstLine="0" w:firstLineChars="0"/>
              <w:jc w:val="left"/>
              <w:rPr>
                <w:rFonts w:ascii="宋体" w:hAnsi="宋体" w:eastAsia="宋体"/>
                <w:szCs w:val="18"/>
              </w:rPr>
            </w:pPr>
            <w:r>
              <w:rPr>
                <w:rFonts w:hint="eastAsia" w:ascii="宋体" w:hAnsi="宋体" w:eastAsia="宋体"/>
                <w:szCs w:val="18"/>
              </w:rPr>
              <w:t>3</w:t>
            </w:r>
            <w:r>
              <w:rPr>
                <w:rFonts w:ascii="宋体" w:hAnsi="宋体" w:eastAsia="宋体"/>
                <w:szCs w:val="18"/>
              </w:rPr>
              <w:t>.4.1</w:t>
            </w:r>
          </w:p>
          <w:p>
            <w:pPr>
              <w:ind w:firstLine="0" w:firstLineChars="0"/>
              <w:jc w:val="left"/>
              <w:rPr>
                <w:rFonts w:ascii="宋体" w:hAnsi="宋体" w:eastAsia="宋体"/>
                <w:szCs w:val="18"/>
              </w:rPr>
            </w:pPr>
            <w:r>
              <w:rPr>
                <w:rFonts w:hint="eastAsia" w:ascii="宋体" w:hAnsi="宋体" w:eastAsia="宋体"/>
                <w:szCs w:val="18"/>
              </w:rPr>
              <w:t>银行账户</w:t>
            </w:r>
          </w:p>
        </w:tc>
      </w:tr>
    </w:tbl>
    <w:p>
      <w:pPr>
        <w:pStyle w:val="36"/>
        <w:numPr>
          <w:ilvl w:val="0"/>
          <w:numId w:val="9"/>
        </w:numPr>
        <w:ind w:firstLineChars="0"/>
        <w:rPr>
          <w:rFonts w:ascii="宋体" w:hAnsi="宋体" w:eastAsia="宋体"/>
          <w:szCs w:val="18"/>
        </w:rPr>
      </w:pPr>
      <w:r>
        <w:rPr>
          <w:rFonts w:hint="eastAsia" w:ascii="宋体" w:hAnsi="宋体" w:eastAsia="宋体"/>
          <w:szCs w:val="18"/>
        </w:rPr>
        <w:t>接口字段</w:t>
      </w:r>
    </w:p>
    <w:p>
      <w:pPr>
        <w:ind w:firstLine="0" w:firstLineChars="0"/>
      </w:pPr>
      <w:r>
        <w:drawing>
          <wp:inline distT="0" distB="0" distL="0" distR="0">
            <wp:extent cx="3762375" cy="49244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3762375" cy="4924425"/>
                    </a:xfrm>
                    <a:prstGeom prst="rect">
                      <a:avLst/>
                    </a:prstGeom>
                  </pic:spPr>
                </pic:pic>
              </a:graphicData>
            </a:graphic>
          </wp:inline>
        </w:drawing>
      </w:r>
    </w:p>
    <w:p>
      <w:pPr>
        <w:ind w:firstLine="0" w:firstLineChars="0"/>
      </w:pPr>
      <w:r>
        <w:drawing>
          <wp:inline distT="0" distB="0" distL="0" distR="0">
            <wp:extent cx="3248025" cy="463867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3248025" cy="4638675"/>
                    </a:xfrm>
                    <a:prstGeom prst="rect">
                      <a:avLst/>
                    </a:prstGeom>
                  </pic:spPr>
                </pic:pic>
              </a:graphicData>
            </a:graphic>
          </wp:inline>
        </w:drawing>
      </w:r>
    </w:p>
    <w:p>
      <w:pPr>
        <w:pStyle w:val="6"/>
        <w:numPr>
          <w:ilvl w:val="3"/>
          <w:numId w:val="7"/>
        </w:numPr>
        <w:ind w:left="426" w:right="180" w:hanging="426"/>
        <w:rPr>
          <w:b/>
        </w:rPr>
      </w:pPr>
      <w:r>
        <w:rPr>
          <w:rFonts w:hint="eastAsia"/>
          <w:b/>
        </w:rPr>
        <w:t>其他说明</w:t>
      </w:r>
    </w:p>
    <w:p>
      <w:pPr>
        <w:pStyle w:val="36"/>
        <w:numPr>
          <w:ilvl w:val="0"/>
          <w:numId w:val="10"/>
        </w:numPr>
        <w:ind w:left="0" w:firstLine="420" w:firstLineChars="0"/>
        <w:rPr>
          <w:rFonts w:ascii="宋体" w:hAnsi="宋体" w:eastAsia="宋体"/>
          <w:color w:val="000000" w:themeColor="text1"/>
          <w:szCs w:val="18"/>
          <w14:textFill>
            <w14:solidFill>
              <w14:schemeClr w14:val="tx1"/>
            </w14:solidFill>
          </w14:textFill>
        </w:rPr>
      </w:pPr>
      <w:r>
        <w:rPr>
          <w:rFonts w:hint="eastAsia" w:ascii="宋体" w:hAnsi="宋体" w:eastAsia="宋体"/>
          <w:color w:val="000000" w:themeColor="text1"/>
          <w:szCs w:val="18"/>
          <w14:textFill>
            <w14:solidFill>
              <w14:schemeClr w14:val="tx1"/>
            </w14:solidFill>
          </w14:textFill>
        </w:rPr>
        <w:t>对账：新增账户（保融账户同步接口字段</w:t>
      </w:r>
      <w:r>
        <w:rPr>
          <w:rFonts w:ascii="宋体" w:hAnsi="宋体" w:eastAsia="宋体"/>
          <w:color w:val="000000" w:themeColor="text1"/>
          <w:szCs w:val="18"/>
          <w14:textFill>
            <w14:solidFill>
              <w14:schemeClr w14:val="tx1"/>
            </w14:solidFill>
          </w14:textFill>
        </w:rPr>
        <w:t>Ischeck</w:t>
      </w:r>
      <w:r>
        <w:rPr>
          <w:rFonts w:hint="eastAsia" w:ascii="宋体" w:hAnsi="宋体" w:eastAsia="宋体"/>
          <w:color w:val="000000" w:themeColor="text1"/>
          <w:szCs w:val="18"/>
          <w14:textFill>
            <w14:solidFill>
              <w14:schemeClr w14:val="tx1"/>
            </w14:solidFill>
          </w14:textFill>
        </w:rPr>
        <w:t>为‘是’需要再对账模块增加该账号）需要在对账模块对账处理、已平账管理、余额调节表管理、银行存款日记账功能中增加此账号；对账规则后续提供统一配置页面。</w:t>
      </w:r>
    </w:p>
    <w:p>
      <w:pPr>
        <w:pStyle w:val="36"/>
        <w:numPr>
          <w:ilvl w:val="0"/>
          <w:numId w:val="10"/>
        </w:numPr>
        <w:ind w:left="0" w:firstLine="420" w:firstLineChars="0"/>
        <w:rPr>
          <w:rFonts w:ascii="宋体" w:hAnsi="宋体" w:eastAsia="宋体"/>
          <w:color w:val="000000" w:themeColor="text1"/>
          <w:szCs w:val="18"/>
          <w14:textFill>
            <w14:solidFill>
              <w14:schemeClr w14:val="tx1"/>
            </w14:solidFill>
          </w14:textFill>
        </w:rPr>
      </w:pPr>
      <w:r>
        <w:rPr>
          <w:rFonts w:hint="eastAsia" w:ascii="宋体" w:hAnsi="宋体" w:eastAsia="宋体"/>
          <w:color w:val="000000" w:themeColor="text1"/>
          <w:szCs w:val="18"/>
          <w14:textFill>
            <w14:solidFill>
              <w14:schemeClr w14:val="tx1"/>
            </w14:solidFill>
          </w14:textFill>
        </w:rPr>
        <w:t>账务：新增账户（保融账户同步接口字段</w:t>
      </w:r>
      <w:r>
        <w:rPr>
          <w:rFonts w:ascii="宋体" w:hAnsi="宋体" w:eastAsia="宋体"/>
          <w:color w:val="000000" w:themeColor="text1"/>
          <w:szCs w:val="18"/>
          <w14:textFill>
            <w14:solidFill>
              <w14:schemeClr w14:val="tx1"/>
            </w14:solidFill>
          </w14:textFill>
        </w:rPr>
        <w:t>Isaccount</w:t>
      </w:r>
      <w:r>
        <w:rPr>
          <w:rFonts w:hint="eastAsia" w:ascii="宋体" w:hAnsi="宋体" w:eastAsia="宋体"/>
          <w:color w:val="000000" w:themeColor="text1"/>
          <w:szCs w:val="18"/>
          <w14:textFill>
            <w14:solidFill>
              <w14:schemeClr w14:val="tx1"/>
            </w14:solidFill>
          </w14:textFill>
        </w:rPr>
        <w:t>为‘是’需要再记账模块增加该账号）跟业务有关联，记账规则无法统一处理，因此在新增账户时不统一生成记账规则。</w:t>
      </w:r>
    </w:p>
    <w:p>
      <w:pPr>
        <w:pStyle w:val="36"/>
        <w:numPr>
          <w:ilvl w:val="0"/>
          <w:numId w:val="10"/>
        </w:numPr>
        <w:ind w:left="0" w:firstLine="420" w:firstLineChars="0"/>
        <w:rPr>
          <w:b/>
          <w:color w:val="000000" w:themeColor="text1"/>
          <w:szCs w:val="18"/>
          <w14:textFill>
            <w14:solidFill>
              <w14:schemeClr w14:val="tx1"/>
            </w14:solidFill>
          </w14:textFill>
        </w:rPr>
      </w:pPr>
      <w:r>
        <w:rPr>
          <w:rFonts w:hint="eastAsia" w:ascii="宋体" w:hAnsi="宋体" w:eastAsia="宋体"/>
          <w:color w:val="000000" w:themeColor="text1"/>
          <w:szCs w:val="18"/>
          <w14:textFill>
            <w14:solidFill>
              <w14:schemeClr w14:val="tx1"/>
            </w14:solidFill>
          </w14:textFill>
        </w:rPr>
        <w:t>收付费：在收付费模将新增的账户（保融账户同步接口字段</w:t>
      </w:r>
      <w:r>
        <w:rPr>
          <w:rFonts w:ascii="宋体" w:hAnsi="宋体" w:eastAsia="宋体"/>
          <w:color w:val="000000" w:themeColor="text1"/>
          <w:szCs w:val="18"/>
          <w14:textFill>
            <w14:solidFill>
              <w14:schemeClr w14:val="tx1"/>
            </w14:solidFill>
          </w14:textFill>
        </w:rPr>
        <w:t>Ispay</w:t>
      </w:r>
      <w:r>
        <w:rPr>
          <w:rFonts w:hint="eastAsia" w:ascii="宋体" w:hAnsi="宋体" w:eastAsia="宋体"/>
          <w:color w:val="000000" w:themeColor="text1"/>
          <w:szCs w:val="18"/>
          <w14:textFill>
            <w14:solidFill>
              <w14:schemeClr w14:val="tx1"/>
            </w14:solidFill>
          </w14:textFill>
        </w:rPr>
        <w:t>为‘是’需要再交易收付费模块增加该账号）展示在相应功能中，具体见收付费模块功能改造说明。</w:t>
      </w:r>
      <w:r>
        <w:rPr>
          <w:b/>
          <w:color w:val="000000" w:themeColor="text1"/>
          <w:szCs w:val="18"/>
          <w14:textFill>
            <w14:solidFill>
              <w14:schemeClr w14:val="tx1"/>
            </w14:solidFill>
          </w14:textFill>
        </w:rPr>
        <w:t xml:space="preserve"> </w:t>
      </w:r>
    </w:p>
    <w:p>
      <w:pPr>
        <w:pStyle w:val="4"/>
        <w:numPr>
          <w:ilvl w:val="0"/>
          <w:numId w:val="6"/>
        </w:numPr>
        <w:ind w:left="426" w:right="180" w:hanging="426"/>
        <w:rPr>
          <w:b/>
        </w:rPr>
      </w:pPr>
      <w:r>
        <w:rPr>
          <w:rFonts w:hint="eastAsia"/>
          <w:b/>
        </w:rPr>
        <w:t>销户</w:t>
      </w:r>
    </w:p>
    <w:p>
      <w:pPr>
        <w:pStyle w:val="36"/>
        <w:keepNext/>
        <w:keepLines/>
        <w:numPr>
          <w:ilvl w:val="2"/>
          <w:numId w:val="1"/>
        </w:numPr>
        <w:spacing w:before="260" w:after="260" w:line="415" w:lineRule="auto"/>
        <w:ind w:right="180" w:rightChars="100" w:firstLineChars="0"/>
        <w:jc w:val="left"/>
        <w:outlineLvl w:val="2"/>
        <w:rPr>
          <w:rFonts w:eastAsia="黑体" w:asciiTheme="majorHAnsi" w:hAnsiTheme="majorHAnsi" w:cstheme="majorBidi"/>
          <w:vanish/>
          <w:sz w:val="21"/>
          <w:szCs w:val="32"/>
        </w:rPr>
      </w:pPr>
    </w:p>
    <w:p>
      <w:pPr>
        <w:pStyle w:val="36"/>
        <w:keepNext/>
        <w:keepLines/>
        <w:numPr>
          <w:ilvl w:val="2"/>
          <w:numId w:val="1"/>
        </w:numPr>
        <w:spacing w:before="260" w:after="260" w:line="415" w:lineRule="auto"/>
        <w:ind w:right="180" w:rightChars="100" w:firstLineChars="0"/>
        <w:jc w:val="left"/>
        <w:outlineLvl w:val="2"/>
        <w:rPr>
          <w:rFonts w:eastAsia="黑体" w:asciiTheme="majorHAnsi" w:hAnsiTheme="majorHAnsi" w:cstheme="majorBidi"/>
          <w:vanish/>
          <w:sz w:val="21"/>
          <w:szCs w:val="32"/>
        </w:rPr>
      </w:pPr>
    </w:p>
    <w:p>
      <w:pPr>
        <w:pStyle w:val="36"/>
        <w:keepNext/>
        <w:keepLines/>
        <w:numPr>
          <w:ilvl w:val="3"/>
          <w:numId w:val="1"/>
        </w:numPr>
        <w:spacing w:before="280" w:after="290" w:line="377" w:lineRule="auto"/>
        <w:ind w:right="180" w:rightChars="100" w:firstLineChars="0"/>
        <w:jc w:val="left"/>
        <w:outlineLvl w:val="3"/>
        <w:rPr>
          <w:rFonts w:eastAsia="黑体" w:asciiTheme="majorHAnsi" w:hAnsiTheme="majorHAnsi" w:cstheme="majorBidi"/>
          <w:bCs/>
          <w:vanish/>
          <w:sz w:val="21"/>
          <w:szCs w:val="28"/>
        </w:rPr>
      </w:pPr>
    </w:p>
    <w:p>
      <w:pPr>
        <w:pStyle w:val="36"/>
        <w:keepNext/>
        <w:keepLines/>
        <w:numPr>
          <w:ilvl w:val="3"/>
          <w:numId w:val="1"/>
        </w:numPr>
        <w:spacing w:before="280" w:after="290" w:line="377" w:lineRule="auto"/>
        <w:ind w:right="180" w:rightChars="100" w:firstLineChars="0"/>
        <w:jc w:val="left"/>
        <w:outlineLvl w:val="3"/>
        <w:rPr>
          <w:rFonts w:eastAsia="黑体" w:asciiTheme="majorHAnsi" w:hAnsiTheme="majorHAnsi" w:cstheme="majorBidi"/>
          <w:bCs/>
          <w:vanish/>
          <w:sz w:val="21"/>
          <w:szCs w:val="28"/>
        </w:rPr>
      </w:pPr>
    </w:p>
    <w:p>
      <w:pPr>
        <w:pStyle w:val="36"/>
        <w:keepNext/>
        <w:keepLines/>
        <w:numPr>
          <w:ilvl w:val="3"/>
          <w:numId w:val="1"/>
        </w:numPr>
        <w:spacing w:before="280" w:after="290" w:line="377" w:lineRule="auto"/>
        <w:ind w:right="180" w:rightChars="100" w:firstLineChars="0"/>
        <w:jc w:val="left"/>
        <w:outlineLvl w:val="3"/>
        <w:rPr>
          <w:rFonts w:eastAsia="黑体" w:asciiTheme="majorHAnsi" w:hAnsiTheme="majorHAnsi" w:cstheme="majorBidi"/>
          <w:bCs/>
          <w:vanish/>
          <w:sz w:val="21"/>
          <w:szCs w:val="28"/>
        </w:rPr>
      </w:pPr>
    </w:p>
    <w:p>
      <w:pPr>
        <w:pStyle w:val="36"/>
        <w:keepNext/>
        <w:keepLines/>
        <w:numPr>
          <w:ilvl w:val="3"/>
          <w:numId w:val="1"/>
        </w:numPr>
        <w:spacing w:before="280" w:after="290" w:line="377" w:lineRule="auto"/>
        <w:ind w:right="180" w:rightChars="100" w:firstLineChars="0"/>
        <w:jc w:val="left"/>
        <w:outlineLvl w:val="3"/>
        <w:rPr>
          <w:rFonts w:eastAsia="黑体" w:asciiTheme="majorHAnsi" w:hAnsiTheme="majorHAnsi" w:cstheme="majorBidi"/>
          <w:bCs/>
          <w:vanish/>
          <w:sz w:val="21"/>
          <w:szCs w:val="28"/>
        </w:rPr>
      </w:pPr>
    </w:p>
    <w:p>
      <w:pPr>
        <w:pStyle w:val="6"/>
        <w:numPr>
          <w:ilvl w:val="3"/>
          <w:numId w:val="11"/>
        </w:numPr>
        <w:ind w:left="284" w:right="180" w:hanging="284"/>
        <w:rPr>
          <w:b/>
        </w:rPr>
      </w:pPr>
      <w:r>
        <w:rPr>
          <w:rFonts w:hint="eastAsia"/>
          <w:b/>
        </w:rPr>
        <w:t>功能简述</w:t>
      </w:r>
    </w:p>
    <w:p>
      <w:pPr>
        <w:ind w:firstLine="360"/>
        <w:rPr>
          <w:rFonts w:ascii="宋体" w:hAnsi="宋体" w:eastAsia="宋体"/>
          <w:szCs w:val="18"/>
        </w:rPr>
      </w:pPr>
      <w:r>
        <w:rPr>
          <w:rFonts w:hint="eastAsia" w:ascii="宋体" w:hAnsi="宋体" w:eastAsia="宋体"/>
          <w:szCs w:val="18"/>
        </w:rPr>
        <w:t>财务用户在资金平台（BR）账户管理中维护账户信息后，资金平台（BR）将维护的账户信息推送信美信息账户管理模块，由账户管理模块通知对账、记账、收付费模块做账户信息更新。</w:t>
      </w:r>
    </w:p>
    <w:p>
      <w:pPr>
        <w:pStyle w:val="6"/>
        <w:numPr>
          <w:ilvl w:val="3"/>
          <w:numId w:val="11"/>
        </w:numPr>
        <w:ind w:left="284" w:right="180" w:hanging="284"/>
        <w:rPr>
          <w:b/>
        </w:rPr>
      </w:pPr>
      <w:r>
        <w:rPr>
          <w:rFonts w:hint="eastAsia"/>
          <w:b/>
        </w:rPr>
        <w:t>业务流程</w:t>
      </w:r>
    </w:p>
    <w:p>
      <w:pPr>
        <w:ind w:firstLine="360"/>
        <w:rPr>
          <w:rFonts w:ascii="宋体" w:hAnsi="宋体" w:eastAsia="宋体"/>
          <w:szCs w:val="18"/>
        </w:rPr>
      </w:pPr>
      <w:r>
        <w:rPr>
          <w:rFonts w:hint="eastAsia" w:ascii="宋体" w:hAnsi="宋体" w:eastAsia="宋体"/>
          <w:szCs w:val="18"/>
        </w:rPr>
        <w:t>同3</w:t>
      </w:r>
      <w:r>
        <w:rPr>
          <w:rFonts w:ascii="宋体" w:hAnsi="宋体" w:eastAsia="宋体"/>
          <w:szCs w:val="18"/>
        </w:rPr>
        <w:t>.1</w:t>
      </w:r>
      <w:r>
        <w:rPr>
          <w:rFonts w:hint="eastAsia" w:ascii="宋体" w:hAnsi="宋体" w:eastAsia="宋体"/>
          <w:szCs w:val="18"/>
        </w:rPr>
        <w:t>.</w:t>
      </w:r>
      <w:r>
        <w:rPr>
          <w:rFonts w:ascii="宋体" w:hAnsi="宋体" w:eastAsia="宋体"/>
          <w:szCs w:val="18"/>
        </w:rPr>
        <w:t>1.2</w:t>
      </w:r>
      <w:r>
        <w:rPr>
          <w:rFonts w:hint="eastAsia" w:ascii="宋体" w:hAnsi="宋体" w:eastAsia="宋体"/>
          <w:szCs w:val="18"/>
        </w:rPr>
        <w:t>章节</w:t>
      </w:r>
    </w:p>
    <w:p>
      <w:pPr>
        <w:pStyle w:val="6"/>
        <w:numPr>
          <w:ilvl w:val="3"/>
          <w:numId w:val="11"/>
        </w:numPr>
        <w:ind w:left="426" w:right="180" w:hanging="426"/>
        <w:rPr>
          <w:b/>
        </w:rPr>
      </w:pPr>
      <w:r>
        <w:rPr>
          <w:rFonts w:hint="eastAsia"/>
          <w:b/>
        </w:rPr>
        <w:t>主要交互接口</w:t>
      </w:r>
    </w:p>
    <w:p>
      <w:pPr>
        <w:ind w:firstLine="360"/>
        <w:rPr>
          <w:rFonts w:ascii="宋体" w:hAnsi="宋体" w:eastAsia="宋体"/>
          <w:szCs w:val="18"/>
        </w:rPr>
      </w:pPr>
      <w:r>
        <w:rPr>
          <w:rFonts w:hint="eastAsia" w:ascii="宋体" w:hAnsi="宋体" w:eastAsia="宋体"/>
          <w:szCs w:val="18"/>
        </w:rPr>
        <w:t>同3</w:t>
      </w:r>
      <w:r>
        <w:rPr>
          <w:rFonts w:ascii="宋体" w:hAnsi="宋体" w:eastAsia="宋体"/>
          <w:szCs w:val="18"/>
        </w:rPr>
        <w:t>.1</w:t>
      </w:r>
      <w:r>
        <w:rPr>
          <w:rFonts w:hint="eastAsia" w:ascii="宋体" w:hAnsi="宋体" w:eastAsia="宋体"/>
          <w:szCs w:val="18"/>
        </w:rPr>
        <w:t>.</w:t>
      </w:r>
      <w:r>
        <w:rPr>
          <w:rFonts w:ascii="宋体" w:hAnsi="宋体" w:eastAsia="宋体"/>
          <w:szCs w:val="18"/>
        </w:rPr>
        <w:t>1.3</w:t>
      </w:r>
      <w:r>
        <w:rPr>
          <w:rFonts w:hint="eastAsia" w:ascii="宋体" w:hAnsi="宋体" w:eastAsia="宋体"/>
          <w:szCs w:val="18"/>
        </w:rPr>
        <w:t>章节</w:t>
      </w:r>
    </w:p>
    <w:p>
      <w:pPr>
        <w:pStyle w:val="6"/>
        <w:numPr>
          <w:ilvl w:val="3"/>
          <w:numId w:val="11"/>
        </w:numPr>
        <w:ind w:left="284" w:right="180" w:hanging="284"/>
        <w:rPr>
          <w:b/>
        </w:rPr>
      </w:pPr>
      <w:r>
        <w:rPr>
          <w:rFonts w:hint="eastAsia"/>
          <w:b/>
        </w:rPr>
        <w:t>其他说明</w:t>
      </w:r>
    </w:p>
    <w:p>
      <w:pPr>
        <w:pStyle w:val="36"/>
        <w:numPr>
          <w:ilvl w:val="1"/>
          <w:numId w:val="12"/>
        </w:numPr>
        <w:ind w:left="0" w:firstLine="420" w:firstLineChars="0"/>
        <w:rPr>
          <w:rFonts w:ascii="宋体" w:hAnsi="宋体" w:eastAsia="宋体"/>
          <w:szCs w:val="18"/>
        </w:rPr>
      </w:pPr>
      <w:r>
        <w:rPr>
          <w:rFonts w:hint="eastAsia" w:ascii="宋体" w:hAnsi="宋体" w:eastAsia="宋体"/>
          <w:szCs w:val="18"/>
        </w:rPr>
        <w:t>对账：因销户后无交易所以不获取销户时间次日之后的银行账单；销户时间次月账期（含次月账期之后）的对账处理、已平账管理、余额调节表管理、银行存款日记账功能中不展示此账号及相关数据（</w:t>
      </w:r>
      <w:r>
        <w:rPr>
          <w:rFonts w:hint="eastAsia" w:ascii="宋体" w:hAnsi="宋体" w:eastAsia="宋体"/>
          <w:b/>
          <w:szCs w:val="18"/>
        </w:rPr>
        <w:t>若因人为操作导致系统中账户销户而未进行实际的销户，有资金发生时需要业务找运维进行人工处理该笔资金账）</w:t>
      </w:r>
      <w:r>
        <w:rPr>
          <w:rFonts w:hint="eastAsia" w:ascii="宋体" w:hAnsi="宋体" w:eastAsia="宋体"/>
          <w:szCs w:val="18"/>
        </w:rPr>
        <w:t>。</w:t>
      </w:r>
    </w:p>
    <w:p>
      <w:pPr>
        <w:pStyle w:val="36"/>
        <w:numPr>
          <w:ilvl w:val="1"/>
          <w:numId w:val="12"/>
        </w:numPr>
        <w:ind w:left="0" w:firstLine="420" w:firstLineChars="0"/>
        <w:rPr>
          <w:rFonts w:ascii="宋体" w:hAnsi="宋体" w:eastAsia="宋体"/>
          <w:szCs w:val="18"/>
        </w:rPr>
      </w:pPr>
      <w:r>
        <w:rPr>
          <w:rFonts w:hint="eastAsia" w:ascii="宋体" w:hAnsi="宋体" w:eastAsia="宋体"/>
          <w:szCs w:val="18"/>
        </w:rPr>
        <w:t>账务：销户的次月账号对应的记账规则状态为不可用。</w:t>
      </w:r>
    </w:p>
    <w:p>
      <w:pPr>
        <w:pStyle w:val="36"/>
        <w:numPr>
          <w:ilvl w:val="1"/>
          <w:numId w:val="12"/>
        </w:numPr>
        <w:ind w:left="0" w:firstLine="420" w:firstLineChars="0"/>
        <w:rPr>
          <w:rFonts w:ascii="宋体" w:hAnsi="宋体" w:eastAsia="宋体"/>
          <w:b/>
          <w:szCs w:val="18"/>
        </w:rPr>
      </w:pPr>
      <w:r>
        <w:rPr>
          <w:rFonts w:hint="eastAsia" w:ascii="宋体" w:hAnsi="宋体" w:eastAsia="宋体"/>
          <w:szCs w:val="18"/>
        </w:rPr>
        <w:t>收付费：账户销户后收付费模块不允许收、付费业务，具体需求收付费模块功能改造说明。</w:t>
      </w:r>
      <w:r>
        <w:rPr>
          <w:rFonts w:ascii="宋体" w:hAnsi="宋体" w:eastAsia="宋体"/>
          <w:b/>
          <w:szCs w:val="18"/>
        </w:rPr>
        <w:t xml:space="preserve"> </w:t>
      </w:r>
    </w:p>
    <w:p>
      <w:pPr>
        <w:pStyle w:val="4"/>
        <w:numPr>
          <w:ilvl w:val="0"/>
          <w:numId w:val="6"/>
        </w:numPr>
        <w:ind w:left="284" w:right="180" w:hanging="284"/>
        <w:rPr>
          <w:b/>
        </w:rPr>
      </w:pPr>
      <w:r>
        <w:rPr>
          <w:rFonts w:hint="eastAsia"/>
          <w:b/>
        </w:rPr>
        <w:t>账户变更</w:t>
      </w:r>
    </w:p>
    <w:p>
      <w:pPr>
        <w:pStyle w:val="6"/>
        <w:numPr>
          <w:ilvl w:val="0"/>
          <w:numId w:val="13"/>
        </w:numPr>
        <w:ind w:left="284" w:right="180" w:hanging="284"/>
        <w:rPr>
          <w:b/>
        </w:rPr>
      </w:pPr>
      <w:r>
        <w:rPr>
          <w:rFonts w:hint="eastAsia"/>
          <w:b/>
        </w:rPr>
        <w:t>功能简述</w:t>
      </w:r>
    </w:p>
    <w:p>
      <w:pPr>
        <w:ind w:firstLine="360"/>
        <w:rPr>
          <w:rFonts w:ascii="宋体" w:hAnsi="宋体" w:eastAsia="宋体"/>
          <w:szCs w:val="18"/>
        </w:rPr>
      </w:pPr>
      <w:r>
        <w:rPr>
          <w:rFonts w:hint="eastAsia" w:ascii="宋体" w:hAnsi="宋体" w:eastAsia="宋体"/>
          <w:szCs w:val="18"/>
        </w:rPr>
        <w:t>财务用户在资金平台（BR）账户管理中维护账户信息后，资金平台（BR）将维护的账户信息推送信美信息账户管理模块，由账户管理模块通知对账、记账、收付费模块做账户信息更新。</w:t>
      </w:r>
    </w:p>
    <w:p>
      <w:pPr>
        <w:pStyle w:val="6"/>
        <w:numPr>
          <w:ilvl w:val="0"/>
          <w:numId w:val="13"/>
        </w:numPr>
        <w:ind w:left="284" w:right="180" w:hanging="284"/>
        <w:rPr>
          <w:b/>
        </w:rPr>
      </w:pPr>
      <w:r>
        <w:rPr>
          <w:rFonts w:hint="eastAsia"/>
          <w:b/>
        </w:rPr>
        <w:t>业务流程</w:t>
      </w:r>
    </w:p>
    <w:p>
      <w:pPr>
        <w:ind w:firstLine="360"/>
        <w:rPr>
          <w:rFonts w:ascii="宋体" w:hAnsi="宋体" w:eastAsia="宋体"/>
          <w:szCs w:val="18"/>
        </w:rPr>
      </w:pPr>
      <w:r>
        <w:rPr>
          <w:rFonts w:hint="eastAsia" w:ascii="宋体" w:hAnsi="宋体" w:eastAsia="宋体"/>
          <w:szCs w:val="18"/>
        </w:rPr>
        <w:t>同3</w:t>
      </w:r>
      <w:r>
        <w:rPr>
          <w:rFonts w:ascii="宋体" w:hAnsi="宋体" w:eastAsia="宋体"/>
          <w:szCs w:val="18"/>
        </w:rPr>
        <w:t>.1</w:t>
      </w:r>
      <w:r>
        <w:rPr>
          <w:rFonts w:hint="eastAsia" w:ascii="宋体" w:hAnsi="宋体" w:eastAsia="宋体"/>
          <w:szCs w:val="18"/>
        </w:rPr>
        <w:t>.</w:t>
      </w:r>
      <w:r>
        <w:rPr>
          <w:rFonts w:ascii="宋体" w:hAnsi="宋体" w:eastAsia="宋体"/>
          <w:szCs w:val="18"/>
        </w:rPr>
        <w:t>1.</w:t>
      </w:r>
      <w:r>
        <w:rPr>
          <w:rFonts w:hint="eastAsia" w:ascii="宋体" w:hAnsi="宋体" w:eastAsia="宋体"/>
          <w:szCs w:val="18"/>
        </w:rPr>
        <w:t>2章节</w:t>
      </w:r>
    </w:p>
    <w:p>
      <w:pPr>
        <w:pStyle w:val="6"/>
        <w:numPr>
          <w:ilvl w:val="0"/>
          <w:numId w:val="13"/>
        </w:numPr>
        <w:ind w:left="284" w:right="180" w:hanging="284"/>
        <w:rPr>
          <w:b/>
        </w:rPr>
      </w:pPr>
      <w:r>
        <w:rPr>
          <w:rFonts w:hint="eastAsia"/>
          <w:b/>
        </w:rPr>
        <w:t>主要交互接口</w:t>
      </w:r>
    </w:p>
    <w:p>
      <w:pPr>
        <w:ind w:firstLine="420"/>
        <w:rPr>
          <w:rFonts w:ascii="宋体" w:hAnsi="宋体" w:eastAsia="宋体"/>
          <w:szCs w:val="18"/>
        </w:rPr>
      </w:pPr>
      <w:r>
        <w:rPr>
          <w:rFonts w:hint="eastAsia" w:ascii="宋体" w:hAnsi="宋体" w:eastAsia="宋体"/>
          <w:sz w:val="21"/>
          <w:szCs w:val="21"/>
        </w:rPr>
        <w:t>同3</w:t>
      </w:r>
      <w:r>
        <w:rPr>
          <w:rFonts w:ascii="宋体" w:hAnsi="宋体" w:eastAsia="宋体"/>
          <w:sz w:val="21"/>
          <w:szCs w:val="21"/>
        </w:rPr>
        <w:t>.1</w:t>
      </w:r>
      <w:r>
        <w:rPr>
          <w:rFonts w:hint="eastAsia" w:ascii="宋体" w:hAnsi="宋体" w:eastAsia="宋体"/>
          <w:sz w:val="21"/>
          <w:szCs w:val="21"/>
        </w:rPr>
        <w:t>.</w:t>
      </w:r>
      <w:r>
        <w:rPr>
          <w:rFonts w:ascii="宋体" w:hAnsi="宋体" w:eastAsia="宋体"/>
          <w:sz w:val="21"/>
          <w:szCs w:val="21"/>
        </w:rPr>
        <w:t>1.3</w:t>
      </w:r>
      <w:r>
        <w:rPr>
          <w:rFonts w:hint="eastAsia" w:ascii="宋体" w:hAnsi="宋体" w:eastAsia="宋体"/>
          <w:sz w:val="21"/>
          <w:szCs w:val="21"/>
        </w:rPr>
        <w:t>章节</w:t>
      </w:r>
    </w:p>
    <w:p>
      <w:pPr>
        <w:pStyle w:val="6"/>
        <w:numPr>
          <w:ilvl w:val="0"/>
          <w:numId w:val="13"/>
        </w:numPr>
        <w:ind w:left="284" w:right="180" w:hanging="284"/>
        <w:rPr>
          <w:b/>
        </w:rPr>
      </w:pPr>
      <w:r>
        <w:rPr>
          <w:rFonts w:hint="eastAsia"/>
          <w:b/>
        </w:rPr>
        <w:t>其他说明</w:t>
      </w:r>
    </w:p>
    <w:p>
      <w:pPr>
        <w:ind w:firstLine="360"/>
        <w:rPr>
          <w:ins w:id="37" w:author="xinmei" w:date="2019-07-04T15:17:00Z"/>
          <w:rFonts w:ascii="宋体" w:hAnsi="宋体" w:eastAsia="宋体"/>
          <w:szCs w:val="18"/>
        </w:rPr>
      </w:pPr>
      <w:r>
        <w:rPr>
          <w:rFonts w:hint="eastAsia" w:ascii="宋体" w:hAnsi="宋体" w:eastAsia="宋体"/>
          <w:szCs w:val="18"/>
        </w:rPr>
        <w:t>账户信息发生变化时导致账务记账规则、对账规则、收|付费账户及交易分流规则调整，目前系统暂不支持自动调整交易分流规则、记账规则、对账规则、收|付费账户。</w:t>
      </w:r>
      <w:r>
        <w:rPr>
          <w:rFonts w:ascii="宋体" w:hAnsi="宋体" w:eastAsia="宋体"/>
          <w:szCs w:val="18"/>
        </w:rPr>
        <w:t xml:space="preserve"> </w:t>
      </w:r>
    </w:p>
    <w:p>
      <w:pPr>
        <w:ind w:firstLine="360"/>
        <w:rPr>
          <w:rFonts w:hint="eastAsia" w:ascii="宋体" w:hAnsi="宋体" w:eastAsia="宋体"/>
          <w:szCs w:val="18"/>
        </w:rPr>
      </w:pPr>
      <w:ins w:id="38" w:author="xinmei" w:date="2019-07-04T15:17:00Z">
        <w:r>
          <w:rPr>
            <w:rFonts w:hint="eastAsia" w:ascii="宋体" w:hAnsi="宋体" w:eastAsia="宋体"/>
            <w:szCs w:val="18"/>
          </w:rPr>
          <w:t>支付宝账户</w:t>
        </w:r>
      </w:ins>
      <w:ins w:id="39" w:author="xinmei" w:date="2019-07-04T15:17:00Z">
        <w:r>
          <w:rPr>
            <w:rFonts w:ascii="宋体" w:hAnsi="宋体" w:eastAsia="宋体"/>
            <w:szCs w:val="18"/>
          </w:rPr>
          <w:t>PID</w:t>
        </w:r>
      </w:ins>
      <w:ins w:id="40" w:author="xinmei" w:date="2019-07-04T15:17:00Z">
        <w:r>
          <w:rPr>
            <w:rFonts w:hint="eastAsia" w:ascii="宋体" w:hAnsi="宋体" w:eastAsia="宋体"/>
            <w:szCs w:val="18"/>
          </w:rPr>
          <w:t>、</w:t>
        </w:r>
      </w:ins>
      <w:ins w:id="41" w:author="xinmei" w:date="2019-07-04T15:18:00Z">
        <w:r>
          <w:rPr>
            <w:rFonts w:hint="eastAsia" w:ascii="宋体" w:hAnsi="宋体" w:eastAsia="宋体"/>
            <w:szCs w:val="18"/>
          </w:rPr>
          <w:t>账单</w:t>
        </w:r>
      </w:ins>
      <w:ins w:id="42" w:author="xinmei" w:date="2019-07-04T15:17:00Z">
        <w:r>
          <w:rPr>
            <w:rFonts w:hint="eastAsia" w:ascii="宋体" w:hAnsi="宋体" w:eastAsia="宋体"/>
            <w:szCs w:val="18"/>
          </w:rPr>
          <w:t>文件名发生变化时需要根据新的PID</w:t>
        </w:r>
      </w:ins>
      <w:ins w:id="43" w:author="xinmei" w:date="2019-07-04T15:18:00Z">
        <w:r>
          <w:rPr>
            <w:rFonts w:hint="eastAsia" w:ascii="宋体" w:hAnsi="宋体" w:eastAsia="宋体"/>
            <w:szCs w:val="18"/>
          </w:rPr>
          <w:t>、账单文件名获取</w:t>
        </w:r>
      </w:ins>
      <w:ins w:id="44" w:author="xinmei" w:date="2019-07-04T15:24:00Z">
        <w:r>
          <w:rPr>
            <w:rFonts w:hint="eastAsia" w:ascii="宋体" w:hAnsi="宋体" w:eastAsia="宋体"/>
            <w:szCs w:val="18"/>
          </w:rPr>
          <w:t>支付宝账单文件</w:t>
        </w:r>
      </w:ins>
      <w:ins w:id="45" w:author="xinmei" w:date="2019-07-04T15:18:00Z">
        <w:r>
          <w:rPr>
            <w:rFonts w:hint="eastAsia" w:ascii="宋体" w:hAnsi="宋体" w:eastAsia="宋体"/>
            <w:szCs w:val="18"/>
          </w:rPr>
          <w:t>；对于</w:t>
        </w:r>
      </w:ins>
      <w:ins w:id="46" w:author="xinmei" w:date="2019-07-04T15:20:00Z">
        <w:r>
          <w:rPr>
            <w:rFonts w:hint="eastAsia" w:ascii="宋体" w:hAnsi="宋体" w:eastAsia="宋体"/>
            <w:szCs w:val="18"/>
          </w:rPr>
          <w:t>PID不正确、文件名不正确</w:t>
        </w:r>
      </w:ins>
      <w:ins w:id="47" w:author="xinmei" w:date="2019-07-04T15:19:00Z">
        <w:r>
          <w:rPr>
            <w:rFonts w:hint="eastAsia" w:ascii="宋体" w:hAnsi="宋体" w:eastAsia="宋体"/>
            <w:color w:val="auto"/>
            <w:sz w:val="18"/>
            <w:szCs w:val="18"/>
            <w:shd w:val="clear" w:color="auto" w:fill="auto"/>
          </w:rPr>
          <w:t>导致支付宝账户交易账单在支付宝服务器上存留超期被删除而系统无法自动获取，需要业务提事件人工处理；</w:t>
        </w:r>
      </w:ins>
    </w:p>
    <w:p>
      <w:pPr>
        <w:pStyle w:val="3"/>
        <w:numPr>
          <w:ilvl w:val="1"/>
          <w:numId w:val="5"/>
        </w:numPr>
        <w:ind w:left="284" w:right="180" w:hanging="284"/>
      </w:pPr>
      <w:r>
        <w:rPr>
          <w:rFonts w:hint="eastAsia"/>
        </w:rPr>
        <w:t>账户信息配置</w:t>
      </w:r>
    </w:p>
    <w:p>
      <w:pPr>
        <w:ind w:firstLine="360"/>
        <w:rPr>
          <w:rFonts w:ascii="宋体" w:hAnsi="宋体" w:eastAsia="宋体"/>
          <w:szCs w:val="18"/>
        </w:rPr>
      </w:pPr>
      <w:r>
        <w:rPr>
          <w:rFonts w:hint="eastAsia" w:ascii="宋体" w:hAnsi="宋体" w:eastAsia="宋体"/>
          <w:szCs w:val="18"/>
        </w:rPr>
        <w:t>待功能细化补充</w:t>
      </w:r>
    </w:p>
    <w:p>
      <w:pPr>
        <w:pStyle w:val="3"/>
        <w:numPr>
          <w:ilvl w:val="1"/>
          <w:numId w:val="5"/>
        </w:numPr>
        <w:ind w:left="284" w:right="180" w:hanging="284"/>
      </w:pPr>
      <w:r>
        <w:rPr>
          <w:rFonts w:hint="eastAsia"/>
        </w:rPr>
        <w:t>对账</w:t>
      </w:r>
    </w:p>
    <w:p>
      <w:pPr>
        <w:pStyle w:val="36"/>
        <w:keepNext/>
        <w:keepLines/>
        <w:numPr>
          <w:ilvl w:val="1"/>
          <w:numId w:val="1"/>
        </w:numPr>
        <w:spacing w:before="260" w:after="260" w:line="416" w:lineRule="auto"/>
        <w:ind w:right="180" w:rightChars="100" w:firstLineChars="0"/>
        <w:outlineLvl w:val="1"/>
        <w:rPr>
          <w:rFonts w:asciiTheme="majorHAnsi" w:hAnsiTheme="majorHAnsi" w:cstheme="majorBidi"/>
          <w:b/>
          <w:bCs/>
          <w:vanish/>
          <w:sz w:val="21"/>
          <w:szCs w:val="32"/>
        </w:rPr>
      </w:pPr>
    </w:p>
    <w:p>
      <w:pPr>
        <w:pStyle w:val="36"/>
        <w:keepNext/>
        <w:keepLines/>
        <w:numPr>
          <w:ilvl w:val="1"/>
          <w:numId w:val="1"/>
        </w:numPr>
        <w:spacing w:before="260" w:after="260" w:line="416" w:lineRule="auto"/>
        <w:ind w:right="180" w:rightChars="100" w:firstLineChars="0"/>
        <w:outlineLvl w:val="1"/>
        <w:rPr>
          <w:rFonts w:asciiTheme="majorHAnsi" w:hAnsiTheme="majorHAnsi" w:cstheme="majorBidi"/>
          <w:b/>
          <w:bCs/>
          <w:vanish/>
          <w:sz w:val="21"/>
          <w:szCs w:val="32"/>
        </w:rPr>
      </w:pPr>
    </w:p>
    <w:p>
      <w:pPr>
        <w:pStyle w:val="4"/>
        <w:numPr>
          <w:ilvl w:val="0"/>
          <w:numId w:val="14"/>
        </w:numPr>
        <w:ind w:left="142" w:right="180" w:hanging="142"/>
        <w:rPr>
          <w:b/>
        </w:rPr>
      </w:pPr>
      <w:r>
        <w:rPr>
          <w:rFonts w:hint="eastAsia"/>
          <w:b/>
        </w:rPr>
        <w:t>账号信息变更</w:t>
      </w:r>
    </w:p>
    <w:p>
      <w:pPr>
        <w:pStyle w:val="6"/>
        <w:numPr>
          <w:ilvl w:val="0"/>
          <w:numId w:val="15"/>
        </w:numPr>
        <w:ind w:left="284" w:right="180" w:hanging="142"/>
        <w:rPr>
          <w:b/>
        </w:rPr>
      </w:pPr>
      <w:r>
        <w:rPr>
          <w:rFonts w:hint="eastAsia"/>
          <w:b/>
        </w:rPr>
        <w:t>新增账户</w:t>
      </w:r>
    </w:p>
    <w:p>
      <w:pPr>
        <w:pStyle w:val="7"/>
        <w:ind w:left="281" w:right="180" w:hanging="282" w:hangingChars="134"/>
      </w:pPr>
      <w:r>
        <w:rPr>
          <w:rFonts w:hint="eastAsia"/>
        </w:rPr>
        <w:t>功能简述</w:t>
      </w:r>
    </w:p>
    <w:p>
      <w:pPr>
        <w:ind w:firstLine="360"/>
        <w:rPr>
          <w:rFonts w:ascii="宋体" w:hAnsi="宋体" w:eastAsia="宋体"/>
          <w:szCs w:val="18"/>
        </w:rPr>
      </w:pPr>
      <w:r>
        <w:rPr>
          <w:rFonts w:hint="eastAsia" w:ascii="宋体" w:hAnsi="宋体" w:eastAsia="宋体"/>
          <w:szCs w:val="18"/>
        </w:rPr>
        <w:t>信美账户管理模块收到资金平台（BR）推送的账户信息，需要推送给对账模块，对账模块相关功能更新账户信息。</w:t>
      </w:r>
    </w:p>
    <w:p>
      <w:pPr>
        <w:pStyle w:val="7"/>
        <w:tabs>
          <w:tab w:val="left" w:pos="284"/>
        </w:tabs>
        <w:ind w:left="283" w:right="180" w:hanging="283"/>
      </w:pPr>
      <w:r>
        <w:rPr>
          <w:rFonts w:hint="eastAsia"/>
        </w:rPr>
        <w:t>业务流程</w:t>
      </w:r>
    </w:p>
    <w:p>
      <w:pPr>
        <w:ind w:firstLine="420"/>
        <w:rPr>
          <w:rFonts w:ascii="宋体" w:hAnsi="宋体" w:eastAsia="宋体"/>
          <w:szCs w:val="18"/>
        </w:rPr>
      </w:pPr>
      <w:r>
        <w:rPr>
          <w:rFonts w:ascii="宋体" w:hAnsi="宋体" w:eastAsia="宋体"/>
          <w:sz w:val="21"/>
          <w:szCs w:val="21"/>
        </w:rPr>
        <w:object>
          <v:shape id="_x0000_i1026" o:spt="75" type="#_x0000_t75" style="height:325.45pt;width:406.65pt;" o:ole="t" filled="f" o:preferrelative="t" stroked="f" coordsize="21600,21600">
            <v:path/>
            <v:fill on="f" focussize="0,0"/>
            <v:stroke on="f" joinstyle="miter"/>
            <v:imagedata r:id="rId15" o:title=""/>
            <o:lock v:ext="edit" aspectratio="t"/>
            <w10:wrap type="none"/>
            <w10:anchorlock/>
          </v:shape>
          <o:OLEObject Type="Embed" ProgID="Visio.Drawing.15" ShapeID="_x0000_i1026" DrawAspect="Content" ObjectID="_1468075726" r:id="rId14">
            <o:LockedField>false</o:LockedField>
          </o:OLEObject>
        </w:object>
      </w:r>
      <w:r>
        <w:rPr>
          <w:rFonts w:hint="eastAsia" w:ascii="宋体" w:hAnsi="宋体" w:eastAsia="宋体"/>
          <w:szCs w:val="18"/>
        </w:rPr>
        <w:t>业务流程说明：</w:t>
      </w:r>
    </w:p>
    <w:p>
      <w:pPr>
        <w:pStyle w:val="36"/>
        <w:numPr>
          <w:ilvl w:val="0"/>
          <w:numId w:val="8"/>
        </w:numPr>
        <w:ind w:firstLineChars="0"/>
        <w:rPr>
          <w:rFonts w:ascii="宋体" w:hAnsi="宋体" w:eastAsia="宋体"/>
          <w:szCs w:val="18"/>
        </w:rPr>
      </w:pPr>
      <w:r>
        <w:rPr>
          <w:rFonts w:hint="eastAsia" w:ascii="宋体" w:hAnsi="宋体" w:eastAsia="宋体"/>
          <w:szCs w:val="18"/>
        </w:rPr>
        <w:t>财务用户在资金平台（BR）维护账户信息成功后，资金系统（BR）将账户信息同步给信美账户管理；</w:t>
      </w:r>
    </w:p>
    <w:p>
      <w:pPr>
        <w:pStyle w:val="36"/>
        <w:numPr>
          <w:ilvl w:val="0"/>
          <w:numId w:val="8"/>
        </w:numPr>
        <w:ind w:firstLineChars="0"/>
        <w:rPr>
          <w:rFonts w:ascii="宋体" w:hAnsi="宋体" w:eastAsia="宋体"/>
          <w:szCs w:val="18"/>
        </w:rPr>
      </w:pPr>
      <w:r>
        <w:rPr>
          <w:rFonts w:hint="eastAsia" w:ascii="宋体" w:hAnsi="宋体" w:eastAsia="宋体"/>
          <w:szCs w:val="18"/>
        </w:rPr>
        <w:t>账户管理将账户信息同步给对账模块，需要根据更新的账户信息做相应的功能的账户的信息更新；</w:t>
      </w:r>
    </w:p>
    <w:p>
      <w:pPr>
        <w:pStyle w:val="7"/>
        <w:ind w:left="284" w:leftChars="-1" w:right="180" w:hanging="286" w:hangingChars="136"/>
      </w:pPr>
      <w:r>
        <w:rPr>
          <w:rFonts w:hint="eastAsia"/>
        </w:rPr>
        <w:t>主要交互接口</w:t>
      </w:r>
    </w:p>
    <w:tbl>
      <w:tblPr>
        <w:tblStyle w:val="29"/>
        <w:tblW w:w="76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63"/>
        <w:gridCol w:w="1240"/>
        <w:gridCol w:w="2484"/>
        <w:gridCol w:w="22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5" w:hRule="atLeast"/>
        </w:trPr>
        <w:tc>
          <w:tcPr>
            <w:tcW w:w="1763" w:type="dxa"/>
            <w:shd w:val="clear" w:color="auto" w:fill="9CC2E5" w:themeFill="accent1" w:themeFillTint="99"/>
            <w:vAlign w:val="center"/>
          </w:tcPr>
          <w:p>
            <w:pPr>
              <w:widowControl/>
              <w:ind w:firstLine="0" w:firstLineChars="0"/>
              <w:jc w:val="left"/>
              <w:rPr>
                <w:rFonts w:ascii="宋体" w:hAnsi="宋体" w:eastAsia="宋体" w:cs="宋体"/>
                <w:bCs/>
                <w:color w:val="000000"/>
                <w:kern w:val="0"/>
                <w:szCs w:val="18"/>
              </w:rPr>
            </w:pPr>
            <w:r>
              <w:rPr>
                <w:rFonts w:hint="eastAsia" w:ascii="宋体" w:hAnsi="宋体" w:eastAsia="宋体" w:cs="宋体"/>
                <w:bCs/>
                <w:color w:val="000000"/>
                <w:kern w:val="0"/>
                <w:szCs w:val="18"/>
              </w:rPr>
              <w:t>同步对象</w:t>
            </w:r>
          </w:p>
        </w:tc>
        <w:tc>
          <w:tcPr>
            <w:tcW w:w="1240" w:type="dxa"/>
            <w:shd w:val="clear" w:color="auto" w:fill="9CC2E5" w:themeFill="accent1" w:themeFillTint="99"/>
            <w:vAlign w:val="center"/>
          </w:tcPr>
          <w:p>
            <w:pPr>
              <w:widowControl/>
              <w:ind w:firstLine="0" w:firstLineChars="0"/>
              <w:jc w:val="left"/>
              <w:rPr>
                <w:rFonts w:ascii="宋体" w:hAnsi="宋体" w:eastAsia="宋体" w:cs="宋体"/>
                <w:bCs/>
                <w:color w:val="000000"/>
                <w:kern w:val="0"/>
                <w:szCs w:val="18"/>
              </w:rPr>
            </w:pPr>
            <w:r>
              <w:rPr>
                <w:rFonts w:hint="eastAsia" w:ascii="宋体" w:hAnsi="宋体" w:eastAsia="宋体" w:cs="宋体"/>
                <w:bCs/>
                <w:color w:val="000000"/>
                <w:kern w:val="0"/>
                <w:szCs w:val="18"/>
              </w:rPr>
              <w:t>同步节点</w:t>
            </w:r>
          </w:p>
        </w:tc>
        <w:tc>
          <w:tcPr>
            <w:tcW w:w="2484" w:type="dxa"/>
            <w:shd w:val="clear" w:color="auto" w:fill="9CC2E5" w:themeFill="accent1" w:themeFillTint="99"/>
            <w:vAlign w:val="center"/>
          </w:tcPr>
          <w:p>
            <w:pPr>
              <w:widowControl/>
              <w:ind w:firstLine="0" w:firstLineChars="0"/>
              <w:jc w:val="left"/>
              <w:rPr>
                <w:rFonts w:ascii="宋体" w:hAnsi="宋体" w:eastAsia="宋体" w:cs="宋体"/>
                <w:bCs/>
                <w:color w:val="000000"/>
                <w:kern w:val="0"/>
                <w:szCs w:val="18"/>
              </w:rPr>
            </w:pPr>
            <w:r>
              <w:rPr>
                <w:rFonts w:hint="eastAsia" w:ascii="宋体" w:hAnsi="宋体" w:eastAsia="宋体" w:cs="宋体"/>
                <w:bCs/>
                <w:color w:val="000000"/>
                <w:kern w:val="0"/>
                <w:szCs w:val="18"/>
              </w:rPr>
              <w:t>同步字段及其规则</w:t>
            </w:r>
          </w:p>
        </w:tc>
        <w:tc>
          <w:tcPr>
            <w:tcW w:w="2208" w:type="dxa"/>
            <w:shd w:val="clear" w:color="auto" w:fill="9CC2E5" w:themeFill="accent1" w:themeFillTint="99"/>
            <w:vAlign w:val="center"/>
          </w:tcPr>
          <w:p>
            <w:pPr>
              <w:widowControl/>
              <w:ind w:firstLine="0" w:firstLineChars="0"/>
              <w:jc w:val="left"/>
              <w:rPr>
                <w:rFonts w:ascii="宋体" w:hAnsi="宋体" w:eastAsia="宋体" w:cs="宋体"/>
                <w:bCs/>
                <w:color w:val="000000"/>
                <w:kern w:val="0"/>
                <w:szCs w:val="18"/>
              </w:rPr>
            </w:pPr>
            <w:r>
              <w:rPr>
                <w:rFonts w:hint="eastAsia" w:ascii="宋体" w:hAnsi="宋体" w:eastAsia="宋体" w:cs="宋体"/>
                <w:bCs/>
                <w:color w:val="000000"/>
                <w:kern w:val="0"/>
                <w:szCs w:val="18"/>
              </w:rPr>
              <w:t>时效要求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63" w:type="dxa"/>
          </w:tcPr>
          <w:p>
            <w:pPr>
              <w:widowControl/>
              <w:ind w:firstLine="0" w:firstLineChars="0"/>
              <w:jc w:val="left"/>
              <w:rPr>
                <w:rFonts w:ascii="宋体" w:hAnsi="宋体" w:eastAsia="宋体" w:cs="宋体"/>
                <w:bCs/>
                <w:color w:val="000000"/>
                <w:kern w:val="0"/>
                <w:szCs w:val="18"/>
              </w:rPr>
            </w:pPr>
            <w:r>
              <w:rPr>
                <w:rFonts w:hint="eastAsia" w:ascii="宋体" w:hAnsi="宋体" w:eastAsia="宋体" w:cs="宋体"/>
                <w:bCs/>
                <w:color w:val="000000"/>
                <w:kern w:val="0"/>
                <w:szCs w:val="18"/>
              </w:rPr>
              <w:t>账户管理</w:t>
            </w:r>
            <w:r>
              <w:rPr>
                <w:rFonts w:ascii="宋体" w:hAnsi="宋体" w:eastAsia="宋体" w:cs="宋体"/>
                <w:bCs/>
                <w:color w:val="000000"/>
                <w:kern w:val="0"/>
                <w:szCs w:val="18"/>
              </w:rPr>
              <w:t>—&gt;</w:t>
            </w:r>
            <w:r>
              <w:rPr>
                <w:rFonts w:hint="eastAsia" w:ascii="宋体" w:hAnsi="宋体" w:eastAsia="宋体" w:cs="宋体"/>
                <w:bCs/>
                <w:color w:val="000000"/>
                <w:kern w:val="0"/>
                <w:szCs w:val="18"/>
              </w:rPr>
              <w:t>对账</w:t>
            </w:r>
          </w:p>
        </w:tc>
        <w:tc>
          <w:tcPr>
            <w:tcW w:w="1240" w:type="dxa"/>
          </w:tcPr>
          <w:p>
            <w:pPr>
              <w:widowControl/>
              <w:ind w:firstLine="0" w:firstLineChars="0"/>
              <w:jc w:val="left"/>
              <w:rPr>
                <w:rFonts w:ascii="宋体" w:hAnsi="宋体" w:eastAsia="宋体" w:cs="宋体"/>
                <w:color w:val="000000"/>
                <w:kern w:val="0"/>
                <w:szCs w:val="18"/>
              </w:rPr>
            </w:pPr>
            <w:r>
              <w:rPr>
                <w:rFonts w:hint="eastAsia" w:ascii="宋体" w:hAnsi="宋体" w:eastAsia="宋体" w:cs="Arial"/>
                <w:szCs w:val="18"/>
              </w:rPr>
              <w:t>通知</w:t>
            </w:r>
          </w:p>
        </w:tc>
        <w:tc>
          <w:tcPr>
            <w:tcW w:w="2484" w:type="dxa"/>
          </w:tcPr>
          <w:p>
            <w:pPr>
              <w:widowControl/>
              <w:snapToGrid w:val="0"/>
              <w:ind w:firstLine="0" w:firstLineChars="0"/>
              <w:jc w:val="left"/>
              <w:rPr>
                <w:rFonts w:ascii="宋体" w:hAnsi="宋体" w:eastAsia="宋体" w:cs="宋体"/>
                <w:color w:val="000000"/>
                <w:kern w:val="0"/>
                <w:szCs w:val="18"/>
              </w:rPr>
            </w:pPr>
          </w:p>
        </w:tc>
        <w:tc>
          <w:tcPr>
            <w:tcW w:w="2208" w:type="dxa"/>
          </w:tcPr>
          <w:p>
            <w:pPr>
              <w:widowControl/>
              <w:ind w:firstLine="0" w:firstLineChars="0"/>
              <w:jc w:val="left"/>
              <w:rPr>
                <w:rFonts w:ascii="宋体" w:hAnsi="宋体" w:eastAsia="宋体" w:cs="宋体"/>
                <w:color w:val="000000"/>
                <w:kern w:val="0"/>
                <w:szCs w:val="18"/>
              </w:rPr>
            </w:pPr>
            <w:r>
              <w:rPr>
                <w:rFonts w:hint="eastAsia" w:ascii="宋体" w:hAnsi="宋体" w:eastAsia="宋体" w:cs="宋体"/>
                <w:color w:val="000000"/>
                <w:kern w:val="0"/>
                <w:szCs w:val="18"/>
              </w:rPr>
              <w:t>实时</w:t>
            </w:r>
          </w:p>
        </w:tc>
      </w:tr>
    </w:tbl>
    <w:p>
      <w:pPr>
        <w:widowControl/>
        <w:ind w:firstLine="0" w:firstLineChars="0"/>
        <w:jc w:val="left"/>
        <w:rPr>
          <w:rFonts w:ascii="宋体" w:hAnsi="宋体" w:eastAsia="宋体" w:cs="宋体"/>
          <w:bCs/>
          <w:color w:val="000000"/>
          <w:kern w:val="0"/>
          <w:sz w:val="21"/>
          <w:szCs w:val="21"/>
        </w:rPr>
      </w:pPr>
    </w:p>
    <w:p>
      <w:pPr>
        <w:widowControl/>
        <w:ind w:firstLine="0" w:firstLineChars="0"/>
        <w:jc w:val="left"/>
        <w:rPr>
          <w:rFonts w:ascii="宋体" w:hAnsi="宋体" w:eastAsia="宋体" w:cs="宋体"/>
          <w:bCs/>
          <w:color w:val="000000"/>
          <w:kern w:val="0"/>
          <w:szCs w:val="18"/>
        </w:rPr>
      </w:pPr>
      <w:r>
        <w:rPr>
          <w:rFonts w:hint="eastAsia" w:ascii="宋体" w:hAnsi="宋体" w:eastAsia="宋体" w:cs="宋体"/>
          <w:bCs/>
          <w:color w:val="000000"/>
          <w:kern w:val="0"/>
          <w:szCs w:val="18"/>
        </w:rPr>
        <w:t>由信美账户管理模块同步给对账模块，通知内容及同步信息由内部技术双方约定</w:t>
      </w:r>
    </w:p>
    <w:p>
      <w:pPr>
        <w:pStyle w:val="7"/>
        <w:ind w:left="283" w:right="180" w:hanging="284" w:hangingChars="135"/>
      </w:pPr>
      <w:r>
        <w:rPr>
          <w:rFonts w:hint="eastAsia"/>
        </w:rPr>
        <w:t>其他说明</w:t>
      </w:r>
    </w:p>
    <w:p>
      <w:pPr>
        <w:pStyle w:val="36"/>
        <w:widowControl/>
        <w:numPr>
          <w:ilvl w:val="0"/>
          <w:numId w:val="16"/>
        </w:numPr>
        <w:ind w:firstLineChars="0"/>
        <w:jc w:val="left"/>
        <w:rPr>
          <w:rFonts w:ascii="宋体" w:hAnsi="宋体" w:eastAsia="宋体" w:cs="宋体"/>
          <w:bCs/>
          <w:color w:val="000000"/>
          <w:kern w:val="0"/>
          <w:szCs w:val="18"/>
        </w:rPr>
      </w:pPr>
      <w:r>
        <w:rPr>
          <w:rFonts w:hint="eastAsia" w:ascii="宋体" w:hAnsi="宋体" w:eastAsia="宋体" w:cs="宋体"/>
          <w:bCs/>
          <w:color w:val="000000"/>
          <w:kern w:val="0"/>
          <w:szCs w:val="18"/>
        </w:rPr>
        <w:t>新增账户</w:t>
      </w:r>
      <w:r>
        <w:rPr>
          <w:rFonts w:hint="eastAsia" w:ascii="宋体" w:hAnsi="宋体" w:eastAsia="宋体"/>
          <w:color w:val="000000" w:themeColor="text1"/>
          <w:szCs w:val="18"/>
          <w14:textFill>
            <w14:solidFill>
              <w14:schemeClr w14:val="tx1"/>
            </w14:solidFill>
          </w14:textFill>
        </w:rPr>
        <w:t>（保融账户同步接口字段I</w:t>
      </w:r>
      <w:r>
        <w:rPr>
          <w:rFonts w:ascii="宋体" w:hAnsi="宋体" w:eastAsia="宋体"/>
          <w:color w:val="000000" w:themeColor="text1"/>
          <w:szCs w:val="18"/>
          <w14:textFill>
            <w14:solidFill>
              <w14:schemeClr w14:val="tx1"/>
            </w14:solidFill>
          </w14:textFill>
        </w:rPr>
        <w:t>scheck</w:t>
      </w:r>
      <w:r>
        <w:rPr>
          <w:rFonts w:hint="eastAsia" w:ascii="宋体" w:hAnsi="宋体" w:eastAsia="宋体"/>
          <w:color w:val="000000" w:themeColor="text1"/>
          <w:szCs w:val="18"/>
          <w14:textFill>
            <w14:solidFill>
              <w14:schemeClr w14:val="tx1"/>
            </w14:solidFill>
          </w14:textFill>
        </w:rPr>
        <w:t>为‘是’需要再对账模块增加该账号）</w:t>
      </w:r>
      <w:r>
        <w:rPr>
          <w:rFonts w:hint="eastAsia" w:ascii="宋体" w:hAnsi="宋体" w:eastAsia="宋体" w:cs="宋体"/>
          <w:bCs/>
          <w:color w:val="000000"/>
          <w:kern w:val="0"/>
          <w:szCs w:val="18"/>
        </w:rPr>
        <w:t>需要在对账模块对账处理、已平账管理、余额调节表管理、银行存款日记账功能中增加此账号。</w:t>
      </w:r>
    </w:p>
    <w:p>
      <w:pPr>
        <w:pStyle w:val="36"/>
        <w:widowControl/>
        <w:numPr>
          <w:ilvl w:val="0"/>
          <w:numId w:val="16"/>
        </w:numPr>
        <w:ind w:firstLineChars="0"/>
        <w:jc w:val="left"/>
        <w:rPr>
          <w:rFonts w:ascii="宋体" w:hAnsi="宋体" w:eastAsia="宋体" w:cs="宋体"/>
          <w:bCs/>
          <w:color w:val="000000"/>
          <w:kern w:val="0"/>
          <w:szCs w:val="18"/>
        </w:rPr>
      </w:pPr>
      <w:r>
        <w:rPr>
          <w:rFonts w:hint="eastAsia" w:ascii="宋体" w:hAnsi="宋体" w:eastAsia="宋体" w:cs="宋体"/>
          <w:bCs/>
          <w:color w:val="000000"/>
          <w:kern w:val="0"/>
          <w:szCs w:val="18"/>
        </w:rPr>
        <w:t>对账规则本期暂不实现，统一在对账规则配置页面中提供。</w:t>
      </w:r>
    </w:p>
    <w:p>
      <w:pPr>
        <w:pStyle w:val="36"/>
        <w:ind w:left="420" w:firstLine="0" w:firstLineChars="0"/>
        <w:rPr>
          <w:b/>
          <w:color w:val="000000" w:themeColor="text1"/>
          <w:szCs w:val="18"/>
          <w14:textFill>
            <w14:solidFill>
              <w14:schemeClr w14:val="tx1"/>
            </w14:solidFill>
          </w14:textFill>
        </w:rPr>
      </w:pPr>
    </w:p>
    <w:p>
      <w:pPr>
        <w:pStyle w:val="6"/>
        <w:numPr>
          <w:ilvl w:val="0"/>
          <w:numId w:val="15"/>
        </w:numPr>
        <w:ind w:left="284" w:right="180" w:hanging="284"/>
        <w:rPr>
          <w:b/>
        </w:rPr>
      </w:pPr>
      <w:r>
        <w:rPr>
          <w:rFonts w:hint="eastAsia"/>
          <w:b/>
        </w:rPr>
        <w:t>销户</w:t>
      </w:r>
    </w:p>
    <w:p>
      <w:pPr>
        <w:pStyle w:val="7"/>
        <w:numPr>
          <w:ilvl w:val="0"/>
          <w:numId w:val="17"/>
        </w:numPr>
        <w:ind w:left="284" w:right="180" w:hanging="284"/>
      </w:pPr>
      <w:r>
        <w:rPr>
          <w:rFonts w:hint="eastAsia"/>
        </w:rPr>
        <w:t>功能简述</w:t>
      </w:r>
    </w:p>
    <w:p>
      <w:pPr>
        <w:ind w:firstLine="360"/>
        <w:rPr>
          <w:rFonts w:ascii="宋体" w:hAnsi="宋体" w:eastAsia="宋体"/>
          <w:szCs w:val="18"/>
        </w:rPr>
      </w:pPr>
      <w:r>
        <w:rPr>
          <w:rFonts w:hint="eastAsia" w:ascii="宋体" w:hAnsi="宋体" w:eastAsia="宋体"/>
          <w:szCs w:val="18"/>
        </w:rPr>
        <w:t>信美账户管理模块收到资金平台（BR）推送的账户信息，需要推送给对账模块，对账模块相关功能更新账户信息。</w:t>
      </w:r>
    </w:p>
    <w:p>
      <w:pPr>
        <w:pStyle w:val="7"/>
        <w:numPr>
          <w:ilvl w:val="0"/>
          <w:numId w:val="17"/>
        </w:numPr>
        <w:ind w:left="284" w:right="180" w:hanging="284"/>
      </w:pPr>
      <w:r>
        <w:rPr>
          <w:rFonts w:hint="eastAsia"/>
        </w:rPr>
        <w:t>业务流程</w:t>
      </w:r>
    </w:p>
    <w:p>
      <w:pPr>
        <w:ind w:firstLine="360"/>
        <w:rPr>
          <w:rFonts w:ascii="宋体" w:hAnsi="宋体" w:eastAsia="宋体"/>
          <w:szCs w:val="18"/>
        </w:rPr>
      </w:pPr>
      <w:r>
        <w:rPr>
          <w:rFonts w:hint="eastAsia" w:ascii="宋体" w:hAnsi="宋体" w:eastAsia="宋体"/>
          <w:szCs w:val="18"/>
        </w:rPr>
        <w:t>同3</w:t>
      </w:r>
      <w:r>
        <w:rPr>
          <w:rFonts w:ascii="宋体" w:hAnsi="宋体" w:eastAsia="宋体"/>
          <w:szCs w:val="18"/>
        </w:rPr>
        <w:t>.2.1.1.2</w:t>
      </w:r>
      <w:r>
        <w:rPr>
          <w:rFonts w:hint="eastAsia" w:ascii="宋体" w:hAnsi="宋体" w:eastAsia="宋体"/>
          <w:szCs w:val="18"/>
        </w:rPr>
        <w:t>章节</w:t>
      </w:r>
    </w:p>
    <w:p>
      <w:pPr>
        <w:pStyle w:val="7"/>
        <w:numPr>
          <w:ilvl w:val="0"/>
          <w:numId w:val="17"/>
        </w:numPr>
        <w:ind w:left="284" w:right="180" w:hanging="284"/>
      </w:pPr>
      <w:r>
        <w:rPr>
          <w:rFonts w:hint="eastAsia"/>
        </w:rPr>
        <w:t>主要交互接口</w:t>
      </w:r>
    </w:p>
    <w:p>
      <w:pPr>
        <w:ind w:firstLine="360"/>
        <w:rPr>
          <w:rFonts w:ascii="宋体" w:hAnsi="宋体" w:eastAsia="宋体"/>
          <w:szCs w:val="18"/>
        </w:rPr>
      </w:pPr>
      <w:r>
        <w:rPr>
          <w:rFonts w:hint="eastAsia" w:ascii="宋体" w:hAnsi="宋体" w:eastAsia="宋体"/>
          <w:szCs w:val="18"/>
        </w:rPr>
        <w:t>同3</w:t>
      </w:r>
      <w:r>
        <w:rPr>
          <w:rFonts w:ascii="宋体" w:hAnsi="宋体" w:eastAsia="宋体"/>
          <w:szCs w:val="18"/>
        </w:rPr>
        <w:t>.2.1.1.3</w:t>
      </w:r>
      <w:r>
        <w:rPr>
          <w:rFonts w:hint="eastAsia" w:ascii="宋体" w:hAnsi="宋体" w:eastAsia="宋体"/>
          <w:szCs w:val="18"/>
        </w:rPr>
        <w:t>章节</w:t>
      </w:r>
    </w:p>
    <w:p>
      <w:pPr>
        <w:pStyle w:val="7"/>
        <w:numPr>
          <w:ilvl w:val="0"/>
          <w:numId w:val="17"/>
        </w:numPr>
        <w:ind w:left="284" w:right="180" w:hanging="284"/>
      </w:pPr>
      <w:r>
        <w:rPr>
          <w:rFonts w:hint="eastAsia"/>
        </w:rPr>
        <w:t>其他说明</w:t>
      </w:r>
    </w:p>
    <w:p>
      <w:pPr>
        <w:ind w:firstLine="360"/>
        <w:rPr>
          <w:ins w:id="48" w:author="xinmei" w:date="2019-06-17T10:30:00Z"/>
          <w:rFonts w:ascii="宋体" w:hAnsi="宋体" w:eastAsia="宋体"/>
          <w:szCs w:val="18"/>
        </w:rPr>
      </w:pPr>
      <w:r>
        <w:rPr>
          <w:rFonts w:hint="eastAsia" w:ascii="宋体" w:hAnsi="宋体" w:eastAsia="宋体"/>
          <w:szCs w:val="18"/>
        </w:rPr>
        <w:t>因销户后无交易所以不获取销户时间次日之后的银行账单；</w:t>
      </w:r>
    </w:p>
    <w:p>
      <w:pPr>
        <w:ind w:firstLine="360"/>
        <w:rPr>
          <w:ins w:id="49" w:author="xinmei" w:date="2019-06-17T10:34:00Z"/>
          <w:rFonts w:ascii="宋体" w:hAnsi="宋体" w:eastAsia="宋体"/>
          <w:szCs w:val="18"/>
        </w:rPr>
      </w:pPr>
      <w:r>
        <w:rPr>
          <w:rFonts w:hint="eastAsia" w:ascii="宋体" w:hAnsi="宋体" w:eastAsia="宋体"/>
          <w:szCs w:val="18"/>
        </w:rPr>
        <w:t>销户时间次月</w:t>
      </w:r>
      <w:ins w:id="50" w:author="xinmei" w:date="2019-06-17T10:37:00Z">
        <w:r>
          <w:rPr>
            <w:rFonts w:hint="eastAsia" w:ascii="宋体" w:hAnsi="宋体" w:eastAsia="宋体"/>
            <w:szCs w:val="18"/>
          </w:rPr>
          <w:t>的</w:t>
        </w:r>
      </w:ins>
      <w:r>
        <w:rPr>
          <w:rFonts w:hint="eastAsia" w:ascii="宋体" w:hAnsi="宋体" w:eastAsia="宋体"/>
          <w:szCs w:val="18"/>
        </w:rPr>
        <w:t>账期（含次月账期之后）</w:t>
      </w:r>
      <w:del w:id="51" w:author="xinmei" w:date="2019-06-17T10:37:00Z">
        <w:r>
          <w:rPr>
            <w:rFonts w:hint="eastAsia" w:ascii="宋体" w:hAnsi="宋体" w:eastAsia="宋体"/>
            <w:szCs w:val="18"/>
          </w:rPr>
          <w:delText>的</w:delText>
        </w:r>
      </w:del>
      <w:ins w:id="52" w:author="xinmei" w:date="2019-06-17T10:37:00Z">
        <w:r>
          <w:rPr>
            <w:rFonts w:hint="eastAsia" w:ascii="宋体" w:hAnsi="宋体" w:eastAsia="宋体"/>
            <w:szCs w:val="18"/>
          </w:rPr>
          <w:t>如下功能需做改造：</w:t>
        </w:r>
      </w:ins>
    </w:p>
    <w:p>
      <w:pPr>
        <w:pStyle w:val="36"/>
        <w:numPr>
          <w:ilvl w:val="0"/>
          <w:numId w:val="18"/>
        </w:numPr>
        <w:ind w:firstLineChars="0"/>
        <w:rPr>
          <w:ins w:id="53" w:author="xinmei" w:date="2019-06-17T10:32:00Z"/>
          <w:rFonts w:ascii="宋体" w:hAnsi="宋体" w:eastAsia="宋体"/>
          <w:szCs w:val="18"/>
        </w:rPr>
      </w:pPr>
      <w:r>
        <w:rPr>
          <w:rFonts w:hint="eastAsia" w:ascii="宋体" w:hAnsi="宋体" w:eastAsia="宋体"/>
          <w:szCs w:val="18"/>
        </w:rPr>
        <w:t>对账处理</w:t>
      </w:r>
      <w:ins w:id="54" w:author="xinmei" w:date="2019-06-17T10:34:00Z">
        <w:r>
          <w:rPr>
            <w:rFonts w:hint="eastAsia" w:ascii="宋体" w:hAnsi="宋体" w:eastAsia="宋体"/>
            <w:szCs w:val="18"/>
          </w:rPr>
          <w:t>：</w:t>
        </w:r>
      </w:ins>
      <w:ins w:id="55" w:author="xinmei" w:date="2019-06-17T10:36:00Z">
        <w:r>
          <w:rPr>
            <w:rFonts w:hint="eastAsia" w:ascii="宋体" w:hAnsi="宋体" w:eastAsia="宋体"/>
            <w:szCs w:val="18"/>
          </w:rPr>
          <w:t>账号</w:t>
        </w:r>
      </w:ins>
      <w:ins w:id="56" w:author="xinmei" w:date="2019-06-17T10:37:00Z">
        <w:r>
          <w:rPr>
            <w:rFonts w:hint="eastAsia" w:ascii="宋体" w:hAnsi="宋体" w:eastAsia="宋体"/>
            <w:szCs w:val="18"/>
          </w:rPr>
          <w:t>不展示</w:t>
        </w:r>
      </w:ins>
      <w:ins w:id="57" w:author="xinmei" w:date="2019-06-17T10:39:00Z">
        <w:r>
          <w:rPr>
            <w:rFonts w:hint="eastAsia" w:ascii="宋体" w:hAnsi="宋体" w:eastAsia="宋体"/>
            <w:szCs w:val="18"/>
          </w:rPr>
          <w:t>；</w:t>
        </w:r>
      </w:ins>
      <w:ins w:id="58" w:author="xinmei" w:date="2019-06-17T10:37:00Z">
        <w:r>
          <w:rPr>
            <w:rFonts w:hint="eastAsia" w:ascii="宋体" w:hAnsi="宋体" w:eastAsia="宋体"/>
            <w:szCs w:val="18"/>
          </w:rPr>
          <w:t>若对应的账户类型</w:t>
        </w:r>
      </w:ins>
      <w:ins w:id="59" w:author="xinmei" w:date="2019-06-17T10:38:00Z">
        <w:r>
          <w:rPr>
            <w:rFonts w:hint="eastAsia" w:ascii="宋体" w:hAnsi="宋体" w:eastAsia="宋体"/>
            <w:szCs w:val="18"/>
          </w:rPr>
          <w:t>只有一个账号</w:t>
        </w:r>
      </w:ins>
      <w:ins w:id="60" w:author="xinmei" w:date="2019-06-17T10:39:00Z">
        <w:r>
          <w:rPr>
            <w:rFonts w:hint="eastAsia" w:ascii="宋体" w:hAnsi="宋体" w:eastAsia="宋体"/>
            <w:szCs w:val="18"/>
          </w:rPr>
          <w:t>（不超过</w:t>
        </w:r>
      </w:ins>
      <w:ins w:id="61" w:author="xinmei" w:date="2019-06-17T10:39:00Z">
        <w:r>
          <w:rPr>
            <w:rFonts w:ascii="宋体" w:hAnsi="宋体" w:eastAsia="宋体"/>
            <w:szCs w:val="18"/>
          </w:rPr>
          <w:t>1</w:t>
        </w:r>
      </w:ins>
      <w:ins w:id="62" w:author="xinmei" w:date="2019-06-17T10:39:00Z">
        <w:r>
          <w:rPr>
            <w:rFonts w:hint="eastAsia" w:ascii="宋体" w:hAnsi="宋体" w:eastAsia="宋体"/>
            <w:szCs w:val="18"/>
          </w:rPr>
          <w:t>个账号），则不展示账户类型；</w:t>
        </w:r>
      </w:ins>
    </w:p>
    <w:p>
      <w:pPr>
        <w:pStyle w:val="36"/>
        <w:numPr>
          <w:ilvl w:val="0"/>
          <w:numId w:val="18"/>
        </w:numPr>
        <w:ind w:firstLineChars="0"/>
        <w:rPr>
          <w:ins w:id="63" w:author="xinmei" w:date="2019-06-17T10:39:00Z"/>
          <w:rFonts w:ascii="宋体" w:hAnsi="宋体" w:eastAsia="宋体"/>
          <w:szCs w:val="18"/>
        </w:rPr>
      </w:pPr>
      <w:del w:id="64" w:author="xinmei" w:date="2019-06-17T10:39:00Z">
        <w:r>
          <w:rPr>
            <w:rFonts w:hint="eastAsia" w:ascii="宋体" w:hAnsi="宋体" w:eastAsia="宋体"/>
            <w:szCs w:val="18"/>
          </w:rPr>
          <w:delText>、</w:delText>
        </w:r>
      </w:del>
      <w:r>
        <w:rPr>
          <w:rFonts w:hint="eastAsia" w:ascii="宋体" w:hAnsi="宋体" w:eastAsia="宋体"/>
          <w:szCs w:val="18"/>
        </w:rPr>
        <w:t>已平账管理</w:t>
      </w:r>
      <w:ins w:id="65" w:author="xinmei" w:date="2019-06-17T10:40:00Z">
        <w:r>
          <w:rPr>
            <w:rFonts w:hint="eastAsia" w:ascii="宋体" w:hAnsi="宋体" w:eastAsia="宋体"/>
            <w:szCs w:val="18"/>
          </w:rPr>
          <w:t>：账期选择范围在开户时间与销户之间之内的账期范围；</w:t>
        </w:r>
      </w:ins>
    </w:p>
    <w:p>
      <w:pPr>
        <w:pStyle w:val="36"/>
        <w:numPr>
          <w:ilvl w:val="0"/>
          <w:numId w:val="18"/>
        </w:numPr>
        <w:ind w:firstLineChars="0"/>
        <w:rPr>
          <w:ins w:id="66" w:author="xinmei" w:date="2019-06-17T10:40:00Z"/>
          <w:rFonts w:ascii="宋体" w:hAnsi="宋体" w:eastAsia="宋体"/>
          <w:szCs w:val="18"/>
        </w:rPr>
      </w:pPr>
      <w:del w:id="67" w:author="xinmei" w:date="2019-06-17T10:40:00Z">
        <w:r>
          <w:rPr>
            <w:rFonts w:hint="eastAsia" w:ascii="宋体" w:hAnsi="宋体" w:eastAsia="宋体"/>
            <w:szCs w:val="18"/>
          </w:rPr>
          <w:delText>、</w:delText>
        </w:r>
      </w:del>
      <w:r>
        <w:rPr>
          <w:rFonts w:hint="eastAsia" w:ascii="宋体" w:hAnsi="宋体" w:eastAsia="宋体"/>
          <w:szCs w:val="18"/>
        </w:rPr>
        <w:t>余额调节表管理</w:t>
      </w:r>
      <w:ins w:id="68" w:author="xinmei" w:date="2019-06-17T10:41:00Z">
        <w:r>
          <w:rPr>
            <w:rFonts w:hint="eastAsia" w:ascii="宋体" w:hAnsi="宋体" w:eastAsia="宋体"/>
            <w:szCs w:val="18"/>
          </w:rPr>
          <w:t>：账期选择范围在开户时间与销户之间之内的账期范围；</w:t>
        </w:r>
      </w:ins>
    </w:p>
    <w:p>
      <w:pPr>
        <w:pStyle w:val="36"/>
        <w:numPr>
          <w:ilvl w:val="0"/>
          <w:numId w:val="18"/>
        </w:numPr>
        <w:ind w:firstLineChars="0"/>
        <w:rPr>
          <w:ins w:id="69" w:author="xinmei" w:date="2019-06-17T10:41:00Z"/>
          <w:rFonts w:ascii="宋体" w:hAnsi="宋体" w:eastAsia="宋体"/>
          <w:szCs w:val="18"/>
        </w:rPr>
      </w:pPr>
      <w:del w:id="70" w:author="xinmei" w:date="2019-06-17T10:41:00Z">
        <w:r>
          <w:rPr>
            <w:rFonts w:hint="eastAsia" w:ascii="宋体" w:hAnsi="宋体" w:eastAsia="宋体"/>
            <w:szCs w:val="18"/>
          </w:rPr>
          <w:delText>、</w:delText>
        </w:r>
      </w:del>
      <w:r>
        <w:rPr>
          <w:rFonts w:hint="eastAsia" w:ascii="宋体" w:hAnsi="宋体" w:eastAsia="宋体"/>
          <w:szCs w:val="18"/>
        </w:rPr>
        <w:t>银行存款日记账</w:t>
      </w:r>
      <w:ins w:id="71" w:author="xinmei" w:date="2019-06-17T10:41:00Z">
        <w:r>
          <w:rPr>
            <w:rFonts w:hint="eastAsia" w:ascii="宋体" w:hAnsi="宋体" w:eastAsia="宋体"/>
            <w:szCs w:val="18"/>
          </w:rPr>
          <w:t>：</w:t>
        </w:r>
      </w:ins>
      <w:ins w:id="72" w:author="xinmei" w:date="2019-06-17T10:45:00Z">
        <w:r>
          <w:rPr>
            <w:rFonts w:hint="eastAsia" w:ascii="宋体" w:hAnsi="宋体" w:eastAsia="宋体"/>
            <w:szCs w:val="18"/>
          </w:rPr>
          <w:t>记账日期从</w:t>
        </w:r>
      </w:ins>
      <w:ins w:id="73" w:author="xinmei" w:date="2019-06-17T10:45:00Z">
        <w:r>
          <w:rPr>
            <w:rFonts w:ascii="宋体" w:hAnsi="宋体" w:eastAsia="宋体"/>
            <w:szCs w:val="18"/>
          </w:rPr>
          <w:t>-</w:t>
        </w:r>
      </w:ins>
      <w:ins w:id="74" w:author="xinmei" w:date="2019-06-17T10:45:00Z">
        <w:r>
          <w:rPr>
            <w:rFonts w:hint="eastAsia" w:ascii="宋体" w:hAnsi="宋体" w:eastAsia="宋体"/>
            <w:szCs w:val="18"/>
          </w:rPr>
          <w:t>至的取值范围在开户时间与销户之间之内的时间；</w:t>
        </w:r>
      </w:ins>
    </w:p>
    <w:p>
      <w:pPr>
        <w:ind w:firstLine="360"/>
        <w:rPr>
          <w:rFonts w:ascii="宋体" w:hAnsi="宋体" w:eastAsia="宋体"/>
          <w:szCs w:val="18"/>
        </w:rPr>
      </w:pPr>
      <w:del w:id="75" w:author="xinmei" w:date="2019-06-17T10:45:00Z">
        <w:r>
          <w:rPr>
            <w:rFonts w:hint="eastAsia" w:ascii="宋体" w:hAnsi="宋体" w:eastAsia="宋体"/>
            <w:szCs w:val="18"/>
          </w:rPr>
          <w:delText>功能中不展示此账号及相关数据（</w:delText>
        </w:r>
      </w:del>
      <w:r>
        <w:rPr>
          <w:rFonts w:hint="eastAsia" w:ascii="宋体" w:hAnsi="宋体" w:eastAsia="宋体"/>
          <w:b/>
          <w:szCs w:val="18"/>
        </w:rPr>
        <w:t>若因人为操作导致系统中账户销户而未进行实际的销户，有资金发生时需要业务找运维进行人工处理该笔资金账</w:t>
      </w:r>
      <w:del w:id="76" w:author="xinmei" w:date="2019-06-17T10:45:00Z">
        <w:r>
          <w:rPr>
            <w:rFonts w:hint="eastAsia" w:ascii="宋体" w:hAnsi="宋体" w:eastAsia="宋体"/>
            <w:b/>
            <w:szCs w:val="18"/>
          </w:rPr>
          <w:delText>）</w:delText>
        </w:r>
      </w:del>
      <w:r>
        <w:rPr>
          <w:rFonts w:hint="eastAsia" w:ascii="宋体" w:hAnsi="宋体" w:eastAsia="宋体"/>
          <w:szCs w:val="18"/>
        </w:rPr>
        <w:t>。</w:t>
      </w:r>
    </w:p>
    <w:p>
      <w:pPr>
        <w:pStyle w:val="6"/>
        <w:numPr>
          <w:ilvl w:val="0"/>
          <w:numId w:val="15"/>
        </w:numPr>
        <w:ind w:left="284" w:right="180" w:hanging="284"/>
        <w:rPr>
          <w:b/>
        </w:rPr>
      </w:pPr>
      <w:r>
        <w:rPr>
          <w:rFonts w:hint="eastAsia"/>
          <w:b/>
        </w:rPr>
        <w:t>账户变更</w:t>
      </w:r>
    </w:p>
    <w:p>
      <w:pPr>
        <w:pStyle w:val="7"/>
        <w:numPr>
          <w:ilvl w:val="0"/>
          <w:numId w:val="19"/>
        </w:numPr>
        <w:ind w:left="284" w:right="180" w:hanging="284"/>
      </w:pPr>
      <w:r>
        <w:rPr>
          <w:rFonts w:hint="eastAsia"/>
        </w:rPr>
        <w:t>功能简述</w:t>
      </w:r>
    </w:p>
    <w:p>
      <w:pPr>
        <w:ind w:firstLine="360"/>
        <w:rPr>
          <w:rFonts w:ascii="宋体" w:hAnsi="宋体" w:eastAsia="宋体"/>
          <w:szCs w:val="18"/>
        </w:rPr>
      </w:pPr>
      <w:r>
        <w:rPr>
          <w:rFonts w:hint="eastAsia" w:ascii="宋体" w:hAnsi="宋体" w:eastAsia="宋体"/>
          <w:szCs w:val="18"/>
        </w:rPr>
        <w:t>信美账户管理模块收到资金平台（BR）推送的账户信息，需要推送给对账模块，对账模块相关功能更新账户信息。</w:t>
      </w:r>
    </w:p>
    <w:p>
      <w:pPr>
        <w:pStyle w:val="7"/>
        <w:numPr>
          <w:ilvl w:val="0"/>
          <w:numId w:val="19"/>
        </w:numPr>
        <w:ind w:left="284" w:right="180" w:hanging="284"/>
      </w:pPr>
      <w:r>
        <w:rPr>
          <w:rFonts w:hint="eastAsia"/>
        </w:rPr>
        <w:t>业务流程</w:t>
      </w:r>
    </w:p>
    <w:p>
      <w:pPr>
        <w:ind w:firstLine="360"/>
        <w:rPr>
          <w:rFonts w:ascii="宋体" w:hAnsi="宋体" w:eastAsia="宋体"/>
          <w:szCs w:val="18"/>
        </w:rPr>
      </w:pPr>
      <w:r>
        <w:rPr>
          <w:rFonts w:hint="eastAsia" w:ascii="宋体" w:hAnsi="宋体" w:eastAsia="宋体"/>
          <w:szCs w:val="18"/>
        </w:rPr>
        <w:t>同3</w:t>
      </w:r>
      <w:r>
        <w:rPr>
          <w:rFonts w:ascii="宋体" w:hAnsi="宋体" w:eastAsia="宋体"/>
          <w:szCs w:val="18"/>
        </w:rPr>
        <w:t>.2.1.1.2</w:t>
      </w:r>
      <w:r>
        <w:rPr>
          <w:rFonts w:hint="eastAsia" w:ascii="宋体" w:hAnsi="宋体" w:eastAsia="宋体"/>
          <w:szCs w:val="18"/>
        </w:rPr>
        <w:t>章节</w:t>
      </w:r>
    </w:p>
    <w:p>
      <w:pPr>
        <w:pStyle w:val="7"/>
        <w:numPr>
          <w:ilvl w:val="0"/>
          <w:numId w:val="19"/>
        </w:numPr>
        <w:ind w:left="284" w:right="180" w:hanging="284"/>
      </w:pPr>
      <w:r>
        <w:rPr>
          <w:rFonts w:hint="eastAsia"/>
        </w:rPr>
        <w:t>主要交互接口</w:t>
      </w:r>
    </w:p>
    <w:p>
      <w:pPr>
        <w:ind w:firstLine="360"/>
        <w:rPr>
          <w:rFonts w:ascii="宋体" w:hAnsi="宋体" w:eastAsia="宋体"/>
          <w:szCs w:val="18"/>
        </w:rPr>
      </w:pPr>
      <w:r>
        <w:rPr>
          <w:rFonts w:hint="eastAsia" w:ascii="宋体" w:hAnsi="宋体" w:eastAsia="宋体"/>
          <w:szCs w:val="18"/>
        </w:rPr>
        <w:t>同3</w:t>
      </w:r>
      <w:r>
        <w:rPr>
          <w:rFonts w:ascii="宋体" w:hAnsi="宋体" w:eastAsia="宋体"/>
          <w:szCs w:val="18"/>
        </w:rPr>
        <w:t>.2.1.1.3</w:t>
      </w:r>
      <w:r>
        <w:rPr>
          <w:rFonts w:hint="eastAsia" w:ascii="宋体" w:hAnsi="宋体" w:eastAsia="宋体"/>
          <w:szCs w:val="18"/>
        </w:rPr>
        <w:t>章节</w:t>
      </w:r>
    </w:p>
    <w:p>
      <w:pPr>
        <w:pStyle w:val="7"/>
        <w:numPr>
          <w:ilvl w:val="0"/>
          <w:numId w:val="19"/>
        </w:numPr>
        <w:ind w:left="284" w:right="180" w:hanging="284"/>
      </w:pPr>
      <w:r>
        <w:rPr>
          <w:rFonts w:hint="eastAsia"/>
        </w:rPr>
        <w:t>其他说明</w:t>
      </w:r>
    </w:p>
    <w:p>
      <w:pPr>
        <w:ind w:firstLine="360"/>
        <w:rPr>
          <w:ins w:id="77" w:author="xinmei" w:date="2019-07-04T15:27:00Z"/>
          <w:rFonts w:ascii="宋体" w:hAnsi="宋体" w:eastAsia="宋体"/>
          <w:szCs w:val="18"/>
        </w:rPr>
      </w:pPr>
      <w:r>
        <w:rPr>
          <w:rFonts w:hint="eastAsia" w:ascii="宋体" w:hAnsi="宋体" w:eastAsia="宋体"/>
          <w:szCs w:val="18"/>
        </w:rPr>
        <w:t>账户信息发生变化时可能导致对账规则调整，目前系统暂不支持业务人员自动变更对账规则，后续提供统一页面化配置业务可自行配置，配置化页面未提供前由技术部门辅助变更对账规则。</w:t>
      </w:r>
    </w:p>
    <w:p>
      <w:pPr>
        <w:ind w:firstLine="360"/>
        <w:rPr>
          <w:rFonts w:hint="eastAsia" w:ascii="宋体" w:hAnsi="宋体" w:eastAsia="宋体"/>
          <w:szCs w:val="18"/>
        </w:rPr>
      </w:pPr>
      <w:ins w:id="78" w:author="xinmei" w:date="2019-07-04T15:27:00Z">
        <w:r>
          <w:rPr>
            <w:rFonts w:hint="eastAsia" w:ascii="宋体" w:hAnsi="宋体" w:eastAsia="宋体"/>
            <w:szCs w:val="18"/>
          </w:rPr>
          <w:t>支付宝账户</w:t>
        </w:r>
      </w:ins>
      <w:ins w:id="79" w:author="xinmei" w:date="2019-07-04T15:27:00Z">
        <w:r>
          <w:rPr>
            <w:rFonts w:ascii="宋体" w:hAnsi="宋体" w:eastAsia="宋体"/>
            <w:szCs w:val="18"/>
          </w:rPr>
          <w:t>PID</w:t>
        </w:r>
      </w:ins>
      <w:ins w:id="80" w:author="xinmei" w:date="2019-07-04T15:27:00Z">
        <w:r>
          <w:rPr>
            <w:rFonts w:hint="eastAsia" w:ascii="宋体" w:hAnsi="宋体" w:eastAsia="宋体"/>
            <w:szCs w:val="18"/>
          </w:rPr>
          <w:t>、账单文件名发生变化时需要根据新的PID、账单文件名获取支付宝账单文件；对于PID不正确、文件名不正确导致支付宝账户交易账单在支付宝服务器上存留超期被删除而系统无法自动获取，需要业务提事件人工处理；</w:t>
        </w:r>
      </w:ins>
    </w:p>
    <w:p>
      <w:pPr>
        <w:pStyle w:val="4"/>
        <w:numPr>
          <w:ilvl w:val="0"/>
          <w:numId w:val="14"/>
        </w:numPr>
        <w:ind w:left="284" w:right="180" w:hanging="284"/>
        <w:rPr>
          <w:b/>
        </w:rPr>
      </w:pPr>
      <w:r>
        <w:rPr>
          <w:rFonts w:hint="eastAsia"/>
          <w:b/>
        </w:rPr>
        <w:t>账单明细获取</w:t>
      </w:r>
    </w:p>
    <w:p>
      <w:pPr>
        <w:pStyle w:val="36"/>
        <w:keepNext/>
        <w:keepLines/>
        <w:numPr>
          <w:ilvl w:val="0"/>
          <w:numId w:val="20"/>
        </w:numPr>
        <w:spacing w:before="260" w:after="260" w:line="415" w:lineRule="auto"/>
        <w:ind w:firstLineChars="0"/>
        <w:outlineLvl w:val="2"/>
        <w:rPr>
          <w:rFonts w:eastAsia="黑体"/>
          <w:b/>
          <w:bCs/>
          <w:vanish/>
          <w:sz w:val="21"/>
          <w:szCs w:val="32"/>
        </w:rPr>
      </w:pPr>
    </w:p>
    <w:p>
      <w:pPr>
        <w:pStyle w:val="36"/>
        <w:keepNext/>
        <w:keepLines/>
        <w:numPr>
          <w:ilvl w:val="0"/>
          <w:numId w:val="20"/>
        </w:numPr>
        <w:spacing w:before="260" w:after="260" w:line="415" w:lineRule="auto"/>
        <w:ind w:firstLineChars="0"/>
        <w:outlineLvl w:val="2"/>
        <w:rPr>
          <w:rFonts w:eastAsia="黑体"/>
          <w:b/>
          <w:bCs/>
          <w:vanish/>
          <w:sz w:val="21"/>
          <w:szCs w:val="32"/>
        </w:rPr>
      </w:pPr>
    </w:p>
    <w:p>
      <w:pPr>
        <w:pStyle w:val="36"/>
        <w:keepNext/>
        <w:keepLines/>
        <w:numPr>
          <w:ilvl w:val="0"/>
          <w:numId w:val="20"/>
        </w:numPr>
        <w:spacing w:before="260" w:after="260" w:line="415" w:lineRule="auto"/>
        <w:ind w:firstLineChars="0"/>
        <w:outlineLvl w:val="2"/>
        <w:rPr>
          <w:rFonts w:eastAsia="黑体"/>
          <w:b/>
          <w:bCs/>
          <w:vanish/>
          <w:sz w:val="21"/>
          <w:szCs w:val="32"/>
        </w:rPr>
      </w:pPr>
    </w:p>
    <w:p>
      <w:pPr>
        <w:pStyle w:val="36"/>
        <w:keepNext/>
        <w:keepLines/>
        <w:numPr>
          <w:ilvl w:val="1"/>
          <w:numId w:val="20"/>
        </w:numPr>
        <w:spacing w:before="260" w:after="260" w:line="415" w:lineRule="auto"/>
        <w:ind w:firstLineChars="0"/>
        <w:outlineLvl w:val="2"/>
        <w:rPr>
          <w:rFonts w:eastAsia="黑体"/>
          <w:b/>
          <w:bCs/>
          <w:vanish/>
          <w:sz w:val="21"/>
          <w:szCs w:val="32"/>
        </w:rPr>
      </w:pPr>
    </w:p>
    <w:p>
      <w:pPr>
        <w:pStyle w:val="36"/>
        <w:keepNext/>
        <w:keepLines/>
        <w:numPr>
          <w:ilvl w:val="1"/>
          <w:numId w:val="20"/>
        </w:numPr>
        <w:spacing w:before="260" w:after="260" w:line="415" w:lineRule="auto"/>
        <w:ind w:firstLineChars="0"/>
        <w:outlineLvl w:val="2"/>
        <w:rPr>
          <w:rFonts w:eastAsia="黑体"/>
          <w:b/>
          <w:bCs/>
          <w:vanish/>
          <w:sz w:val="21"/>
          <w:szCs w:val="32"/>
        </w:rPr>
      </w:pPr>
    </w:p>
    <w:p>
      <w:pPr>
        <w:pStyle w:val="36"/>
        <w:keepNext/>
        <w:keepLines/>
        <w:numPr>
          <w:ilvl w:val="1"/>
          <w:numId w:val="21"/>
        </w:numPr>
        <w:spacing w:before="280" w:after="290" w:line="377" w:lineRule="auto"/>
        <w:ind w:firstLineChars="0"/>
        <w:outlineLvl w:val="3"/>
        <w:rPr>
          <w:rFonts w:eastAsia="黑体" w:asciiTheme="majorHAnsi" w:hAnsiTheme="majorHAnsi" w:cstheme="majorBidi"/>
          <w:b/>
          <w:vanish/>
          <w:sz w:val="21"/>
          <w:szCs w:val="28"/>
        </w:rPr>
      </w:pPr>
    </w:p>
    <w:p>
      <w:pPr>
        <w:pStyle w:val="36"/>
        <w:keepNext/>
        <w:keepLines/>
        <w:numPr>
          <w:ilvl w:val="2"/>
          <w:numId w:val="21"/>
        </w:numPr>
        <w:spacing w:before="280" w:after="290" w:line="377" w:lineRule="auto"/>
        <w:ind w:firstLineChars="0"/>
        <w:outlineLvl w:val="3"/>
        <w:rPr>
          <w:rFonts w:eastAsia="黑体" w:asciiTheme="majorHAnsi" w:hAnsiTheme="majorHAnsi" w:cstheme="majorBidi"/>
          <w:b/>
          <w:vanish/>
          <w:sz w:val="21"/>
          <w:szCs w:val="28"/>
        </w:rPr>
      </w:pPr>
    </w:p>
    <w:p>
      <w:pPr>
        <w:pStyle w:val="6"/>
        <w:numPr>
          <w:ilvl w:val="0"/>
          <w:numId w:val="22"/>
        </w:numPr>
        <w:ind w:left="284" w:right="180" w:hanging="284"/>
        <w:rPr>
          <w:b/>
        </w:rPr>
      </w:pPr>
      <w:r>
        <w:rPr>
          <w:rFonts w:hint="eastAsia"/>
          <w:b/>
        </w:rPr>
        <w:t xml:space="preserve">功能简述 </w:t>
      </w:r>
    </w:p>
    <w:p>
      <w:pPr>
        <w:pStyle w:val="50"/>
        <w:ind w:firstLine="360"/>
        <w:rPr>
          <w:rFonts w:ascii="宋体" w:hAnsi="宋体" w:cstheme="minorBidi"/>
          <w:i w:val="0"/>
          <w:iCs w:val="0"/>
          <w:color w:val="auto"/>
          <w:sz w:val="18"/>
          <w:szCs w:val="18"/>
          <w:lang w:val="en-US"/>
        </w:rPr>
      </w:pPr>
      <w:r>
        <w:rPr>
          <w:rFonts w:hint="eastAsia" w:ascii="宋体" w:hAnsi="宋体" w:cstheme="minorBidi"/>
          <w:i w:val="0"/>
          <w:iCs w:val="0"/>
          <w:color w:val="auto"/>
          <w:sz w:val="18"/>
          <w:szCs w:val="18"/>
          <w:lang w:val="en-US"/>
        </w:rPr>
        <w:t>银行账单及类银行账单（除支付宝账单外）统一由资金系统（BR）提供账单数据，因此对账（FMP）将账单获取（除支付宝账单外）改为由资金系统（BR）提供账单数据进行对账。</w:t>
      </w:r>
    </w:p>
    <w:p>
      <w:pPr>
        <w:pStyle w:val="6"/>
        <w:numPr>
          <w:ilvl w:val="0"/>
          <w:numId w:val="22"/>
        </w:numPr>
        <w:ind w:left="284" w:right="180" w:hanging="284"/>
        <w:rPr>
          <w:b/>
        </w:rPr>
      </w:pPr>
      <w:r>
        <w:rPr>
          <w:rFonts w:hint="eastAsia"/>
          <w:b/>
        </w:rPr>
        <w:t>业务流程</w:t>
      </w:r>
    </w:p>
    <w:p>
      <w:pPr>
        <w:ind w:firstLine="360"/>
      </w:pPr>
      <w:r>
        <w:object>
          <v:shape id="_x0000_i1027" o:spt="75" type="#_x0000_t75" style="height:233.85pt;width:300.1pt;" o:ole="t" filled="f" o:preferrelative="t" stroked="f" coordsize="21600,21600">
            <v:path/>
            <v:fill on="f" focussize="0,0"/>
            <v:stroke on="f" joinstyle="miter"/>
            <v:imagedata r:id="rId17" o:title=""/>
            <o:lock v:ext="edit" aspectratio="t"/>
            <w10:wrap type="none"/>
            <w10:anchorlock/>
          </v:shape>
          <o:OLEObject Type="Embed" ProgID="Visio.Drawing.15" ShapeID="_x0000_i1027" DrawAspect="Content" ObjectID="_1468075727" r:id="rId16">
            <o:LockedField>false</o:LockedField>
          </o:OLEObject>
        </w:object>
      </w:r>
    </w:p>
    <w:p>
      <w:pPr>
        <w:ind w:firstLine="360"/>
        <w:rPr>
          <w:rFonts w:ascii="宋体" w:hAnsi="宋体" w:eastAsia="宋体"/>
          <w:szCs w:val="18"/>
        </w:rPr>
      </w:pPr>
      <w:r>
        <w:rPr>
          <w:rFonts w:hint="eastAsia" w:ascii="宋体" w:hAnsi="宋体" w:eastAsia="宋体"/>
          <w:szCs w:val="18"/>
        </w:rPr>
        <w:t>业务流程</w:t>
      </w:r>
      <w:r>
        <w:rPr>
          <w:rFonts w:ascii="宋体" w:hAnsi="宋体" w:eastAsia="宋体"/>
          <w:szCs w:val="18"/>
        </w:rPr>
        <w:t>说明：</w:t>
      </w:r>
    </w:p>
    <w:p>
      <w:pPr>
        <w:pStyle w:val="36"/>
        <w:numPr>
          <w:ilvl w:val="0"/>
          <w:numId w:val="23"/>
        </w:numPr>
        <w:ind w:firstLineChars="0"/>
        <w:rPr>
          <w:rFonts w:ascii="宋体" w:hAnsi="宋体" w:eastAsia="宋体"/>
          <w:szCs w:val="18"/>
        </w:rPr>
      </w:pPr>
      <w:r>
        <w:rPr>
          <w:rFonts w:hint="eastAsia" w:ascii="宋体" w:hAnsi="宋体" w:eastAsia="宋体"/>
          <w:szCs w:val="18"/>
        </w:rPr>
        <w:t>资金平台生成账单明细，将账单文件上传至信美文件系统，通知对账模块获取账单文件。</w:t>
      </w:r>
    </w:p>
    <w:p>
      <w:pPr>
        <w:pStyle w:val="6"/>
        <w:numPr>
          <w:ilvl w:val="0"/>
          <w:numId w:val="22"/>
        </w:numPr>
        <w:ind w:left="284" w:right="180" w:hanging="284"/>
        <w:rPr>
          <w:b/>
        </w:rPr>
      </w:pPr>
      <w:r>
        <w:rPr>
          <w:rFonts w:hint="eastAsia"/>
          <w:b/>
        </w:rPr>
        <w:t>主要交互</w:t>
      </w:r>
      <w:r>
        <w:rPr>
          <w:b/>
        </w:rPr>
        <w:t>/</w:t>
      </w:r>
      <w:r>
        <w:rPr>
          <w:rFonts w:hint="eastAsia"/>
          <w:b/>
        </w:rPr>
        <w:t xml:space="preserve">接口 </w:t>
      </w:r>
    </w:p>
    <w:tbl>
      <w:tblPr>
        <w:tblStyle w:val="29"/>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974"/>
        <w:gridCol w:w="1754"/>
        <w:gridCol w:w="1878"/>
        <w:gridCol w:w="1224"/>
        <w:gridCol w:w="12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5" w:hRule="atLeast"/>
        </w:trPr>
        <w:tc>
          <w:tcPr>
            <w:tcW w:w="1242" w:type="dxa"/>
            <w:shd w:val="clear" w:color="auto" w:fill="9CC2E5" w:themeFill="accent1" w:themeFillTint="99"/>
            <w:vAlign w:val="center"/>
          </w:tcPr>
          <w:p>
            <w:pPr>
              <w:widowControl/>
              <w:ind w:firstLine="0" w:firstLineChars="0"/>
              <w:jc w:val="center"/>
              <w:rPr>
                <w:rFonts w:ascii="宋体" w:hAnsi="宋体" w:eastAsia="宋体" w:cs="宋体"/>
                <w:bCs/>
                <w:color w:val="000000"/>
                <w:kern w:val="0"/>
                <w:szCs w:val="18"/>
              </w:rPr>
            </w:pPr>
            <w:r>
              <w:rPr>
                <w:rFonts w:hint="eastAsia" w:ascii="宋体" w:hAnsi="宋体" w:eastAsia="宋体" w:cs="宋体"/>
                <w:bCs/>
                <w:color w:val="000000"/>
                <w:kern w:val="0"/>
                <w:szCs w:val="18"/>
              </w:rPr>
              <w:t>同步对象</w:t>
            </w:r>
          </w:p>
        </w:tc>
        <w:tc>
          <w:tcPr>
            <w:tcW w:w="974" w:type="dxa"/>
            <w:shd w:val="clear" w:color="auto" w:fill="9CC2E5" w:themeFill="accent1" w:themeFillTint="99"/>
            <w:vAlign w:val="center"/>
          </w:tcPr>
          <w:p>
            <w:pPr>
              <w:widowControl/>
              <w:ind w:firstLine="0" w:firstLineChars="0"/>
              <w:jc w:val="center"/>
              <w:rPr>
                <w:rFonts w:ascii="宋体" w:hAnsi="宋体" w:eastAsia="宋体" w:cs="宋体"/>
                <w:bCs/>
                <w:color w:val="000000"/>
                <w:kern w:val="0"/>
                <w:szCs w:val="18"/>
              </w:rPr>
            </w:pPr>
            <w:r>
              <w:rPr>
                <w:rFonts w:hint="eastAsia" w:ascii="宋体" w:hAnsi="宋体" w:eastAsia="宋体" w:cs="宋体"/>
                <w:bCs/>
                <w:color w:val="000000"/>
                <w:kern w:val="0"/>
                <w:szCs w:val="18"/>
              </w:rPr>
              <w:t>同步节点</w:t>
            </w:r>
          </w:p>
        </w:tc>
        <w:tc>
          <w:tcPr>
            <w:tcW w:w="1754" w:type="dxa"/>
            <w:shd w:val="clear" w:color="auto" w:fill="9CC2E5" w:themeFill="accent1" w:themeFillTint="99"/>
            <w:vAlign w:val="center"/>
          </w:tcPr>
          <w:p>
            <w:pPr>
              <w:widowControl/>
              <w:ind w:firstLine="0" w:firstLineChars="0"/>
              <w:jc w:val="center"/>
              <w:rPr>
                <w:rFonts w:ascii="宋体" w:hAnsi="宋体" w:eastAsia="宋体" w:cs="宋体"/>
                <w:bCs/>
                <w:color w:val="000000"/>
                <w:kern w:val="0"/>
                <w:szCs w:val="18"/>
              </w:rPr>
            </w:pPr>
            <w:r>
              <w:rPr>
                <w:rFonts w:hint="eastAsia" w:ascii="宋体" w:hAnsi="宋体" w:eastAsia="宋体" w:cs="宋体"/>
                <w:bCs/>
                <w:color w:val="000000"/>
                <w:kern w:val="0"/>
                <w:szCs w:val="18"/>
              </w:rPr>
              <w:t>同步字段及其规则</w:t>
            </w:r>
          </w:p>
        </w:tc>
        <w:tc>
          <w:tcPr>
            <w:tcW w:w="1878" w:type="dxa"/>
            <w:shd w:val="clear" w:color="auto" w:fill="9CC2E5" w:themeFill="accent1" w:themeFillTint="99"/>
            <w:vAlign w:val="center"/>
          </w:tcPr>
          <w:p>
            <w:pPr>
              <w:widowControl/>
              <w:ind w:firstLine="0" w:firstLineChars="0"/>
              <w:jc w:val="center"/>
              <w:rPr>
                <w:rFonts w:ascii="宋体" w:hAnsi="宋体" w:eastAsia="宋体" w:cs="宋体"/>
                <w:bCs/>
                <w:color w:val="000000"/>
                <w:kern w:val="0"/>
                <w:szCs w:val="18"/>
              </w:rPr>
            </w:pPr>
            <w:r>
              <w:rPr>
                <w:rFonts w:hint="eastAsia" w:ascii="宋体" w:hAnsi="宋体" w:eastAsia="宋体" w:cs="宋体"/>
                <w:bCs/>
                <w:color w:val="000000"/>
                <w:kern w:val="0"/>
                <w:szCs w:val="18"/>
              </w:rPr>
              <w:t>时效要求</w:t>
            </w:r>
          </w:p>
        </w:tc>
        <w:tc>
          <w:tcPr>
            <w:tcW w:w="1224" w:type="dxa"/>
            <w:shd w:val="clear" w:color="auto" w:fill="9CC2E5" w:themeFill="accent1" w:themeFillTint="99"/>
          </w:tcPr>
          <w:p>
            <w:pPr>
              <w:widowControl/>
              <w:ind w:firstLine="0" w:firstLineChars="0"/>
              <w:rPr>
                <w:rFonts w:ascii="宋体" w:hAnsi="宋体" w:eastAsia="宋体" w:cs="宋体"/>
                <w:bCs/>
                <w:color w:val="000000"/>
                <w:kern w:val="0"/>
                <w:szCs w:val="18"/>
              </w:rPr>
            </w:pPr>
            <w:r>
              <w:rPr>
                <w:rFonts w:hint="eastAsia" w:ascii="宋体" w:hAnsi="宋体" w:eastAsia="宋体" w:cs="宋体"/>
                <w:bCs/>
                <w:color w:val="000000"/>
                <w:kern w:val="0"/>
                <w:szCs w:val="18"/>
              </w:rPr>
              <w:t>对应保融资金平台接口</w:t>
            </w:r>
          </w:p>
        </w:tc>
        <w:tc>
          <w:tcPr>
            <w:tcW w:w="1224" w:type="dxa"/>
            <w:shd w:val="clear" w:color="auto" w:fill="9CC2E5" w:themeFill="accent1" w:themeFillTint="99"/>
          </w:tcPr>
          <w:p>
            <w:pPr>
              <w:widowControl/>
              <w:ind w:firstLine="0" w:firstLineChars="0"/>
              <w:rPr>
                <w:rFonts w:ascii="宋体" w:hAnsi="宋体" w:eastAsia="宋体" w:cs="宋体"/>
                <w:bCs/>
                <w:color w:val="000000"/>
                <w:kern w:val="0"/>
                <w:szCs w:val="18"/>
              </w:rPr>
            </w:pPr>
            <w:r>
              <w:rPr>
                <w:rFonts w:hint="eastAsia" w:ascii="宋体" w:hAnsi="宋体" w:eastAsia="宋体" w:cs="宋体"/>
                <w:bCs/>
                <w:color w:val="000000"/>
                <w:kern w:val="0"/>
                <w:szCs w:val="18"/>
              </w:rPr>
              <w:t>对应保融资金平台功能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2" w:type="dxa"/>
          </w:tcPr>
          <w:p>
            <w:pPr>
              <w:ind w:firstLine="0" w:firstLineChars="0"/>
              <w:jc w:val="left"/>
              <w:rPr>
                <w:rFonts w:ascii="宋体" w:hAnsi="宋体" w:eastAsia="宋体" w:cs="宋体"/>
                <w:bCs/>
                <w:color w:val="000000"/>
                <w:kern w:val="0"/>
                <w:szCs w:val="18"/>
              </w:rPr>
            </w:pPr>
            <w:r>
              <w:rPr>
                <w:rFonts w:hint="eastAsia" w:ascii="宋体" w:hAnsi="宋体" w:eastAsia="宋体" w:cs="宋体"/>
                <w:bCs/>
                <w:color w:val="000000"/>
                <w:kern w:val="0"/>
                <w:szCs w:val="18"/>
              </w:rPr>
              <w:t>保融</w:t>
            </w:r>
            <w:r>
              <w:rPr>
                <w:rFonts w:ascii="宋体" w:hAnsi="宋体" w:eastAsia="宋体" w:cs="宋体"/>
                <w:bCs/>
                <w:color w:val="000000"/>
                <w:kern w:val="0"/>
                <w:szCs w:val="18"/>
              </w:rPr>
              <w:t>—&gt;</w:t>
            </w:r>
            <w:r>
              <w:rPr>
                <w:rFonts w:hint="eastAsia" w:ascii="宋体" w:hAnsi="宋体" w:eastAsia="宋体" w:cs="宋体"/>
                <w:bCs/>
                <w:color w:val="000000"/>
                <w:kern w:val="0"/>
                <w:szCs w:val="18"/>
              </w:rPr>
              <w:t>信美</w:t>
            </w:r>
          </w:p>
        </w:tc>
        <w:tc>
          <w:tcPr>
            <w:tcW w:w="974" w:type="dxa"/>
          </w:tcPr>
          <w:p>
            <w:pPr>
              <w:widowControl/>
              <w:ind w:firstLine="0" w:firstLineChars="0"/>
              <w:jc w:val="left"/>
              <w:rPr>
                <w:rFonts w:ascii="宋体" w:hAnsi="宋体" w:eastAsia="宋体" w:cs="宋体"/>
                <w:color w:val="000000"/>
                <w:kern w:val="0"/>
                <w:szCs w:val="18"/>
              </w:rPr>
            </w:pPr>
            <w:r>
              <w:rPr>
                <w:rFonts w:hint="eastAsia" w:ascii="宋体" w:hAnsi="宋体" w:eastAsia="宋体" w:cs="宋体"/>
                <w:color w:val="000000"/>
                <w:kern w:val="0"/>
                <w:szCs w:val="18"/>
              </w:rPr>
              <w:t>通知</w:t>
            </w:r>
          </w:p>
        </w:tc>
        <w:tc>
          <w:tcPr>
            <w:tcW w:w="1754" w:type="dxa"/>
          </w:tcPr>
          <w:p>
            <w:pPr>
              <w:widowControl/>
              <w:snapToGrid w:val="0"/>
              <w:ind w:firstLine="0" w:firstLineChars="0"/>
              <w:jc w:val="left"/>
              <w:rPr>
                <w:rFonts w:ascii="宋体" w:hAnsi="宋体" w:eastAsia="宋体" w:cs="宋体"/>
                <w:color w:val="000000"/>
                <w:kern w:val="0"/>
                <w:szCs w:val="18"/>
              </w:rPr>
            </w:pPr>
            <w:r>
              <w:rPr>
                <w:rFonts w:hint="eastAsia" w:ascii="宋体" w:hAnsi="宋体" w:eastAsia="宋体" w:cs="宋体"/>
                <w:color w:val="000000"/>
                <w:kern w:val="0"/>
                <w:szCs w:val="18"/>
              </w:rPr>
              <w:t>参见接口规范（章节8相关文档）</w:t>
            </w:r>
          </w:p>
        </w:tc>
        <w:tc>
          <w:tcPr>
            <w:tcW w:w="1878" w:type="dxa"/>
          </w:tcPr>
          <w:p>
            <w:pPr>
              <w:widowControl/>
              <w:ind w:firstLine="0" w:firstLineChars="0"/>
              <w:jc w:val="left"/>
              <w:rPr>
                <w:rFonts w:ascii="宋体" w:hAnsi="宋体" w:eastAsia="宋体" w:cs="宋体"/>
                <w:color w:val="000000"/>
                <w:kern w:val="0"/>
                <w:szCs w:val="18"/>
              </w:rPr>
            </w:pPr>
            <w:r>
              <w:rPr>
                <w:rFonts w:hint="eastAsia" w:ascii="宋体" w:hAnsi="宋体" w:eastAsia="宋体" w:cs="宋体"/>
                <w:color w:val="000000" w:themeColor="text1"/>
                <w:kern w:val="0"/>
                <w:szCs w:val="18"/>
                <w14:textFill>
                  <w14:solidFill>
                    <w14:schemeClr w14:val="tx1"/>
                  </w14:solidFill>
                </w14:textFill>
              </w:rPr>
              <w:t>根据通知获取(约定交易日次日)</w:t>
            </w:r>
          </w:p>
        </w:tc>
        <w:tc>
          <w:tcPr>
            <w:tcW w:w="1224" w:type="dxa"/>
          </w:tcPr>
          <w:p>
            <w:pPr>
              <w:ind w:firstLine="0" w:firstLineChars="0"/>
              <w:jc w:val="left"/>
              <w:rPr>
                <w:rFonts w:ascii="宋体" w:hAnsi="宋体" w:eastAsia="宋体"/>
                <w:szCs w:val="18"/>
              </w:rPr>
            </w:pPr>
            <w:r>
              <w:rPr>
                <w:rFonts w:hint="eastAsia" w:ascii="宋体" w:hAnsi="宋体" w:eastAsia="宋体"/>
                <w:szCs w:val="18"/>
              </w:rPr>
              <w:t>3</w:t>
            </w:r>
            <w:r>
              <w:rPr>
                <w:rFonts w:ascii="宋体" w:hAnsi="宋体" w:eastAsia="宋体"/>
                <w:szCs w:val="18"/>
              </w:rPr>
              <w:t>.5.4.1</w:t>
            </w:r>
          </w:p>
          <w:p>
            <w:pPr>
              <w:ind w:firstLine="0" w:firstLineChars="0"/>
              <w:jc w:val="left"/>
              <w:rPr>
                <w:rFonts w:ascii="宋体" w:hAnsi="宋体" w:eastAsia="宋体"/>
                <w:szCs w:val="18"/>
              </w:rPr>
            </w:pPr>
            <w:r>
              <w:rPr>
                <w:rFonts w:hint="eastAsia" w:ascii="宋体" w:hAnsi="宋体" w:eastAsia="宋体"/>
                <w:szCs w:val="18"/>
              </w:rPr>
              <w:t>收付系统银行明细</w:t>
            </w:r>
            <w:r>
              <w:rPr>
                <w:rFonts w:ascii="宋体" w:hAnsi="宋体" w:eastAsia="宋体"/>
                <w:szCs w:val="18"/>
              </w:rPr>
              <w:t>同步接口</w:t>
            </w:r>
          </w:p>
        </w:tc>
        <w:tc>
          <w:tcPr>
            <w:tcW w:w="1224" w:type="dxa"/>
          </w:tcPr>
          <w:p>
            <w:pPr>
              <w:widowControl/>
              <w:ind w:firstLine="0" w:firstLineChars="0"/>
              <w:jc w:val="left"/>
              <w:rPr>
                <w:rFonts w:ascii="宋体" w:hAnsi="宋体" w:eastAsia="宋体" w:cs="宋体"/>
                <w:color w:val="000000"/>
                <w:kern w:val="0"/>
                <w:szCs w:val="18"/>
              </w:rPr>
            </w:pPr>
            <w:r>
              <w:rPr>
                <w:rFonts w:hint="eastAsia" w:ascii="宋体" w:hAnsi="宋体" w:eastAsia="宋体" w:cs="宋体"/>
                <w:color w:val="000000"/>
                <w:kern w:val="0"/>
                <w:szCs w:val="18"/>
              </w:rPr>
              <w:t>3</w:t>
            </w:r>
            <w:r>
              <w:rPr>
                <w:rFonts w:ascii="宋体" w:hAnsi="宋体" w:eastAsia="宋体" w:cs="宋体"/>
                <w:color w:val="000000"/>
                <w:kern w:val="0"/>
                <w:szCs w:val="18"/>
              </w:rPr>
              <w:t>.4.2.3</w:t>
            </w:r>
          </w:p>
          <w:p>
            <w:pPr>
              <w:widowControl/>
              <w:ind w:firstLine="0" w:firstLineChars="0"/>
              <w:jc w:val="left"/>
              <w:rPr>
                <w:rFonts w:ascii="宋体" w:hAnsi="宋体" w:eastAsia="宋体" w:cs="宋体"/>
                <w:color w:val="000000"/>
                <w:kern w:val="0"/>
                <w:szCs w:val="18"/>
              </w:rPr>
            </w:pPr>
            <w:r>
              <w:rPr>
                <w:rFonts w:hint="eastAsia" w:ascii="宋体" w:hAnsi="宋体" w:eastAsia="宋体" w:cs="宋体"/>
                <w:color w:val="000000"/>
                <w:kern w:val="0"/>
                <w:szCs w:val="18"/>
              </w:rPr>
              <w:t>账户明细</w:t>
            </w:r>
          </w:p>
        </w:tc>
      </w:tr>
    </w:tbl>
    <w:p>
      <w:pPr>
        <w:pStyle w:val="36"/>
        <w:numPr>
          <w:ilvl w:val="0"/>
          <w:numId w:val="24"/>
        </w:numPr>
        <w:ind w:firstLineChars="0"/>
        <w:rPr>
          <w:rFonts w:ascii="宋体" w:hAnsi="宋体" w:eastAsia="宋体"/>
          <w:b/>
          <w:szCs w:val="18"/>
        </w:rPr>
      </w:pPr>
      <w:r>
        <w:rPr>
          <w:rFonts w:hint="eastAsia" w:ascii="宋体" w:hAnsi="宋体" w:eastAsia="宋体"/>
          <w:b/>
          <w:szCs w:val="18"/>
        </w:rPr>
        <w:t>接口字段</w:t>
      </w:r>
    </w:p>
    <w:p>
      <w:pPr>
        <w:ind w:firstLine="360"/>
      </w:pPr>
      <w:r>
        <w:drawing>
          <wp:inline distT="0" distB="0" distL="0" distR="0">
            <wp:extent cx="2800350" cy="46005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8"/>
                    <a:stretch>
                      <a:fillRect/>
                    </a:stretch>
                  </pic:blipFill>
                  <pic:spPr>
                    <a:xfrm>
                      <a:off x="0" y="0"/>
                      <a:ext cx="2800350" cy="4600575"/>
                    </a:xfrm>
                    <a:prstGeom prst="rect">
                      <a:avLst/>
                    </a:prstGeom>
                  </pic:spPr>
                </pic:pic>
              </a:graphicData>
            </a:graphic>
          </wp:inline>
        </w:drawing>
      </w:r>
    </w:p>
    <w:p>
      <w:pPr>
        <w:ind w:firstLine="360"/>
      </w:pPr>
    </w:p>
    <w:p>
      <w:pPr>
        <w:pStyle w:val="36"/>
        <w:numPr>
          <w:ilvl w:val="0"/>
          <w:numId w:val="24"/>
        </w:numPr>
        <w:ind w:firstLineChars="0"/>
        <w:rPr>
          <w:rFonts w:ascii="宋体" w:hAnsi="宋体" w:eastAsia="宋体"/>
          <w:b/>
          <w:szCs w:val="18"/>
        </w:rPr>
      </w:pPr>
      <w:r>
        <w:rPr>
          <w:rFonts w:hint="eastAsia" w:ascii="宋体" w:hAnsi="宋体" w:eastAsia="宋体"/>
          <w:b/>
          <w:szCs w:val="18"/>
        </w:rPr>
        <w:t>账单按账户生成</w:t>
      </w:r>
    </w:p>
    <w:p>
      <w:pPr>
        <w:ind w:firstLine="360"/>
        <w:rPr>
          <w:rFonts w:ascii="宋体" w:hAnsi="宋体" w:eastAsia="宋体"/>
          <w:szCs w:val="18"/>
        </w:rPr>
      </w:pPr>
      <w:r>
        <w:rPr>
          <w:rFonts w:hint="eastAsia" w:ascii="宋体" w:hAnsi="宋体" w:eastAsia="宋体"/>
          <w:szCs w:val="18"/>
        </w:rPr>
        <w:t>文件类型：.</w:t>
      </w:r>
      <w:r>
        <w:rPr>
          <w:rFonts w:ascii="宋体" w:hAnsi="宋体" w:eastAsia="宋体"/>
          <w:szCs w:val="18"/>
        </w:rPr>
        <w:t>csv</w:t>
      </w:r>
    </w:p>
    <w:p>
      <w:pPr>
        <w:ind w:firstLine="360"/>
        <w:rPr>
          <w:rFonts w:ascii="宋体" w:hAnsi="宋体" w:eastAsia="宋体"/>
          <w:szCs w:val="18"/>
        </w:rPr>
      </w:pPr>
      <w:r>
        <w:rPr>
          <w:rFonts w:hint="eastAsia" w:ascii="宋体" w:hAnsi="宋体" w:eastAsia="宋体"/>
          <w:szCs w:val="18"/>
        </w:rPr>
        <w:t>文件名：账号+文件创建日期+流水号（3位流水号）</w:t>
      </w:r>
    </w:p>
    <w:p>
      <w:pPr>
        <w:ind w:firstLine="360"/>
        <w:rPr>
          <w:rFonts w:ascii="宋体" w:hAnsi="宋体" w:eastAsia="宋体"/>
          <w:szCs w:val="18"/>
        </w:rPr>
      </w:pPr>
      <w:r>
        <w:rPr>
          <w:rFonts w:hint="eastAsia" w:ascii="宋体" w:hAnsi="宋体" w:eastAsia="宋体"/>
          <w:szCs w:val="18"/>
        </w:rPr>
        <w:t>文件格式：待补充</w:t>
      </w:r>
    </w:p>
    <w:p>
      <w:pPr>
        <w:ind w:firstLine="360"/>
        <w:rPr>
          <w:rFonts w:ascii="宋体" w:hAnsi="宋体" w:eastAsia="宋体"/>
          <w:szCs w:val="18"/>
        </w:rPr>
      </w:pPr>
      <w:r>
        <w:rPr>
          <w:rFonts w:hint="eastAsia" w:ascii="宋体" w:hAnsi="宋体" w:eastAsia="宋体"/>
          <w:szCs w:val="18"/>
        </w:rPr>
        <w:t>获取频率：资金平台发送通知，根据通知信息对账模块获取账单数据。</w:t>
      </w:r>
    </w:p>
    <w:p>
      <w:pPr>
        <w:ind w:firstLine="360"/>
      </w:pPr>
    </w:p>
    <w:p>
      <w:pPr>
        <w:pStyle w:val="36"/>
        <w:numPr>
          <w:ilvl w:val="0"/>
          <w:numId w:val="24"/>
        </w:numPr>
        <w:ind w:firstLineChars="0"/>
        <w:rPr>
          <w:rFonts w:ascii="宋体" w:hAnsi="宋体" w:eastAsia="宋体"/>
          <w:b/>
          <w:szCs w:val="18"/>
        </w:rPr>
      </w:pPr>
      <w:r>
        <w:rPr>
          <w:rFonts w:hint="eastAsia" w:ascii="宋体" w:hAnsi="宋体" w:eastAsia="宋体"/>
          <w:b/>
          <w:szCs w:val="18"/>
        </w:rPr>
        <w:t>账单（银行|类银行账单）映射关系</w:t>
      </w:r>
    </w:p>
    <w:tbl>
      <w:tblPr>
        <w:tblStyle w:val="29"/>
        <w:tblW w:w="912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6"/>
        <w:gridCol w:w="756"/>
        <w:gridCol w:w="1836"/>
        <w:gridCol w:w="397"/>
        <w:gridCol w:w="3006"/>
        <w:gridCol w:w="15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6" w:hRule="atLeast"/>
        </w:trPr>
        <w:tc>
          <w:tcPr>
            <w:tcW w:w="4158" w:type="dxa"/>
            <w:gridSpan w:val="3"/>
            <w:shd w:val="clear" w:color="auto" w:fill="5B9BD5" w:themeFill="accent1"/>
          </w:tcPr>
          <w:p>
            <w:pPr>
              <w:ind w:firstLine="0" w:firstLineChars="0"/>
              <w:jc w:val="center"/>
              <w:rPr>
                <w:rFonts w:ascii="宋体" w:hAnsi="宋体" w:eastAsia="宋体"/>
                <w:b/>
                <w:szCs w:val="18"/>
              </w:rPr>
            </w:pPr>
            <w:r>
              <w:rPr>
                <w:rFonts w:hint="eastAsia" w:ascii="宋体" w:hAnsi="宋体" w:eastAsia="宋体"/>
                <w:b/>
                <w:szCs w:val="18"/>
              </w:rPr>
              <w:t>账单明细（BR）</w:t>
            </w:r>
          </w:p>
        </w:tc>
        <w:tc>
          <w:tcPr>
            <w:tcW w:w="4969" w:type="dxa"/>
            <w:gridSpan w:val="3"/>
            <w:shd w:val="clear" w:color="auto" w:fill="70AD47" w:themeFill="accent6"/>
          </w:tcPr>
          <w:p>
            <w:pPr>
              <w:ind w:firstLine="0" w:firstLineChars="0"/>
              <w:jc w:val="center"/>
              <w:rPr>
                <w:rFonts w:ascii="宋体" w:hAnsi="宋体" w:eastAsia="宋体"/>
                <w:b/>
                <w:szCs w:val="18"/>
              </w:rPr>
            </w:pPr>
            <w:r>
              <w:rPr>
                <w:rFonts w:hint="eastAsia" w:ascii="宋体" w:hAnsi="宋体" w:eastAsia="宋体"/>
                <w:b/>
                <w:szCs w:val="18"/>
              </w:rPr>
              <w:t>信美账单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6" w:hRule="atLeast"/>
        </w:trPr>
        <w:tc>
          <w:tcPr>
            <w:tcW w:w="1566" w:type="dxa"/>
            <w:shd w:val="clear" w:color="auto" w:fill="5B9BD5" w:themeFill="accent1"/>
          </w:tcPr>
          <w:p>
            <w:pPr>
              <w:ind w:firstLine="0" w:firstLineChars="0"/>
              <w:rPr>
                <w:rFonts w:ascii="宋体" w:hAnsi="宋体" w:eastAsia="宋体"/>
                <w:b/>
                <w:szCs w:val="18"/>
              </w:rPr>
            </w:pPr>
            <w:r>
              <w:rPr>
                <w:rFonts w:hint="eastAsia" w:ascii="宋体" w:hAnsi="宋体" w:eastAsia="宋体"/>
                <w:b/>
                <w:szCs w:val="18"/>
              </w:rPr>
              <w:t>字段</w:t>
            </w:r>
          </w:p>
        </w:tc>
        <w:tc>
          <w:tcPr>
            <w:tcW w:w="756" w:type="dxa"/>
            <w:shd w:val="clear" w:color="auto" w:fill="5B9BD5" w:themeFill="accent1"/>
          </w:tcPr>
          <w:p>
            <w:pPr>
              <w:ind w:firstLine="0" w:firstLineChars="0"/>
              <w:rPr>
                <w:rFonts w:ascii="宋体" w:hAnsi="宋体" w:eastAsia="宋体"/>
                <w:b/>
                <w:szCs w:val="18"/>
              </w:rPr>
            </w:pPr>
            <w:r>
              <w:rPr>
                <w:rFonts w:hint="eastAsia" w:ascii="宋体" w:hAnsi="宋体" w:eastAsia="宋体"/>
                <w:b/>
                <w:szCs w:val="18"/>
              </w:rPr>
              <w:t>字段名称</w:t>
            </w:r>
          </w:p>
        </w:tc>
        <w:tc>
          <w:tcPr>
            <w:tcW w:w="1836" w:type="dxa"/>
            <w:shd w:val="clear" w:color="auto" w:fill="5B9BD5" w:themeFill="accent1"/>
          </w:tcPr>
          <w:p>
            <w:pPr>
              <w:ind w:firstLine="0" w:firstLineChars="0"/>
              <w:rPr>
                <w:rFonts w:ascii="宋体" w:hAnsi="宋体" w:eastAsia="宋体"/>
                <w:b/>
                <w:szCs w:val="18"/>
              </w:rPr>
            </w:pPr>
            <w:r>
              <w:rPr>
                <w:rFonts w:hint="eastAsia" w:ascii="宋体" w:hAnsi="宋体" w:eastAsia="宋体"/>
                <w:b/>
                <w:szCs w:val="18"/>
              </w:rPr>
              <w:t>字段备注</w:t>
            </w:r>
          </w:p>
        </w:tc>
        <w:tc>
          <w:tcPr>
            <w:tcW w:w="397" w:type="dxa"/>
            <w:shd w:val="clear" w:color="auto" w:fill="70AD47" w:themeFill="accent6"/>
          </w:tcPr>
          <w:p>
            <w:pPr>
              <w:ind w:firstLine="0" w:firstLineChars="0"/>
              <w:rPr>
                <w:rFonts w:ascii="宋体" w:hAnsi="宋体" w:eastAsia="宋体"/>
                <w:b/>
                <w:szCs w:val="18"/>
              </w:rPr>
            </w:pPr>
            <w:r>
              <w:rPr>
                <w:rFonts w:hint="eastAsia" w:ascii="宋体" w:hAnsi="宋体" w:eastAsia="宋体"/>
                <w:b/>
                <w:szCs w:val="18"/>
              </w:rPr>
              <w:t>是否入库</w:t>
            </w:r>
          </w:p>
        </w:tc>
        <w:tc>
          <w:tcPr>
            <w:tcW w:w="3006" w:type="dxa"/>
            <w:shd w:val="clear" w:color="auto" w:fill="70AD47" w:themeFill="accent6"/>
          </w:tcPr>
          <w:p>
            <w:pPr>
              <w:ind w:firstLine="0" w:firstLineChars="0"/>
              <w:rPr>
                <w:rFonts w:ascii="宋体" w:hAnsi="宋体" w:eastAsia="宋体"/>
                <w:b/>
                <w:szCs w:val="18"/>
              </w:rPr>
            </w:pPr>
            <w:r>
              <w:rPr>
                <w:rFonts w:hint="eastAsia" w:ascii="宋体" w:hAnsi="宋体" w:eastAsia="宋体"/>
                <w:b/>
                <w:szCs w:val="18"/>
              </w:rPr>
              <w:t>数据字段</w:t>
            </w:r>
          </w:p>
        </w:tc>
        <w:tc>
          <w:tcPr>
            <w:tcW w:w="1566" w:type="dxa"/>
            <w:shd w:val="clear" w:color="auto" w:fill="70AD47" w:themeFill="accent6"/>
          </w:tcPr>
          <w:p>
            <w:pPr>
              <w:ind w:firstLine="0" w:firstLineChars="0"/>
              <w:rPr>
                <w:rFonts w:ascii="宋体" w:hAnsi="宋体" w:eastAsia="宋体"/>
                <w:b/>
                <w:szCs w:val="18"/>
              </w:rPr>
            </w:pPr>
            <w:r>
              <w:rPr>
                <w:rFonts w:hint="eastAsia" w:ascii="宋体" w:hAnsi="宋体" w:eastAsia="宋体"/>
                <w:b/>
                <w:szCs w:val="18"/>
              </w:rPr>
              <w:t>数据字段名称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9" w:hRule="atLeast"/>
        </w:trPr>
        <w:tc>
          <w:tcPr>
            <w:tcW w:w="1566" w:type="dxa"/>
          </w:tcPr>
          <w:p>
            <w:pPr>
              <w:ind w:firstLine="0" w:firstLineChars="0"/>
              <w:rPr>
                <w:rFonts w:ascii="宋体" w:hAnsi="宋体" w:eastAsia="宋体" w:cs="宋体"/>
                <w:szCs w:val="18"/>
              </w:rPr>
            </w:pPr>
            <w:r>
              <w:rPr>
                <w:rFonts w:hint="eastAsia" w:ascii="宋体" w:hAnsi="宋体" w:eastAsia="宋体" w:cs="宋体"/>
                <w:szCs w:val="18"/>
              </w:rPr>
              <w:t>RdSeq</w:t>
            </w:r>
          </w:p>
        </w:tc>
        <w:tc>
          <w:tcPr>
            <w:tcW w:w="756" w:type="dxa"/>
          </w:tcPr>
          <w:p>
            <w:pPr>
              <w:ind w:firstLine="0" w:firstLineChars="0"/>
              <w:rPr>
                <w:rFonts w:ascii="宋体" w:hAnsi="宋体" w:eastAsia="宋体"/>
                <w:szCs w:val="18"/>
              </w:rPr>
            </w:pPr>
            <w:r>
              <w:rPr>
                <w:rFonts w:hint="eastAsia" w:ascii="宋体" w:hAnsi="宋体" w:eastAsia="宋体" w:cs="宋体"/>
                <w:szCs w:val="18"/>
              </w:rPr>
              <w:t>银行明细的主键</w:t>
            </w:r>
          </w:p>
        </w:tc>
        <w:tc>
          <w:tcPr>
            <w:tcW w:w="1836" w:type="dxa"/>
          </w:tcPr>
          <w:p>
            <w:pPr>
              <w:ind w:firstLine="0" w:firstLineChars="0"/>
              <w:rPr>
                <w:rFonts w:ascii="宋体" w:hAnsi="宋体" w:eastAsia="宋体"/>
                <w:szCs w:val="18"/>
              </w:rPr>
            </w:pPr>
          </w:p>
        </w:tc>
        <w:tc>
          <w:tcPr>
            <w:tcW w:w="397" w:type="dxa"/>
          </w:tcPr>
          <w:p>
            <w:pPr>
              <w:ind w:firstLine="0" w:firstLineChars="0"/>
              <w:rPr>
                <w:rFonts w:ascii="宋体" w:hAnsi="宋体" w:eastAsia="宋体"/>
                <w:szCs w:val="18"/>
              </w:rPr>
            </w:pPr>
            <w:r>
              <w:rPr>
                <w:rFonts w:hint="eastAsia" w:ascii="宋体" w:hAnsi="宋体" w:eastAsia="宋体"/>
                <w:szCs w:val="18"/>
              </w:rPr>
              <w:t>是</w:t>
            </w:r>
          </w:p>
        </w:tc>
        <w:tc>
          <w:tcPr>
            <w:tcW w:w="3006" w:type="dxa"/>
          </w:tcPr>
          <w:p>
            <w:pPr>
              <w:ind w:firstLine="0" w:firstLineChars="0"/>
              <w:rPr>
                <w:rFonts w:ascii="宋体" w:hAnsi="宋体" w:eastAsia="宋体"/>
                <w:szCs w:val="18"/>
              </w:rPr>
            </w:pPr>
            <w:r>
              <w:rPr>
                <w:rFonts w:hint="eastAsia" w:ascii="宋体" w:hAnsi="宋体" w:eastAsia="宋体"/>
                <w:color w:val="FF0000"/>
                <w:szCs w:val="18"/>
              </w:rPr>
              <w:t>待新增</w:t>
            </w:r>
          </w:p>
        </w:tc>
        <w:tc>
          <w:tcPr>
            <w:tcW w:w="1566" w:type="dxa"/>
          </w:tcPr>
          <w:p>
            <w:pPr>
              <w:ind w:firstLine="0" w:firstLineChars="0"/>
              <w:rPr>
                <w:rFonts w:ascii="宋体" w:hAnsi="宋体" w:eastAsia="宋体"/>
                <w:szCs w:val="18"/>
              </w:rPr>
            </w:pPr>
            <w:r>
              <w:rPr>
                <w:rFonts w:hint="eastAsia" w:ascii="宋体" w:hAnsi="宋体" w:eastAsia="宋体"/>
                <w:szCs w:val="18"/>
              </w:rPr>
              <w:t>银行明细ID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6" w:hRule="atLeast"/>
        </w:trPr>
        <w:tc>
          <w:tcPr>
            <w:tcW w:w="1566" w:type="dxa"/>
          </w:tcPr>
          <w:p>
            <w:pPr>
              <w:ind w:firstLine="0" w:firstLineChars="0"/>
              <w:rPr>
                <w:rFonts w:ascii="宋体" w:hAnsi="宋体" w:eastAsia="宋体"/>
                <w:szCs w:val="18"/>
              </w:rPr>
            </w:pPr>
            <w:r>
              <w:rPr>
                <w:rFonts w:hint="eastAsia" w:ascii="宋体" w:hAnsi="宋体" w:eastAsia="宋体" w:cs="宋体"/>
                <w:szCs w:val="18"/>
              </w:rPr>
              <w:t>PayAccountNum</w:t>
            </w:r>
          </w:p>
        </w:tc>
        <w:tc>
          <w:tcPr>
            <w:tcW w:w="756" w:type="dxa"/>
          </w:tcPr>
          <w:p>
            <w:pPr>
              <w:ind w:firstLine="0" w:firstLineChars="0"/>
              <w:rPr>
                <w:rFonts w:ascii="宋体" w:hAnsi="宋体" w:eastAsia="宋体"/>
                <w:szCs w:val="18"/>
              </w:rPr>
            </w:pPr>
            <w:r>
              <w:rPr>
                <w:rFonts w:hint="eastAsia" w:ascii="宋体" w:hAnsi="宋体" w:eastAsia="宋体"/>
                <w:szCs w:val="18"/>
              </w:rPr>
              <w:t>企业方账号</w:t>
            </w:r>
          </w:p>
        </w:tc>
        <w:tc>
          <w:tcPr>
            <w:tcW w:w="1836" w:type="dxa"/>
          </w:tcPr>
          <w:p>
            <w:pPr>
              <w:ind w:firstLine="0" w:firstLineChars="0"/>
              <w:rPr>
                <w:rFonts w:ascii="宋体" w:hAnsi="宋体" w:eastAsia="宋体"/>
                <w:szCs w:val="18"/>
              </w:rPr>
            </w:pPr>
          </w:p>
        </w:tc>
        <w:tc>
          <w:tcPr>
            <w:tcW w:w="397" w:type="dxa"/>
          </w:tcPr>
          <w:p>
            <w:pPr>
              <w:ind w:firstLine="0" w:firstLineChars="0"/>
              <w:rPr>
                <w:rFonts w:ascii="宋体" w:hAnsi="宋体" w:eastAsia="宋体"/>
                <w:szCs w:val="18"/>
              </w:rPr>
            </w:pPr>
            <w:r>
              <w:rPr>
                <w:rFonts w:hint="eastAsia" w:ascii="宋体" w:hAnsi="宋体" w:eastAsia="宋体"/>
                <w:szCs w:val="18"/>
              </w:rPr>
              <w:t>是</w:t>
            </w:r>
          </w:p>
        </w:tc>
        <w:tc>
          <w:tcPr>
            <w:tcW w:w="3006" w:type="dxa"/>
          </w:tcPr>
          <w:p>
            <w:pPr>
              <w:ind w:firstLine="0" w:firstLineChars="0"/>
              <w:rPr>
                <w:rFonts w:ascii="宋体" w:hAnsi="宋体" w:eastAsia="宋体"/>
                <w:szCs w:val="18"/>
              </w:rPr>
            </w:pPr>
            <w:r>
              <w:rPr>
                <w:rFonts w:ascii="宋体" w:hAnsi="宋体" w:eastAsia="宋体"/>
                <w:szCs w:val="18"/>
              </w:rPr>
              <w:t>COMPANY_ACCOUNT</w:t>
            </w:r>
          </w:p>
        </w:tc>
        <w:tc>
          <w:tcPr>
            <w:tcW w:w="1566" w:type="dxa"/>
          </w:tcPr>
          <w:p>
            <w:pPr>
              <w:ind w:firstLine="0" w:firstLineChars="0"/>
              <w:rPr>
                <w:rFonts w:ascii="宋体" w:hAnsi="宋体" w:eastAsia="宋体"/>
                <w:szCs w:val="18"/>
              </w:rPr>
            </w:pPr>
            <w:r>
              <w:rPr>
                <w:rFonts w:hint="eastAsia" w:ascii="宋体" w:hAnsi="宋体" w:eastAsia="宋体"/>
                <w:szCs w:val="18"/>
              </w:rPr>
              <w:t>企业账号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566" w:type="dxa"/>
          </w:tcPr>
          <w:p>
            <w:pPr>
              <w:ind w:firstLine="0" w:firstLineChars="0"/>
              <w:rPr>
                <w:rFonts w:ascii="宋体" w:hAnsi="宋体" w:eastAsia="宋体"/>
                <w:szCs w:val="18"/>
              </w:rPr>
            </w:pPr>
            <w:r>
              <w:rPr>
                <w:rFonts w:hint="eastAsia" w:ascii="宋体" w:hAnsi="宋体" w:eastAsia="宋体" w:cs="宋体"/>
                <w:szCs w:val="18"/>
              </w:rPr>
              <w:t>PayAccountName</w:t>
            </w:r>
          </w:p>
        </w:tc>
        <w:tc>
          <w:tcPr>
            <w:tcW w:w="756" w:type="dxa"/>
          </w:tcPr>
          <w:p>
            <w:pPr>
              <w:ind w:firstLine="0" w:firstLineChars="0"/>
              <w:rPr>
                <w:rFonts w:ascii="宋体" w:hAnsi="宋体" w:eastAsia="宋体"/>
                <w:szCs w:val="18"/>
              </w:rPr>
            </w:pPr>
            <w:r>
              <w:rPr>
                <w:rFonts w:hint="eastAsia" w:ascii="宋体" w:hAnsi="宋体" w:eastAsia="宋体"/>
                <w:szCs w:val="18"/>
              </w:rPr>
              <w:t>企业方账户名</w:t>
            </w:r>
          </w:p>
        </w:tc>
        <w:tc>
          <w:tcPr>
            <w:tcW w:w="1836" w:type="dxa"/>
          </w:tcPr>
          <w:p>
            <w:pPr>
              <w:ind w:firstLine="0" w:firstLineChars="0"/>
              <w:rPr>
                <w:rFonts w:ascii="宋体" w:hAnsi="宋体" w:eastAsia="宋体"/>
                <w:szCs w:val="18"/>
              </w:rPr>
            </w:pPr>
          </w:p>
        </w:tc>
        <w:tc>
          <w:tcPr>
            <w:tcW w:w="397" w:type="dxa"/>
          </w:tcPr>
          <w:p>
            <w:pPr>
              <w:ind w:firstLine="0" w:firstLineChars="0"/>
              <w:rPr>
                <w:rFonts w:ascii="宋体" w:hAnsi="宋体" w:eastAsia="宋体"/>
                <w:szCs w:val="18"/>
              </w:rPr>
            </w:pPr>
            <w:r>
              <w:rPr>
                <w:rFonts w:hint="eastAsia" w:ascii="宋体" w:hAnsi="宋体" w:eastAsia="宋体"/>
                <w:szCs w:val="18"/>
              </w:rPr>
              <w:t>是</w:t>
            </w:r>
          </w:p>
        </w:tc>
        <w:tc>
          <w:tcPr>
            <w:tcW w:w="3006" w:type="dxa"/>
          </w:tcPr>
          <w:p>
            <w:pPr>
              <w:ind w:firstLine="0" w:firstLineChars="0"/>
              <w:rPr>
                <w:rFonts w:ascii="宋体" w:hAnsi="宋体" w:eastAsia="宋体"/>
                <w:szCs w:val="18"/>
              </w:rPr>
            </w:pPr>
            <w:r>
              <w:rPr>
                <w:rFonts w:ascii="宋体" w:hAnsi="宋体" w:eastAsia="宋体"/>
                <w:szCs w:val="18"/>
              </w:rPr>
              <w:t>COMPANY_ACCOUNT_NAME</w:t>
            </w:r>
          </w:p>
        </w:tc>
        <w:tc>
          <w:tcPr>
            <w:tcW w:w="1566" w:type="dxa"/>
          </w:tcPr>
          <w:p>
            <w:pPr>
              <w:ind w:firstLine="0" w:firstLineChars="0"/>
              <w:rPr>
                <w:rFonts w:ascii="宋体" w:hAnsi="宋体" w:eastAsia="宋体"/>
                <w:szCs w:val="18"/>
              </w:rPr>
            </w:pPr>
            <w:r>
              <w:rPr>
                <w:rFonts w:hint="eastAsia" w:ascii="宋体" w:hAnsi="宋体" w:eastAsia="宋体"/>
                <w:szCs w:val="18"/>
              </w:rPr>
              <w:t>企业账号名称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6" w:hRule="atLeast"/>
        </w:trPr>
        <w:tc>
          <w:tcPr>
            <w:tcW w:w="1566" w:type="dxa"/>
          </w:tcPr>
          <w:p>
            <w:pPr>
              <w:ind w:firstLine="0" w:firstLineChars="0"/>
              <w:rPr>
                <w:rFonts w:ascii="宋体" w:hAnsi="宋体" w:eastAsia="宋体"/>
                <w:szCs w:val="18"/>
              </w:rPr>
            </w:pPr>
            <w:r>
              <w:rPr>
                <w:rFonts w:hint="eastAsia" w:ascii="宋体" w:hAnsi="宋体" w:eastAsia="宋体" w:cs="宋体"/>
                <w:szCs w:val="18"/>
              </w:rPr>
              <w:t>RecBanck</w:t>
            </w:r>
          </w:p>
        </w:tc>
        <w:tc>
          <w:tcPr>
            <w:tcW w:w="756" w:type="dxa"/>
          </w:tcPr>
          <w:p>
            <w:pPr>
              <w:ind w:firstLine="0" w:firstLineChars="0"/>
              <w:rPr>
                <w:rFonts w:ascii="宋体" w:hAnsi="宋体" w:eastAsia="宋体"/>
                <w:szCs w:val="18"/>
              </w:rPr>
            </w:pPr>
            <w:r>
              <w:rPr>
                <w:rFonts w:hint="eastAsia" w:ascii="宋体" w:hAnsi="宋体" w:eastAsia="宋体"/>
                <w:szCs w:val="18"/>
              </w:rPr>
              <w:t>客户方银行</w:t>
            </w:r>
          </w:p>
        </w:tc>
        <w:tc>
          <w:tcPr>
            <w:tcW w:w="1836" w:type="dxa"/>
          </w:tcPr>
          <w:p>
            <w:pPr>
              <w:ind w:firstLine="0" w:firstLineChars="0"/>
              <w:rPr>
                <w:rFonts w:ascii="宋体" w:hAnsi="宋体" w:eastAsia="宋体"/>
                <w:szCs w:val="18"/>
              </w:rPr>
            </w:pPr>
          </w:p>
        </w:tc>
        <w:tc>
          <w:tcPr>
            <w:tcW w:w="397" w:type="dxa"/>
          </w:tcPr>
          <w:p>
            <w:pPr>
              <w:ind w:firstLine="0" w:firstLineChars="0"/>
              <w:rPr>
                <w:rFonts w:ascii="宋体" w:hAnsi="宋体" w:eastAsia="宋体"/>
                <w:szCs w:val="18"/>
              </w:rPr>
            </w:pPr>
            <w:r>
              <w:rPr>
                <w:rFonts w:hint="eastAsia" w:ascii="宋体" w:hAnsi="宋体" w:eastAsia="宋体"/>
                <w:szCs w:val="18"/>
              </w:rPr>
              <w:t>否</w:t>
            </w:r>
          </w:p>
        </w:tc>
        <w:tc>
          <w:tcPr>
            <w:tcW w:w="3006" w:type="dxa"/>
          </w:tcPr>
          <w:p>
            <w:pPr>
              <w:ind w:firstLine="0" w:firstLineChars="0"/>
              <w:rPr>
                <w:rFonts w:ascii="宋体" w:hAnsi="宋体" w:eastAsia="宋体"/>
                <w:szCs w:val="18"/>
              </w:rPr>
            </w:pPr>
          </w:p>
        </w:tc>
        <w:tc>
          <w:tcPr>
            <w:tcW w:w="1566" w:type="dxa"/>
          </w:tcPr>
          <w:p>
            <w:pPr>
              <w:ind w:firstLine="0" w:firstLineChars="0"/>
              <w:rPr>
                <w:rFonts w:ascii="宋体" w:hAnsi="宋体" w:eastAsia="宋体"/>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9" w:hRule="atLeast"/>
        </w:trPr>
        <w:tc>
          <w:tcPr>
            <w:tcW w:w="1566" w:type="dxa"/>
          </w:tcPr>
          <w:p>
            <w:pPr>
              <w:ind w:firstLine="0" w:firstLineChars="0"/>
              <w:rPr>
                <w:rFonts w:ascii="宋体" w:hAnsi="宋体" w:eastAsia="宋体" w:cs="Arial"/>
                <w:szCs w:val="18"/>
              </w:rPr>
            </w:pPr>
            <w:r>
              <w:rPr>
                <w:rFonts w:hint="eastAsia" w:ascii="宋体" w:hAnsi="宋体" w:eastAsia="宋体" w:cs="宋体"/>
                <w:szCs w:val="18"/>
              </w:rPr>
              <w:t>RecAccountNum</w:t>
            </w:r>
            <w:r>
              <w:rPr>
                <w:rFonts w:ascii="宋体" w:hAnsi="宋体" w:eastAsia="宋体" w:cs="Arial"/>
                <w:szCs w:val="18"/>
              </w:rPr>
              <w:t xml:space="preserve"> </w:t>
            </w:r>
          </w:p>
        </w:tc>
        <w:tc>
          <w:tcPr>
            <w:tcW w:w="756" w:type="dxa"/>
          </w:tcPr>
          <w:p>
            <w:pPr>
              <w:ind w:firstLine="0" w:firstLineChars="0"/>
              <w:rPr>
                <w:rFonts w:ascii="宋体" w:hAnsi="宋体" w:eastAsia="宋体"/>
                <w:szCs w:val="18"/>
              </w:rPr>
            </w:pPr>
            <w:r>
              <w:rPr>
                <w:rFonts w:hint="eastAsia" w:ascii="宋体" w:hAnsi="宋体" w:eastAsia="宋体"/>
                <w:szCs w:val="18"/>
              </w:rPr>
              <w:t>客户方账号</w:t>
            </w:r>
          </w:p>
        </w:tc>
        <w:tc>
          <w:tcPr>
            <w:tcW w:w="1836" w:type="dxa"/>
          </w:tcPr>
          <w:p>
            <w:pPr>
              <w:ind w:firstLine="0" w:firstLineChars="0"/>
              <w:rPr>
                <w:rFonts w:ascii="宋体" w:hAnsi="宋体" w:eastAsia="宋体"/>
                <w:szCs w:val="18"/>
              </w:rPr>
            </w:pPr>
          </w:p>
        </w:tc>
        <w:tc>
          <w:tcPr>
            <w:tcW w:w="397" w:type="dxa"/>
          </w:tcPr>
          <w:p>
            <w:pPr>
              <w:ind w:firstLine="0" w:firstLineChars="0"/>
              <w:rPr>
                <w:rFonts w:ascii="宋体" w:hAnsi="宋体" w:eastAsia="宋体"/>
                <w:szCs w:val="18"/>
              </w:rPr>
            </w:pPr>
            <w:r>
              <w:rPr>
                <w:rFonts w:hint="eastAsia" w:ascii="宋体" w:hAnsi="宋体" w:eastAsia="宋体"/>
                <w:szCs w:val="18"/>
              </w:rPr>
              <w:t>是</w:t>
            </w:r>
          </w:p>
        </w:tc>
        <w:tc>
          <w:tcPr>
            <w:tcW w:w="3006" w:type="dxa"/>
          </w:tcPr>
          <w:p>
            <w:pPr>
              <w:ind w:firstLine="0" w:firstLineChars="0"/>
              <w:rPr>
                <w:rFonts w:ascii="宋体" w:hAnsi="宋体" w:eastAsia="宋体"/>
                <w:szCs w:val="18"/>
              </w:rPr>
            </w:pPr>
            <w:r>
              <w:rPr>
                <w:rFonts w:ascii="宋体" w:hAnsi="宋体" w:eastAsia="宋体"/>
                <w:szCs w:val="18"/>
              </w:rPr>
              <w:t>CUSTOMER_ACCOUNT</w:t>
            </w:r>
          </w:p>
        </w:tc>
        <w:tc>
          <w:tcPr>
            <w:tcW w:w="1566" w:type="dxa"/>
          </w:tcPr>
          <w:p>
            <w:pPr>
              <w:ind w:firstLine="0" w:firstLineChars="0"/>
              <w:rPr>
                <w:rFonts w:ascii="宋体" w:hAnsi="宋体" w:eastAsia="宋体"/>
                <w:szCs w:val="18"/>
              </w:rPr>
            </w:pPr>
            <w:r>
              <w:rPr>
                <w:rFonts w:hint="eastAsia" w:ascii="宋体" w:hAnsi="宋体" w:eastAsia="宋体"/>
                <w:szCs w:val="18"/>
              </w:rPr>
              <w:t>客户账号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9" w:hRule="atLeast"/>
        </w:trPr>
        <w:tc>
          <w:tcPr>
            <w:tcW w:w="1566" w:type="dxa"/>
          </w:tcPr>
          <w:p>
            <w:pPr>
              <w:ind w:firstLine="0" w:firstLineChars="0"/>
              <w:rPr>
                <w:rFonts w:ascii="宋体" w:hAnsi="宋体" w:eastAsia="宋体"/>
                <w:szCs w:val="18"/>
              </w:rPr>
            </w:pPr>
            <w:r>
              <w:rPr>
                <w:rFonts w:hint="eastAsia" w:ascii="宋体" w:hAnsi="宋体" w:eastAsia="宋体" w:cs="宋体"/>
                <w:szCs w:val="18"/>
              </w:rPr>
              <w:t>RecAccountName</w:t>
            </w:r>
          </w:p>
        </w:tc>
        <w:tc>
          <w:tcPr>
            <w:tcW w:w="756" w:type="dxa"/>
          </w:tcPr>
          <w:p>
            <w:pPr>
              <w:ind w:firstLine="0" w:firstLineChars="0"/>
              <w:rPr>
                <w:rFonts w:ascii="宋体" w:hAnsi="宋体" w:eastAsia="宋体"/>
                <w:szCs w:val="18"/>
              </w:rPr>
            </w:pPr>
            <w:r>
              <w:rPr>
                <w:rFonts w:hint="eastAsia" w:ascii="宋体" w:hAnsi="宋体" w:eastAsia="宋体"/>
                <w:szCs w:val="18"/>
              </w:rPr>
              <w:t>客户方户名</w:t>
            </w:r>
          </w:p>
        </w:tc>
        <w:tc>
          <w:tcPr>
            <w:tcW w:w="1836" w:type="dxa"/>
          </w:tcPr>
          <w:p>
            <w:pPr>
              <w:ind w:firstLine="0" w:firstLineChars="0"/>
              <w:rPr>
                <w:rFonts w:ascii="宋体" w:hAnsi="宋体" w:eastAsia="宋体"/>
                <w:szCs w:val="18"/>
              </w:rPr>
            </w:pPr>
          </w:p>
        </w:tc>
        <w:tc>
          <w:tcPr>
            <w:tcW w:w="397" w:type="dxa"/>
          </w:tcPr>
          <w:p>
            <w:pPr>
              <w:ind w:firstLine="0" w:firstLineChars="0"/>
              <w:rPr>
                <w:rFonts w:ascii="宋体" w:hAnsi="宋体" w:eastAsia="宋体"/>
                <w:szCs w:val="18"/>
              </w:rPr>
            </w:pPr>
            <w:r>
              <w:rPr>
                <w:rFonts w:hint="eastAsia" w:ascii="宋体" w:hAnsi="宋体" w:eastAsia="宋体"/>
                <w:szCs w:val="18"/>
              </w:rPr>
              <w:t>是</w:t>
            </w:r>
          </w:p>
        </w:tc>
        <w:tc>
          <w:tcPr>
            <w:tcW w:w="3006" w:type="dxa"/>
          </w:tcPr>
          <w:p>
            <w:pPr>
              <w:ind w:firstLine="0" w:firstLineChars="0"/>
              <w:rPr>
                <w:rFonts w:ascii="宋体" w:hAnsi="宋体" w:eastAsia="宋体"/>
                <w:szCs w:val="18"/>
              </w:rPr>
            </w:pPr>
            <w:r>
              <w:rPr>
                <w:rFonts w:ascii="宋体" w:hAnsi="宋体" w:eastAsia="宋体"/>
                <w:szCs w:val="18"/>
              </w:rPr>
              <w:t>CUSTOMER_ACCOUNT_NAME</w:t>
            </w:r>
          </w:p>
        </w:tc>
        <w:tc>
          <w:tcPr>
            <w:tcW w:w="1566" w:type="dxa"/>
          </w:tcPr>
          <w:p>
            <w:pPr>
              <w:ind w:firstLine="0" w:firstLineChars="0"/>
              <w:rPr>
                <w:rFonts w:ascii="宋体" w:hAnsi="宋体" w:eastAsia="宋体"/>
                <w:szCs w:val="18"/>
              </w:rPr>
            </w:pPr>
            <w:r>
              <w:rPr>
                <w:rFonts w:hint="eastAsia" w:ascii="宋体" w:hAnsi="宋体" w:eastAsia="宋体"/>
                <w:szCs w:val="18"/>
              </w:rPr>
              <w:t>客户账号名称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9" w:hRule="atLeast"/>
        </w:trPr>
        <w:tc>
          <w:tcPr>
            <w:tcW w:w="1566" w:type="dxa"/>
          </w:tcPr>
          <w:p>
            <w:pPr>
              <w:ind w:firstLine="0" w:firstLineChars="0"/>
              <w:rPr>
                <w:rFonts w:ascii="宋体" w:hAnsi="宋体" w:eastAsia="宋体" w:cs="宋体"/>
                <w:szCs w:val="18"/>
              </w:rPr>
            </w:pPr>
            <w:r>
              <w:rPr>
                <w:rFonts w:hint="eastAsia" w:ascii="宋体" w:hAnsi="宋体" w:eastAsia="宋体" w:cs="宋体"/>
                <w:szCs w:val="18"/>
              </w:rPr>
              <w:t>TransactionCode</w:t>
            </w:r>
          </w:p>
          <w:p>
            <w:pPr>
              <w:ind w:firstLine="0" w:firstLineChars="0"/>
              <w:rPr>
                <w:rFonts w:ascii="宋体" w:hAnsi="宋体" w:eastAsia="宋体" w:cs="宋体"/>
                <w:szCs w:val="18"/>
              </w:rPr>
            </w:pPr>
          </w:p>
        </w:tc>
        <w:tc>
          <w:tcPr>
            <w:tcW w:w="756" w:type="dxa"/>
          </w:tcPr>
          <w:p>
            <w:pPr>
              <w:ind w:firstLine="0" w:firstLineChars="0"/>
              <w:rPr>
                <w:rFonts w:ascii="宋体" w:hAnsi="宋体" w:eastAsia="宋体"/>
                <w:szCs w:val="18"/>
              </w:rPr>
            </w:pPr>
            <w:r>
              <w:rPr>
                <w:rFonts w:hint="eastAsia" w:ascii="宋体" w:hAnsi="宋体" w:eastAsia="宋体" w:cs="宋体"/>
                <w:szCs w:val="18"/>
              </w:rPr>
              <w:t>借贷标识:27-借、22-贷</w:t>
            </w:r>
          </w:p>
        </w:tc>
        <w:tc>
          <w:tcPr>
            <w:tcW w:w="1836" w:type="dxa"/>
          </w:tcPr>
          <w:p>
            <w:pPr>
              <w:ind w:firstLine="0" w:firstLineChars="0"/>
              <w:rPr>
                <w:rFonts w:ascii="宋体" w:hAnsi="宋体" w:eastAsia="宋体"/>
                <w:szCs w:val="18"/>
              </w:rPr>
            </w:pPr>
          </w:p>
        </w:tc>
        <w:tc>
          <w:tcPr>
            <w:tcW w:w="397" w:type="dxa"/>
          </w:tcPr>
          <w:p>
            <w:pPr>
              <w:ind w:firstLine="0" w:firstLineChars="0"/>
              <w:rPr>
                <w:rFonts w:ascii="宋体" w:hAnsi="宋体" w:eastAsia="宋体"/>
                <w:szCs w:val="18"/>
              </w:rPr>
            </w:pPr>
            <w:r>
              <w:rPr>
                <w:rFonts w:hint="eastAsia" w:ascii="宋体" w:hAnsi="宋体" w:eastAsia="宋体"/>
                <w:szCs w:val="18"/>
              </w:rPr>
              <w:t>否</w:t>
            </w:r>
          </w:p>
        </w:tc>
        <w:tc>
          <w:tcPr>
            <w:tcW w:w="3006" w:type="dxa"/>
          </w:tcPr>
          <w:p>
            <w:pPr>
              <w:ind w:firstLine="0" w:firstLineChars="0"/>
              <w:rPr>
                <w:rFonts w:ascii="宋体" w:hAnsi="宋体" w:eastAsia="宋体"/>
                <w:szCs w:val="18"/>
              </w:rPr>
            </w:pPr>
          </w:p>
        </w:tc>
        <w:tc>
          <w:tcPr>
            <w:tcW w:w="1566" w:type="dxa"/>
          </w:tcPr>
          <w:p>
            <w:pPr>
              <w:ind w:firstLine="0" w:firstLineChars="0"/>
              <w:rPr>
                <w:rFonts w:ascii="宋体" w:hAnsi="宋体" w:eastAsia="宋体"/>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6" w:hRule="atLeast"/>
        </w:trPr>
        <w:tc>
          <w:tcPr>
            <w:tcW w:w="1566" w:type="dxa"/>
          </w:tcPr>
          <w:p>
            <w:pPr>
              <w:ind w:firstLine="0" w:firstLineChars="0"/>
              <w:rPr>
                <w:rFonts w:ascii="宋体" w:hAnsi="宋体" w:eastAsia="宋体"/>
                <w:szCs w:val="18"/>
              </w:rPr>
            </w:pPr>
            <w:r>
              <w:rPr>
                <w:rFonts w:ascii="宋体" w:hAnsi="宋体" w:eastAsia="宋体" w:cs="宋体"/>
                <w:szCs w:val="18"/>
              </w:rPr>
              <w:t>Amount</w:t>
            </w:r>
          </w:p>
        </w:tc>
        <w:tc>
          <w:tcPr>
            <w:tcW w:w="756" w:type="dxa"/>
          </w:tcPr>
          <w:p>
            <w:pPr>
              <w:ind w:firstLine="0" w:firstLineChars="0"/>
              <w:rPr>
                <w:rFonts w:ascii="宋体" w:hAnsi="宋体" w:eastAsia="宋体"/>
                <w:szCs w:val="18"/>
              </w:rPr>
            </w:pPr>
            <w:r>
              <w:rPr>
                <w:rFonts w:hint="eastAsia" w:ascii="宋体" w:hAnsi="宋体" w:eastAsia="宋体"/>
                <w:szCs w:val="18"/>
              </w:rPr>
              <w:t>交易金额</w:t>
            </w:r>
          </w:p>
        </w:tc>
        <w:tc>
          <w:tcPr>
            <w:tcW w:w="1836" w:type="dxa"/>
          </w:tcPr>
          <w:p>
            <w:pPr>
              <w:ind w:firstLine="0" w:firstLineChars="0"/>
              <w:rPr>
                <w:rFonts w:ascii="宋体" w:hAnsi="宋体" w:eastAsia="宋体"/>
                <w:szCs w:val="18"/>
              </w:rPr>
            </w:pPr>
          </w:p>
        </w:tc>
        <w:tc>
          <w:tcPr>
            <w:tcW w:w="397" w:type="dxa"/>
          </w:tcPr>
          <w:p>
            <w:pPr>
              <w:ind w:firstLine="0" w:firstLineChars="0"/>
              <w:rPr>
                <w:rFonts w:ascii="宋体" w:hAnsi="宋体" w:eastAsia="宋体"/>
                <w:szCs w:val="18"/>
              </w:rPr>
            </w:pPr>
            <w:r>
              <w:rPr>
                <w:rFonts w:hint="eastAsia" w:ascii="宋体" w:hAnsi="宋体" w:eastAsia="宋体"/>
                <w:szCs w:val="18"/>
              </w:rPr>
              <w:t>是</w:t>
            </w:r>
          </w:p>
        </w:tc>
        <w:tc>
          <w:tcPr>
            <w:tcW w:w="3006" w:type="dxa"/>
          </w:tcPr>
          <w:p>
            <w:pPr>
              <w:ind w:firstLine="0" w:firstLineChars="0"/>
              <w:rPr>
                <w:rFonts w:ascii="宋体" w:hAnsi="宋体" w:eastAsia="宋体"/>
                <w:szCs w:val="18"/>
              </w:rPr>
            </w:pPr>
            <w:r>
              <w:rPr>
                <w:rFonts w:hint="eastAsia" w:ascii="宋体" w:hAnsi="宋体" w:eastAsia="宋体" w:cs="宋体"/>
                <w:szCs w:val="18"/>
              </w:rPr>
              <w:t>TransactionCode</w:t>
            </w:r>
            <w:r>
              <w:rPr>
                <w:rFonts w:hint="eastAsia" w:ascii="宋体" w:hAnsi="宋体" w:eastAsia="宋体"/>
                <w:szCs w:val="18"/>
              </w:rPr>
              <w:t>为‘贷’值为贷方发生额（收入）</w:t>
            </w:r>
          </w:p>
          <w:p>
            <w:pPr>
              <w:ind w:firstLine="0" w:firstLineChars="0"/>
              <w:rPr>
                <w:rFonts w:ascii="宋体" w:hAnsi="宋体" w:eastAsia="宋体"/>
                <w:szCs w:val="18"/>
              </w:rPr>
            </w:pPr>
            <w:r>
              <w:rPr>
                <w:rFonts w:hint="eastAsia" w:ascii="宋体" w:hAnsi="宋体" w:eastAsia="宋体" w:cs="宋体"/>
                <w:szCs w:val="18"/>
              </w:rPr>
              <w:t>TransactionCode</w:t>
            </w:r>
            <w:r>
              <w:rPr>
                <w:rFonts w:hint="eastAsia" w:ascii="宋体" w:hAnsi="宋体" w:eastAsia="宋体"/>
                <w:szCs w:val="18"/>
              </w:rPr>
              <w:t>为‘借’值为借方发生额（支出）</w:t>
            </w:r>
          </w:p>
        </w:tc>
        <w:tc>
          <w:tcPr>
            <w:tcW w:w="1566" w:type="dxa"/>
          </w:tcPr>
          <w:p>
            <w:pPr>
              <w:ind w:firstLine="0" w:firstLineChars="0"/>
              <w:rPr>
                <w:rFonts w:ascii="宋体" w:hAnsi="宋体" w:eastAsia="宋体"/>
                <w:szCs w:val="18"/>
              </w:rPr>
            </w:pPr>
            <w:r>
              <w:rPr>
                <w:rFonts w:ascii="宋体" w:hAnsi="宋体" w:eastAsia="宋体"/>
                <w:szCs w:val="18"/>
              </w:rPr>
              <w:t>CREDIT_AMOUNT</w:t>
            </w:r>
            <w:r>
              <w:rPr>
                <w:rFonts w:hint="eastAsia" w:ascii="宋体" w:hAnsi="宋体" w:eastAsia="宋体"/>
                <w:szCs w:val="18"/>
              </w:rPr>
              <w:t>贷方发生额（收入）</w:t>
            </w:r>
          </w:p>
          <w:p>
            <w:pPr>
              <w:ind w:firstLine="0" w:firstLineChars="0"/>
              <w:rPr>
                <w:rFonts w:ascii="宋体" w:hAnsi="宋体" w:eastAsia="宋体"/>
                <w:szCs w:val="18"/>
              </w:rPr>
            </w:pPr>
            <w:r>
              <w:rPr>
                <w:rFonts w:hint="eastAsia" w:ascii="宋体" w:hAnsi="宋体" w:eastAsia="宋体"/>
                <w:szCs w:val="18"/>
              </w:rPr>
              <w:t>借方发生额(支出</w:t>
            </w:r>
            <w:r>
              <w:rPr>
                <w:rFonts w:ascii="宋体" w:hAnsi="宋体" w:eastAsia="宋体"/>
                <w:szCs w:val="18"/>
              </w:rPr>
              <w:t>)DEBIT_AMOUNT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6" w:hRule="atLeast"/>
        </w:trPr>
        <w:tc>
          <w:tcPr>
            <w:tcW w:w="1566" w:type="dxa"/>
          </w:tcPr>
          <w:p>
            <w:pPr>
              <w:ind w:firstLine="0" w:firstLineChars="0"/>
              <w:rPr>
                <w:rFonts w:ascii="宋体" w:hAnsi="宋体" w:eastAsia="宋体" w:cs="宋体"/>
                <w:szCs w:val="18"/>
              </w:rPr>
            </w:pPr>
            <w:r>
              <w:rPr>
                <w:rFonts w:ascii="宋体" w:hAnsi="宋体" w:eastAsia="宋体" w:cs="宋体"/>
                <w:szCs w:val="18"/>
              </w:rPr>
              <w:t>Balance</w:t>
            </w:r>
          </w:p>
        </w:tc>
        <w:tc>
          <w:tcPr>
            <w:tcW w:w="756" w:type="dxa"/>
          </w:tcPr>
          <w:p>
            <w:pPr>
              <w:ind w:firstLine="0" w:firstLineChars="0"/>
              <w:rPr>
                <w:rFonts w:ascii="宋体" w:hAnsi="宋体" w:eastAsia="宋体"/>
                <w:szCs w:val="18"/>
              </w:rPr>
            </w:pPr>
            <w:r>
              <w:rPr>
                <w:rFonts w:hint="eastAsia" w:ascii="宋体" w:hAnsi="宋体" w:eastAsia="宋体"/>
                <w:szCs w:val="18"/>
              </w:rPr>
              <w:t>交易后余额</w:t>
            </w:r>
          </w:p>
        </w:tc>
        <w:tc>
          <w:tcPr>
            <w:tcW w:w="1836" w:type="dxa"/>
          </w:tcPr>
          <w:p>
            <w:pPr>
              <w:ind w:firstLine="0" w:firstLineChars="0"/>
              <w:rPr>
                <w:rFonts w:ascii="宋体" w:hAnsi="宋体" w:eastAsia="宋体"/>
                <w:szCs w:val="18"/>
              </w:rPr>
            </w:pPr>
          </w:p>
        </w:tc>
        <w:tc>
          <w:tcPr>
            <w:tcW w:w="397" w:type="dxa"/>
          </w:tcPr>
          <w:p>
            <w:pPr>
              <w:ind w:firstLine="0" w:firstLineChars="0"/>
              <w:rPr>
                <w:rFonts w:ascii="宋体" w:hAnsi="宋体" w:eastAsia="宋体"/>
                <w:szCs w:val="18"/>
              </w:rPr>
            </w:pPr>
            <w:r>
              <w:rPr>
                <w:rFonts w:hint="eastAsia" w:ascii="宋体" w:hAnsi="宋体" w:eastAsia="宋体"/>
                <w:szCs w:val="18"/>
              </w:rPr>
              <w:t>是</w:t>
            </w:r>
          </w:p>
        </w:tc>
        <w:tc>
          <w:tcPr>
            <w:tcW w:w="3006" w:type="dxa"/>
          </w:tcPr>
          <w:p>
            <w:pPr>
              <w:ind w:firstLine="0" w:firstLineChars="0"/>
              <w:rPr>
                <w:rFonts w:ascii="宋体" w:hAnsi="宋体" w:eastAsia="宋体"/>
                <w:szCs w:val="18"/>
              </w:rPr>
            </w:pPr>
            <w:r>
              <w:rPr>
                <w:rFonts w:ascii="宋体" w:hAnsi="宋体" w:eastAsia="宋体"/>
                <w:szCs w:val="18"/>
              </w:rPr>
              <w:t>PENDING_AMOUNT</w:t>
            </w:r>
          </w:p>
        </w:tc>
        <w:tc>
          <w:tcPr>
            <w:tcW w:w="1566" w:type="dxa"/>
          </w:tcPr>
          <w:p>
            <w:pPr>
              <w:ind w:firstLine="0" w:firstLineChars="0"/>
              <w:rPr>
                <w:rFonts w:ascii="宋体" w:hAnsi="宋体" w:eastAsia="宋体"/>
                <w:szCs w:val="18"/>
              </w:rPr>
            </w:pPr>
            <w:r>
              <w:rPr>
                <w:rFonts w:hint="eastAsia" w:ascii="宋体" w:hAnsi="宋体" w:eastAsia="宋体"/>
                <w:szCs w:val="18"/>
              </w:rPr>
              <w:t>待处理余额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46" w:hRule="atLeast"/>
        </w:trPr>
        <w:tc>
          <w:tcPr>
            <w:tcW w:w="1566" w:type="dxa"/>
          </w:tcPr>
          <w:p>
            <w:pPr>
              <w:ind w:firstLine="0" w:firstLineChars="0"/>
              <w:rPr>
                <w:rFonts w:ascii="宋体" w:hAnsi="宋体" w:eastAsia="宋体" w:cs="宋体"/>
                <w:szCs w:val="18"/>
              </w:rPr>
            </w:pPr>
            <w:r>
              <w:rPr>
                <w:rFonts w:hint="eastAsia" w:ascii="宋体" w:hAnsi="宋体" w:eastAsia="宋体" w:cs="宋体"/>
                <w:szCs w:val="18"/>
              </w:rPr>
              <w:t>PayDate</w:t>
            </w:r>
          </w:p>
        </w:tc>
        <w:tc>
          <w:tcPr>
            <w:tcW w:w="756" w:type="dxa"/>
          </w:tcPr>
          <w:p>
            <w:pPr>
              <w:ind w:firstLine="0" w:firstLineChars="0"/>
              <w:rPr>
                <w:rFonts w:ascii="宋体" w:hAnsi="宋体" w:eastAsia="宋体"/>
                <w:szCs w:val="18"/>
              </w:rPr>
            </w:pPr>
            <w:r>
              <w:rPr>
                <w:rFonts w:hint="eastAsia" w:ascii="宋体" w:hAnsi="宋体" w:eastAsia="宋体"/>
                <w:szCs w:val="18"/>
              </w:rPr>
              <w:t>交易日期</w:t>
            </w:r>
          </w:p>
        </w:tc>
        <w:tc>
          <w:tcPr>
            <w:tcW w:w="1836" w:type="dxa"/>
          </w:tcPr>
          <w:p>
            <w:pPr>
              <w:ind w:firstLine="0" w:firstLineChars="0"/>
              <w:rPr>
                <w:rFonts w:ascii="宋体" w:hAnsi="宋体" w:eastAsia="宋体"/>
                <w:szCs w:val="18"/>
              </w:rPr>
            </w:pPr>
            <w:r>
              <w:rPr>
                <w:rFonts w:hint="eastAsia" w:ascii="宋体" w:hAnsi="宋体" w:eastAsia="宋体" w:cs="宋体"/>
                <w:szCs w:val="18"/>
              </w:rPr>
              <w:t>YYYYMMDD</w:t>
            </w:r>
            <w:r>
              <w:rPr>
                <w:rFonts w:ascii="宋体" w:hAnsi="宋体" w:eastAsia="宋体" w:cs="宋体"/>
                <w:szCs w:val="18"/>
              </w:rPr>
              <w:t>hh24:mi:ss</w:t>
            </w:r>
          </w:p>
        </w:tc>
        <w:tc>
          <w:tcPr>
            <w:tcW w:w="397" w:type="dxa"/>
          </w:tcPr>
          <w:p>
            <w:pPr>
              <w:ind w:firstLine="0" w:firstLineChars="0"/>
              <w:rPr>
                <w:rFonts w:ascii="宋体" w:hAnsi="宋体" w:eastAsia="宋体"/>
                <w:szCs w:val="18"/>
              </w:rPr>
            </w:pPr>
            <w:r>
              <w:rPr>
                <w:rFonts w:hint="eastAsia" w:ascii="宋体" w:hAnsi="宋体" w:eastAsia="宋体"/>
                <w:szCs w:val="18"/>
              </w:rPr>
              <w:t>是</w:t>
            </w:r>
          </w:p>
        </w:tc>
        <w:tc>
          <w:tcPr>
            <w:tcW w:w="3006" w:type="dxa"/>
          </w:tcPr>
          <w:p>
            <w:pPr>
              <w:ind w:firstLine="0" w:firstLineChars="0"/>
              <w:rPr>
                <w:rFonts w:ascii="宋体" w:hAnsi="宋体" w:eastAsia="宋体"/>
                <w:szCs w:val="18"/>
              </w:rPr>
            </w:pPr>
            <w:r>
              <w:rPr>
                <w:rFonts w:ascii="宋体" w:hAnsi="宋体" w:eastAsia="宋体"/>
                <w:szCs w:val="18"/>
              </w:rPr>
              <w:t>TRADE_TIME</w:t>
            </w:r>
            <w:r>
              <w:rPr>
                <w:rFonts w:hint="eastAsia" w:ascii="宋体" w:hAnsi="宋体" w:eastAsia="宋体"/>
                <w:szCs w:val="18"/>
              </w:rPr>
              <w:t>\</w:t>
            </w:r>
            <w:r>
              <w:rPr>
                <w:rFonts w:ascii="宋体" w:hAnsi="宋体" w:eastAsia="宋体"/>
                <w:szCs w:val="18"/>
              </w:rPr>
              <w:t>BILL_ACCOUNTING_DATE</w:t>
            </w:r>
          </w:p>
        </w:tc>
        <w:tc>
          <w:tcPr>
            <w:tcW w:w="1566" w:type="dxa"/>
          </w:tcPr>
          <w:p>
            <w:pPr>
              <w:ind w:firstLine="0" w:firstLineChars="0"/>
              <w:rPr>
                <w:rFonts w:ascii="宋体" w:hAnsi="宋体" w:eastAsia="宋体"/>
                <w:szCs w:val="18"/>
              </w:rPr>
            </w:pPr>
            <w:r>
              <w:rPr>
                <w:rFonts w:hint="eastAsia" w:ascii="宋体" w:hAnsi="宋体" w:eastAsia="宋体"/>
                <w:szCs w:val="18"/>
              </w:rPr>
              <w:t>交易时间\记账日期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22" w:hRule="atLeast"/>
        </w:trPr>
        <w:tc>
          <w:tcPr>
            <w:tcW w:w="1566" w:type="dxa"/>
          </w:tcPr>
          <w:p>
            <w:pPr>
              <w:ind w:firstLine="0" w:firstLineChars="0"/>
              <w:rPr>
                <w:rFonts w:ascii="宋体" w:hAnsi="宋体" w:eastAsia="宋体" w:cs="宋体"/>
                <w:szCs w:val="18"/>
              </w:rPr>
            </w:pPr>
            <w:r>
              <w:rPr>
                <w:rFonts w:hint="eastAsia" w:ascii="宋体" w:hAnsi="宋体" w:eastAsia="宋体" w:cs="宋体"/>
                <w:szCs w:val="18"/>
              </w:rPr>
              <w:t>Abstract</w:t>
            </w:r>
          </w:p>
        </w:tc>
        <w:tc>
          <w:tcPr>
            <w:tcW w:w="756" w:type="dxa"/>
          </w:tcPr>
          <w:p>
            <w:pPr>
              <w:ind w:firstLine="0" w:firstLineChars="0"/>
              <w:rPr>
                <w:rFonts w:ascii="宋体" w:hAnsi="宋体" w:eastAsia="宋体"/>
                <w:szCs w:val="18"/>
              </w:rPr>
            </w:pPr>
            <w:r>
              <w:rPr>
                <w:rFonts w:hint="eastAsia" w:ascii="宋体" w:hAnsi="宋体" w:eastAsia="宋体"/>
                <w:szCs w:val="18"/>
              </w:rPr>
              <w:t>对账码</w:t>
            </w:r>
          </w:p>
        </w:tc>
        <w:tc>
          <w:tcPr>
            <w:tcW w:w="1836" w:type="dxa"/>
          </w:tcPr>
          <w:p>
            <w:pPr>
              <w:ind w:firstLine="0" w:firstLineChars="0"/>
              <w:rPr>
                <w:rFonts w:ascii="宋体" w:hAnsi="宋体" w:eastAsia="宋体"/>
                <w:szCs w:val="18"/>
              </w:rPr>
            </w:pPr>
            <w:r>
              <w:rPr>
                <w:rFonts w:hint="eastAsia" w:ascii="宋体" w:hAnsi="宋体" w:eastAsia="宋体" w:cs="宋体"/>
                <w:szCs w:val="18"/>
              </w:rPr>
              <w:t>资金系统生成的对账线索号，记账时需传递到总账凭证行分录上,银行明细及流水的关联关系可通过此字段进行关联</w:t>
            </w:r>
          </w:p>
        </w:tc>
        <w:tc>
          <w:tcPr>
            <w:tcW w:w="397" w:type="dxa"/>
          </w:tcPr>
          <w:p>
            <w:pPr>
              <w:ind w:firstLine="0" w:firstLineChars="0"/>
              <w:rPr>
                <w:rFonts w:ascii="宋体" w:hAnsi="宋体" w:eastAsia="宋体"/>
                <w:szCs w:val="18"/>
              </w:rPr>
            </w:pPr>
            <w:r>
              <w:rPr>
                <w:rFonts w:hint="eastAsia" w:ascii="宋体" w:hAnsi="宋体" w:eastAsia="宋体"/>
                <w:szCs w:val="18"/>
              </w:rPr>
              <w:t>是</w:t>
            </w:r>
          </w:p>
        </w:tc>
        <w:tc>
          <w:tcPr>
            <w:tcW w:w="3006" w:type="dxa"/>
          </w:tcPr>
          <w:p>
            <w:pPr>
              <w:ind w:firstLine="0" w:firstLineChars="0"/>
              <w:rPr>
                <w:rFonts w:ascii="宋体" w:hAnsi="宋体" w:eastAsia="宋体"/>
                <w:szCs w:val="18"/>
              </w:rPr>
            </w:pPr>
            <w:r>
              <w:rPr>
                <w:rFonts w:hint="eastAsia" w:ascii="宋体" w:hAnsi="宋体" w:eastAsia="宋体"/>
                <w:color w:val="FF0000"/>
                <w:szCs w:val="18"/>
              </w:rPr>
              <w:t>待新增</w:t>
            </w:r>
          </w:p>
        </w:tc>
        <w:tc>
          <w:tcPr>
            <w:tcW w:w="1566" w:type="dxa"/>
          </w:tcPr>
          <w:p>
            <w:pPr>
              <w:ind w:firstLine="0" w:firstLineChars="0"/>
              <w:rPr>
                <w:rFonts w:ascii="宋体" w:hAnsi="宋体" w:eastAsia="宋体"/>
                <w:szCs w:val="18"/>
              </w:rPr>
            </w:pPr>
            <w:r>
              <w:rPr>
                <w:rFonts w:hint="eastAsia" w:ascii="宋体" w:hAnsi="宋体" w:eastAsia="宋体"/>
                <w:szCs w:val="18"/>
              </w:rPr>
              <w:t>对账码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9" w:hRule="atLeast"/>
        </w:trPr>
        <w:tc>
          <w:tcPr>
            <w:tcW w:w="1566" w:type="dxa"/>
          </w:tcPr>
          <w:p>
            <w:pPr>
              <w:ind w:firstLine="0" w:firstLineChars="0"/>
              <w:rPr>
                <w:rFonts w:ascii="宋体" w:hAnsi="宋体" w:eastAsia="宋体" w:cs="宋体"/>
                <w:szCs w:val="18"/>
              </w:rPr>
            </w:pPr>
            <w:r>
              <w:rPr>
                <w:rFonts w:hint="eastAsia" w:ascii="宋体" w:hAnsi="宋体" w:eastAsia="宋体" w:cs="宋体"/>
                <w:color w:val="000000"/>
                <w:szCs w:val="18"/>
              </w:rPr>
              <w:t>Description</w:t>
            </w:r>
          </w:p>
        </w:tc>
        <w:tc>
          <w:tcPr>
            <w:tcW w:w="756" w:type="dxa"/>
          </w:tcPr>
          <w:p>
            <w:pPr>
              <w:ind w:firstLine="0" w:firstLineChars="0"/>
              <w:rPr>
                <w:rFonts w:ascii="宋体" w:hAnsi="宋体" w:eastAsia="宋体"/>
                <w:szCs w:val="18"/>
              </w:rPr>
            </w:pPr>
            <w:r>
              <w:rPr>
                <w:rFonts w:hint="eastAsia" w:ascii="宋体" w:hAnsi="宋体" w:eastAsia="宋体" w:cs="宋体"/>
                <w:color w:val="000000"/>
                <w:szCs w:val="18"/>
              </w:rPr>
              <w:t>摘要</w:t>
            </w:r>
          </w:p>
        </w:tc>
        <w:tc>
          <w:tcPr>
            <w:tcW w:w="1836" w:type="dxa"/>
          </w:tcPr>
          <w:p>
            <w:pPr>
              <w:ind w:firstLine="0" w:firstLineChars="0"/>
              <w:rPr>
                <w:rFonts w:ascii="宋体" w:hAnsi="宋体" w:eastAsia="宋体"/>
                <w:szCs w:val="18"/>
              </w:rPr>
            </w:pPr>
          </w:p>
        </w:tc>
        <w:tc>
          <w:tcPr>
            <w:tcW w:w="397" w:type="dxa"/>
          </w:tcPr>
          <w:p>
            <w:pPr>
              <w:ind w:firstLine="0" w:firstLineChars="0"/>
              <w:rPr>
                <w:rFonts w:ascii="宋体" w:hAnsi="宋体" w:eastAsia="宋体"/>
                <w:szCs w:val="18"/>
              </w:rPr>
            </w:pPr>
            <w:r>
              <w:rPr>
                <w:rFonts w:hint="eastAsia" w:ascii="宋体" w:hAnsi="宋体" w:eastAsia="宋体"/>
                <w:szCs w:val="18"/>
              </w:rPr>
              <w:t>是</w:t>
            </w:r>
          </w:p>
        </w:tc>
        <w:tc>
          <w:tcPr>
            <w:tcW w:w="3006" w:type="dxa"/>
          </w:tcPr>
          <w:p>
            <w:pPr>
              <w:ind w:firstLine="0" w:firstLineChars="0"/>
              <w:rPr>
                <w:rFonts w:ascii="宋体" w:hAnsi="宋体" w:eastAsia="宋体"/>
                <w:szCs w:val="18"/>
              </w:rPr>
            </w:pPr>
            <w:r>
              <w:rPr>
                <w:rFonts w:ascii="宋体" w:hAnsi="宋体" w:eastAsia="宋体"/>
                <w:szCs w:val="18"/>
              </w:rPr>
              <w:t>ACCOUNTING_SUMMARY</w:t>
            </w:r>
          </w:p>
        </w:tc>
        <w:tc>
          <w:tcPr>
            <w:tcW w:w="1566" w:type="dxa"/>
          </w:tcPr>
          <w:p>
            <w:pPr>
              <w:ind w:firstLine="0" w:firstLineChars="0"/>
              <w:rPr>
                <w:rFonts w:ascii="宋体" w:hAnsi="宋体" w:eastAsia="宋体"/>
                <w:szCs w:val="18"/>
              </w:rPr>
            </w:pPr>
            <w:r>
              <w:rPr>
                <w:rFonts w:hint="eastAsia" w:ascii="宋体" w:hAnsi="宋体" w:eastAsia="宋体"/>
                <w:szCs w:val="18"/>
              </w:rPr>
              <w:t>摘要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9" w:hRule="atLeast"/>
        </w:trPr>
        <w:tc>
          <w:tcPr>
            <w:tcW w:w="1566" w:type="dxa"/>
          </w:tcPr>
          <w:p>
            <w:pPr>
              <w:ind w:firstLine="0" w:firstLineChars="0"/>
              <w:rPr>
                <w:rFonts w:ascii="宋体" w:hAnsi="宋体" w:eastAsia="宋体" w:cs="宋体"/>
                <w:color w:val="000000"/>
                <w:szCs w:val="18"/>
              </w:rPr>
            </w:pPr>
            <w:r>
              <w:rPr>
                <w:rFonts w:hint="eastAsia" w:ascii="宋体" w:hAnsi="宋体" w:eastAsia="宋体" w:cs="宋体"/>
                <w:color w:val="000000"/>
                <w:szCs w:val="18"/>
              </w:rPr>
              <w:t>Purpose</w:t>
            </w:r>
          </w:p>
        </w:tc>
        <w:tc>
          <w:tcPr>
            <w:tcW w:w="756" w:type="dxa"/>
          </w:tcPr>
          <w:p>
            <w:pPr>
              <w:ind w:firstLine="0" w:firstLineChars="0"/>
              <w:rPr>
                <w:rFonts w:ascii="宋体" w:hAnsi="宋体" w:eastAsia="宋体"/>
                <w:szCs w:val="18"/>
              </w:rPr>
            </w:pPr>
            <w:r>
              <w:rPr>
                <w:rFonts w:hint="eastAsia" w:ascii="宋体" w:hAnsi="宋体" w:eastAsia="宋体" w:cs="宋体"/>
                <w:color w:val="000000"/>
                <w:szCs w:val="18"/>
              </w:rPr>
              <w:t>用途</w:t>
            </w:r>
          </w:p>
        </w:tc>
        <w:tc>
          <w:tcPr>
            <w:tcW w:w="1836" w:type="dxa"/>
          </w:tcPr>
          <w:p>
            <w:pPr>
              <w:ind w:firstLine="0" w:firstLineChars="0"/>
              <w:rPr>
                <w:rFonts w:ascii="宋体" w:hAnsi="宋体" w:eastAsia="宋体"/>
                <w:szCs w:val="18"/>
              </w:rPr>
            </w:pPr>
          </w:p>
        </w:tc>
        <w:tc>
          <w:tcPr>
            <w:tcW w:w="397" w:type="dxa"/>
          </w:tcPr>
          <w:p>
            <w:pPr>
              <w:ind w:firstLine="0" w:firstLineChars="0"/>
              <w:rPr>
                <w:rFonts w:ascii="宋体" w:hAnsi="宋体" w:eastAsia="宋体"/>
                <w:szCs w:val="18"/>
              </w:rPr>
            </w:pPr>
            <w:r>
              <w:rPr>
                <w:rFonts w:hint="eastAsia" w:ascii="宋体" w:hAnsi="宋体" w:eastAsia="宋体"/>
                <w:szCs w:val="18"/>
              </w:rPr>
              <w:t>是</w:t>
            </w:r>
          </w:p>
        </w:tc>
        <w:tc>
          <w:tcPr>
            <w:tcW w:w="3006" w:type="dxa"/>
          </w:tcPr>
          <w:p>
            <w:pPr>
              <w:ind w:firstLine="0" w:firstLineChars="0"/>
              <w:rPr>
                <w:rFonts w:ascii="宋体" w:hAnsi="宋体" w:eastAsia="宋体"/>
                <w:szCs w:val="18"/>
              </w:rPr>
            </w:pPr>
            <w:r>
              <w:rPr>
                <w:rFonts w:ascii="宋体" w:hAnsi="宋体" w:eastAsia="宋体"/>
                <w:szCs w:val="18"/>
              </w:rPr>
              <w:t>PURPOSE</w:t>
            </w:r>
          </w:p>
        </w:tc>
        <w:tc>
          <w:tcPr>
            <w:tcW w:w="1566" w:type="dxa"/>
          </w:tcPr>
          <w:p>
            <w:pPr>
              <w:ind w:firstLine="0" w:firstLineChars="0"/>
              <w:rPr>
                <w:rFonts w:ascii="宋体" w:hAnsi="宋体" w:eastAsia="宋体"/>
                <w:szCs w:val="18"/>
              </w:rPr>
            </w:pPr>
            <w:r>
              <w:rPr>
                <w:rFonts w:hint="eastAsia" w:ascii="宋体" w:hAnsi="宋体" w:eastAsia="宋体"/>
                <w:szCs w:val="18"/>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9" w:hRule="atLeast"/>
        </w:trPr>
        <w:tc>
          <w:tcPr>
            <w:tcW w:w="1566" w:type="dxa"/>
            <w:vAlign w:val="top"/>
          </w:tcPr>
          <w:p>
            <w:pPr>
              <w:ind w:firstLine="0" w:firstLineChars="0"/>
              <w:rPr>
                <w:rFonts w:ascii="宋体" w:hAnsi="宋体" w:eastAsia="宋体" w:cs="宋体"/>
                <w:szCs w:val="18"/>
              </w:rPr>
            </w:pPr>
            <w:r>
              <w:rPr>
                <w:rFonts w:hint="eastAsia" w:ascii="宋体" w:hAnsi="宋体" w:eastAsia="宋体" w:cs="宋体"/>
                <w:szCs w:val="18"/>
              </w:rPr>
              <w:t>ReqReserved</w:t>
            </w:r>
            <w:r>
              <w:rPr>
                <w:rFonts w:ascii="宋体" w:hAnsi="宋体" w:eastAsia="宋体" w:cs="宋体"/>
                <w:szCs w:val="18"/>
              </w:rPr>
              <w:t>2</w:t>
            </w:r>
          </w:p>
        </w:tc>
        <w:tc>
          <w:tcPr>
            <w:tcW w:w="756" w:type="dxa"/>
            <w:vAlign w:val="top"/>
          </w:tcPr>
          <w:p>
            <w:pPr>
              <w:ind w:firstLine="0" w:firstLineChars="0"/>
              <w:rPr>
                <w:rFonts w:ascii="宋体" w:hAnsi="宋体" w:eastAsia="宋体" w:cs="宋体"/>
                <w:color w:val="000000"/>
                <w:szCs w:val="18"/>
              </w:rPr>
            </w:pPr>
            <w:r>
              <w:rPr>
                <w:rFonts w:hint="eastAsia" w:ascii="宋体" w:hAnsi="宋体" w:eastAsia="宋体" w:cs="宋体"/>
                <w:color w:val="000000"/>
                <w:szCs w:val="18"/>
              </w:rPr>
              <w:t>预留字段2</w:t>
            </w:r>
          </w:p>
        </w:tc>
        <w:tc>
          <w:tcPr>
            <w:tcW w:w="1836" w:type="dxa"/>
          </w:tcPr>
          <w:p>
            <w:pPr>
              <w:ind w:firstLine="0" w:firstLineChars="0"/>
              <w:rPr>
                <w:rFonts w:ascii="宋体" w:hAnsi="宋体" w:eastAsia="宋体"/>
                <w:szCs w:val="18"/>
              </w:rPr>
            </w:pPr>
            <w:bookmarkStart w:id="2" w:name="_GoBack"/>
            <w:bookmarkEnd w:id="2"/>
          </w:p>
        </w:tc>
        <w:tc>
          <w:tcPr>
            <w:tcW w:w="397" w:type="dxa"/>
          </w:tcPr>
          <w:p>
            <w:pPr>
              <w:ind w:firstLine="0" w:firstLineChars="0"/>
              <w:rPr>
                <w:rFonts w:ascii="宋体" w:hAnsi="宋体" w:eastAsia="宋体"/>
                <w:szCs w:val="18"/>
              </w:rPr>
            </w:pPr>
            <w:r>
              <w:rPr>
                <w:rFonts w:hint="eastAsia" w:ascii="宋体" w:hAnsi="宋体" w:eastAsia="宋体"/>
                <w:szCs w:val="18"/>
              </w:rPr>
              <w:t>是</w:t>
            </w:r>
          </w:p>
        </w:tc>
        <w:tc>
          <w:tcPr>
            <w:tcW w:w="3006" w:type="dxa"/>
          </w:tcPr>
          <w:p>
            <w:pPr>
              <w:ind w:firstLine="0" w:firstLineChars="0"/>
              <w:rPr>
                <w:ins w:id="81" w:author="Nina" w:date="2019-10-17T16:30:38Z"/>
                <w:rFonts w:ascii="宋体" w:hAnsi="宋体" w:eastAsia="宋体"/>
                <w:szCs w:val="18"/>
              </w:rPr>
            </w:pPr>
            <w:r>
              <w:rPr>
                <w:rFonts w:ascii="宋体" w:hAnsi="宋体" w:eastAsia="宋体"/>
                <w:szCs w:val="18"/>
              </w:rPr>
              <w:t>REMARKS</w:t>
            </w:r>
          </w:p>
          <w:p>
            <w:pPr>
              <w:ind w:firstLine="0" w:firstLineChars="0"/>
              <w:rPr>
                <w:rFonts w:ascii="宋体" w:hAnsi="宋体" w:eastAsia="宋体"/>
                <w:szCs w:val="18"/>
              </w:rPr>
            </w:pPr>
          </w:p>
        </w:tc>
        <w:tc>
          <w:tcPr>
            <w:tcW w:w="1566" w:type="dxa"/>
          </w:tcPr>
          <w:p>
            <w:pPr>
              <w:ind w:firstLine="0" w:firstLineChars="0"/>
              <w:rPr>
                <w:rFonts w:ascii="宋体" w:hAnsi="宋体" w:eastAsia="宋体" w:cs="宋体"/>
                <w:color w:val="000000"/>
                <w:szCs w:val="18"/>
              </w:rPr>
            </w:pPr>
            <w:r>
              <w:rPr>
                <w:rFonts w:hint="eastAsia" w:ascii="宋体" w:hAnsi="宋体" w:eastAsia="宋体" w:cs="宋体"/>
                <w:color w:val="000000"/>
                <w:szCs w:val="18"/>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9" w:hRule="atLeast"/>
        </w:trPr>
        <w:tc>
          <w:tcPr>
            <w:tcW w:w="1566" w:type="dxa"/>
          </w:tcPr>
          <w:p>
            <w:pPr>
              <w:ind w:firstLine="0" w:firstLineChars="0"/>
              <w:rPr>
                <w:rFonts w:ascii="宋体" w:hAnsi="宋体" w:eastAsia="宋体" w:cs="宋体"/>
                <w:color w:val="000000"/>
                <w:szCs w:val="18"/>
              </w:rPr>
            </w:pPr>
            <w:r>
              <w:rPr>
                <w:rFonts w:hint="eastAsia" w:ascii="宋体" w:hAnsi="宋体" w:eastAsia="宋体" w:cs="宋体"/>
                <w:color w:val="000000"/>
                <w:szCs w:val="18"/>
              </w:rPr>
              <w:t>ReqReserved1</w:t>
            </w:r>
          </w:p>
        </w:tc>
        <w:tc>
          <w:tcPr>
            <w:tcW w:w="756" w:type="dxa"/>
          </w:tcPr>
          <w:p>
            <w:pPr>
              <w:ind w:firstLine="0" w:firstLineChars="0"/>
              <w:rPr>
                <w:rFonts w:ascii="宋体" w:hAnsi="宋体" w:eastAsia="宋体"/>
                <w:szCs w:val="18"/>
              </w:rPr>
            </w:pPr>
            <w:r>
              <w:rPr>
                <w:rFonts w:hint="eastAsia" w:ascii="宋体" w:hAnsi="宋体" w:eastAsia="宋体" w:cs="宋体"/>
                <w:color w:val="000000"/>
                <w:szCs w:val="18"/>
              </w:rPr>
              <w:t>预留字段1</w:t>
            </w:r>
          </w:p>
        </w:tc>
        <w:tc>
          <w:tcPr>
            <w:tcW w:w="1836" w:type="dxa"/>
          </w:tcPr>
          <w:p>
            <w:pPr>
              <w:ind w:firstLine="0" w:firstLineChars="0"/>
              <w:rPr>
                <w:rFonts w:ascii="宋体" w:hAnsi="宋体" w:eastAsia="宋体"/>
                <w:szCs w:val="18"/>
              </w:rPr>
            </w:pPr>
          </w:p>
        </w:tc>
        <w:tc>
          <w:tcPr>
            <w:tcW w:w="397" w:type="dxa"/>
          </w:tcPr>
          <w:p>
            <w:pPr>
              <w:ind w:firstLine="0" w:firstLineChars="0"/>
              <w:rPr>
                <w:rFonts w:ascii="宋体" w:hAnsi="宋体" w:eastAsia="宋体"/>
                <w:szCs w:val="18"/>
              </w:rPr>
            </w:pPr>
            <w:r>
              <w:rPr>
                <w:rFonts w:hint="eastAsia" w:ascii="宋体" w:hAnsi="宋体" w:eastAsia="宋体"/>
                <w:szCs w:val="18"/>
              </w:rPr>
              <w:t>是</w:t>
            </w:r>
          </w:p>
        </w:tc>
        <w:tc>
          <w:tcPr>
            <w:tcW w:w="3006" w:type="dxa"/>
            <w:vAlign w:val="top"/>
          </w:tcPr>
          <w:p>
            <w:pPr>
              <w:ind w:firstLine="0" w:firstLineChars="0"/>
              <w:rPr>
                <w:rFonts w:ascii="宋体" w:hAnsi="宋体" w:eastAsia="宋体"/>
                <w:szCs w:val="18"/>
              </w:rPr>
            </w:pPr>
            <w:r>
              <w:rPr>
                <w:rFonts w:hint="eastAsia" w:ascii="宋体" w:hAnsi="宋体" w:eastAsia="宋体" w:cs="宋体"/>
                <w:color w:val="000000"/>
                <w:szCs w:val="18"/>
              </w:rPr>
              <w:t>Req</w:t>
            </w:r>
            <w:ins w:id="82" w:author="Nina" w:date="2019-10-17T16:35:49Z">
              <w:r>
                <w:rPr>
                  <w:rFonts w:hint="eastAsia" w:ascii="宋体" w:hAnsi="宋体" w:eastAsia="宋体" w:cs="宋体"/>
                  <w:color w:val="000000"/>
                  <w:szCs w:val="18"/>
                  <w:lang w:val="en-US" w:eastAsia="zh-CN"/>
                </w:rPr>
                <w:t>_</w:t>
              </w:r>
            </w:ins>
            <w:r>
              <w:rPr>
                <w:rFonts w:hint="eastAsia" w:ascii="宋体" w:hAnsi="宋体" w:eastAsia="宋体" w:cs="宋体"/>
                <w:color w:val="000000"/>
                <w:szCs w:val="18"/>
              </w:rPr>
              <w:t>Reserved</w:t>
            </w:r>
            <w:ins w:id="83" w:author="Nina" w:date="2019-10-17T16:35:40Z">
              <w:r>
                <w:rPr>
                  <w:rFonts w:hint="eastAsia" w:ascii="宋体" w:hAnsi="宋体" w:eastAsia="宋体" w:cs="宋体"/>
                  <w:color w:val="000000"/>
                  <w:szCs w:val="18"/>
                  <w:lang w:val="en-US" w:eastAsia="zh-CN"/>
                </w:rPr>
                <w:t>_</w:t>
              </w:r>
            </w:ins>
            <w:r>
              <w:rPr>
                <w:rFonts w:hint="eastAsia" w:ascii="宋体" w:hAnsi="宋体" w:eastAsia="宋体" w:cs="宋体"/>
                <w:color w:val="000000"/>
                <w:szCs w:val="18"/>
              </w:rPr>
              <w:t>1</w:t>
            </w:r>
          </w:p>
        </w:tc>
        <w:tc>
          <w:tcPr>
            <w:tcW w:w="1566" w:type="dxa"/>
          </w:tcPr>
          <w:p>
            <w:pPr>
              <w:ind w:firstLine="0" w:firstLineChars="0"/>
              <w:rPr>
                <w:rFonts w:hint="default" w:ascii="宋体" w:hAnsi="宋体" w:eastAsia="宋体"/>
                <w:szCs w:val="18"/>
                <w:lang w:val="en-US" w:eastAsia="zh-CN"/>
              </w:rPr>
            </w:pPr>
            <w:ins w:id="84" w:author="Nina" w:date="2019-10-17T16:35:55Z">
              <w:r>
                <w:rPr>
                  <w:rFonts w:hint="eastAsia" w:ascii="宋体" w:hAnsi="宋体" w:eastAsia="宋体"/>
                  <w:szCs w:val="18"/>
                  <w:lang w:eastAsia="zh-CN"/>
                </w:rPr>
                <w:t>回单</w:t>
              </w:r>
            </w:ins>
            <w:ins w:id="85" w:author="Nina" w:date="2019-10-17T16:35:56Z">
              <w:r>
                <w:rPr>
                  <w:rFonts w:hint="eastAsia" w:ascii="宋体" w:hAnsi="宋体" w:eastAsia="宋体"/>
                  <w:szCs w:val="18"/>
                  <w:lang w:val="en-US" w:eastAsia="zh-CN"/>
                </w:rPr>
                <w:t>ID</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4" w:hRule="atLeast"/>
        </w:trPr>
        <w:tc>
          <w:tcPr>
            <w:tcW w:w="1566" w:type="dxa"/>
          </w:tcPr>
          <w:p>
            <w:pPr>
              <w:ind w:firstLine="0" w:firstLineChars="0"/>
              <w:rPr>
                <w:rFonts w:ascii="宋体" w:hAnsi="宋体" w:eastAsia="宋体" w:cs="Arial"/>
                <w:szCs w:val="18"/>
              </w:rPr>
            </w:pPr>
            <w:r>
              <w:rPr>
                <w:rFonts w:hint="eastAsia" w:ascii="宋体" w:hAnsi="宋体" w:eastAsia="宋体" w:cs="宋体"/>
                <w:szCs w:val="18"/>
              </w:rPr>
              <w:t>ReqReserved</w:t>
            </w:r>
            <w:r>
              <w:rPr>
                <w:rFonts w:ascii="宋体" w:hAnsi="宋体" w:eastAsia="宋体" w:cs="宋体"/>
                <w:szCs w:val="18"/>
              </w:rPr>
              <w:t>2</w:t>
            </w:r>
          </w:p>
        </w:tc>
        <w:tc>
          <w:tcPr>
            <w:tcW w:w="756" w:type="dxa"/>
          </w:tcPr>
          <w:p>
            <w:pPr>
              <w:ind w:firstLine="0" w:firstLineChars="0"/>
              <w:rPr>
                <w:rFonts w:ascii="宋体" w:hAnsi="宋体" w:eastAsia="宋体"/>
                <w:szCs w:val="18"/>
              </w:rPr>
            </w:pPr>
            <w:r>
              <w:rPr>
                <w:rFonts w:hint="eastAsia" w:ascii="宋体" w:hAnsi="宋体" w:eastAsia="宋体" w:cs="宋体"/>
                <w:color w:val="000000"/>
                <w:szCs w:val="18"/>
              </w:rPr>
              <w:t>预留字段2</w:t>
            </w:r>
          </w:p>
        </w:tc>
        <w:tc>
          <w:tcPr>
            <w:tcW w:w="1836" w:type="dxa"/>
          </w:tcPr>
          <w:p>
            <w:pPr>
              <w:ind w:firstLine="0" w:firstLineChars="0"/>
              <w:rPr>
                <w:rFonts w:ascii="宋体" w:hAnsi="宋体" w:eastAsia="宋体"/>
                <w:szCs w:val="18"/>
              </w:rPr>
            </w:pPr>
          </w:p>
        </w:tc>
        <w:tc>
          <w:tcPr>
            <w:tcW w:w="397" w:type="dxa"/>
          </w:tcPr>
          <w:p>
            <w:pPr>
              <w:ind w:firstLine="0" w:firstLineChars="0"/>
              <w:rPr>
                <w:rFonts w:ascii="宋体" w:hAnsi="宋体" w:eastAsia="宋体"/>
                <w:szCs w:val="18"/>
              </w:rPr>
            </w:pPr>
            <w:r>
              <w:rPr>
                <w:rFonts w:hint="eastAsia" w:ascii="宋体" w:hAnsi="宋体" w:eastAsia="宋体"/>
                <w:szCs w:val="18"/>
              </w:rPr>
              <w:t>是</w:t>
            </w:r>
          </w:p>
        </w:tc>
        <w:tc>
          <w:tcPr>
            <w:tcW w:w="3006" w:type="dxa"/>
          </w:tcPr>
          <w:p>
            <w:pPr>
              <w:ind w:firstLine="0" w:firstLineChars="0"/>
              <w:rPr>
                <w:rFonts w:ascii="宋体" w:hAnsi="宋体" w:eastAsia="宋体"/>
                <w:szCs w:val="18"/>
              </w:rPr>
            </w:pPr>
            <w:r>
              <w:rPr>
                <w:rFonts w:ascii="宋体" w:hAnsi="宋体" w:eastAsia="宋体"/>
                <w:szCs w:val="18"/>
              </w:rPr>
              <w:t>Standbyflag</w:t>
            </w:r>
            <w:r>
              <w:rPr>
                <w:rFonts w:hint="eastAsia" w:ascii="宋体" w:hAnsi="宋体" w:eastAsia="宋体"/>
                <w:szCs w:val="18"/>
              </w:rPr>
              <w:t>2</w:t>
            </w:r>
          </w:p>
        </w:tc>
        <w:tc>
          <w:tcPr>
            <w:tcW w:w="1566" w:type="dxa"/>
          </w:tcPr>
          <w:p>
            <w:pPr>
              <w:ind w:firstLine="0" w:firstLineChars="0"/>
              <w:rPr>
                <w:rFonts w:ascii="宋体" w:hAnsi="宋体" w:eastAsia="宋体"/>
                <w:szCs w:val="18"/>
              </w:rPr>
            </w:pPr>
            <w:r>
              <w:rPr>
                <w:rFonts w:hint="eastAsia" w:ascii="宋体" w:hAnsi="宋体" w:eastAsia="宋体"/>
                <w:szCs w:val="18"/>
              </w:rPr>
              <w:t>备用字段2</w:t>
            </w:r>
          </w:p>
        </w:tc>
      </w:tr>
    </w:tbl>
    <w:p>
      <w:pPr>
        <w:pStyle w:val="4"/>
        <w:numPr>
          <w:ilvl w:val="0"/>
          <w:numId w:val="14"/>
        </w:numPr>
        <w:ind w:left="284" w:right="180" w:hanging="284"/>
        <w:rPr>
          <w:b/>
        </w:rPr>
      </w:pPr>
      <w:r>
        <w:rPr>
          <w:rFonts w:hint="eastAsia"/>
          <w:b/>
        </w:rPr>
        <w:t>回单获取</w:t>
      </w:r>
    </w:p>
    <w:p>
      <w:pPr>
        <w:pStyle w:val="6"/>
        <w:numPr>
          <w:ilvl w:val="0"/>
          <w:numId w:val="25"/>
        </w:numPr>
        <w:ind w:right="180"/>
        <w:rPr>
          <w:b/>
        </w:rPr>
      </w:pPr>
      <w:r>
        <w:rPr>
          <w:rFonts w:hint="eastAsia"/>
          <w:b/>
        </w:rPr>
        <w:t xml:space="preserve">功能简述 </w:t>
      </w:r>
    </w:p>
    <w:p>
      <w:pPr>
        <w:pStyle w:val="50"/>
        <w:ind w:firstLine="360"/>
        <w:rPr>
          <w:rFonts w:ascii="宋体" w:hAnsi="宋体" w:cs="宋体"/>
          <w:bCs/>
          <w:i w:val="0"/>
          <w:iCs w:val="0"/>
          <w:color w:val="000000"/>
          <w:kern w:val="0"/>
          <w:sz w:val="18"/>
          <w:szCs w:val="18"/>
          <w:lang w:val="en-US"/>
        </w:rPr>
      </w:pPr>
      <w:r>
        <w:rPr>
          <w:rFonts w:hint="eastAsia" w:ascii="宋体" w:hAnsi="宋体" w:cs="宋体"/>
          <w:bCs/>
          <w:i w:val="0"/>
          <w:iCs w:val="0"/>
          <w:color w:val="000000"/>
          <w:kern w:val="0"/>
          <w:sz w:val="18"/>
          <w:szCs w:val="18"/>
          <w:lang w:val="en-US"/>
        </w:rPr>
        <w:t>根据资金系统（BR）通知信息获取回单表数据建立回单与账单明细之间的关系，作为回单管理的基础数据。</w:t>
      </w:r>
    </w:p>
    <w:p>
      <w:pPr>
        <w:pStyle w:val="6"/>
        <w:numPr>
          <w:ilvl w:val="0"/>
          <w:numId w:val="25"/>
        </w:numPr>
        <w:ind w:right="180"/>
        <w:rPr>
          <w:b/>
        </w:rPr>
      </w:pPr>
      <w:r>
        <w:rPr>
          <w:rFonts w:hint="eastAsia"/>
          <w:b/>
        </w:rPr>
        <w:t>业务流程</w:t>
      </w:r>
    </w:p>
    <w:p>
      <w:pPr>
        <w:ind w:firstLine="360"/>
      </w:pPr>
      <w:r>
        <w:object>
          <v:shape id="_x0000_i1028" o:spt="75" type="#_x0000_t75" style="height:233.85pt;width:300.1pt;" o:ole="t" filled="f" o:preferrelative="t" stroked="f" coordsize="21600,21600">
            <v:path/>
            <v:fill on="f" focussize="0,0"/>
            <v:stroke on="f" joinstyle="miter"/>
            <v:imagedata r:id="rId20" o:title=""/>
            <o:lock v:ext="edit" aspectratio="t"/>
            <w10:wrap type="none"/>
            <w10:anchorlock/>
          </v:shape>
          <o:OLEObject Type="Embed" ProgID="Visio.Drawing.15" ShapeID="_x0000_i1028" DrawAspect="Content" ObjectID="_1468075728" r:id="rId19">
            <o:LockedField>false</o:LockedField>
          </o:OLEObject>
        </w:object>
      </w:r>
    </w:p>
    <w:p>
      <w:pPr>
        <w:ind w:firstLine="360"/>
        <w:rPr>
          <w:rFonts w:ascii="宋体" w:hAnsi="宋体" w:eastAsia="宋体"/>
        </w:rPr>
      </w:pPr>
      <w:r>
        <w:rPr>
          <w:rFonts w:hint="eastAsia" w:ascii="宋体" w:hAnsi="宋体" w:eastAsia="宋体"/>
        </w:rPr>
        <w:t>业务流程</w:t>
      </w:r>
      <w:r>
        <w:rPr>
          <w:rFonts w:ascii="宋体" w:hAnsi="宋体" w:eastAsia="宋体"/>
        </w:rPr>
        <w:t>说明：</w:t>
      </w:r>
    </w:p>
    <w:p>
      <w:pPr>
        <w:pStyle w:val="36"/>
        <w:numPr>
          <w:ilvl w:val="0"/>
          <w:numId w:val="23"/>
        </w:numPr>
        <w:ind w:firstLineChars="0"/>
        <w:rPr>
          <w:rFonts w:ascii="宋体" w:hAnsi="宋体" w:eastAsia="宋体"/>
        </w:rPr>
      </w:pPr>
      <w:r>
        <w:rPr>
          <w:rFonts w:hint="eastAsia" w:ascii="宋体" w:hAnsi="宋体" w:eastAsia="宋体"/>
        </w:rPr>
        <w:t>资金平台生成回单数据表及回单信息，将回单文件上传至信美文件系统，通知对账模块获取回单文件。</w:t>
      </w:r>
    </w:p>
    <w:p>
      <w:pPr>
        <w:pStyle w:val="36"/>
        <w:numPr>
          <w:ilvl w:val="0"/>
          <w:numId w:val="23"/>
        </w:numPr>
        <w:ind w:firstLineChars="0"/>
        <w:rPr>
          <w:rFonts w:ascii="宋体" w:hAnsi="宋体" w:eastAsia="宋体"/>
        </w:rPr>
      </w:pPr>
      <w:r>
        <w:rPr>
          <w:rFonts w:hint="eastAsia" w:ascii="宋体" w:hAnsi="宋体" w:eastAsia="宋体"/>
        </w:rPr>
        <w:t>对账模块获取回单表数据建立回单与账单明细之间的关系，建立回单与凭证关系，作为回单管理的基础数据。</w:t>
      </w:r>
    </w:p>
    <w:p>
      <w:pPr>
        <w:pStyle w:val="6"/>
        <w:numPr>
          <w:ilvl w:val="0"/>
          <w:numId w:val="25"/>
        </w:numPr>
        <w:ind w:right="180"/>
        <w:rPr>
          <w:b/>
        </w:rPr>
      </w:pPr>
      <w:r>
        <w:rPr>
          <w:rFonts w:hint="eastAsia"/>
          <w:b/>
        </w:rPr>
        <w:t>主要交互/接口</w:t>
      </w:r>
    </w:p>
    <w:tbl>
      <w:tblPr>
        <w:tblStyle w:val="29"/>
        <w:tblW w:w="82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6"/>
        <w:gridCol w:w="974"/>
        <w:gridCol w:w="1611"/>
        <w:gridCol w:w="1105"/>
        <w:gridCol w:w="2139"/>
        <w:gridCol w:w="12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5" w:hRule="atLeast"/>
        </w:trPr>
        <w:tc>
          <w:tcPr>
            <w:tcW w:w="1246" w:type="dxa"/>
            <w:shd w:val="clear" w:color="auto" w:fill="9CC2E5" w:themeFill="accent1" w:themeFillTint="99"/>
            <w:vAlign w:val="center"/>
          </w:tcPr>
          <w:p>
            <w:pPr>
              <w:widowControl/>
              <w:ind w:firstLine="0" w:firstLineChars="0"/>
              <w:jc w:val="center"/>
              <w:rPr>
                <w:rFonts w:ascii="宋体" w:hAnsi="宋体" w:eastAsia="宋体" w:cs="宋体"/>
                <w:bCs/>
                <w:color w:val="000000"/>
                <w:kern w:val="0"/>
                <w:szCs w:val="18"/>
              </w:rPr>
            </w:pPr>
            <w:r>
              <w:rPr>
                <w:rFonts w:hint="eastAsia" w:ascii="宋体" w:hAnsi="宋体" w:eastAsia="宋体" w:cs="宋体"/>
                <w:bCs/>
                <w:color w:val="000000"/>
                <w:kern w:val="0"/>
                <w:szCs w:val="18"/>
              </w:rPr>
              <w:t>同步对象</w:t>
            </w:r>
          </w:p>
        </w:tc>
        <w:tc>
          <w:tcPr>
            <w:tcW w:w="974" w:type="dxa"/>
            <w:shd w:val="clear" w:color="auto" w:fill="9CC2E5" w:themeFill="accent1" w:themeFillTint="99"/>
            <w:vAlign w:val="center"/>
          </w:tcPr>
          <w:p>
            <w:pPr>
              <w:widowControl/>
              <w:ind w:firstLine="0" w:firstLineChars="0"/>
              <w:jc w:val="center"/>
              <w:rPr>
                <w:rFonts w:ascii="宋体" w:hAnsi="宋体" w:eastAsia="宋体" w:cs="宋体"/>
                <w:bCs/>
                <w:color w:val="000000"/>
                <w:kern w:val="0"/>
                <w:szCs w:val="18"/>
              </w:rPr>
            </w:pPr>
            <w:r>
              <w:rPr>
                <w:rFonts w:hint="eastAsia" w:ascii="宋体" w:hAnsi="宋体" w:eastAsia="宋体" w:cs="宋体"/>
                <w:bCs/>
                <w:color w:val="000000"/>
                <w:kern w:val="0"/>
                <w:szCs w:val="18"/>
              </w:rPr>
              <w:t>同步节点</w:t>
            </w:r>
          </w:p>
        </w:tc>
        <w:tc>
          <w:tcPr>
            <w:tcW w:w="1611" w:type="dxa"/>
            <w:shd w:val="clear" w:color="auto" w:fill="9CC2E5" w:themeFill="accent1" w:themeFillTint="99"/>
            <w:vAlign w:val="center"/>
          </w:tcPr>
          <w:p>
            <w:pPr>
              <w:widowControl/>
              <w:ind w:firstLine="0" w:firstLineChars="0"/>
              <w:jc w:val="center"/>
              <w:rPr>
                <w:rFonts w:ascii="宋体" w:hAnsi="宋体" w:eastAsia="宋体" w:cs="宋体"/>
                <w:bCs/>
                <w:color w:val="000000"/>
                <w:kern w:val="0"/>
                <w:szCs w:val="18"/>
              </w:rPr>
            </w:pPr>
            <w:r>
              <w:rPr>
                <w:rFonts w:hint="eastAsia" w:ascii="宋体" w:hAnsi="宋体" w:eastAsia="宋体" w:cs="宋体"/>
                <w:bCs/>
                <w:color w:val="000000"/>
                <w:kern w:val="0"/>
                <w:szCs w:val="18"/>
              </w:rPr>
              <w:t>同步字段及其规则</w:t>
            </w:r>
          </w:p>
        </w:tc>
        <w:tc>
          <w:tcPr>
            <w:tcW w:w="1105" w:type="dxa"/>
            <w:shd w:val="clear" w:color="auto" w:fill="9CC2E5" w:themeFill="accent1" w:themeFillTint="99"/>
            <w:vAlign w:val="center"/>
          </w:tcPr>
          <w:p>
            <w:pPr>
              <w:widowControl/>
              <w:ind w:firstLine="0" w:firstLineChars="0"/>
              <w:jc w:val="center"/>
              <w:rPr>
                <w:rFonts w:ascii="宋体" w:hAnsi="宋体" w:eastAsia="宋体" w:cs="宋体"/>
                <w:bCs/>
                <w:color w:val="000000"/>
                <w:kern w:val="0"/>
                <w:szCs w:val="18"/>
              </w:rPr>
            </w:pPr>
            <w:r>
              <w:rPr>
                <w:rFonts w:hint="eastAsia" w:ascii="宋体" w:hAnsi="宋体" w:eastAsia="宋体" w:cs="宋体"/>
                <w:bCs/>
                <w:color w:val="000000"/>
                <w:kern w:val="0"/>
                <w:szCs w:val="18"/>
              </w:rPr>
              <w:t>时效要求</w:t>
            </w:r>
          </w:p>
        </w:tc>
        <w:tc>
          <w:tcPr>
            <w:tcW w:w="2139" w:type="dxa"/>
            <w:shd w:val="clear" w:color="auto" w:fill="9CC2E5" w:themeFill="accent1" w:themeFillTint="99"/>
          </w:tcPr>
          <w:p>
            <w:pPr>
              <w:widowControl/>
              <w:ind w:firstLine="0" w:firstLineChars="0"/>
              <w:rPr>
                <w:rFonts w:ascii="宋体" w:hAnsi="宋体" w:eastAsia="宋体" w:cs="宋体"/>
                <w:bCs/>
                <w:color w:val="000000"/>
                <w:kern w:val="0"/>
                <w:szCs w:val="18"/>
              </w:rPr>
            </w:pPr>
            <w:r>
              <w:rPr>
                <w:rFonts w:hint="eastAsia" w:ascii="宋体" w:hAnsi="宋体" w:eastAsia="宋体" w:cs="宋体"/>
                <w:bCs/>
                <w:color w:val="000000"/>
                <w:kern w:val="0"/>
                <w:szCs w:val="18"/>
              </w:rPr>
              <w:t>对应保融资金平台接口</w:t>
            </w:r>
          </w:p>
        </w:tc>
        <w:tc>
          <w:tcPr>
            <w:tcW w:w="1223" w:type="dxa"/>
            <w:shd w:val="clear" w:color="auto" w:fill="9CC2E5" w:themeFill="accent1" w:themeFillTint="99"/>
          </w:tcPr>
          <w:p>
            <w:pPr>
              <w:widowControl/>
              <w:ind w:firstLine="0" w:firstLineChars="0"/>
              <w:rPr>
                <w:rFonts w:ascii="宋体" w:hAnsi="宋体" w:eastAsia="宋体" w:cs="宋体"/>
                <w:bCs/>
                <w:color w:val="000000"/>
                <w:kern w:val="0"/>
                <w:szCs w:val="18"/>
              </w:rPr>
            </w:pPr>
            <w:r>
              <w:rPr>
                <w:rFonts w:hint="eastAsia" w:ascii="宋体" w:hAnsi="宋体" w:eastAsia="宋体" w:cs="宋体"/>
                <w:bCs/>
                <w:color w:val="000000"/>
                <w:kern w:val="0"/>
                <w:szCs w:val="18"/>
              </w:rPr>
              <w:t>对应保融资金平台功能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6" w:type="dxa"/>
          </w:tcPr>
          <w:p>
            <w:pPr>
              <w:ind w:firstLine="0" w:firstLineChars="0"/>
              <w:jc w:val="left"/>
              <w:rPr>
                <w:rFonts w:ascii="宋体" w:hAnsi="宋体" w:eastAsia="宋体" w:cs="宋体"/>
                <w:bCs/>
                <w:color w:val="000000"/>
                <w:kern w:val="0"/>
                <w:szCs w:val="18"/>
              </w:rPr>
            </w:pPr>
            <w:r>
              <w:rPr>
                <w:rFonts w:hint="eastAsia" w:ascii="宋体" w:hAnsi="宋体" w:eastAsia="宋体" w:cs="宋体"/>
                <w:bCs/>
                <w:color w:val="000000"/>
                <w:kern w:val="0"/>
                <w:szCs w:val="18"/>
              </w:rPr>
              <w:t>保融-信美</w:t>
            </w:r>
          </w:p>
        </w:tc>
        <w:tc>
          <w:tcPr>
            <w:tcW w:w="974" w:type="dxa"/>
          </w:tcPr>
          <w:p>
            <w:pPr>
              <w:widowControl/>
              <w:ind w:firstLine="0" w:firstLineChars="0"/>
              <w:jc w:val="left"/>
              <w:rPr>
                <w:rFonts w:ascii="宋体" w:hAnsi="宋体" w:eastAsia="宋体" w:cs="宋体"/>
                <w:color w:val="000000"/>
                <w:kern w:val="0"/>
                <w:szCs w:val="18"/>
              </w:rPr>
            </w:pPr>
            <w:r>
              <w:rPr>
                <w:rFonts w:hint="eastAsia" w:ascii="宋体" w:hAnsi="宋体" w:eastAsia="宋体" w:cs="宋体"/>
                <w:color w:val="000000"/>
                <w:kern w:val="0"/>
                <w:szCs w:val="18"/>
              </w:rPr>
              <w:t>通知</w:t>
            </w:r>
          </w:p>
        </w:tc>
        <w:tc>
          <w:tcPr>
            <w:tcW w:w="1611" w:type="dxa"/>
          </w:tcPr>
          <w:p>
            <w:pPr>
              <w:widowControl/>
              <w:snapToGrid w:val="0"/>
              <w:ind w:firstLine="0" w:firstLineChars="0"/>
              <w:jc w:val="left"/>
              <w:rPr>
                <w:rFonts w:ascii="宋体" w:hAnsi="宋体" w:eastAsia="宋体" w:cs="宋体"/>
                <w:color w:val="000000"/>
                <w:kern w:val="0"/>
                <w:szCs w:val="18"/>
              </w:rPr>
            </w:pPr>
            <w:r>
              <w:rPr>
                <w:rFonts w:hint="eastAsia" w:ascii="宋体" w:hAnsi="宋体" w:eastAsia="宋体" w:cs="宋体"/>
                <w:color w:val="000000"/>
                <w:kern w:val="0"/>
                <w:szCs w:val="18"/>
              </w:rPr>
              <w:t>参见接口规范（章节8相关文档）</w:t>
            </w:r>
          </w:p>
        </w:tc>
        <w:tc>
          <w:tcPr>
            <w:tcW w:w="1105" w:type="dxa"/>
          </w:tcPr>
          <w:p>
            <w:pPr>
              <w:widowControl/>
              <w:ind w:firstLine="0" w:firstLineChars="0"/>
              <w:jc w:val="left"/>
              <w:rPr>
                <w:rFonts w:ascii="宋体" w:hAnsi="宋体" w:eastAsia="宋体" w:cs="宋体"/>
                <w:color w:val="000000"/>
                <w:kern w:val="0"/>
                <w:szCs w:val="18"/>
              </w:rPr>
            </w:pPr>
            <w:r>
              <w:rPr>
                <w:rFonts w:hint="eastAsia" w:ascii="宋体" w:hAnsi="宋体" w:eastAsia="宋体" w:cs="宋体"/>
                <w:color w:val="000000" w:themeColor="text1"/>
                <w:kern w:val="0"/>
                <w:szCs w:val="18"/>
                <w14:textFill>
                  <w14:solidFill>
                    <w14:schemeClr w14:val="tx1"/>
                  </w14:solidFill>
                </w14:textFill>
              </w:rPr>
              <w:t>根据通知获取(约定交易日次日)</w:t>
            </w:r>
          </w:p>
        </w:tc>
        <w:tc>
          <w:tcPr>
            <w:tcW w:w="2139" w:type="dxa"/>
          </w:tcPr>
          <w:p>
            <w:pPr>
              <w:widowControl/>
              <w:ind w:firstLine="0" w:firstLineChars="0"/>
              <w:jc w:val="left"/>
              <w:rPr>
                <w:rFonts w:ascii="宋体" w:hAnsi="宋体" w:eastAsia="宋体"/>
                <w:szCs w:val="18"/>
              </w:rPr>
            </w:pPr>
            <w:r>
              <w:rPr>
                <w:rFonts w:hint="eastAsia" w:ascii="宋体" w:hAnsi="宋体" w:eastAsia="宋体" w:cs="宋体"/>
                <w:color w:val="000000"/>
                <w:kern w:val="0"/>
                <w:szCs w:val="18"/>
              </w:rPr>
              <w:t xml:space="preserve"> </w:t>
            </w:r>
            <w:r>
              <w:rPr>
                <w:rFonts w:hint="eastAsia" w:ascii="宋体" w:hAnsi="宋体" w:eastAsia="宋体"/>
                <w:szCs w:val="18"/>
              </w:rPr>
              <w:t>3</w:t>
            </w:r>
            <w:r>
              <w:rPr>
                <w:rFonts w:ascii="宋体" w:hAnsi="宋体" w:eastAsia="宋体"/>
                <w:szCs w:val="18"/>
              </w:rPr>
              <w:t>.</w:t>
            </w:r>
            <w:r>
              <w:rPr>
                <w:rFonts w:hint="eastAsia" w:ascii="宋体" w:hAnsi="宋体" w:eastAsia="宋体"/>
                <w:szCs w:val="18"/>
              </w:rPr>
              <w:t>5</w:t>
            </w:r>
            <w:r>
              <w:rPr>
                <w:rFonts w:ascii="宋体" w:hAnsi="宋体" w:eastAsia="宋体"/>
                <w:szCs w:val="18"/>
              </w:rPr>
              <w:t>.3.3</w:t>
            </w:r>
          </w:p>
          <w:p>
            <w:pPr>
              <w:widowControl/>
              <w:ind w:firstLine="0" w:firstLineChars="0"/>
              <w:jc w:val="left"/>
              <w:rPr>
                <w:rFonts w:ascii="宋体" w:hAnsi="宋体" w:eastAsia="宋体" w:cs="宋体"/>
                <w:color w:val="000000"/>
                <w:kern w:val="0"/>
                <w:szCs w:val="18"/>
              </w:rPr>
            </w:pPr>
            <w:r>
              <w:rPr>
                <w:rFonts w:hint="eastAsia" w:ascii="宋体" w:hAnsi="宋体" w:eastAsia="宋体"/>
                <w:szCs w:val="18"/>
              </w:rPr>
              <w:t>收付系统电子回单同步</w:t>
            </w:r>
            <w:r>
              <w:rPr>
                <w:rFonts w:ascii="宋体" w:hAnsi="宋体" w:eastAsia="宋体"/>
                <w:szCs w:val="18"/>
              </w:rPr>
              <w:t>接口</w:t>
            </w:r>
            <w:r>
              <w:rPr>
                <w:rFonts w:hint="eastAsia" w:ascii="宋体" w:hAnsi="宋体" w:eastAsia="宋体"/>
                <w:szCs w:val="18"/>
              </w:rPr>
              <w:t>（3</w:t>
            </w:r>
            <w:r>
              <w:rPr>
                <w:rFonts w:ascii="宋体" w:hAnsi="宋体" w:eastAsia="宋体"/>
                <w:szCs w:val="18"/>
              </w:rPr>
              <w:t>.5.3.1</w:t>
            </w:r>
            <w:r>
              <w:rPr>
                <w:rFonts w:hint="eastAsia" w:ascii="宋体" w:hAnsi="宋体" w:eastAsia="宋体"/>
                <w:szCs w:val="18"/>
              </w:rPr>
              <w:t>收付系统银行明细</w:t>
            </w:r>
            <w:r>
              <w:rPr>
                <w:rFonts w:ascii="宋体" w:hAnsi="宋体" w:eastAsia="宋体"/>
                <w:szCs w:val="18"/>
              </w:rPr>
              <w:t>同步接口</w:t>
            </w:r>
            <w:r>
              <w:rPr>
                <w:rFonts w:hint="eastAsia" w:ascii="宋体" w:hAnsi="宋体" w:eastAsia="宋体"/>
                <w:szCs w:val="18"/>
              </w:rPr>
              <w:t xml:space="preserve"> 回单表）</w:t>
            </w:r>
          </w:p>
        </w:tc>
        <w:tc>
          <w:tcPr>
            <w:tcW w:w="1223" w:type="dxa"/>
          </w:tcPr>
          <w:p>
            <w:pPr>
              <w:widowControl/>
              <w:ind w:firstLine="0" w:firstLineChars="0"/>
              <w:jc w:val="left"/>
              <w:rPr>
                <w:rFonts w:ascii="宋体" w:hAnsi="宋体" w:eastAsia="宋体" w:cs="宋体"/>
                <w:color w:val="000000"/>
                <w:kern w:val="0"/>
                <w:szCs w:val="18"/>
              </w:rPr>
            </w:pPr>
            <w:r>
              <w:rPr>
                <w:rFonts w:hint="eastAsia" w:ascii="宋体" w:hAnsi="宋体" w:eastAsia="宋体" w:cs="宋体"/>
                <w:color w:val="000000"/>
                <w:kern w:val="0"/>
                <w:szCs w:val="18"/>
              </w:rPr>
              <w:t>3</w:t>
            </w:r>
            <w:r>
              <w:rPr>
                <w:rFonts w:ascii="宋体" w:hAnsi="宋体" w:eastAsia="宋体" w:cs="宋体"/>
                <w:color w:val="000000"/>
                <w:kern w:val="0"/>
                <w:szCs w:val="18"/>
              </w:rPr>
              <w:t>.4.7</w:t>
            </w:r>
          </w:p>
          <w:p>
            <w:pPr>
              <w:widowControl/>
              <w:ind w:firstLine="0" w:firstLineChars="0"/>
              <w:jc w:val="left"/>
              <w:rPr>
                <w:rFonts w:ascii="宋体" w:hAnsi="宋体" w:eastAsia="宋体" w:cs="宋体"/>
                <w:color w:val="000000"/>
                <w:kern w:val="0"/>
                <w:szCs w:val="18"/>
              </w:rPr>
            </w:pPr>
            <w:r>
              <w:rPr>
                <w:rFonts w:hint="eastAsia" w:ascii="宋体" w:hAnsi="宋体" w:eastAsia="宋体" w:cs="宋体"/>
                <w:color w:val="000000"/>
                <w:kern w:val="0"/>
                <w:szCs w:val="18"/>
              </w:rPr>
              <w:t>电子回单</w:t>
            </w:r>
          </w:p>
        </w:tc>
      </w:tr>
    </w:tbl>
    <w:p>
      <w:pPr>
        <w:pStyle w:val="36"/>
        <w:numPr>
          <w:ilvl w:val="0"/>
          <w:numId w:val="26"/>
        </w:numPr>
        <w:ind w:firstLineChars="0"/>
        <w:rPr>
          <w:b/>
        </w:rPr>
      </w:pPr>
      <w:r>
        <w:rPr>
          <w:rFonts w:hint="eastAsia"/>
          <w:b/>
        </w:rPr>
        <w:t>接口字段</w:t>
      </w:r>
    </w:p>
    <w:p>
      <w:pPr>
        <w:ind w:firstLine="0" w:firstLineChars="0"/>
      </w:pPr>
      <w:r>
        <w:drawing>
          <wp:inline distT="0" distB="0" distL="0" distR="0">
            <wp:extent cx="4457700" cy="317182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1"/>
                    <a:stretch>
                      <a:fillRect/>
                    </a:stretch>
                  </pic:blipFill>
                  <pic:spPr>
                    <a:xfrm>
                      <a:off x="0" y="0"/>
                      <a:ext cx="4457700" cy="3171825"/>
                    </a:xfrm>
                    <a:prstGeom prst="rect">
                      <a:avLst/>
                    </a:prstGeom>
                  </pic:spPr>
                </pic:pic>
              </a:graphicData>
            </a:graphic>
          </wp:inline>
        </w:drawing>
      </w:r>
    </w:p>
    <w:p>
      <w:pPr>
        <w:pStyle w:val="6"/>
        <w:numPr>
          <w:ilvl w:val="0"/>
          <w:numId w:val="25"/>
        </w:numPr>
        <w:ind w:right="180"/>
        <w:rPr>
          <w:b/>
        </w:rPr>
      </w:pPr>
      <w:r>
        <w:rPr>
          <w:rFonts w:hint="eastAsia"/>
          <w:b/>
        </w:rPr>
        <w:t>其他说明</w:t>
      </w:r>
    </w:p>
    <w:p>
      <w:pPr>
        <w:ind w:firstLine="0" w:firstLineChars="0"/>
        <w:rPr>
          <w:rFonts w:ascii="宋体" w:hAnsi="宋体" w:eastAsia="宋体"/>
        </w:rPr>
      </w:pPr>
      <w:r>
        <w:rPr>
          <w:rFonts w:hint="eastAsia" w:ascii="宋体" w:hAnsi="宋体" w:eastAsia="宋体"/>
        </w:rPr>
        <w:t>一阶段支持电子回单的银行：中行、建行、招行、农行、网商银行</w:t>
      </w:r>
    </w:p>
    <w:p>
      <w:pPr>
        <w:ind w:firstLine="0" w:firstLineChars="0"/>
        <w:rPr>
          <w:rFonts w:ascii="宋体" w:hAnsi="宋体" w:eastAsia="宋体"/>
        </w:rPr>
      </w:pPr>
      <w:r>
        <w:rPr>
          <w:rFonts w:hint="eastAsia" w:ascii="宋体" w:hAnsi="宋体" w:eastAsia="宋体"/>
        </w:rPr>
        <w:t>二阶段支持电子回单的银行：中信、工行、邮储、华夏、民生</w:t>
      </w:r>
    </w:p>
    <w:p>
      <w:pPr>
        <w:ind w:firstLine="0" w:firstLineChars="0"/>
        <w:rPr>
          <w:rFonts w:ascii="宋体" w:hAnsi="宋体" w:eastAsia="宋体"/>
        </w:rPr>
      </w:pPr>
      <w:r>
        <w:rPr>
          <w:rFonts w:hint="eastAsia" w:ascii="宋体" w:hAnsi="宋体" w:eastAsia="宋体"/>
        </w:rPr>
        <w:t>目前支付宝、通联、腾付通暂不支持回单获取。</w:t>
      </w:r>
    </w:p>
    <w:p>
      <w:pPr>
        <w:ind w:firstLine="0" w:firstLineChars="0"/>
        <w:rPr>
          <w:rFonts w:ascii="宋体" w:hAnsi="宋体" w:eastAsia="宋体"/>
        </w:rPr>
      </w:pPr>
    </w:p>
    <w:p>
      <w:pPr>
        <w:pStyle w:val="4"/>
        <w:numPr>
          <w:ilvl w:val="0"/>
          <w:numId w:val="14"/>
        </w:numPr>
        <w:ind w:left="284" w:right="180" w:hanging="284"/>
        <w:rPr>
          <w:b/>
        </w:rPr>
      </w:pPr>
      <w:r>
        <w:rPr>
          <w:rFonts w:hint="eastAsia"/>
          <w:b/>
        </w:rPr>
        <w:t>明细关联对账码</w:t>
      </w:r>
    </w:p>
    <w:p>
      <w:pPr>
        <w:pStyle w:val="6"/>
        <w:numPr>
          <w:ilvl w:val="0"/>
          <w:numId w:val="27"/>
        </w:numPr>
        <w:ind w:right="180"/>
        <w:rPr>
          <w:b/>
        </w:rPr>
      </w:pPr>
      <w:r>
        <w:rPr>
          <w:rFonts w:hint="eastAsia"/>
          <w:b/>
        </w:rPr>
        <w:t>功能简述</w:t>
      </w:r>
    </w:p>
    <w:p>
      <w:pPr>
        <w:ind w:firstLine="360" w:firstLineChars="200"/>
        <w:rPr>
          <w:rFonts w:ascii="宋体" w:hAnsi="宋体" w:eastAsia="宋体"/>
        </w:rPr>
      </w:pPr>
      <w:r>
        <w:rPr>
          <w:rFonts w:hint="eastAsia" w:ascii="宋体" w:hAnsi="宋体" w:eastAsia="宋体"/>
        </w:rPr>
        <w:t>银行结息、账号管理费由银行主动发起，财务需在资金系统中通过银行明细手工生成资金交易单，同时需要生成对账码同时更新交易单和银行历史明细；更新后的明细信息需要重新补送</w:t>
      </w:r>
      <w:r>
        <w:rPr>
          <w:rFonts w:ascii="宋体" w:hAnsi="宋体" w:eastAsia="宋体"/>
        </w:rPr>
        <w:t>FMP</w:t>
      </w:r>
      <w:r>
        <w:rPr>
          <w:rFonts w:hint="eastAsia" w:ascii="宋体" w:hAnsi="宋体" w:eastAsia="宋体"/>
        </w:rPr>
        <w:t>系统进行对账。</w:t>
      </w:r>
    </w:p>
    <w:p>
      <w:pPr>
        <w:pStyle w:val="6"/>
        <w:numPr>
          <w:ilvl w:val="0"/>
          <w:numId w:val="27"/>
        </w:numPr>
        <w:ind w:right="180"/>
        <w:rPr>
          <w:rFonts w:eastAsia="黑体" w:asciiTheme="majorHAnsi" w:hAnsiTheme="majorHAnsi"/>
          <w:b/>
        </w:rPr>
      </w:pPr>
      <w:r>
        <w:rPr>
          <w:rFonts w:hint="eastAsia"/>
          <w:b/>
        </w:rPr>
        <w:t>业务流程</w:t>
      </w:r>
    </w:p>
    <w:p>
      <w:pPr>
        <w:ind w:firstLine="0" w:firstLineChars="0"/>
        <w:rPr>
          <w:rFonts w:ascii="宋体" w:hAnsi="宋体" w:eastAsia="宋体"/>
        </w:rPr>
      </w:pPr>
      <w:r>
        <w:drawing>
          <wp:inline distT="0" distB="0" distL="0" distR="0">
            <wp:extent cx="3506470" cy="265747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2"/>
                    <a:stretch>
                      <a:fillRect/>
                    </a:stretch>
                  </pic:blipFill>
                  <pic:spPr>
                    <a:xfrm>
                      <a:off x="0" y="0"/>
                      <a:ext cx="3517218" cy="2665609"/>
                    </a:xfrm>
                    <a:prstGeom prst="rect">
                      <a:avLst/>
                    </a:prstGeom>
                  </pic:spPr>
                </pic:pic>
              </a:graphicData>
            </a:graphic>
          </wp:inline>
        </w:drawing>
      </w:r>
    </w:p>
    <w:p>
      <w:pPr>
        <w:ind w:firstLine="0" w:firstLineChars="0"/>
        <w:rPr>
          <w:rFonts w:ascii="宋体" w:hAnsi="宋体" w:eastAsia="宋体"/>
        </w:rPr>
      </w:pPr>
      <w:r>
        <w:rPr>
          <w:rFonts w:hint="eastAsia" w:ascii="宋体" w:hAnsi="宋体" w:eastAsia="宋体"/>
        </w:rPr>
        <w:t>说明：</w:t>
      </w:r>
    </w:p>
    <w:p>
      <w:pPr>
        <w:ind w:firstLine="0" w:firstLineChars="0"/>
        <w:rPr>
          <w:rFonts w:ascii="宋体" w:hAnsi="宋体" w:eastAsia="宋体"/>
        </w:rPr>
      </w:pPr>
      <w:r>
        <w:rPr>
          <w:rFonts w:hint="eastAsia" w:ascii="宋体" w:hAnsi="宋体" w:eastAsia="宋体"/>
        </w:rPr>
        <w:t>财务在资金系统中手动做的业务交易生成交易单及明细（明细含对账码），生成的明细-对账码数据需要同步给对账模块，供对账模块做对账数据处理。</w:t>
      </w:r>
    </w:p>
    <w:p>
      <w:pPr>
        <w:pStyle w:val="6"/>
        <w:numPr>
          <w:ilvl w:val="0"/>
          <w:numId w:val="27"/>
        </w:numPr>
        <w:ind w:right="180"/>
        <w:rPr>
          <w:b/>
        </w:rPr>
      </w:pPr>
      <w:r>
        <w:rPr>
          <w:rFonts w:hint="eastAsia"/>
          <w:b/>
        </w:rPr>
        <w:t>主要交互</w:t>
      </w:r>
      <w:r>
        <w:rPr>
          <w:rFonts w:eastAsia="黑体" w:asciiTheme="majorHAnsi" w:hAnsiTheme="majorHAnsi"/>
          <w:b/>
        </w:rPr>
        <w:t>/</w:t>
      </w:r>
      <w:r>
        <w:rPr>
          <w:rFonts w:hint="eastAsia" w:eastAsia="黑体" w:asciiTheme="majorHAnsi" w:hAnsiTheme="majorHAnsi"/>
          <w:b/>
        </w:rPr>
        <w:t>接口</w:t>
      </w:r>
    </w:p>
    <w:tbl>
      <w:tblPr>
        <w:tblStyle w:val="29"/>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974"/>
        <w:gridCol w:w="1754"/>
        <w:gridCol w:w="1878"/>
        <w:gridCol w:w="1224"/>
        <w:gridCol w:w="12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5" w:hRule="atLeast"/>
        </w:trPr>
        <w:tc>
          <w:tcPr>
            <w:tcW w:w="1242" w:type="dxa"/>
            <w:shd w:val="clear" w:color="auto" w:fill="9CC2E5" w:themeFill="accent1" w:themeFillTint="99"/>
            <w:vAlign w:val="center"/>
          </w:tcPr>
          <w:p>
            <w:pPr>
              <w:widowControl/>
              <w:ind w:firstLine="0" w:firstLineChars="0"/>
              <w:jc w:val="center"/>
              <w:rPr>
                <w:rFonts w:ascii="宋体" w:hAnsi="宋体" w:eastAsia="宋体" w:cs="宋体"/>
                <w:bCs/>
                <w:color w:val="000000"/>
                <w:kern w:val="0"/>
                <w:szCs w:val="18"/>
              </w:rPr>
            </w:pPr>
            <w:r>
              <w:rPr>
                <w:rFonts w:hint="eastAsia" w:ascii="宋体" w:hAnsi="宋体" w:eastAsia="宋体" w:cs="宋体"/>
                <w:bCs/>
                <w:color w:val="000000"/>
                <w:kern w:val="0"/>
                <w:szCs w:val="18"/>
              </w:rPr>
              <w:t>同步对象</w:t>
            </w:r>
          </w:p>
        </w:tc>
        <w:tc>
          <w:tcPr>
            <w:tcW w:w="974" w:type="dxa"/>
            <w:shd w:val="clear" w:color="auto" w:fill="9CC2E5" w:themeFill="accent1" w:themeFillTint="99"/>
            <w:vAlign w:val="center"/>
          </w:tcPr>
          <w:p>
            <w:pPr>
              <w:widowControl/>
              <w:ind w:firstLine="0" w:firstLineChars="0"/>
              <w:jc w:val="center"/>
              <w:rPr>
                <w:rFonts w:ascii="宋体" w:hAnsi="宋体" w:eastAsia="宋体" w:cs="宋体"/>
                <w:bCs/>
                <w:color w:val="000000"/>
                <w:kern w:val="0"/>
                <w:szCs w:val="18"/>
              </w:rPr>
            </w:pPr>
            <w:r>
              <w:rPr>
                <w:rFonts w:hint="eastAsia" w:ascii="宋体" w:hAnsi="宋体" w:eastAsia="宋体" w:cs="宋体"/>
                <w:bCs/>
                <w:color w:val="000000"/>
                <w:kern w:val="0"/>
                <w:szCs w:val="18"/>
              </w:rPr>
              <w:t>同步节点</w:t>
            </w:r>
          </w:p>
        </w:tc>
        <w:tc>
          <w:tcPr>
            <w:tcW w:w="1754" w:type="dxa"/>
            <w:shd w:val="clear" w:color="auto" w:fill="9CC2E5" w:themeFill="accent1" w:themeFillTint="99"/>
            <w:vAlign w:val="center"/>
          </w:tcPr>
          <w:p>
            <w:pPr>
              <w:widowControl/>
              <w:ind w:firstLine="0" w:firstLineChars="0"/>
              <w:jc w:val="center"/>
              <w:rPr>
                <w:rFonts w:ascii="宋体" w:hAnsi="宋体" w:eastAsia="宋体" w:cs="宋体"/>
                <w:bCs/>
                <w:color w:val="000000"/>
                <w:kern w:val="0"/>
                <w:szCs w:val="18"/>
              </w:rPr>
            </w:pPr>
            <w:r>
              <w:rPr>
                <w:rFonts w:hint="eastAsia" w:ascii="宋体" w:hAnsi="宋体" w:eastAsia="宋体" w:cs="宋体"/>
                <w:bCs/>
                <w:color w:val="000000"/>
                <w:kern w:val="0"/>
                <w:szCs w:val="18"/>
              </w:rPr>
              <w:t>同步字段及其规则</w:t>
            </w:r>
          </w:p>
        </w:tc>
        <w:tc>
          <w:tcPr>
            <w:tcW w:w="1878" w:type="dxa"/>
            <w:shd w:val="clear" w:color="auto" w:fill="9CC2E5" w:themeFill="accent1" w:themeFillTint="99"/>
            <w:vAlign w:val="center"/>
          </w:tcPr>
          <w:p>
            <w:pPr>
              <w:widowControl/>
              <w:ind w:firstLine="0" w:firstLineChars="0"/>
              <w:jc w:val="center"/>
              <w:rPr>
                <w:rFonts w:ascii="宋体" w:hAnsi="宋体" w:eastAsia="宋体" w:cs="宋体"/>
                <w:bCs/>
                <w:color w:val="000000"/>
                <w:kern w:val="0"/>
                <w:szCs w:val="18"/>
              </w:rPr>
            </w:pPr>
            <w:r>
              <w:rPr>
                <w:rFonts w:hint="eastAsia" w:ascii="宋体" w:hAnsi="宋体" w:eastAsia="宋体" w:cs="宋体"/>
                <w:bCs/>
                <w:color w:val="000000"/>
                <w:kern w:val="0"/>
                <w:szCs w:val="18"/>
              </w:rPr>
              <w:t>时效要求</w:t>
            </w:r>
          </w:p>
        </w:tc>
        <w:tc>
          <w:tcPr>
            <w:tcW w:w="1224" w:type="dxa"/>
            <w:shd w:val="clear" w:color="auto" w:fill="9CC2E5" w:themeFill="accent1" w:themeFillTint="99"/>
          </w:tcPr>
          <w:p>
            <w:pPr>
              <w:widowControl/>
              <w:ind w:firstLine="0" w:firstLineChars="0"/>
              <w:rPr>
                <w:rFonts w:ascii="宋体" w:hAnsi="宋体" w:eastAsia="宋体" w:cs="宋体"/>
                <w:bCs/>
                <w:color w:val="000000"/>
                <w:kern w:val="0"/>
                <w:szCs w:val="18"/>
              </w:rPr>
            </w:pPr>
            <w:r>
              <w:rPr>
                <w:rFonts w:hint="eastAsia" w:ascii="宋体" w:hAnsi="宋体" w:eastAsia="宋体" w:cs="宋体"/>
                <w:bCs/>
                <w:color w:val="000000"/>
                <w:kern w:val="0"/>
                <w:szCs w:val="18"/>
              </w:rPr>
              <w:t>对应保融资金平台接口</w:t>
            </w:r>
          </w:p>
        </w:tc>
        <w:tc>
          <w:tcPr>
            <w:tcW w:w="1224" w:type="dxa"/>
            <w:shd w:val="clear" w:color="auto" w:fill="9CC2E5" w:themeFill="accent1" w:themeFillTint="99"/>
          </w:tcPr>
          <w:p>
            <w:pPr>
              <w:widowControl/>
              <w:ind w:firstLine="0" w:firstLineChars="0"/>
              <w:rPr>
                <w:rFonts w:ascii="宋体" w:hAnsi="宋体" w:eastAsia="宋体" w:cs="宋体"/>
                <w:bCs/>
                <w:color w:val="000000"/>
                <w:kern w:val="0"/>
                <w:szCs w:val="18"/>
              </w:rPr>
            </w:pPr>
            <w:r>
              <w:rPr>
                <w:rFonts w:hint="eastAsia" w:ascii="宋体" w:hAnsi="宋体" w:eastAsia="宋体" w:cs="宋体"/>
                <w:bCs/>
                <w:color w:val="000000"/>
                <w:kern w:val="0"/>
                <w:szCs w:val="18"/>
              </w:rPr>
              <w:t>对应保融资金平台功能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2" w:type="dxa"/>
          </w:tcPr>
          <w:p>
            <w:pPr>
              <w:ind w:firstLine="0" w:firstLineChars="0"/>
              <w:jc w:val="left"/>
              <w:rPr>
                <w:rFonts w:ascii="宋体" w:hAnsi="宋体" w:eastAsia="宋体" w:cs="宋体"/>
                <w:bCs/>
                <w:color w:val="000000"/>
                <w:kern w:val="0"/>
                <w:szCs w:val="18"/>
              </w:rPr>
            </w:pPr>
            <w:r>
              <w:rPr>
                <w:rFonts w:hint="eastAsia" w:ascii="宋体" w:hAnsi="宋体" w:eastAsia="宋体" w:cs="宋体"/>
                <w:bCs/>
                <w:color w:val="000000"/>
                <w:kern w:val="0"/>
                <w:szCs w:val="18"/>
              </w:rPr>
              <w:t>保融</w:t>
            </w:r>
            <w:r>
              <w:rPr>
                <w:rFonts w:ascii="宋体" w:hAnsi="宋体" w:eastAsia="宋体" w:cs="宋体"/>
                <w:bCs/>
                <w:color w:val="000000"/>
                <w:kern w:val="0"/>
                <w:szCs w:val="18"/>
              </w:rPr>
              <w:t>—&gt;</w:t>
            </w:r>
            <w:r>
              <w:rPr>
                <w:rFonts w:hint="eastAsia" w:ascii="宋体" w:hAnsi="宋体" w:eastAsia="宋体" w:cs="宋体"/>
                <w:bCs/>
                <w:color w:val="000000"/>
                <w:kern w:val="0"/>
                <w:szCs w:val="18"/>
              </w:rPr>
              <w:t>信美</w:t>
            </w:r>
          </w:p>
        </w:tc>
        <w:tc>
          <w:tcPr>
            <w:tcW w:w="974" w:type="dxa"/>
          </w:tcPr>
          <w:p>
            <w:pPr>
              <w:widowControl/>
              <w:ind w:firstLine="0" w:firstLineChars="0"/>
              <w:jc w:val="left"/>
              <w:rPr>
                <w:rFonts w:ascii="宋体" w:hAnsi="宋体" w:eastAsia="宋体" w:cs="宋体"/>
                <w:color w:val="000000"/>
                <w:kern w:val="0"/>
                <w:szCs w:val="18"/>
              </w:rPr>
            </w:pPr>
            <w:r>
              <w:rPr>
                <w:rFonts w:hint="eastAsia" w:ascii="宋体" w:hAnsi="宋体" w:eastAsia="宋体" w:cs="宋体"/>
                <w:color w:val="000000"/>
                <w:kern w:val="0"/>
                <w:szCs w:val="18"/>
              </w:rPr>
              <w:t>推送</w:t>
            </w:r>
          </w:p>
        </w:tc>
        <w:tc>
          <w:tcPr>
            <w:tcW w:w="1754" w:type="dxa"/>
          </w:tcPr>
          <w:p>
            <w:pPr>
              <w:widowControl/>
              <w:snapToGrid w:val="0"/>
              <w:ind w:firstLine="0" w:firstLineChars="0"/>
              <w:jc w:val="left"/>
              <w:rPr>
                <w:rFonts w:ascii="宋体" w:hAnsi="宋体" w:eastAsia="宋体" w:cs="宋体"/>
                <w:color w:val="000000"/>
                <w:kern w:val="0"/>
                <w:szCs w:val="18"/>
              </w:rPr>
            </w:pPr>
            <w:r>
              <w:rPr>
                <w:rFonts w:hint="eastAsia" w:ascii="宋体" w:hAnsi="宋体" w:eastAsia="宋体" w:cs="宋体"/>
                <w:color w:val="000000"/>
                <w:kern w:val="0"/>
                <w:szCs w:val="18"/>
              </w:rPr>
              <w:t>参见接口规范（章节8相关文档）</w:t>
            </w:r>
          </w:p>
        </w:tc>
        <w:tc>
          <w:tcPr>
            <w:tcW w:w="1878" w:type="dxa"/>
          </w:tcPr>
          <w:p>
            <w:pPr>
              <w:widowControl/>
              <w:ind w:firstLine="0" w:firstLineChars="0"/>
              <w:jc w:val="left"/>
              <w:rPr>
                <w:rFonts w:ascii="宋体" w:hAnsi="宋体" w:eastAsia="宋体" w:cs="宋体"/>
                <w:color w:val="000000"/>
                <w:kern w:val="0"/>
                <w:szCs w:val="18"/>
              </w:rPr>
            </w:pPr>
            <w:r>
              <w:rPr>
                <w:rFonts w:hint="eastAsia" w:ascii="宋体" w:hAnsi="宋体" w:eastAsia="宋体" w:cs="宋体"/>
                <w:color w:val="000000"/>
                <w:kern w:val="0"/>
                <w:szCs w:val="18"/>
              </w:rPr>
              <w:t>约定业务完成次日</w:t>
            </w:r>
          </w:p>
        </w:tc>
        <w:tc>
          <w:tcPr>
            <w:tcW w:w="1224" w:type="dxa"/>
          </w:tcPr>
          <w:p>
            <w:pPr>
              <w:ind w:firstLine="0" w:firstLineChars="0"/>
              <w:jc w:val="left"/>
              <w:rPr>
                <w:rFonts w:ascii="宋体" w:hAnsi="宋体" w:eastAsia="宋体"/>
                <w:szCs w:val="18"/>
              </w:rPr>
            </w:pPr>
            <w:r>
              <w:rPr>
                <w:rFonts w:hint="eastAsia" w:ascii="宋体" w:hAnsi="宋体" w:eastAsia="宋体"/>
                <w:szCs w:val="18"/>
              </w:rPr>
              <w:t>3</w:t>
            </w:r>
            <w:r>
              <w:rPr>
                <w:rFonts w:ascii="宋体" w:hAnsi="宋体" w:eastAsia="宋体"/>
                <w:szCs w:val="18"/>
              </w:rPr>
              <w:t>.5.3.7</w:t>
            </w:r>
          </w:p>
          <w:p>
            <w:pPr>
              <w:ind w:firstLine="0" w:firstLineChars="0"/>
              <w:jc w:val="left"/>
              <w:rPr>
                <w:rFonts w:ascii="宋体" w:hAnsi="宋体" w:eastAsia="宋体"/>
                <w:szCs w:val="18"/>
              </w:rPr>
            </w:pPr>
            <w:r>
              <w:rPr>
                <w:rFonts w:hint="eastAsia" w:ascii="宋体" w:hAnsi="宋体" w:eastAsia="宋体"/>
              </w:rPr>
              <w:t>收付系统银行历史明细对账码补推接口</w:t>
            </w:r>
          </w:p>
        </w:tc>
        <w:tc>
          <w:tcPr>
            <w:tcW w:w="1224" w:type="dxa"/>
          </w:tcPr>
          <w:p>
            <w:pPr>
              <w:widowControl/>
              <w:ind w:firstLine="0" w:firstLineChars="0"/>
              <w:jc w:val="left"/>
              <w:rPr>
                <w:rFonts w:ascii="宋体" w:hAnsi="宋体" w:eastAsia="宋体" w:cs="宋体"/>
                <w:color w:val="000000"/>
                <w:kern w:val="0"/>
                <w:szCs w:val="18"/>
              </w:rPr>
            </w:pPr>
            <w:r>
              <w:rPr>
                <w:rFonts w:hint="eastAsia" w:ascii="宋体" w:hAnsi="宋体" w:eastAsia="宋体" w:cs="宋体"/>
                <w:color w:val="000000"/>
                <w:kern w:val="0"/>
                <w:szCs w:val="18"/>
              </w:rPr>
              <w:t>-</w:t>
            </w:r>
          </w:p>
        </w:tc>
      </w:tr>
    </w:tbl>
    <w:p>
      <w:pPr>
        <w:ind w:firstLine="0" w:firstLineChars="0"/>
      </w:pPr>
    </w:p>
    <w:p>
      <w:pPr>
        <w:pStyle w:val="6"/>
        <w:numPr>
          <w:ilvl w:val="0"/>
          <w:numId w:val="27"/>
        </w:numPr>
        <w:ind w:right="180"/>
        <w:rPr>
          <w:rFonts w:eastAsia="黑体" w:asciiTheme="majorHAnsi" w:hAnsiTheme="majorHAnsi"/>
          <w:b/>
        </w:rPr>
      </w:pPr>
      <w:r>
        <w:rPr>
          <w:rFonts w:hint="eastAsia"/>
          <w:b/>
        </w:rPr>
        <w:t>其他说明</w:t>
      </w:r>
    </w:p>
    <w:p>
      <w:pPr>
        <w:ind w:firstLine="0" w:firstLineChars="0"/>
        <w:rPr>
          <w:rFonts w:ascii="宋体" w:hAnsi="宋体" w:eastAsia="宋体"/>
          <w:szCs w:val="18"/>
        </w:rPr>
      </w:pPr>
      <w:r>
        <w:rPr>
          <w:rFonts w:hint="eastAsia" w:ascii="宋体" w:hAnsi="宋体" w:eastAsia="宋体"/>
        </w:rPr>
        <w:t xml:space="preserve"> 根据关联字段处理银行账单明细数据与SAP数据的对账</w:t>
      </w:r>
    </w:p>
    <w:p>
      <w:pPr>
        <w:pStyle w:val="3"/>
        <w:numPr>
          <w:ilvl w:val="1"/>
          <w:numId w:val="5"/>
        </w:numPr>
        <w:ind w:left="284" w:right="180" w:hanging="284"/>
      </w:pPr>
      <w:r>
        <w:rPr>
          <w:rFonts w:hint="eastAsia"/>
        </w:rPr>
        <w:t>账务</w:t>
      </w:r>
    </w:p>
    <w:p>
      <w:pPr>
        <w:pStyle w:val="36"/>
        <w:keepNext/>
        <w:keepLines/>
        <w:numPr>
          <w:ilvl w:val="1"/>
          <w:numId w:val="1"/>
        </w:numPr>
        <w:spacing w:before="260" w:after="260" w:line="416" w:lineRule="auto"/>
        <w:ind w:firstLine="0" w:firstLineChars="0"/>
        <w:outlineLvl w:val="1"/>
        <w:rPr>
          <w:rFonts w:asciiTheme="majorHAnsi" w:hAnsiTheme="majorHAnsi" w:cstheme="majorBidi"/>
          <w:b/>
          <w:bCs/>
          <w:vanish/>
          <w:sz w:val="21"/>
          <w:szCs w:val="32"/>
        </w:rPr>
      </w:pPr>
    </w:p>
    <w:p>
      <w:pPr>
        <w:pStyle w:val="4"/>
        <w:numPr>
          <w:ilvl w:val="0"/>
          <w:numId w:val="28"/>
        </w:numPr>
        <w:ind w:left="284" w:right="180" w:hanging="284"/>
        <w:rPr>
          <w:b/>
        </w:rPr>
      </w:pPr>
      <w:r>
        <w:rPr>
          <w:rFonts w:hint="eastAsia"/>
          <w:b/>
        </w:rPr>
        <w:t>账号信息变更</w:t>
      </w:r>
    </w:p>
    <w:p>
      <w:pPr>
        <w:pStyle w:val="6"/>
        <w:numPr>
          <w:ilvl w:val="3"/>
          <w:numId w:val="29"/>
        </w:numPr>
        <w:ind w:left="284" w:right="180" w:hanging="284"/>
        <w:rPr>
          <w:b/>
        </w:rPr>
      </w:pPr>
      <w:r>
        <w:rPr>
          <w:rFonts w:hint="eastAsia"/>
          <w:b/>
        </w:rPr>
        <w:t>新增账户</w:t>
      </w:r>
    </w:p>
    <w:p>
      <w:pPr>
        <w:pStyle w:val="7"/>
        <w:ind w:left="284" w:right="180" w:hanging="284"/>
        <w:jc w:val="both"/>
      </w:pPr>
      <w:r>
        <w:rPr>
          <w:rFonts w:hint="eastAsia"/>
        </w:rPr>
        <w:t>功能简述</w:t>
      </w:r>
    </w:p>
    <w:p>
      <w:pPr>
        <w:ind w:firstLine="360"/>
        <w:rPr>
          <w:rFonts w:ascii="宋体" w:hAnsi="宋体" w:eastAsia="宋体"/>
        </w:rPr>
      </w:pPr>
      <w:r>
        <w:rPr>
          <w:rFonts w:hint="eastAsia" w:ascii="宋体" w:hAnsi="宋体" w:eastAsia="宋体"/>
        </w:rPr>
        <w:t>信美账户管理模块收到资金平台（BR）推送的账户信息，需要推送给账务模块，账务模块相关功能更新账户信息。</w:t>
      </w:r>
    </w:p>
    <w:p>
      <w:pPr>
        <w:pStyle w:val="7"/>
        <w:ind w:left="284" w:right="180" w:hanging="284"/>
        <w:jc w:val="both"/>
      </w:pPr>
      <w:r>
        <w:rPr>
          <w:rFonts w:hint="eastAsia"/>
        </w:rPr>
        <w:t>业务流程</w:t>
      </w:r>
    </w:p>
    <w:p>
      <w:pPr>
        <w:ind w:firstLine="360"/>
        <w:rPr>
          <w:rFonts w:ascii="宋体" w:hAnsi="宋体" w:eastAsia="宋体"/>
        </w:rPr>
      </w:pPr>
      <w:r>
        <w:object>
          <v:shape id="_x0000_i1029" o:spt="75" type="#_x0000_t75" style="height:325.45pt;width:406.65pt;" o:ole="t" filled="f" o:preferrelative="t" stroked="f" coordsize="21600,21600">
            <v:path/>
            <v:fill on="f" focussize="0,0"/>
            <v:stroke on="f" joinstyle="miter"/>
            <v:imagedata r:id="rId24" o:title=""/>
            <o:lock v:ext="edit" aspectratio="t"/>
            <w10:wrap type="none"/>
            <w10:anchorlock/>
          </v:shape>
          <o:OLEObject Type="Embed" ProgID="Visio.Drawing.15" ShapeID="_x0000_i1029" DrawAspect="Content" ObjectID="_1468075729" r:id="rId23">
            <o:LockedField>false</o:LockedField>
          </o:OLEObject>
        </w:object>
      </w:r>
      <w:r>
        <w:rPr>
          <w:rFonts w:hint="eastAsia" w:ascii="宋体" w:hAnsi="宋体" w:eastAsia="宋体"/>
        </w:rPr>
        <w:t>业务流程说明：</w:t>
      </w:r>
    </w:p>
    <w:p>
      <w:pPr>
        <w:pStyle w:val="36"/>
        <w:numPr>
          <w:ilvl w:val="0"/>
          <w:numId w:val="8"/>
        </w:numPr>
        <w:ind w:firstLineChars="0"/>
        <w:rPr>
          <w:rFonts w:ascii="宋体" w:hAnsi="宋体" w:eastAsia="宋体"/>
        </w:rPr>
      </w:pPr>
      <w:r>
        <w:rPr>
          <w:rFonts w:hint="eastAsia" w:ascii="宋体" w:hAnsi="宋体" w:eastAsia="宋体"/>
        </w:rPr>
        <w:t>财务用户在资金平台（BR）维护账户信息成功后，资金系统（BR）将账户信息同步给信美账户管理。</w:t>
      </w:r>
    </w:p>
    <w:p>
      <w:pPr>
        <w:pStyle w:val="36"/>
        <w:numPr>
          <w:ilvl w:val="0"/>
          <w:numId w:val="8"/>
        </w:numPr>
        <w:ind w:firstLineChars="0"/>
        <w:rPr>
          <w:rFonts w:ascii="宋体" w:hAnsi="宋体" w:eastAsia="宋体"/>
        </w:rPr>
      </w:pPr>
      <w:r>
        <w:rPr>
          <w:rFonts w:hint="eastAsia" w:ascii="宋体" w:hAnsi="宋体" w:eastAsia="宋体"/>
        </w:rPr>
        <w:t>账户管理将账户信息同步给账务模块，需要根据更新的账户信息做相应的功能的账户的信息更新。</w:t>
      </w:r>
    </w:p>
    <w:p>
      <w:pPr>
        <w:pStyle w:val="7"/>
        <w:ind w:left="284" w:right="180" w:hanging="284"/>
        <w:jc w:val="both"/>
      </w:pPr>
      <w:r>
        <w:rPr>
          <w:rFonts w:hint="eastAsia"/>
        </w:rPr>
        <w:t>主要交互接口</w:t>
      </w:r>
    </w:p>
    <w:tbl>
      <w:tblPr>
        <w:tblStyle w:val="29"/>
        <w:tblW w:w="80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1"/>
        <w:gridCol w:w="1761"/>
        <w:gridCol w:w="1701"/>
        <w:gridCol w:w="26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5" w:hRule="atLeast"/>
        </w:trPr>
        <w:tc>
          <w:tcPr>
            <w:tcW w:w="1921" w:type="dxa"/>
            <w:shd w:val="clear" w:color="auto" w:fill="9CC2E5" w:themeFill="accent1" w:themeFillTint="99"/>
            <w:vAlign w:val="center"/>
          </w:tcPr>
          <w:p>
            <w:pPr>
              <w:widowControl/>
              <w:ind w:firstLine="0" w:firstLineChars="0"/>
              <w:jc w:val="center"/>
              <w:rPr>
                <w:rFonts w:ascii="宋体" w:hAnsi="宋体" w:eastAsia="宋体" w:cs="宋体"/>
                <w:bCs/>
                <w:color w:val="000000"/>
                <w:kern w:val="0"/>
                <w:szCs w:val="18"/>
              </w:rPr>
            </w:pPr>
            <w:r>
              <w:rPr>
                <w:rFonts w:hint="eastAsia" w:ascii="宋体" w:hAnsi="宋体" w:eastAsia="宋体" w:cs="宋体"/>
                <w:bCs/>
                <w:color w:val="000000"/>
                <w:kern w:val="0"/>
                <w:szCs w:val="18"/>
              </w:rPr>
              <w:t>同步对象</w:t>
            </w:r>
          </w:p>
        </w:tc>
        <w:tc>
          <w:tcPr>
            <w:tcW w:w="1761" w:type="dxa"/>
            <w:shd w:val="clear" w:color="auto" w:fill="9CC2E5" w:themeFill="accent1" w:themeFillTint="99"/>
            <w:vAlign w:val="center"/>
          </w:tcPr>
          <w:p>
            <w:pPr>
              <w:widowControl/>
              <w:ind w:firstLine="0" w:firstLineChars="0"/>
              <w:jc w:val="center"/>
              <w:rPr>
                <w:rFonts w:ascii="宋体" w:hAnsi="宋体" w:eastAsia="宋体" w:cs="宋体"/>
                <w:bCs/>
                <w:color w:val="000000"/>
                <w:kern w:val="0"/>
                <w:szCs w:val="18"/>
              </w:rPr>
            </w:pPr>
            <w:r>
              <w:rPr>
                <w:rFonts w:hint="eastAsia" w:ascii="宋体" w:hAnsi="宋体" w:eastAsia="宋体" w:cs="宋体"/>
                <w:bCs/>
                <w:color w:val="000000"/>
                <w:kern w:val="0"/>
                <w:szCs w:val="18"/>
              </w:rPr>
              <w:t>同步节点</w:t>
            </w:r>
          </w:p>
        </w:tc>
        <w:tc>
          <w:tcPr>
            <w:tcW w:w="1701" w:type="dxa"/>
            <w:shd w:val="clear" w:color="auto" w:fill="9CC2E5" w:themeFill="accent1" w:themeFillTint="99"/>
            <w:vAlign w:val="center"/>
          </w:tcPr>
          <w:p>
            <w:pPr>
              <w:widowControl/>
              <w:ind w:firstLine="0" w:firstLineChars="0"/>
              <w:jc w:val="center"/>
              <w:rPr>
                <w:rFonts w:ascii="宋体" w:hAnsi="宋体" w:eastAsia="宋体" w:cs="宋体"/>
                <w:bCs/>
                <w:color w:val="000000"/>
                <w:kern w:val="0"/>
                <w:szCs w:val="18"/>
              </w:rPr>
            </w:pPr>
            <w:r>
              <w:rPr>
                <w:rFonts w:hint="eastAsia" w:ascii="宋体" w:hAnsi="宋体" w:eastAsia="宋体" w:cs="宋体"/>
                <w:bCs/>
                <w:color w:val="000000"/>
                <w:kern w:val="0"/>
                <w:szCs w:val="18"/>
              </w:rPr>
              <w:t>同步字段及其规则</w:t>
            </w:r>
          </w:p>
        </w:tc>
        <w:tc>
          <w:tcPr>
            <w:tcW w:w="2692" w:type="dxa"/>
            <w:shd w:val="clear" w:color="auto" w:fill="9CC2E5" w:themeFill="accent1" w:themeFillTint="99"/>
            <w:vAlign w:val="center"/>
          </w:tcPr>
          <w:p>
            <w:pPr>
              <w:widowControl/>
              <w:ind w:firstLine="0" w:firstLineChars="0"/>
              <w:jc w:val="center"/>
              <w:rPr>
                <w:rFonts w:ascii="宋体" w:hAnsi="宋体" w:eastAsia="宋体" w:cs="宋体"/>
                <w:bCs/>
                <w:color w:val="000000"/>
                <w:kern w:val="0"/>
                <w:szCs w:val="18"/>
              </w:rPr>
            </w:pPr>
            <w:r>
              <w:rPr>
                <w:rFonts w:hint="eastAsia" w:ascii="宋体" w:hAnsi="宋体" w:eastAsia="宋体" w:cs="宋体"/>
                <w:bCs/>
                <w:color w:val="000000"/>
                <w:kern w:val="0"/>
                <w:szCs w:val="18"/>
              </w:rPr>
              <w:t>时效要求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widowControl/>
              <w:ind w:firstLine="0" w:firstLineChars="0"/>
              <w:jc w:val="left"/>
              <w:rPr>
                <w:rFonts w:ascii="宋体" w:hAnsi="宋体" w:eastAsia="宋体" w:cs="宋体"/>
                <w:bCs/>
                <w:color w:val="000000"/>
                <w:kern w:val="0"/>
                <w:szCs w:val="18"/>
              </w:rPr>
            </w:pPr>
            <w:r>
              <w:rPr>
                <w:rFonts w:hint="eastAsia" w:ascii="宋体" w:hAnsi="宋体" w:eastAsia="宋体" w:cs="宋体"/>
                <w:bCs/>
                <w:color w:val="000000"/>
                <w:kern w:val="0"/>
                <w:szCs w:val="18"/>
              </w:rPr>
              <w:t>账户管理</w:t>
            </w:r>
            <w:r>
              <w:rPr>
                <w:rFonts w:ascii="宋体" w:hAnsi="宋体" w:eastAsia="宋体" w:cs="宋体"/>
                <w:bCs/>
                <w:color w:val="000000"/>
                <w:kern w:val="0"/>
                <w:szCs w:val="18"/>
              </w:rPr>
              <w:t>—&gt;</w:t>
            </w:r>
            <w:r>
              <w:rPr>
                <w:rFonts w:hint="eastAsia" w:ascii="宋体" w:hAnsi="宋体" w:eastAsia="宋体" w:cs="宋体"/>
                <w:bCs/>
                <w:color w:val="000000"/>
                <w:kern w:val="0"/>
                <w:szCs w:val="18"/>
              </w:rPr>
              <w:t>对账</w:t>
            </w:r>
          </w:p>
        </w:tc>
        <w:tc>
          <w:tcPr>
            <w:tcW w:w="1761" w:type="dxa"/>
          </w:tcPr>
          <w:p>
            <w:pPr>
              <w:widowControl/>
              <w:ind w:firstLine="0" w:firstLineChars="0"/>
              <w:jc w:val="left"/>
              <w:rPr>
                <w:rFonts w:ascii="宋体" w:hAnsi="宋体" w:eastAsia="宋体" w:cs="宋体"/>
                <w:color w:val="000000"/>
                <w:kern w:val="0"/>
                <w:szCs w:val="18"/>
              </w:rPr>
            </w:pPr>
            <w:r>
              <w:rPr>
                <w:rFonts w:hint="eastAsia" w:ascii="宋体" w:hAnsi="宋体" w:eastAsia="宋体" w:cs="Arial"/>
                <w:szCs w:val="18"/>
              </w:rPr>
              <w:t>通知</w:t>
            </w:r>
          </w:p>
        </w:tc>
        <w:tc>
          <w:tcPr>
            <w:tcW w:w="1701" w:type="dxa"/>
          </w:tcPr>
          <w:p>
            <w:pPr>
              <w:widowControl/>
              <w:snapToGrid w:val="0"/>
              <w:ind w:firstLine="0" w:firstLineChars="0"/>
              <w:jc w:val="left"/>
              <w:rPr>
                <w:rFonts w:ascii="宋体" w:hAnsi="宋体" w:eastAsia="宋体" w:cs="宋体"/>
                <w:color w:val="000000"/>
                <w:kern w:val="0"/>
                <w:szCs w:val="18"/>
              </w:rPr>
            </w:pPr>
          </w:p>
        </w:tc>
        <w:tc>
          <w:tcPr>
            <w:tcW w:w="2692" w:type="dxa"/>
          </w:tcPr>
          <w:p>
            <w:pPr>
              <w:widowControl/>
              <w:ind w:firstLine="0" w:firstLineChars="0"/>
              <w:jc w:val="left"/>
              <w:rPr>
                <w:rFonts w:ascii="宋体" w:hAnsi="宋体" w:eastAsia="宋体" w:cs="宋体"/>
                <w:color w:val="000000"/>
                <w:kern w:val="0"/>
                <w:szCs w:val="18"/>
              </w:rPr>
            </w:pPr>
            <w:r>
              <w:rPr>
                <w:rFonts w:hint="eastAsia" w:ascii="宋体" w:hAnsi="宋体" w:eastAsia="宋体" w:cs="宋体"/>
                <w:color w:val="000000"/>
                <w:kern w:val="0"/>
                <w:szCs w:val="18"/>
              </w:rPr>
              <w:t>实时</w:t>
            </w:r>
          </w:p>
        </w:tc>
      </w:tr>
    </w:tbl>
    <w:p>
      <w:pPr>
        <w:ind w:firstLine="360"/>
        <w:rPr>
          <w:rFonts w:ascii="宋体" w:hAnsi="宋体" w:eastAsia="宋体"/>
        </w:rPr>
      </w:pPr>
    </w:p>
    <w:p>
      <w:pPr>
        <w:ind w:firstLine="360"/>
        <w:rPr>
          <w:rFonts w:ascii="宋体" w:hAnsi="宋体" w:eastAsia="宋体"/>
        </w:rPr>
      </w:pPr>
      <w:r>
        <w:rPr>
          <w:rFonts w:hint="eastAsia" w:ascii="宋体" w:hAnsi="宋体" w:eastAsia="宋体"/>
        </w:rPr>
        <w:t>由信美账户管理模块同步给对账模块，通知内容及同步信息由内部技术双方约定。</w:t>
      </w:r>
    </w:p>
    <w:p>
      <w:pPr>
        <w:pStyle w:val="7"/>
        <w:ind w:left="284" w:right="180" w:hanging="284"/>
        <w:jc w:val="both"/>
      </w:pPr>
      <w:r>
        <w:rPr>
          <w:rFonts w:hint="eastAsia"/>
        </w:rPr>
        <w:t>其他说明</w:t>
      </w:r>
    </w:p>
    <w:p>
      <w:pPr>
        <w:ind w:firstLine="360"/>
        <w:rPr>
          <w:rFonts w:ascii="宋体" w:hAnsi="宋体" w:eastAsia="宋体"/>
        </w:rPr>
      </w:pPr>
      <w:r>
        <w:rPr>
          <w:rFonts w:hint="eastAsia" w:ascii="宋体" w:hAnsi="宋体" w:eastAsia="宋体"/>
        </w:rPr>
        <w:t>新增账户</w:t>
      </w:r>
      <w:r>
        <w:rPr>
          <w:rFonts w:hint="eastAsia" w:ascii="宋体" w:hAnsi="宋体" w:eastAsia="宋体"/>
          <w:color w:val="000000" w:themeColor="text1"/>
          <w:szCs w:val="18"/>
          <w14:textFill>
            <w14:solidFill>
              <w14:schemeClr w14:val="tx1"/>
            </w14:solidFill>
          </w14:textFill>
        </w:rPr>
        <w:t>（保融账户同步接口字段I</w:t>
      </w:r>
      <w:r>
        <w:rPr>
          <w:rFonts w:ascii="宋体" w:hAnsi="宋体" w:eastAsia="宋体"/>
          <w:color w:val="000000" w:themeColor="text1"/>
          <w:szCs w:val="18"/>
          <w14:textFill>
            <w14:solidFill>
              <w14:schemeClr w14:val="tx1"/>
            </w14:solidFill>
          </w14:textFill>
        </w:rPr>
        <w:t>saccount</w:t>
      </w:r>
      <w:r>
        <w:rPr>
          <w:rFonts w:hint="eastAsia" w:ascii="宋体" w:hAnsi="宋体" w:eastAsia="宋体"/>
          <w:color w:val="000000" w:themeColor="text1"/>
          <w:szCs w:val="18"/>
          <w14:textFill>
            <w14:solidFill>
              <w14:schemeClr w14:val="tx1"/>
            </w14:solidFill>
          </w14:textFill>
        </w:rPr>
        <w:t>为‘是’需要再记账模块增加该账号）</w:t>
      </w:r>
      <w:r>
        <w:rPr>
          <w:rFonts w:hint="eastAsia" w:ascii="宋体" w:hAnsi="宋体" w:eastAsia="宋体"/>
        </w:rPr>
        <w:t>跟业务有关联，记账规则无法统一处理，因此在新增账户时不统一生成记账规则。</w:t>
      </w:r>
    </w:p>
    <w:p>
      <w:pPr>
        <w:pStyle w:val="6"/>
        <w:numPr>
          <w:ilvl w:val="3"/>
          <w:numId w:val="29"/>
        </w:numPr>
        <w:ind w:left="284" w:right="180" w:hanging="284"/>
        <w:rPr>
          <w:b/>
        </w:rPr>
      </w:pPr>
      <w:r>
        <w:rPr>
          <w:rFonts w:hint="eastAsia"/>
          <w:b/>
        </w:rPr>
        <w:t>销户</w:t>
      </w:r>
    </w:p>
    <w:p>
      <w:pPr>
        <w:pStyle w:val="7"/>
        <w:ind w:left="281" w:right="180" w:hanging="282" w:hangingChars="134"/>
      </w:pPr>
      <w:r>
        <w:rPr>
          <w:rFonts w:hint="eastAsia"/>
        </w:rPr>
        <w:t>功能简述</w:t>
      </w:r>
    </w:p>
    <w:p>
      <w:pPr>
        <w:ind w:firstLine="360"/>
        <w:rPr>
          <w:rFonts w:ascii="宋体" w:hAnsi="宋体" w:eastAsia="宋体"/>
        </w:rPr>
      </w:pPr>
      <w:r>
        <w:rPr>
          <w:rFonts w:hint="eastAsia" w:ascii="宋体" w:hAnsi="宋体" w:eastAsia="宋体"/>
        </w:rPr>
        <w:t>信美账户管理模块收到资金平台（BR）推送的账户信息，需要推送给账务模块，账务模块相关功能更新账户信息。</w:t>
      </w:r>
    </w:p>
    <w:p>
      <w:pPr>
        <w:pStyle w:val="7"/>
        <w:ind w:left="281" w:right="180" w:hanging="282" w:hangingChars="134"/>
      </w:pPr>
      <w:r>
        <w:rPr>
          <w:rFonts w:hint="eastAsia"/>
        </w:rPr>
        <w:t>业务流程</w:t>
      </w:r>
    </w:p>
    <w:p>
      <w:pPr>
        <w:ind w:firstLine="360"/>
        <w:rPr>
          <w:rFonts w:ascii="宋体" w:hAnsi="宋体" w:eastAsia="宋体"/>
        </w:rPr>
      </w:pPr>
      <w:r>
        <w:rPr>
          <w:rFonts w:hint="eastAsia" w:ascii="宋体" w:hAnsi="宋体" w:eastAsia="宋体"/>
        </w:rPr>
        <w:t>同3</w:t>
      </w:r>
      <w:r>
        <w:rPr>
          <w:rFonts w:ascii="宋体" w:hAnsi="宋体" w:eastAsia="宋体"/>
        </w:rPr>
        <w:t>.4.1.1.2</w:t>
      </w:r>
      <w:r>
        <w:rPr>
          <w:rFonts w:hint="eastAsia" w:ascii="宋体" w:hAnsi="宋体" w:eastAsia="宋体"/>
        </w:rPr>
        <w:t>章节</w:t>
      </w:r>
    </w:p>
    <w:p>
      <w:pPr>
        <w:pStyle w:val="7"/>
        <w:ind w:left="281" w:right="180" w:hanging="282" w:hangingChars="134"/>
      </w:pPr>
      <w:r>
        <w:rPr>
          <w:rFonts w:hint="eastAsia"/>
        </w:rPr>
        <w:t>主要交互接口</w:t>
      </w:r>
    </w:p>
    <w:p>
      <w:pPr>
        <w:ind w:firstLine="360"/>
        <w:rPr>
          <w:rFonts w:ascii="宋体" w:hAnsi="宋体" w:eastAsia="宋体"/>
        </w:rPr>
      </w:pPr>
      <w:r>
        <w:rPr>
          <w:rFonts w:hint="eastAsia" w:ascii="宋体" w:hAnsi="宋体" w:eastAsia="宋体"/>
        </w:rPr>
        <w:t>同3</w:t>
      </w:r>
      <w:r>
        <w:rPr>
          <w:rFonts w:ascii="宋体" w:hAnsi="宋体" w:eastAsia="宋体"/>
        </w:rPr>
        <w:t>.4.1.1.3</w:t>
      </w:r>
      <w:r>
        <w:rPr>
          <w:rFonts w:hint="eastAsia" w:ascii="宋体" w:hAnsi="宋体" w:eastAsia="宋体"/>
        </w:rPr>
        <w:t>章节</w:t>
      </w:r>
    </w:p>
    <w:p>
      <w:pPr>
        <w:pStyle w:val="7"/>
        <w:ind w:left="281" w:right="180" w:hanging="282" w:hangingChars="134"/>
      </w:pPr>
      <w:r>
        <w:rPr>
          <w:rFonts w:hint="eastAsia"/>
        </w:rPr>
        <w:t>其他说明</w:t>
      </w:r>
    </w:p>
    <w:p>
      <w:pPr>
        <w:ind w:firstLine="360"/>
        <w:rPr>
          <w:rFonts w:ascii="宋体" w:hAnsi="宋体" w:eastAsia="宋体"/>
        </w:rPr>
      </w:pPr>
      <w:r>
        <w:rPr>
          <w:rFonts w:hint="eastAsia" w:ascii="宋体" w:hAnsi="宋体" w:eastAsia="宋体"/>
        </w:rPr>
        <w:t>销户的次月账号对应的记账规则状态为不可用。</w:t>
      </w:r>
    </w:p>
    <w:p>
      <w:pPr>
        <w:pStyle w:val="6"/>
        <w:numPr>
          <w:ilvl w:val="3"/>
          <w:numId w:val="29"/>
        </w:numPr>
        <w:ind w:left="284" w:right="180" w:hanging="284"/>
        <w:rPr>
          <w:b/>
        </w:rPr>
      </w:pPr>
      <w:r>
        <w:rPr>
          <w:rFonts w:hint="eastAsia"/>
          <w:b/>
        </w:rPr>
        <w:t>账户变更</w:t>
      </w:r>
    </w:p>
    <w:p>
      <w:pPr>
        <w:pStyle w:val="7"/>
        <w:ind w:left="284" w:right="180" w:hanging="284"/>
      </w:pPr>
      <w:r>
        <w:rPr>
          <w:rFonts w:hint="eastAsia"/>
        </w:rPr>
        <w:t>功能简述</w:t>
      </w:r>
    </w:p>
    <w:p>
      <w:pPr>
        <w:ind w:firstLine="360"/>
        <w:rPr>
          <w:rFonts w:ascii="宋体" w:hAnsi="宋体" w:eastAsia="宋体"/>
        </w:rPr>
      </w:pPr>
      <w:r>
        <w:rPr>
          <w:rFonts w:hint="eastAsia" w:ascii="宋体" w:hAnsi="宋体" w:eastAsia="宋体"/>
        </w:rPr>
        <w:t>信美账户管理模块收到资金平台（BR）推送的账户信息，需要推送给账务模块，账务模块相关功能更新账户信息。</w:t>
      </w:r>
    </w:p>
    <w:p>
      <w:pPr>
        <w:pStyle w:val="7"/>
        <w:ind w:left="284" w:right="180" w:hanging="284"/>
      </w:pPr>
      <w:r>
        <w:rPr>
          <w:rFonts w:hint="eastAsia"/>
        </w:rPr>
        <w:t>业务流程</w:t>
      </w:r>
    </w:p>
    <w:p>
      <w:pPr>
        <w:ind w:firstLine="360"/>
        <w:rPr>
          <w:rFonts w:ascii="宋体" w:hAnsi="宋体" w:eastAsia="宋体"/>
        </w:rPr>
      </w:pPr>
      <w:r>
        <w:rPr>
          <w:rFonts w:hint="eastAsia" w:ascii="宋体" w:hAnsi="宋体" w:eastAsia="宋体"/>
        </w:rPr>
        <w:t>同3</w:t>
      </w:r>
      <w:r>
        <w:rPr>
          <w:rFonts w:ascii="宋体" w:hAnsi="宋体" w:eastAsia="宋体"/>
        </w:rPr>
        <w:t>.4.1.1.2</w:t>
      </w:r>
      <w:r>
        <w:rPr>
          <w:rFonts w:hint="eastAsia" w:ascii="宋体" w:hAnsi="宋体" w:eastAsia="宋体"/>
        </w:rPr>
        <w:t>章节</w:t>
      </w:r>
    </w:p>
    <w:p>
      <w:pPr>
        <w:pStyle w:val="7"/>
        <w:ind w:left="284" w:right="180" w:hanging="284"/>
      </w:pPr>
      <w:r>
        <w:rPr>
          <w:rFonts w:hint="eastAsia"/>
        </w:rPr>
        <w:t>主要交互接口</w:t>
      </w:r>
    </w:p>
    <w:p>
      <w:pPr>
        <w:ind w:firstLine="360"/>
        <w:rPr>
          <w:rFonts w:ascii="宋体" w:hAnsi="宋体" w:eastAsia="宋体"/>
        </w:rPr>
      </w:pPr>
      <w:r>
        <w:rPr>
          <w:rFonts w:hint="eastAsia" w:ascii="宋体" w:hAnsi="宋体" w:eastAsia="宋体"/>
        </w:rPr>
        <w:t>同3</w:t>
      </w:r>
      <w:r>
        <w:rPr>
          <w:rFonts w:ascii="宋体" w:hAnsi="宋体" w:eastAsia="宋体"/>
        </w:rPr>
        <w:t>.</w:t>
      </w:r>
      <w:r>
        <w:rPr>
          <w:rFonts w:hint="eastAsia" w:ascii="宋体" w:hAnsi="宋体" w:eastAsia="宋体"/>
        </w:rPr>
        <w:t>3</w:t>
      </w:r>
      <w:r>
        <w:rPr>
          <w:rFonts w:ascii="宋体" w:hAnsi="宋体" w:eastAsia="宋体"/>
        </w:rPr>
        <w:t>.1.1.3</w:t>
      </w:r>
      <w:r>
        <w:rPr>
          <w:rFonts w:hint="eastAsia" w:ascii="宋体" w:hAnsi="宋体" w:eastAsia="宋体"/>
        </w:rPr>
        <w:t>章节</w:t>
      </w:r>
    </w:p>
    <w:p>
      <w:pPr>
        <w:pStyle w:val="7"/>
        <w:ind w:left="284" w:right="180" w:hanging="284"/>
      </w:pPr>
      <w:r>
        <w:rPr>
          <w:rFonts w:hint="eastAsia"/>
        </w:rPr>
        <w:t>其他说明</w:t>
      </w:r>
    </w:p>
    <w:p>
      <w:pPr>
        <w:ind w:firstLine="360"/>
        <w:rPr>
          <w:rFonts w:ascii="宋体" w:hAnsi="宋体" w:eastAsia="宋体"/>
        </w:rPr>
      </w:pPr>
      <w:r>
        <w:rPr>
          <w:rFonts w:hint="eastAsia" w:ascii="宋体" w:hAnsi="宋体" w:eastAsia="宋体"/>
        </w:rPr>
        <w:t>账户信息发生变化时导致账务记账规则需要调整，目前系统暂不支持自动调整记账规则，未提供配置化页面前如若账户信息发生变化需要变更记账规则时，由技术部门配合调整记账规则。</w:t>
      </w:r>
    </w:p>
    <w:p>
      <w:pPr>
        <w:pStyle w:val="4"/>
        <w:numPr>
          <w:ilvl w:val="0"/>
          <w:numId w:val="28"/>
        </w:numPr>
        <w:ind w:left="284" w:right="180" w:hanging="284"/>
        <w:rPr>
          <w:b/>
        </w:rPr>
      </w:pPr>
      <w:r>
        <w:rPr>
          <w:rFonts w:hint="eastAsia"/>
          <w:b/>
        </w:rPr>
        <w:t>资金调拨记账</w:t>
      </w:r>
    </w:p>
    <w:p>
      <w:pPr>
        <w:pStyle w:val="36"/>
        <w:keepNext/>
        <w:keepLines/>
        <w:numPr>
          <w:ilvl w:val="0"/>
          <w:numId w:val="30"/>
        </w:numPr>
        <w:spacing w:before="260" w:after="260" w:line="415" w:lineRule="auto"/>
        <w:ind w:firstLineChars="0"/>
        <w:outlineLvl w:val="2"/>
        <w:rPr>
          <w:rFonts w:eastAsia="黑体"/>
          <w:b/>
          <w:bCs/>
          <w:vanish/>
          <w:sz w:val="21"/>
          <w:szCs w:val="32"/>
        </w:rPr>
      </w:pPr>
    </w:p>
    <w:p>
      <w:pPr>
        <w:pStyle w:val="36"/>
        <w:keepNext/>
        <w:keepLines/>
        <w:numPr>
          <w:ilvl w:val="0"/>
          <w:numId w:val="30"/>
        </w:numPr>
        <w:spacing w:before="260" w:after="260" w:line="415" w:lineRule="auto"/>
        <w:ind w:firstLineChars="0"/>
        <w:outlineLvl w:val="2"/>
        <w:rPr>
          <w:rFonts w:eastAsia="黑体"/>
          <w:b/>
          <w:bCs/>
          <w:vanish/>
          <w:sz w:val="21"/>
          <w:szCs w:val="32"/>
        </w:rPr>
      </w:pPr>
    </w:p>
    <w:p>
      <w:pPr>
        <w:pStyle w:val="36"/>
        <w:keepNext/>
        <w:keepLines/>
        <w:numPr>
          <w:ilvl w:val="0"/>
          <w:numId w:val="30"/>
        </w:numPr>
        <w:spacing w:before="260" w:after="260" w:line="415" w:lineRule="auto"/>
        <w:ind w:firstLineChars="0"/>
        <w:outlineLvl w:val="2"/>
        <w:rPr>
          <w:rFonts w:eastAsia="黑体"/>
          <w:b/>
          <w:bCs/>
          <w:vanish/>
          <w:sz w:val="21"/>
          <w:szCs w:val="32"/>
        </w:rPr>
      </w:pPr>
    </w:p>
    <w:p>
      <w:pPr>
        <w:pStyle w:val="36"/>
        <w:keepNext/>
        <w:keepLines/>
        <w:numPr>
          <w:ilvl w:val="1"/>
          <w:numId w:val="30"/>
        </w:numPr>
        <w:spacing w:before="260" w:after="260" w:line="415" w:lineRule="auto"/>
        <w:ind w:firstLineChars="0"/>
        <w:outlineLvl w:val="2"/>
        <w:rPr>
          <w:rFonts w:eastAsia="黑体"/>
          <w:b/>
          <w:bCs/>
          <w:vanish/>
          <w:sz w:val="21"/>
          <w:szCs w:val="32"/>
        </w:rPr>
      </w:pPr>
    </w:p>
    <w:p>
      <w:pPr>
        <w:pStyle w:val="36"/>
        <w:keepNext/>
        <w:keepLines/>
        <w:numPr>
          <w:ilvl w:val="1"/>
          <w:numId w:val="30"/>
        </w:numPr>
        <w:spacing w:before="260" w:after="260" w:line="415" w:lineRule="auto"/>
        <w:ind w:firstLineChars="0"/>
        <w:outlineLvl w:val="2"/>
        <w:rPr>
          <w:rFonts w:eastAsia="黑体"/>
          <w:b/>
          <w:bCs/>
          <w:vanish/>
          <w:sz w:val="21"/>
          <w:szCs w:val="32"/>
        </w:rPr>
      </w:pPr>
    </w:p>
    <w:p>
      <w:pPr>
        <w:pStyle w:val="36"/>
        <w:keepNext/>
        <w:keepLines/>
        <w:numPr>
          <w:ilvl w:val="1"/>
          <w:numId w:val="30"/>
        </w:numPr>
        <w:spacing w:before="260" w:after="260" w:line="415" w:lineRule="auto"/>
        <w:ind w:firstLineChars="0"/>
        <w:outlineLvl w:val="2"/>
        <w:rPr>
          <w:rFonts w:eastAsia="黑体"/>
          <w:b/>
          <w:bCs/>
          <w:vanish/>
          <w:sz w:val="21"/>
          <w:szCs w:val="32"/>
        </w:rPr>
      </w:pPr>
    </w:p>
    <w:p>
      <w:pPr>
        <w:pStyle w:val="6"/>
        <w:numPr>
          <w:ilvl w:val="0"/>
          <w:numId w:val="31"/>
        </w:numPr>
        <w:ind w:left="284" w:right="180" w:hanging="284"/>
        <w:rPr>
          <w:b/>
        </w:rPr>
      </w:pPr>
      <w:r>
        <w:rPr>
          <w:rFonts w:hint="eastAsia"/>
          <w:b/>
        </w:rPr>
        <w:t xml:space="preserve">功能简述 </w:t>
      </w:r>
    </w:p>
    <w:p>
      <w:pPr>
        <w:ind w:firstLine="360"/>
        <w:rPr>
          <w:rFonts w:ascii="宋体" w:hAnsi="宋体" w:eastAsia="宋体"/>
        </w:rPr>
      </w:pPr>
      <w:r>
        <w:rPr>
          <w:rFonts w:hint="eastAsia" w:ascii="宋体" w:hAnsi="宋体" w:eastAsia="宋体"/>
        </w:rPr>
        <w:t>资金平台发生资金调拨（资金划拨、充值、提现、结算费、结息、）业务时，需要再业务完成（成功）后进行记账。</w:t>
      </w:r>
    </w:p>
    <w:p>
      <w:pPr>
        <w:pStyle w:val="6"/>
        <w:numPr>
          <w:ilvl w:val="0"/>
          <w:numId w:val="31"/>
        </w:numPr>
        <w:ind w:left="284" w:right="180" w:hanging="284"/>
        <w:rPr>
          <w:b/>
        </w:rPr>
      </w:pPr>
      <w:r>
        <w:rPr>
          <w:rFonts w:hint="eastAsia"/>
          <w:b/>
        </w:rPr>
        <w:t>业务流程</w:t>
      </w:r>
    </w:p>
    <w:p>
      <w:pPr>
        <w:ind w:firstLine="360"/>
      </w:pPr>
      <w:r>
        <w:object>
          <v:shape id="_x0000_i1030" o:spt="75" type="#_x0000_t75" style="height:364.6pt;width:414.7pt;" o:ole="t" filled="f" o:preferrelative="t" stroked="f" coordsize="21600,21600">
            <v:path/>
            <v:fill on="f" focussize="0,0"/>
            <v:stroke on="f" joinstyle="miter"/>
            <v:imagedata r:id="rId26" o:title=""/>
            <o:lock v:ext="edit" aspectratio="t"/>
            <w10:wrap type="none"/>
            <w10:anchorlock/>
          </v:shape>
          <o:OLEObject Type="Embed" ProgID="Visio.Drawing.15" ShapeID="_x0000_i1030" DrawAspect="Content" ObjectID="_1468075730" r:id="rId25">
            <o:LockedField>false</o:LockedField>
          </o:OLEObject>
        </w:object>
      </w:r>
    </w:p>
    <w:p>
      <w:pPr>
        <w:ind w:firstLine="360"/>
        <w:rPr>
          <w:rFonts w:ascii="宋体" w:hAnsi="宋体" w:eastAsia="宋体"/>
        </w:rPr>
      </w:pPr>
      <w:r>
        <w:rPr>
          <w:rFonts w:hint="eastAsia" w:ascii="宋体" w:hAnsi="宋体" w:eastAsia="宋体"/>
        </w:rPr>
        <w:t>业务流程说明：</w:t>
      </w:r>
    </w:p>
    <w:p>
      <w:pPr>
        <w:pStyle w:val="36"/>
        <w:numPr>
          <w:ilvl w:val="0"/>
          <w:numId w:val="32"/>
        </w:numPr>
        <w:ind w:firstLineChars="0"/>
        <w:rPr>
          <w:rFonts w:ascii="宋体" w:hAnsi="宋体" w:eastAsia="宋体"/>
        </w:rPr>
      </w:pPr>
      <w:r>
        <w:rPr>
          <w:rFonts w:ascii="宋体" w:hAnsi="宋体" w:eastAsia="宋体"/>
        </w:rPr>
        <w:t>ODPS</w:t>
      </w:r>
      <w:r>
        <w:rPr>
          <w:rFonts w:hint="eastAsia" w:ascii="宋体" w:hAnsi="宋体" w:eastAsia="宋体"/>
        </w:rPr>
        <w:t>系统抓取资金调拨的交易数据到ODPS系统，G</w:t>
      </w:r>
      <w:r>
        <w:rPr>
          <w:rFonts w:ascii="宋体" w:hAnsi="宋体" w:eastAsia="宋体"/>
        </w:rPr>
        <w:t>L2</w:t>
      </w:r>
      <w:r>
        <w:rPr>
          <w:rFonts w:hint="eastAsia" w:ascii="宋体" w:hAnsi="宋体" w:eastAsia="宋体"/>
        </w:rPr>
        <w:t>抓取</w:t>
      </w:r>
      <w:r>
        <w:rPr>
          <w:rFonts w:ascii="宋体" w:hAnsi="宋体" w:eastAsia="宋体"/>
        </w:rPr>
        <w:t>数据仓储</w:t>
      </w:r>
      <w:r>
        <w:rPr>
          <w:rFonts w:hint="eastAsia" w:ascii="宋体" w:hAnsi="宋体" w:eastAsia="宋体"/>
        </w:rPr>
        <w:t>数据进行记账。</w:t>
      </w:r>
    </w:p>
    <w:p>
      <w:pPr>
        <w:pStyle w:val="6"/>
        <w:numPr>
          <w:ilvl w:val="0"/>
          <w:numId w:val="31"/>
        </w:numPr>
        <w:ind w:left="284" w:right="180" w:hanging="284"/>
        <w:rPr>
          <w:b/>
        </w:rPr>
      </w:pPr>
      <w:r>
        <w:rPr>
          <w:rFonts w:hint="eastAsia"/>
          <w:b/>
        </w:rPr>
        <w:t>记账规则</w:t>
      </w:r>
    </w:p>
    <w:p>
      <w:pPr>
        <w:ind w:firstLine="360"/>
        <w:rPr>
          <w:rFonts w:ascii="宋体" w:hAnsi="宋体" w:eastAsia="宋体"/>
        </w:rPr>
      </w:pPr>
      <w:r>
        <w:rPr>
          <w:rFonts w:hint="eastAsia" w:ascii="宋体" w:hAnsi="宋体" w:eastAsia="宋体"/>
        </w:rPr>
        <w:t>见</w:t>
      </w:r>
      <w:r>
        <w:rPr>
          <w:rFonts w:ascii="宋体" w:hAnsi="宋体" w:eastAsia="宋体"/>
        </w:rPr>
        <w:t>8</w:t>
      </w:r>
      <w:r>
        <w:rPr>
          <w:rFonts w:hint="eastAsia" w:ascii="宋体" w:hAnsi="宋体" w:eastAsia="宋体"/>
        </w:rPr>
        <w:t>【相关文档】资金规则梳理.</w:t>
      </w:r>
      <w:r>
        <w:rPr>
          <w:rFonts w:ascii="宋体" w:hAnsi="宋体" w:eastAsia="宋体"/>
        </w:rPr>
        <w:t>xlsx</w:t>
      </w:r>
      <w:r>
        <w:rPr>
          <w:rFonts w:hint="eastAsia" w:ascii="宋体" w:hAnsi="宋体" w:eastAsia="宋体"/>
        </w:rPr>
        <w:t>附件内容</w:t>
      </w:r>
    </w:p>
    <w:p>
      <w:pPr>
        <w:pStyle w:val="6"/>
        <w:numPr>
          <w:ilvl w:val="0"/>
          <w:numId w:val="31"/>
        </w:numPr>
        <w:ind w:left="284" w:right="180" w:hanging="284"/>
        <w:rPr>
          <w:b/>
        </w:rPr>
      </w:pPr>
      <w:r>
        <w:rPr>
          <w:rFonts w:hint="eastAsia"/>
          <w:b/>
        </w:rPr>
        <w:t>主要交互/接口</w:t>
      </w:r>
    </w:p>
    <w:tbl>
      <w:tblPr>
        <w:tblStyle w:val="29"/>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975"/>
        <w:gridCol w:w="2407"/>
        <w:gridCol w:w="1224"/>
        <w:gridCol w:w="1224"/>
        <w:gridCol w:w="12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5" w:hRule="atLeast"/>
        </w:trPr>
        <w:tc>
          <w:tcPr>
            <w:tcW w:w="1242" w:type="dxa"/>
            <w:shd w:val="clear" w:color="auto" w:fill="9CC2E5" w:themeFill="accent1" w:themeFillTint="99"/>
            <w:vAlign w:val="center"/>
          </w:tcPr>
          <w:p>
            <w:pPr>
              <w:widowControl/>
              <w:ind w:firstLine="0" w:firstLineChars="0"/>
              <w:rPr>
                <w:rFonts w:ascii="宋体" w:hAnsi="宋体" w:eastAsia="宋体" w:cs="宋体"/>
                <w:bCs/>
                <w:color w:val="000000"/>
                <w:kern w:val="0"/>
                <w:szCs w:val="18"/>
              </w:rPr>
            </w:pPr>
            <w:r>
              <w:rPr>
                <w:rFonts w:hint="eastAsia" w:ascii="宋体" w:hAnsi="宋体" w:eastAsia="宋体" w:cs="宋体"/>
                <w:bCs/>
                <w:color w:val="000000"/>
                <w:kern w:val="0"/>
                <w:szCs w:val="18"/>
              </w:rPr>
              <w:t>同步对象</w:t>
            </w:r>
          </w:p>
        </w:tc>
        <w:tc>
          <w:tcPr>
            <w:tcW w:w="975" w:type="dxa"/>
            <w:shd w:val="clear" w:color="auto" w:fill="9CC2E5" w:themeFill="accent1" w:themeFillTint="99"/>
            <w:vAlign w:val="center"/>
          </w:tcPr>
          <w:p>
            <w:pPr>
              <w:widowControl/>
              <w:ind w:firstLine="0" w:firstLineChars="0"/>
              <w:jc w:val="center"/>
              <w:rPr>
                <w:rFonts w:ascii="宋体" w:hAnsi="宋体" w:eastAsia="宋体" w:cs="宋体"/>
                <w:bCs/>
                <w:color w:val="000000"/>
                <w:kern w:val="0"/>
                <w:szCs w:val="18"/>
              </w:rPr>
            </w:pPr>
            <w:r>
              <w:rPr>
                <w:rFonts w:hint="eastAsia" w:ascii="宋体" w:hAnsi="宋体" w:eastAsia="宋体" w:cs="宋体"/>
                <w:bCs/>
                <w:color w:val="000000"/>
                <w:kern w:val="0"/>
                <w:szCs w:val="18"/>
              </w:rPr>
              <w:t>同步节点</w:t>
            </w:r>
          </w:p>
        </w:tc>
        <w:tc>
          <w:tcPr>
            <w:tcW w:w="2407" w:type="dxa"/>
            <w:shd w:val="clear" w:color="auto" w:fill="9CC2E5" w:themeFill="accent1" w:themeFillTint="99"/>
            <w:vAlign w:val="center"/>
          </w:tcPr>
          <w:p>
            <w:pPr>
              <w:widowControl/>
              <w:ind w:firstLine="0" w:firstLineChars="0"/>
              <w:jc w:val="center"/>
              <w:rPr>
                <w:rFonts w:ascii="宋体" w:hAnsi="宋体" w:eastAsia="宋体" w:cs="宋体"/>
                <w:bCs/>
                <w:color w:val="000000"/>
                <w:kern w:val="0"/>
                <w:szCs w:val="18"/>
              </w:rPr>
            </w:pPr>
            <w:r>
              <w:rPr>
                <w:rFonts w:hint="eastAsia" w:ascii="宋体" w:hAnsi="宋体" w:eastAsia="宋体" w:cs="宋体"/>
                <w:bCs/>
                <w:color w:val="000000"/>
                <w:kern w:val="0"/>
                <w:szCs w:val="18"/>
              </w:rPr>
              <w:t>同步字段及其规则</w:t>
            </w:r>
          </w:p>
        </w:tc>
        <w:tc>
          <w:tcPr>
            <w:tcW w:w="1224" w:type="dxa"/>
            <w:shd w:val="clear" w:color="auto" w:fill="9CC2E5" w:themeFill="accent1" w:themeFillTint="99"/>
            <w:vAlign w:val="center"/>
          </w:tcPr>
          <w:p>
            <w:pPr>
              <w:widowControl/>
              <w:ind w:firstLine="0" w:firstLineChars="0"/>
              <w:jc w:val="center"/>
              <w:rPr>
                <w:rFonts w:ascii="宋体" w:hAnsi="宋体" w:eastAsia="宋体" w:cs="宋体"/>
                <w:bCs/>
                <w:color w:val="000000"/>
                <w:kern w:val="0"/>
                <w:szCs w:val="18"/>
              </w:rPr>
            </w:pPr>
            <w:r>
              <w:rPr>
                <w:rFonts w:hint="eastAsia" w:ascii="宋体" w:hAnsi="宋体" w:eastAsia="宋体" w:cs="宋体"/>
                <w:bCs/>
                <w:color w:val="000000"/>
                <w:kern w:val="0"/>
                <w:szCs w:val="18"/>
              </w:rPr>
              <w:t>时效要求</w:t>
            </w:r>
          </w:p>
        </w:tc>
        <w:tc>
          <w:tcPr>
            <w:tcW w:w="1224" w:type="dxa"/>
            <w:shd w:val="clear" w:color="auto" w:fill="9CC2E5" w:themeFill="accent1" w:themeFillTint="99"/>
          </w:tcPr>
          <w:p>
            <w:pPr>
              <w:widowControl/>
              <w:ind w:firstLine="0" w:firstLineChars="0"/>
              <w:rPr>
                <w:rFonts w:ascii="宋体" w:hAnsi="宋体" w:eastAsia="宋体" w:cs="宋体"/>
                <w:bCs/>
                <w:color w:val="000000"/>
                <w:kern w:val="0"/>
                <w:szCs w:val="18"/>
              </w:rPr>
            </w:pPr>
            <w:r>
              <w:rPr>
                <w:rFonts w:hint="eastAsia" w:ascii="宋体" w:hAnsi="宋体" w:eastAsia="宋体" w:cs="宋体"/>
                <w:bCs/>
                <w:color w:val="000000"/>
                <w:kern w:val="0"/>
                <w:szCs w:val="18"/>
              </w:rPr>
              <w:t>对应保融资金平台接口</w:t>
            </w:r>
          </w:p>
        </w:tc>
        <w:tc>
          <w:tcPr>
            <w:tcW w:w="1224" w:type="dxa"/>
            <w:shd w:val="clear" w:color="auto" w:fill="9CC2E5" w:themeFill="accent1" w:themeFillTint="99"/>
          </w:tcPr>
          <w:p>
            <w:pPr>
              <w:widowControl/>
              <w:ind w:firstLine="0" w:firstLineChars="0"/>
              <w:rPr>
                <w:rFonts w:ascii="宋体" w:hAnsi="宋体" w:eastAsia="宋体" w:cs="宋体"/>
                <w:bCs/>
                <w:color w:val="000000"/>
                <w:kern w:val="0"/>
                <w:szCs w:val="18"/>
              </w:rPr>
            </w:pPr>
            <w:r>
              <w:rPr>
                <w:rFonts w:hint="eastAsia" w:ascii="宋体" w:hAnsi="宋体" w:eastAsia="宋体" w:cs="宋体"/>
                <w:bCs/>
                <w:color w:val="000000"/>
                <w:kern w:val="0"/>
                <w:szCs w:val="18"/>
              </w:rPr>
              <w:t>对应保融资金平台功能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2" w:type="dxa"/>
          </w:tcPr>
          <w:p>
            <w:pPr>
              <w:widowControl/>
              <w:ind w:firstLine="0" w:firstLineChars="0"/>
              <w:jc w:val="left"/>
              <w:rPr>
                <w:rFonts w:ascii="宋体" w:hAnsi="宋体" w:eastAsia="宋体" w:cs="宋体"/>
                <w:bCs/>
                <w:color w:val="000000"/>
                <w:kern w:val="0"/>
                <w:szCs w:val="18"/>
              </w:rPr>
            </w:pPr>
            <w:r>
              <w:rPr>
                <w:rFonts w:hint="eastAsia" w:ascii="宋体" w:hAnsi="宋体" w:eastAsia="宋体" w:cs="宋体"/>
                <w:bCs/>
                <w:color w:val="000000"/>
                <w:kern w:val="0"/>
                <w:szCs w:val="18"/>
              </w:rPr>
              <w:t>信美</w:t>
            </w:r>
            <w:r>
              <w:rPr>
                <w:rFonts w:ascii="宋体" w:hAnsi="宋体" w:eastAsia="宋体" w:cs="宋体"/>
                <w:bCs/>
                <w:color w:val="000000"/>
                <w:kern w:val="0"/>
                <w:szCs w:val="18"/>
              </w:rPr>
              <w:t>—&gt;</w:t>
            </w:r>
            <w:r>
              <w:rPr>
                <w:rFonts w:hint="eastAsia" w:ascii="宋体" w:hAnsi="宋体" w:eastAsia="宋体" w:cs="宋体"/>
                <w:bCs/>
                <w:color w:val="000000"/>
                <w:kern w:val="0"/>
                <w:szCs w:val="18"/>
              </w:rPr>
              <w:t>保融</w:t>
            </w:r>
          </w:p>
        </w:tc>
        <w:tc>
          <w:tcPr>
            <w:tcW w:w="975" w:type="dxa"/>
          </w:tcPr>
          <w:p>
            <w:pPr>
              <w:widowControl/>
              <w:ind w:firstLine="0" w:firstLineChars="0"/>
              <w:jc w:val="left"/>
              <w:rPr>
                <w:rFonts w:ascii="宋体" w:hAnsi="宋体" w:eastAsia="宋体" w:cs="宋体"/>
                <w:color w:val="000000"/>
                <w:kern w:val="0"/>
                <w:szCs w:val="18"/>
              </w:rPr>
            </w:pPr>
            <w:r>
              <w:rPr>
                <w:rFonts w:hint="eastAsia" w:ascii="宋体" w:hAnsi="宋体" w:eastAsia="宋体" w:cs="宋体"/>
                <w:color w:val="000000"/>
                <w:kern w:val="0"/>
                <w:szCs w:val="18"/>
              </w:rPr>
              <w:t>-</w:t>
            </w:r>
          </w:p>
        </w:tc>
        <w:tc>
          <w:tcPr>
            <w:tcW w:w="2407" w:type="dxa"/>
          </w:tcPr>
          <w:p>
            <w:pPr>
              <w:widowControl/>
              <w:snapToGrid w:val="0"/>
              <w:ind w:firstLine="0" w:firstLineChars="0"/>
              <w:jc w:val="left"/>
              <w:rPr>
                <w:rFonts w:ascii="宋体" w:hAnsi="宋体" w:eastAsia="宋体" w:cs="宋体"/>
                <w:color w:val="000000"/>
                <w:kern w:val="0"/>
                <w:szCs w:val="18"/>
              </w:rPr>
            </w:pPr>
            <w:r>
              <w:rPr>
                <w:rFonts w:hint="eastAsia" w:ascii="宋体" w:hAnsi="宋体" w:eastAsia="宋体" w:cs="宋体"/>
                <w:color w:val="000000"/>
                <w:kern w:val="0"/>
                <w:szCs w:val="18"/>
              </w:rPr>
              <w:t>参见接口规范（章节8相关文档）</w:t>
            </w:r>
          </w:p>
        </w:tc>
        <w:tc>
          <w:tcPr>
            <w:tcW w:w="1224" w:type="dxa"/>
          </w:tcPr>
          <w:p>
            <w:pPr>
              <w:widowControl/>
              <w:ind w:firstLine="0" w:firstLineChars="0"/>
              <w:jc w:val="left"/>
              <w:rPr>
                <w:rFonts w:ascii="宋体" w:hAnsi="宋体" w:eastAsia="宋体" w:cs="宋体"/>
                <w:color w:val="000000" w:themeColor="text1"/>
                <w:kern w:val="0"/>
                <w:szCs w:val="18"/>
                <w14:textFill>
                  <w14:solidFill>
                    <w14:schemeClr w14:val="tx1"/>
                  </w14:solidFill>
                </w14:textFill>
              </w:rPr>
            </w:pPr>
            <w:r>
              <w:rPr>
                <w:rFonts w:hint="eastAsia" w:ascii="宋体" w:hAnsi="宋体" w:eastAsia="宋体" w:cs="宋体"/>
                <w:color w:val="000000" w:themeColor="text1"/>
                <w:kern w:val="0"/>
                <w:szCs w:val="18"/>
                <w14:textFill>
                  <w14:solidFill>
                    <w14:schemeClr w14:val="tx1"/>
                  </w14:solidFill>
                </w14:textFill>
              </w:rPr>
              <w:t>交易次日</w:t>
            </w:r>
          </w:p>
        </w:tc>
        <w:tc>
          <w:tcPr>
            <w:tcW w:w="1224" w:type="dxa"/>
          </w:tcPr>
          <w:p>
            <w:pPr>
              <w:ind w:firstLine="0" w:firstLineChars="0"/>
              <w:jc w:val="left"/>
              <w:rPr>
                <w:rFonts w:ascii="宋体" w:hAnsi="宋体" w:eastAsia="宋体"/>
              </w:rPr>
            </w:pPr>
            <w:r>
              <w:rPr>
                <w:rFonts w:hint="eastAsia" w:ascii="宋体" w:hAnsi="宋体" w:eastAsia="宋体"/>
              </w:rPr>
              <w:t>3</w:t>
            </w:r>
            <w:r>
              <w:rPr>
                <w:rFonts w:ascii="宋体" w:hAnsi="宋体" w:eastAsia="宋体"/>
              </w:rPr>
              <w:t>.5.4.4</w:t>
            </w:r>
          </w:p>
          <w:p>
            <w:pPr>
              <w:ind w:firstLine="0" w:firstLineChars="0"/>
              <w:jc w:val="left"/>
              <w:rPr>
                <w:rFonts w:ascii="宋体" w:hAnsi="宋体" w:eastAsia="宋体"/>
              </w:rPr>
            </w:pPr>
            <w:r>
              <w:rPr>
                <w:rFonts w:hint="eastAsia" w:ascii="宋体" w:hAnsi="宋体" w:eastAsia="宋体"/>
              </w:rPr>
              <w:t>内部调拨交易同步GL2</w:t>
            </w:r>
            <w:r>
              <w:rPr>
                <w:rFonts w:ascii="宋体" w:hAnsi="宋体" w:eastAsia="宋体"/>
              </w:rPr>
              <w:t>接口</w:t>
            </w:r>
          </w:p>
        </w:tc>
        <w:tc>
          <w:tcPr>
            <w:tcW w:w="1224" w:type="dxa"/>
          </w:tcPr>
          <w:p>
            <w:pPr>
              <w:widowControl/>
              <w:ind w:firstLine="0" w:firstLineChars="0"/>
              <w:jc w:val="left"/>
              <w:rPr>
                <w:rFonts w:ascii="宋体" w:hAnsi="宋体" w:eastAsia="宋体"/>
              </w:rPr>
            </w:pPr>
            <w:r>
              <w:rPr>
                <w:rFonts w:hint="eastAsia" w:ascii="宋体" w:hAnsi="宋体" w:eastAsia="宋体"/>
              </w:rPr>
              <w:t>3</w:t>
            </w:r>
            <w:r>
              <w:rPr>
                <w:rFonts w:ascii="宋体" w:hAnsi="宋体" w:eastAsia="宋体"/>
              </w:rPr>
              <w:t>.4.3</w:t>
            </w:r>
          </w:p>
          <w:p>
            <w:pPr>
              <w:widowControl/>
              <w:ind w:firstLine="0" w:firstLineChars="0"/>
              <w:jc w:val="left"/>
              <w:rPr>
                <w:rFonts w:ascii="宋体" w:hAnsi="宋体" w:eastAsia="宋体"/>
              </w:rPr>
            </w:pPr>
            <w:r>
              <w:rPr>
                <w:rFonts w:hint="eastAsia" w:ascii="宋体" w:hAnsi="宋体" w:eastAsia="宋体"/>
              </w:rPr>
              <w:t>资金调拨</w:t>
            </w:r>
          </w:p>
          <w:p>
            <w:pPr>
              <w:widowControl/>
              <w:ind w:firstLine="0" w:firstLineChars="0"/>
              <w:jc w:val="left"/>
              <w:rPr>
                <w:rFonts w:ascii="宋体" w:hAnsi="宋体" w:eastAsia="宋体" w:cs="宋体"/>
                <w:color w:val="000000"/>
                <w:kern w:val="0"/>
                <w:szCs w:val="18"/>
              </w:rPr>
            </w:pPr>
          </w:p>
        </w:tc>
      </w:tr>
    </w:tbl>
    <w:p>
      <w:pPr>
        <w:pStyle w:val="36"/>
        <w:numPr>
          <w:ilvl w:val="0"/>
          <w:numId w:val="33"/>
        </w:numPr>
        <w:ind w:firstLineChars="0"/>
        <w:rPr>
          <w:b/>
        </w:rPr>
      </w:pPr>
      <w:r>
        <w:rPr>
          <w:rFonts w:hint="eastAsia"/>
          <w:b/>
        </w:rPr>
        <w:t>接口字段</w:t>
      </w:r>
    </w:p>
    <w:p>
      <w:pPr>
        <w:ind w:firstLine="360"/>
        <w:rPr>
          <w:ins w:id="86" w:author="xinmei" w:date="2019-05-13T15:44:00Z"/>
        </w:rPr>
      </w:pPr>
    </w:p>
    <w:p>
      <w:pPr>
        <w:ind w:firstLine="360"/>
      </w:pPr>
    </w:p>
    <w:p>
      <w:pPr>
        <w:ind w:firstLine="360"/>
      </w:pPr>
    </w:p>
    <w:p>
      <w:pPr>
        <w:ind w:firstLine="360"/>
      </w:pPr>
      <w:r>
        <w:drawing>
          <wp:inline distT="0" distB="0" distL="0" distR="0">
            <wp:extent cx="3867150" cy="39528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7"/>
                    <a:stretch>
                      <a:fillRect/>
                    </a:stretch>
                  </pic:blipFill>
                  <pic:spPr>
                    <a:xfrm>
                      <a:off x="0" y="0"/>
                      <a:ext cx="3867150" cy="3952875"/>
                    </a:xfrm>
                    <a:prstGeom prst="rect">
                      <a:avLst/>
                    </a:prstGeom>
                  </pic:spPr>
                </pic:pic>
              </a:graphicData>
            </a:graphic>
          </wp:inline>
        </w:drawing>
      </w:r>
    </w:p>
    <w:p>
      <w:pPr>
        <w:ind w:firstLine="360"/>
        <w:rPr>
          <w:ins w:id="87" w:author="xinmei" w:date="2019-05-13T15:45:00Z"/>
        </w:rPr>
      </w:pPr>
      <w:r>
        <w:drawing>
          <wp:inline distT="0" distB="0" distL="0" distR="0">
            <wp:extent cx="3857625" cy="48006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8"/>
                    <a:stretch>
                      <a:fillRect/>
                    </a:stretch>
                  </pic:blipFill>
                  <pic:spPr>
                    <a:xfrm>
                      <a:off x="0" y="0"/>
                      <a:ext cx="3857625" cy="4800600"/>
                    </a:xfrm>
                    <a:prstGeom prst="rect">
                      <a:avLst/>
                    </a:prstGeom>
                  </pic:spPr>
                </pic:pic>
              </a:graphicData>
            </a:graphic>
          </wp:inline>
        </w:drawing>
      </w:r>
    </w:p>
    <w:p>
      <w:pPr>
        <w:ind w:firstLine="360"/>
      </w:pPr>
      <w:r>
        <w:drawing>
          <wp:inline distT="0" distB="0" distL="0" distR="0">
            <wp:extent cx="3743325" cy="397192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9"/>
                    <a:stretch>
                      <a:fillRect/>
                    </a:stretch>
                  </pic:blipFill>
                  <pic:spPr>
                    <a:xfrm>
                      <a:off x="0" y="0"/>
                      <a:ext cx="3743325" cy="3971925"/>
                    </a:xfrm>
                    <a:prstGeom prst="rect">
                      <a:avLst/>
                    </a:prstGeom>
                  </pic:spPr>
                </pic:pic>
              </a:graphicData>
            </a:graphic>
          </wp:inline>
        </w:drawing>
      </w:r>
    </w:p>
    <w:p>
      <w:pPr>
        <w:pStyle w:val="6"/>
        <w:numPr>
          <w:ilvl w:val="0"/>
          <w:numId w:val="31"/>
        </w:numPr>
        <w:ind w:left="284" w:right="180" w:hanging="284"/>
        <w:rPr>
          <w:b/>
        </w:rPr>
      </w:pPr>
      <w:r>
        <w:rPr>
          <w:rFonts w:hint="eastAsia"/>
          <w:b/>
        </w:rPr>
        <w:t>其他说明</w:t>
      </w:r>
    </w:p>
    <w:p>
      <w:pPr>
        <w:pStyle w:val="36"/>
        <w:numPr>
          <w:ilvl w:val="0"/>
          <w:numId w:val="34"/>
        </w:numPr>
        <w:ind w:left="0" w:firstLine="360" w:firstLineChars="0"/>
        <w:rPr>
          <w:rFonts w:ascii="宋体" w:hAnsi="宋体" w:eastAsia="宋体"/>
        </w:rPr>
      </w:pPr>
      <w:r>
        <w:rPr>
          <w:rFonts w:hint="eastAsia" w:ascii="宋体" w:hAnsi="宋体" w:eastAsia="宋体"/>
        </w:rPr>
        <w:t>新增的银行类账户自动生成结算费的记账规则，结算费对应的借方科目代码：</w:t>
      </w:r>
      <w:r>
        <w:rPr>
          <w:rFonts w:ascii="宋体" w:hAnsi="宋体" w:eastAsia="宋体"/>
        </w:rPr>
        <w:t>4601170000</w:t>
      </w:r>
      <w:r>
        <w:rPr>
          <w:rFonts w:hint="eastAsia" w:ascii="宋体" w:hAnsi="宋体" w:eastAsia="宋体"/>
        </w:rPr>
        <w:t>，详细信息参见记账规则。</w:t>
      </w:r>
    </w:p>
    <w:p>
      <w:pPr>
        <w:pStyle w:val="36"/>
        <w:numPr>
          <w:ilvl w:val="0"/>
          <w:numId w:val="34"/>
        </w:numPr>
        <w:ind w:left="0" w:firstLine="360" w:firstLineChars="0"/>
        <w:rPr>
          <w:rFonts w:ascii="宋体" w:hAnsi="宋体" w:eastAsia="宋体"/>
        </w:rPr>
      </w:pPr>
      <w:r>
        <w:rPr>
          <w:rFonts w:hint="eastAsia" w:ascii="宋体" w:hAnsi="宋体" w:eastAsia="宋体"/>
        </w:rPr>
        <w:t>对与资金调拨业务类的数据</w:t>
      </w:r>
      <w:r>
        <w:rPr>
          <w:rFonts w:ascii="宋体" w:hAnsi="宋体" w:eastAsia="宋体"/>
        </w:rPr>
        <w:t>GL2</w:t>
      </w:r>
      <w:r>
        <w:rPr>
          <w:rFonts w:hint="eastAsia" w:ascii="宋体" w:hAnsi="宋体" w:eastAsia="宋体"/>
        </w:rPr>
        <w:t>按明细过账给SAP。</w:t>
      </w:r>
    </w:p>
    <w:p>
      <w:pPr>
        <w:pStyle w:val="3"/>
        <w:numPr>
          <w:ilvl w:val="1"/>
          <w:numId w:val="5"/>
        </w:numPr>
        <w:ind w:left="284" w:right="180" w:hanging="284"/>
      </w:pPr>
      <w:r>
        <w:rPr>
          <w:rFonts w:hint="eastAsia"/>
        </w:rPr>
        <w:t>回单管理</w:t>
      </w:r>
    </w:p>
    <w:p>
      <w:pPr>
        <w:pStyle w:val="36"/>
        <w:keepNext/>
        <w:keepLines/>
        <w:numPr>
          <w:ilvl w:val="1"/>
          <w:numId w:val="20"/>
        </w:numPr>
        <w:spacing w:before="260" w:after="260" w:line="415" w:lineRule="auto"/>
        <w:ind w:firstLineChars="0"/>
        <w:outlineLvl w:val="2"/>
        <w:rPr>
          <w:rFonts w:eastAsia="黑体"/>
          <w:b/>
          <w:bCs/>
          <w:vanish/>
          <w:sz w:val="21"/>
          <w:szCs w:val="32"/>
        </w:rPr>
      </w:pPr>
    </w:p>
    <w:p>
      <w:pPr>
        <w:pStyle w:val="36"/>
        <w:keepNext/>
        <w:keepLines/>
        <w:numPr>
          <w:ilvl w:val="1"/>
          <w:numId w:val="20"/>
        </w:numPr>
        <w:spacing w:before="260" w:after="260" w:line="415" w:lineRule="auto"/>
        <w:ind w:firstLineChars="0"/>
        <w:outlineLvl w:val="2"/>
        <w:rPr>
          <w:rFonts w:eastAsia="黑体"/>
          <w:b/>
          <w:bCs/>
          <w:vanish/>
          <w:sz w:val="21"/>
          <w:szCs w:val="32"/>
        </w:rPr>
      </w:pPr>
    </w:p>
    <w:p>
      <w:pPr>
        <w:pStyle w:val="4"/>
        <w:numPr>
          <w:ilvl w:val="2"/>
          <w:numId w:val="20"/>
        </w:numPr>
        <w:ind w:left="284" w:right="180" w:hanging="284"/>
        <w:rPr>
          <w:b/>
        </w:rPr>
      </w:pPr>
      <w:r>
        <w:rPr>
          <w:rFonts w:hint="eastAsia"/>
          <w:b/>
        </w:rPr>
        <w:t>功能简述</w:t>
      </w:r>
    </w:p>
    <w:p>
      <w:pPr>
        <w:ind w:firstLine="360"/>
        <w:rPr>
          <w:rFonts w:ascii="宋体" w:hAnsi="宋体" w:eastAsia="宋体"/>
        </w:rPr>
      </w:pPr>
      <w:r>
        <w:rPr>
          <w:rFonts w:hint="eastAsia" w:ascii="宋体" w:hAnsi="宋体" w:eastAsia="宋体"/>
        </w:rPr>
        <w:t>为符合会计合规性要求，当发生实际资金变化时产生的电子回单，需作为影像资料进行留档，需系统建立电子回单与凭证关系，供财务用户查看。</w:t>
      </w:r>
    </w:p>
    <w:p>
      <w:pPr>
        <w:pStyle w:val="4"/>
        <w:numPr>
          <w:ilvl w:val="2"/>
          <w:numId w:val="20"/>
        </w:numPr>
        <w:ind w:left="284" w:right="180" w:hanging="284"/>
        <w:rPr>
          <w:b/>
        </w:rPr>
      </w:pPr>
      <w:r>
        <w:rPr>
          <w:rFonts w:hint="eastAsia"/>
          <w:b/>
        </w:rPr>
        <w:t>业务流程</w:t>
      </w:r>
    </w:p>
    <w:p>
      <w:pPr>
        <w:ind w:firstLine="360"/>
      </w:pPr>
      <w:r>
        <w:object>
          <v:shape id="_x0000_i1031" o:spt="75" type="#_x0000_t75" style="height:262.65pt;width:78.9pt;" o:ole="t" filled="f" o:preferrelative="t" stroked="f" coordsize="21600,21600">
            <v:path/>
            <v:fill on="f" focussize="0,0"/>
            <v:stroke on="f" joinstyle="miter"/>
            <v:imagedata r:id="rId31" o:title=""/>
            <o:lock v:ext="edit" aspectratio="t"/>
            <w10:wrap type="none"/>
            <w10:anchorlock/>
          </v:shape>
          <o:OLEObject Type="Embed" ProgID="Visio.Drawing.15" ShapeID="_x0000_i1031" DrawAspect="Content" ObjectID="_1468075731" r:id="rId30">
            <o:LockedField>false</o:LockedField>
          </o:OLEObject>
        </w:object>
      </w:r>
    </w:p>
    <w:p>
      <w:pPr>
        <w:ind w:firstLine="360"/>
        <w:rPr>
          <w:rFonts w:ascii="宋体" w:hAnsi="宋体" w:eastAsia="宋体"/>
        </w:rPr>
      </w:pPr>
      <w:r>
        <w:rPr>
          <w:rFonts w:hint="eastAsia" w:ascii="宋体" w:hAnsi="宋体" w:eastAsia="宋体"/>
        </w:rPr>
        <w:t>业务流程说明：</w:t>
      </w:r>
    </w:p>
    <w:p>
      <w:pPr>
        <w:pStyle w:val="36"/>
        <w:numPr>
          <w:ilvl w:val="0"/>
          <w:numId w:val="35"/>
        </w:numPr>
        <w:ind w:left="0" w:firstLine="360" w:firstLineChars="0"/>
        <w:rPr>
          <w:rFonts w:ascii="宋体" w:hAnsi="宋体" w:eastAsia="宋体"/>
        </w:rPr>
      </w:pPr>
      <w:r>
        <w:rPr>
          <w:rFonts w:hint="eastAsia" w:ascii="宋体" w:hAnsi="宋体" w:eastAsia="宋体"/>
        </w:rPr>
        <w:t>用户查询回单数据，在回单列表可查看回单具体信息并下载回单。</w:t>
      </w:r>
    </w:p>
    <w:p>
      <w:pPr>
        <w:pStyle w:val="4"/>
        <w:numPr>
          <w:ilvl w:val="2"/>
          <w:numId w:val="20"/>
        </w:numPr>
        <w:ind w:left="284" w:right="180" w:hanging="284"/>
        <w:rPr>
          <w:b/>
        </w:rPr>
      </w:pPr>
      <w:r>
        <w:rPr>
          <w:rFonts w:hint="eastAsia"/>
          <w:b/>
        </w:rPr>
        <w:t xml:space="preserve">功能详述 </w:t>
      </w:r>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
      <w:tblGrid>
        <w:gridCol w:w="1624"/>
        <w:gridCol w:w="6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Ex>
        <w:trPr>
          <w:trHeight w:val="196" w:hRule="atLeast"/>
          <w:tblHeader/>
        </w:trPr>
        <w:tc>
          <w:tcPr>
            <w:tcW w:w="1624" w:type="dxa"/>
            <w:tcBorders>
              <w:top w:val="single" w:color="auto" w:sz="4" w:space="0"/>
              <w:left w:val="single" w:color="auto" w:sz="4" w:space="0"/>
              <w:bottom w:val="single" w:color="auto" w:sz="4" w:space="0"/>
              <w:right w:val="single" w:color="auto" w:sz="4" w:space="0"/>
              <w:tl2br w:val="nil"/>
              <w:tr2bl w:val="nil"/>
            </w:tcBorders>
            <w:shd w:val="clear" w:color="auto" w:fill="9CC2E5" w:themeFill="accent1" w:themeFillTint="99"/>
            <w:vAlign w:val="center"/>
          </w:tcPr>
          <w:p>
            <w:pPr>
              <w:ind w:firstLine="0" w:firstLineChars="0"/>
              <w:jc w:val="center"/>
            </w:pPr>
            <w:r>
              <w:rPr>
                <w:rFonts w:hint="eastAsia"/>
              </w:rPr>
              <w:t>字段</w:t>
            </w:r>
          </w:p>
        </w:tc>
        <w:tc>
          <w:tcPr>
            <w:tcW w:w="6672" w:type="dxa"/>
            <w:tcBorders>
              <w:top w:val="single" w:color="auto" w:sz="4" w:space="0"/>
              <w:left w:val="single" w:color="auto" w:sz="4" w:space="0"/>
              <w:bottom w:val="single" w:color="auto" w:sz="4" w:space="0"/>
              <w:right w:val="single" w:color="auto" w:sz="4" w:space="0"/>
              <w:tl2br w:val="nil"/>
              <w:tr2bl w:val="nil"/>
            </w:tcBorders>
            <w:shd w:val="clear" w:color="auto" w:fill="9CC2E5" w:themeFill="accent1" w:themeFillTint="99"/>
            <w:vAlign w:val="center"/>
          </w:tcPr>
          <w:p>
            <w:pPr>
              <w:ind w:firstLine="0" w:firstLineChars="0"/>
              <w:jc w:val="center"/>
            </w:pPr>
            <w:r>
              <w:rPr>
                <w:rFonts w:hint="eastAsia"/>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Ex>
        <w:trPr>
          <w:trHeight w:val="330" w:hRule="atLeast"/>
        </w:trPr>
        <w:tc>
          <w:tcPr>
            <w:tcW w:w="1624" w:type="dxa"/>
            <w:shd w:val="clear" w:color="auto" w:fill="DEEAF6" w:themeFill="accent1" w:themeFillTint="33"/>
            <w:vAlign w:val="center"/>
          </w:tcPr>
          <w:p>
            <w:pPr>
              <w:snapToGrid w:val="0"/>
              <w:ind w:firstLine="0" w:firstLineChars="0"/>
              <w:rPr>
                <w:bCs/>
                <w:szCs w:val="18"/>
              </w:rPr>
            </w:pPr>
            <w:r>
              <w:rPr>
                <w:rFonts w:hint="eastAsia"/>
                <w:bCs/>
                <w:szCs w:val="18"/>
              </w:rPr>
              <w:t>参与人</w:t>
            </w:r>
            <w:r>
              <w:rPr>
                <w:bCs/>
                <w:szCs w:val="18"/>
              </w:rPr>
              <w:t>/</w:t>
            </w:r>
            <w:r>
              <w:rPr>
                <w:rFonts w:hint="eastAsia"/>
                <w:bCs/>
                <w:szCs w:val="18"/>
              </w:rPr>
              <w:t>涉及系统</w:t>
            </w:r>
          </w:p>
        </w:tc>
        <w:tc>
          <w:tcPr>
            <w:tcW w:w="6672" w:type="dxa"/>
            <w:shd w:val="clear" w:color="auto" w:fill="auto"/>
          </w:tcPr>
          <w:p>
            <w:pPr>
              <w:ind w:firstLine="0" w:firstLineChars="0"/>
              <w:jc w:val="left"/>
              <w:rPr>
                <w:rFonts w:ascii="宋体" w:hAnsi="宋体" w:eastAsia="宋体"/>
              </w:rPr>
            </w:pPr>
            <w:r>
              <w:rPr>
                <w:rFonts w:hint="eastAsia" w:ascii="宋体" w:hAnsi="宋体" w:eastAsia="宋体"/>
              </w:rPr>
              <w:t>参与人：财务部门用户</w:t>
            </w:r>
          </w:p>
          <w:p>
            <w:pPr>
              <w:ind w:firstLine="0" w:firstLineChars="0"/>
              <w:jc w:val="left"/>
              <w:rPr>
                <w:rFonts w:ascii="宋体" w:hAnsi="宋体" w:eastAsia="宋体"/>
              </w:rPr>
            </w:pPr>
            <w:r>
              <w:rPr>
                <w:rFonts w:hint="eastAsia" w:ascii="宋体" w:hAnsi="宋体" w:eastAsia="宋体"/>
              </w:rPr>
              <w:t>涉及系统：资金系统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Ex>
        <w:trPr>
          <w:trHeight w:val="89" w:hRule="atLeast"/>
        </w:trPr>
        <w:tc>
          <w:tcPr>
            <w:tcW w:w="1624" w:type="dxa"/>
            <w:shd w:val="clear" w:color="auto" w:fill="DEEAF6" w:themeFill="accent1" w:themeFillTint="33"/>
            <w:vAlign w:val="center"/>
          </w:tcPr>
          <w:p>
            <w:pPr>
              <w:snapToGrid w:val="0"/>
              <w:ind w:firstLine="0" w:firstLineChars="0"/>
              <w:rPr>
                <w:bCs/>
                <w:szCs w:val="18"/>
              </w:rPr>
            </w:pPr>
            <w:r>
              <w:rPr>
                <w:rFonts w:hint="eastAsia"/>
                <w:bCs/>
                <w:szCs w:val="18"/>
              </w:rPr>
              <w:t>前置条件</w:t>
            </w:r>
            <w:r>
              <w:rPr>
                <w:bCs/>
                <w:szCs w:val="18"/>
              </w:rPr>
              <w:t>/</w:t>
            </w:r>
            <w:r>
              <w:rPr>
                <w:rFonts w:hint="eastAsia"/>
                <w:bCs/>
                <w:szCs w:val="18"/>
              </w:rPr>
              <w:t>输入</w:t>
            </w:r>
          </w:p>
        </w:tc>
        <w:tc>
          <w:tcPr>
            <w:tcW w:w="6672" w:type="dxa"/>
            <w:shd w:val="clear" w:color="auto" w:fill="auto"/>
          </w:tcPr>
          <w:p>
            <w:pPr>
              <w:ind w:firstLine="0" w:firstLineChars="0"/>
              <w:jc w:val="left"/>
              <w:rPr>
                <w:rFonts w:ascii="宋体" w:hAnsi="宋体" w:eastAsia="宋体"/>
              </w:rPr>
            </w:pPr>
            <w:r>
              <w:rPr>
                <w:rFonts w:hint="eastAsia" w:ascii="宋体" w:hAnsi="宋体" w:eastAsia="宋体"/>
              </w:rPr>
              <w:t>选择交易日期、凭证号，点击查询按钮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Ex>
        <w:trPr>
          <w:trHeight w:val="184" w:hRule="atLeast"/>
        </w:trPr>
        <w:tc>
          <w:tcPr>
            <w:tcW w:w="1624" w:type="dxa"/>
            <w:shd w:val="clear" w:color="auto" w:fill="DEEAF6" w:themeFill="accent1" w:themeFillTint="33"/>
            <w:vAlign w:val="center"/>
          </w:tcPr>
          <w:p>
            <w:pPr>
              <w:snapToGrid w:val="0"/>
              <w:ind w:firstLine="0" w:firstLineChars="0"/>
              <w:rPr>
                <w:bCs/>
                <w:szCs w:val="18"/>
              </w:rPr>
            </w:pPr>
            <w:r>
              <w:rPr>
                <w:rFonts w:hint="eastAsia"/>
                <w:bCs/>
                <w:szCs w:val="18"/>
              </w:rPr>
              <w:t>后置条件</w:t>
            </w:r>
            <w:r>
              <w:rPr>
                <w:bCs/>
                <w:szCs w:val="18"/>
              </w:rPr>
              <w:t>/</w:t>
            </w:r>
            <w:r>
              <w:rPr>
                <w:rFonts w:hint="eastAsia"/>
                <w:bCs/>
                <w:szCs w:val="18"/>
              </w:rPr>
              <w:t>输出</w:t>
            </w:r>
          </w:p>
        </w:tc>
        <w:tc>
          <w:tcPr>
            <w:tcW w:w="6672" w:type="dxa"/>
            <w:shd w:val="clear" w:color="auto" w:fill="auto"/>
          </w:tcPr>
          <w:p>
            <w:pPr>
              <w:ind w:firstLine="0" w:firstLineChars="0"/>
              <w:jc w:val="left"/>
              <w:rPr>
                <w:rFonts w:ascii="宋体" w:hAnsi="宋体" w:eastAsia="宋体"/>
              </w:rPr>
            </w:pPr>
            <w:r>
              <w:rPr>
                <w:rFonts w:hint="eastAsia" w:ascii="宋体" w:hAnsi="宋体" w:eastAsia="宋体"/>
              </w:rPr>
              <w:t>展示交易日期内（各）账户的回单对应的凭证、银行账单关系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Ex>
        <w:trPr>
          <w:trHeight w:val="454" w:hRule="atLeast"/>
        </w:trPr>
        <w:tc>
          <w:tcPr>
            <w:tcW w:w="1624" w:type="dxa"/>
            <w:shd w:val="clear" w:color="auto" w:fill="DEEAF6" w:themeFill="accent1" w:themeFillTint="33"/>
            <w:vAlign w:val="center"/>
          </w:tcPr>
          <w:p>
            <w:pPr>
              <w:snapToGrid w:val="0"/>
              <w:ind w:firstLine="0" w:firstLineChars="0"/>
              <w:rPr>
                <w:bCs/>
                <w:szCs w:val="18"/>
              </w:rPr>
            </w:pPr>
            <w:r>
              <w:rPr>
                <w:rFonts w:hint="eastAsia"/>
                <w:bCs/>
                <w:szCs w:val="18"/>
              </w:rPr>
              <w:t>主流程描述</w:t>
            </w:r>
          </w:p>
        </w:tc>
        <w:tc>
          <w:tcPr>
            <w:tcW w:w="6672" w:type="dxa"/>
            <w:shd w:val="clear" w:color="auto" w:fill="auto"/>
          </w:tcPr>
          <w:p>
            <w:pPr>
              <w:ind w:firstLine="0" w:firstLineChars="0"/>
              <w:jc w:val="left"/>
              <w:rPr>
                <w:rFonts w:ascii="宋体" w:hAnsi="宋体" w:eastAsia="宋体"/>
              </w:rPr>
            </w:pPr>
            <w:r>
              <w:rPr>
                <w:rFonts w:hint="eastAsia" w:ascii="宋体" w:hAnsi="宋体" w:eastAsia="宋体"/>
              </w:rPr>
              <w:t>1</w:t>
            </w:r>
            <w:r>
              <w:rPr>
                <w:rFonts w:ascii="宋体" w:hAnsi="宋体" w:eastAsia="宋体"/>
              </w:rPr>
              <w:t>.</w:t>
            </w:r>
            <w:r>
              <w:rPr>
                <w:rFonts w:hint="eastAsia" w:ascii="宋体" w:hAnsi="宋体" w:eastAsia="宋体"/>
              </w:rPr>
              <w:t>用户在资金平台-资金核算-对账-回单管理选择交易日期、凭证号查询条件</w:t>
            </w:r>
          </w:p>
          <w:p>
            <w:pPr>
              <w:ind w:firstLine="0" w:firstLineChars="0"/>
              <w:jc w:val="left"/>
              <w:rPr>
                <w:rFonts w:ascii="宋体" w:hAnsi="宋体" w:eastAsia="宋体"/>
              </w:rPr>
            </w:pPr>
            <w:r>
              <w:rPr>
                <w:rFonts w:hint="eastAsia" w:ascii="宋体" w:hAnsi="宋体" w:eastAsia="宋体"/>
              </w:rPr>
              <w:t>2</w:t>
            </w:r>
            <w:r>
              <w:rPr>
                <w:rFonts w:ascii="宋体" w:hAnsi="宋体" w:eastAsia="宋体"/>
              </w:rPr>
              <w:t>.</w:t>
            </w:r>
            <w:r>
              <w:rPr>
                <w:rFonts w:hint="eastAsia" w:ascii="宋体" w:hAnsi="宋体" w:eastAsia="宋体"/>
              </w:rPr>
              <w:t>点击查询按钮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Ex>
        <w:trPr>
          <w:trHeight w:val="454" w:hRule="atLeast"/>
        </w:trPr>
        <w:tc>
          <w:tcPr>
            <w:tcW w:w="1624" w:type="dxa"/>
            <w:shd w:val="clear" w:color="auto" w:fill="DEEAF6" w:themeFill="accent1" w:themeFillTint="33"/>
            <w:vAlign w:val="center"/>
          </w:tcPr>
          <w:p>
            <w:pPr>
              <w:snapToGrid w:val="0"/>
              <w:ind w:firstLine="0" w:firstLineChars="0"/>
              <w:rPr>
                <w:bCs/>
                <w:szCs w:val="18"/>
              </w:rPr>
            </w:pPr>
            <w:r>
              <w:rPr>
                <w:rFonts w:hint="eastAsia"/>
                <w:bCs/>
                <w:szCs w:val="18"/>
              </w:rPr>
              <w:t>分支流程描述</w:t>
            </w:r>
          </w:p>
        </w:tc>
        <w:tc>
          <w:tcPr>
            <w:tcW w:w="6672" w:type="dxa"/>
            <w:shd w:val="clear" w:color="auto" w:fill="auto"/>
          </w:tcPr>
          <w:p>
            <w:pPr>
              <w:ind w:firstLine="0" w:firstLineChars="0"/>
              <w:jc w:val="left"/>
              <w:rPr>
                <w:rFonts w:ascii="宋体" w:hAnsi="宋体" w:eastAsia="宋体"/>
              </w:rPr>
            </w:pPr>
            <w:r>
              <w:rPr>
                <w:rFonts w:hint="eastAsia" w:ascii="宋体" w:hAnsi="宋体" w:eastAsia="宋体"/>
                <w:kern w:val="0"/>
              </w:rPr>
              <w:t>回单查看：点击查询结果回单编号列的值可查看回单信息，可在回单信息展示页面下载回单。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Ex>
        <w:trPr>
          <w:trHeight w:val="454" w:hRule="atLeast"/>
        </w:trPr>
        <w:tc>
          <w:tcPr>
            <w:tcW w:w="1624" w:type="dxa"/>
            <w:shd w:val="clear" w:color="auto" w:fill="DEEAF6" w:themeFill="accent1" w:themeFillTint="33"/>
            <w:vAlign w:val="center"/>
          </w:tcPr>
          <w:p>
            <w:pPr>
              <w:snapToGrid w:val="0"/>
              <w:ind w:firstLine="0" w:firstLineChars="0"/>
              <w:rPr>
                <w:bCs/>
                <w:szCs w:val="18"/>
              </w:rPr>
            </w:pPr>
            <w:r>
              <w:rPr>
                <w:rFonts w:hint="eastAsia"/>
                <w:bCs/>
                <w:szCs w:val="18"/>
              </w:rPr>
              <w:t>例外情况</w:t>
            </w:r>
            <w:r>
              <w:rPr>
                <w:bCs/>
                <w:szCs w:val="18"/>
              </w:rPr>
              <w:t>/</w:t>
            </w:r>
            <w:r>
              <w:rPr>
                <w:rFonts w:hint="eastAsia"/>
                <w:bCs/>
                <w:szCs w:val="18"/>
              </w:rPr>
              <w:t>异常流程</w:t>
            </w:r>
          </w:p>
        </w:tc>
        <w:tc>
          <w:tcPr>
            <w:tcW w:w="6672" w:type="dxa"/>
            <w:shd w:val="clear" w:color="auto" w:fill="auto"/>
          </w:tcPr>
          <w:p>
            <w:pPr>
              <w:ind w:firstLine="0" w:firstLineChars="0"/>
              <w:jc w:val="left"/>
              <w:rPr>
                <w:rFonts w:ascii="宋体" w:hAnsi="宋体" w:eastAsia="宋体"/>
                <w:sz w:val="21"/>
              </w:rPr>
            </w:pPr>
            <w:r>
              <w:rPr>
                <w:rFonts w:hint="eastAsia" w:ascii="宋体" w:hAnsi="宋体" w:eastAsia="宋体"/>
              </w:rPr>
              <w:t>支付宝、通联、腾付通及未直联的银行账户无电子回单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Ex>
        <w:trPr>
          <w:trHeight w:val="454" w:hRule="atLeast"/>
        </w:trPr>
        <w:tc>
          <w:tcPr>
            <w:tcW w:w="1624" w:type="dxa"/>
            <w:shd w:val="clear" w:color="auto" w:fill="DEEAF6" w:themeFill="accent1" w:themeFillTint="33"/>
            <w:vAlign w:val="center"/>
          </w:tcPr>
          <w:p>
            <w:pPr>
              <w:snapToGrid w:val="0"/>
              <w:ind w:firstLine="0" w:firstLineChars="0"/>
              <w:rPr>
                <w:bCs/>
                <w:szCs w:val="18"/>
              </w:rPr>
            </w:pPr>
            <w:r>
              <w:rPr>
                <w:rFonts w:hint="eastAsia"/>
                <w:bCs/>
                <w:szCs w:val="18"/>
              </w:rPr>
              <w:t>业务状态描述</w:t>
            </w:r>
          </w:p>
        </w:tc>
        <w:tc>
          <w:tcPr>
            <w:tcW w:w="6672" w:type="dxa"/>
            <w:shd w:val="clear" w:color="auto" w:fill="auto"/>
          </w:tcPr>
          <w:p>
            <w:pPr>
              <w:ind w:firstLineChars="111"/>
            </w:pPr>
          </w:p>
          <w:p>
            <w:pPr>
              <w:ind w:firstLineChars="111"/>
            </w:pPr>
          </w:p>
        </w:tc>
      </w:tr>
    </w:tbl>
    <w:p>
      <w:pPr>
        <w:pStyle w:val="4"/>
        <w:numPr>
          <w:ilvl w:val="2"/>
          <w:numId w:val="20"/>
        </w:numPr>
        <w:ind w:left="284" w:right="180" w:hanging="284"/>
        <w:rPr>
          <w:b/>
        </w:rPr>
      </w:pPr>
      <w:r>
        <w:rPr>
          <w:rFonts w:hint="eastAsia"/>
          <w:b/>
        </w:rPr>
        <w:t>界面原型</w:t>
      </w:r>
    </w:p>
    <w:p>
      <w:pPr>
        <w:pStyle w:val="36"/>
        <w:numPr>
          <w:ilvl w:val="0"/>
          <w:numId w:val="36"/>
        </w:numPr>
        <w:ind w:firstLineChars="0"/>
        <w:rPr>
          <w:rFonts w:ascii="宋体" w:hAnsi="宋体" w:eastAsia="宋体"/>
        </w:rPr>
      </w:pPr>
      <w:r>
        <w:rPr>
          <w:rFonts w:hint="eastAsia" w:ascii="宋体" w:hAnsi="宋体" w:eastAsia="宋体"/>
        </w:rPr>
        <w:t>回单数据查询页面</w:t>
      </w:r>
    </w:p>
    <w:p>
      <w:pPr>
        <w:ind w:firstLine="360"/>
      </w:pPr>
      <w:r>
        <w:drawing>
          <wp:inline distT="0" distB="0" distL="0" distR="0">
            <wp:extent cx="5274310" cy="1712595"/>
            <wp:effectExtent l="0" t="0" r="254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2"/>
                    <a:stretch>
                      <a:fillRect/>
                    </a:stretch>
                  </pic:blipFill>
                  <pic:spPr>
                    <a:xfrm>
                      <a:off x="0" y="0"/>
                      <a:ext cx="5274310" cy="1712595"/>
                    </a:xfrm>
                    <a:prstGeom prst="rect">
                      <a:avLst/>
                    </a:prstGeom>
                  </pic:spPr>
                </pic:pic>
              </a:graphicData>
            </a:graphic>
          </wp:inline>
        </w:drawing>
      </w:r>
    </w:p>
    <w:p>
      <w:pPr>
        <w:pStyle w:val="36"/>
        <w:numPr>
          <w:ilvl w:val="0"/>
          <w:numId w:val="36"/>
        </w:numPr>
        <w:ind w:firstLineChars="0"/>
        <w:rPr>
          <w:rFonts w:ascii="宋体" w:hAnsi="宋体" w:eastAsia="宋体"/>
        </w:rPr>
      </w:pPr>
      <w:r>
        <w:rPr>
          <w:rFonts w:hint="eastAsia" w:ascii="宋体" w:hAnsi="宋体" w:eastAsia="宋体"/>
        </w:rPr>
        <w:t>点击回单编号弹出PDF页面内容，支持下载PDF：</w:t>
      </w:r>
    </w:p>
    <w:p>
      <w:pPr>
        <w:ind w:firstLine="0" w:firstLineChars="0"/>
      </w:pPr>
      <w:r>
        <w:drawing>
          <wp:inline distT="0" distB="0" distL="0" distR="0">
            <wp:extent cx="5274310" cy="2437130"/>
            <wp:effectExtent l="0" t="0" r="254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3"/>
                    <a:stretch>
                      <a:fillRect/>
                    </a:stretch>
                  </pic:blipFill>
                  <pic:spPr>
                    <a:xfrm>
                      <a:off x="0" y="0"/>
                      <a:ext cx="5274310" cy="2437130"/>
                    </a:xfrm>
                    <a:prstGeom prst="rect">
                      <a:avLst/>
                    </a:prstGeom>
                  </pic:spPr>
                </pic:pic>
              </a:graphicData>
            </a:graphic>
          </wp:inline>
        </w:drawing>
      </w:r>
    </w:p>
    <w:p>
      <w:pPr>
        <w:pStyle w:val="36"/>
        <w:numPr>
          <w:ilvl w:val="0"/>
          <w:numId w:val="36"/>
        </w:numPr>
        <w:ind w:firstLineChars="0"/>
        <w:rPr>
          <w:rFonts w:ascii="宋体" w:hAnsi="宋体" w:eastAsia="宋体"/>
        </w:rPr>
      </w:pPr>
      <w:r>
        <w:rPr>
          <w:rFonts w:hint="eastAsia" w:ascii="宋体" w:hAnsi="宋体" w:eastAsia="宋体"/>
        </w:rPr>
        <w:t>下载：</w:t>
      </w:r>
    </w:p>
    <w:p>
      <w:pPr>
        <w:ind w:firstLine="360"/>
      </w:pPr>
      <w:r>
        <w:drawing>
          <wp:inline distT="0" distB="0" distL="0" distR="0">
            <wp:extent cx="5274310" cy="234188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4"/>
                    <a:stretch>
                      <a:fillRect/>
                    </a:stretch>
                  </pic:blipFill>
                  <pic:spPr>
                    <a:xfrm>
                      <a:off x="0" y="0"/>
                      <a:ext cx="5274310" cy="2341880"/>
                    </a:xfrm>
                    <a:prstGeom prst="rect">
                      <a:avLst/>
                    </a:prstGeom>
                  </pic:spPr>
                </pic:pic>
              </a:graphicData>
            </a:graphic>
          </wp:inline>
        </w:drawing>
      </w:r>
    </w:p>
    <w:p>
      <w:pPr>
        <w:pStyle w:val="36"/>
        <w:numPr>
          <w:ilvl w:val="0"/>
          <w:numId w:val="37"/>
        </w:numPr>
        <w:ind w:firstLineChars="0"/>
        <w:rPr>
          <w:b/>
        </w:rPr>
      </w:pPr>
      <w:r>
        <w:rPr>
          <w:rFonts w:hint="eastAsia"/>
          <w:b/>
        </w:rPr>
        <w:t>菜单导航</w:t>
      </w:r>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
      <w:tblGrid>
        <w:gridCol w:w="1622"/>
        <w:gridCol w:w="2132"/>
        <w:gridCol w:w="2271"/>
        <w:gridCol w:w="22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Ex>
        <w:trPr>
          <w:trHeight w:val="101" w:hRule="atLeast"/>
          <w:tblHeader/>
        </w:trPr>
        <w:tc>
          <w:tcPr>
            <w:tcW w:w="1622" w:type="dxa"/>
            <w:tcBorders>
              <w:top w:val="single" w:color="auto" w:sz="4" w:space="0"/>
              <w:left w:val="single" w:color="auto" w:sz="4" w:space="0"/>
              <w:bottom w:val="single" w:color="auto" w:sz="4" w:space="0"/>
              <w:right w:val="single" w:color="auto" w:sz="4" w:space="0"/>
              <w:tl2br w:val="nil"/>
              <w:tr2bl w:val="nil"/>
            </w:tcBorders>
            <w:shd w:val="clear" w:color="auto" w:fill="9CC2E5" w:themeFill="accent1" w:themeFillTint="99"/>
            <w:vAlign w:val="center"/>
          </w:tcPr>
          <w:p>
            <w:pPr>
              <w:ind w:firstLine="0" w:firstLineChars="0"/>
              <w:jc w:val="center"/>
              <w:rPr>
                <w:rFonts w:ascii="宋体" w:hAnsi="宋体" w:eastAsia="宋体"/>
              </w:rPr>
            </w:pPr>
            <w:r>
              <w:rPr>
                <w:rFonts w:hint="eastAsia" w:ascii="宋体" w:hAnsi="宋体" w:eastAsia="宋体"/>
              </w:rPr>
              <w:t>一级菜单</w:t>
            </w:r>
          </w:p>
        </w:tc>
        <w:tc>
          <w:tcPr>
            <w:tcW w:w="2132" w:type="dxa"/>
            <w:tcBorders>
              <w:top w:val="single" w:color="auto" w:sz="4" w:space="0"/>
              <w:left w:val="single" w:color="auto" w:sz="4" w:space="0"/>
              <w:bottom w:val="single" w:color="auto" w:sz="4" w:space="0"/>
              <w:right w:val="single" w:color="auto" w:sz="4" w:space="0"/>
              <w:tl2br w:val="nil"/>
              <w:tr2bl w:val="nil"/>
            </w:tcBorders>
            <w:shd w:val="clear" w:color="auto" w:fill="9CC2E5" w:themeFill="accent1" w:themeFillTint="99"/>
            <w:vAlign w:val="center"/>
          </w:tcPr>
          <w:p>
            <w:pPr>
              <w:ind w:firstLine="0" w:firstLineChars="0"/>
              <w:jc w:val="center"/>
              <w:rPr>
                <w:rFonts w:ascii="宋体" w:hAnsi="宋体" w:eastAsia="宋体"/>
              </w:rPr>
            </w:pPr>
            <w:r>
              <w:rPr>
                <w:rFonts w:hint="eastAsia" w:ascii="宋体" w:hAnsi="宋体" w:eastAsia="宋体"/>
              </w:rPr>
              <w:t>二级菜单</w:t>
            </w:r>
          </w:p>
        </w:tc>
        <w:tc>
          <w:tcPr>
            <w:tcW w:w="2271" w:type="dxa"/>
            <w:tcBorders>
              <w:top w:val="single" w:color="auto" w:sz="4" w:space="0"/>
              <w:left w:val="single" w:color="auto" w:sz="4" w:space="0"/>
              <w:bottom w:val="single" w:color="auto" w:sz="4" w:space="0"/>
              <w:right w:val="single" w:color="auto" w:sz="4" w:space="0"/>
              <w:tl2br w:val="nil"/>
              <w:tr2bl w:val="nil"/>
            </w:tcBorders>
            <w:shd w:val="clear" w:color="auto" w:fill="9CC2E5" w:themeFill="accent1" w:themeFillTint="99"/>
            <w:vAlign w:val="center"/>
          </w:tcPr>
          <w:p>
            <w:pPr>
              <w:ind w:firstLine="0" w:firstLineChars="0"/>
              <w:jc w:val="center"/>
              <w:rPr>
                <w:rFonts w:ascii="宋体" w:hAnsi="宋体" w:eastAsia="宋体"/>
              </w:rPr>
            </w:pPr>
            <w:r>
              <w:rPr>
                <w:rFonts w:hint="eastAsia" w:ascii="宋体" w:hAnsi="宋体" w:eastAsia="宋体"/>
              </w:rPr>
              <w:t>三级菜单</w:t>
            </w:r>
          </w:p>
        </w:tc>
        <w:tc>
          <w:tcPr>
            <w:tcW w:w="2271" w:type="dxa"/>
            <w:tcBorders>
              <w:top w:val="single" w:color="auto" w:sz="4" w:space="0"/>
              <w:left w:val="single" w:color="auto" w:sz="4" w:space="0"/>
              <w:bottom w:val="single" w:color="auto" w:sz="4" w:space="0"/>
              <w:right w:val="single" w:color="auto" w:sz="4" w:space="0"/>
              <w:tl2br w:val="nil"/>
              <w:tr2bl w:val="nil"/>
            </w:tcBorders>
            <w:shd w:val="clear" w:color="auto" w:fill="9CC2E5" w:themeFill="accent1" w:themeFillTint="99"/>
          </w:tcPr>
          <w:p>
            <w:pPr>
              <w:ind w:firstLine="0" w:firstLineChars="0"/>
              <w:jc w:val="center"/>
              <w:rPr>
                <w:rFonts w:ascii="宋体" w:hAnsi="宋体" w:eastAsia="宋体"/>
              </w:rPr>
            </w:pPr>
            <w:r>
              <w:rPr>
                <w:rFonts w:hint="eastAsia" w:ascii="宋体" w:hAnsi="宋体" w:eastAsia="宋体"/>
              </w:rPr>
              <w:t>四级菜单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Ex>
        <w:trPr>
          <w:trHeight w:val="93" w:hRule="atLeast"/>
        </w:trPr>
        <w:tc>
          <w:tcPr>
            <w:tcW w:w="1622" w:type="dxa"/>
            <w:shd w:val="clear" w:color="auto" w:fill="auto"/>
          </w:tcPr>
          <w:p>
            <w:pPr>
              <w:ind w:firstLine="0" w:firstLineChars="0"/>
              <w:rPr>
                <w:rFonts w:ascii="宋体" w:hAnsi="宋体" w:eastAsia="宋体"/>
              </w:rPr>
            </w:pPr>
            <w:r>
              <w:rPr>
                <w:rFonts w:hint="eastAsia" w:ascii="宋体" w:hAnsi="宋体" w:eastAsia="宋体"/>
              </w:rPr>
              <w:t>资金平台</w:t>
            </w:r>
          </w:p>
        </w:tc>
        <w:tc>
          <w:tcPr>
            <w:tcW w:w="2132" w:type="dxa"/>
            <w:shd w:val="clear" w:color="auto" w:fill="auto"/>
          </w:tcPr>
          <w:p>
            <w:pPr>
              <w:ind w:firstLine="0" w:firstLineChars="0"/>
              <w:rPr>
                <w:rFonts w:ascii="宋体" w:hAnsi="宋体" w:eastAsia="宋体"/>
              </w:rPr>
            </w:pPr>
            <w:r>
              <w:rPr>
                <w:rFonts w:hint="eastAsia" w:ascii="宋体" w:hAnsi="宋体" w:eastAsia="宋体"/>
              </w:rPr>
              <w:t>资金核算</w:t>
            </w:r>
          </w:p>
        </w:tc>
        <w:tc>
          <w:tcPr>
            <w:tcW w:w="2271" w:type="dxa"/>
            <w:shd w:val="clear" w:color="auto" w:fill="auto"/>
          </w:tcPr>
          <w:p>
            <w:pPr>
              <w:ind w:firstLine="0" w:firstLineChars="0"/>
              <w:rPr>
                <w:rFonts w:ascii="宋体" w:hAnsi="宋体" w:eastAsia="宋体"/>
              </w:rPr>
            </w:pPr>
            <w:r>
              <w:rPr>
                <w:rFonts w:hint="eastAsia" w:ascii="宋体" w:hAnsi="宋体" w:eastAsia="宋体"/>
              </w:rPr>
              <w:t>对账</w:t>
            </w:r>
          </w:p>
        </w:tc>
        <w:tc>
          <w:tcPr>
            <w:tcW w:w="2271" w:type="dxa"/>
          </w:tcPr>
          <w:p>
            <w:pPr>
              <w:ind w:firstLine="0" w:firstLineChars="0"/>
              <w:rPr>
                <w:rFonts w:ascii="宋体" w:hAnsi="宋体" w:eastAsia="宋体"/>
              </w:rPr>
            </w:pPr>
            <w:r>
              <w:rPr>
                <w:rFonts w:hint="eastAsia" w:ascii="宋体" w:hAnsi="宋体" w:eastAsia="宋体"/>
              </w:rPr>
              <w:t>回单管理</w:t>
            </w:r>
          </w:p>
        </w:tc>
      </w:tr>
    </w:tbl>
    <w:p>
      <w:pPr>
        <w:ind w:firstLine="0" w:firstLineChars="0"/>
      </w:pPr>
    </w:p>
    <w:p>
      <w:pPr>
        <w:pStyle w:val="36"/>
        <w:numPr>
          <w:ilvl w:val="0"/>
          <w:numId w:val="37"/>
        </w:numPr>
        <w:ind w:firstLineChars="0"/>
        <w:rPr>
          <w:b/>
        </w:rPr>
      </w:pPr>
      <w:r>
        <w:rPr>
          <w:rFonts w:hint="eastAsia"/>
          <w:b/>
        </w:rPr>
        <w:t>查询字段说明</w:t>
      </w:r>
    </w:p>
    <w:tbl>
      <w:tblPr>
        <w:tblStyle w:val="29"/>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3"/>
        <w:gridCol w:w="1626"/>
        <w:gridCol w:w="726"/>
        <w:gridCol w:w="996"/>
        <w:gridCol w:w="1024"/>
        <w:gridCol w:w="1100"/>
        <w:gridCol w:w="914"/>
        <w:gridCol w:w="10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3" w:type="dxa"/>
            <w:shd w:val="clear" w:color="auto" w:fill="9CC2E5" w:themeFill="accent1" w:themeFillTint="99"/>
            <w:vAlign w:val="center"/>
          </w:tcPr>
          <w:p>
            <w:pPr>
              <w:widowControl/>
              <w:ind w:firstLine="0" w:firstLineChars="0"/>
              <w:jc w:val="center"/>
              <w:rPr>
                <w:rFonts w:ascii="宋体" w:hAnsi="宋体" w:eastAsia="宋体" w:cs="宋体"/>
                <w:bCs/>
                <w:color w:val="000000"/>
                <w:kern w:val="0"/>
                <w:szCs w:val="18"/>
              </w:rPr>
            </w:pPr>
            <w:r>
              <w:rPr>
                <w:rFonts w:hint="eastAsia" w:ascii="宋体" w:hAnsi="宋体" w:eastAsia="宋体" w:cs="宋体"/>
                <w:bCs/>
                <w:color w:val="000000"/>
                <w:kern w:val="0"/>
                <w:szCs w:val="18"/>
              </w:rPr>
              <w:t>字段名称</w:t>
            </w:r>
          </w:p>
        </w:tc>
        <w:tc>
          <w:tcPr>
            <w:tcW w:w="1626" w:type="dxa"/>
            <w:shd w:val="clear" w:color="auto" w:fill="9CC2E5" w:themeFill="accent1" w:themeFillTint="99"/>
            <w:vAlign w:val="center"/>
          </w:tcPr>
          <w:p>
            <w:pPr>
              <w:widowControl/>
              <w:ind w:firstLine="0" w:firstLineChars="0"/>
              <w:jc w:val="center"/>
              <w:rPr>
                <w:rFonts w:ascii="宋体" w:hAnsi="宋体" w:eastAsia="宋体" w:cs="宋体"/>
                <w:bCs/>
                <w:color w:val="000000"/>
                <w:kern w:val="0"/>
                <w:szCs w:val="18"/>
              </w:rPr>
            </w:pPr>
            <w:r>
              <w:rPr>
                <w:rFonts w:hint="eastAsia" w:ascii="宋体" w:hAnsi="宋体" w:eastAsia="宋体" w:cs="宋体"/>
                <w:bCs/>
                <w:color w:val="000000"/>
                <w:kern w:val="0"/>
                <w:szCs w:val="18"/>
              </w:rPr>
              <w:t>输入格式</w:t>
            </w:r>
          </w:p>
        </w:tc>
        <w:tc>
          <w:tcPr>
            <w:tcW w:w="726" w:type="dxa"/>
            <w:shd w:val="clear" w:color="auto" w:fill="9CC2E5" w:themeFill="accent1" w:themeFillTint="99"/>
            <w:vAlign w:val="center"/>
          </w:tcPr>
          <w:p>
            <w:pPr>
              <w:widowControl/>
              <w:ind w:firstLine="0" w:firstLineChars="0"/>
              <w:jc w:val="center"/>
              <w:rPr>
                <w:rFonts w:ascii="宋体" w:hAnsi="宋体" w:eastAsia="宋体" w:cs="宋体"/>
                <w:bCs/>
                <w:color w:val="000000"/>
                <w:kern w:val="0"/>
                <w:szCs w:val="18"/>
              </w:rPr>
            </w:pPr>
            <w:r>
              <w:rPr>
                <w:rFonts w:hint="eastAsia" w:ascii="宋体" w:hAnsi="宋体" w:eastAsia="宋体" w:cs="宋体"/>
                <w:bCs/>
                <w:color w:val="000000"/>
                <w:kern w:val="0"/>
                <w:szCs w:val="18"/>
              </w:rPr>
              <w:t>字段长度</w:t>
            </w:r>
          </w:p>
        </w:tc>
        <w:tc>
          <w:tcPr>
            <w:tcW w:w="996" w:type="dxa"/>
            <w:shd w:val="clear" w:color="auto" w:fill="9CC2E5" w:themeFill="accent1" w:themeFillTint="99"/>
            <w:vAlign w:val="center"/>
          </w:tcPr>
          <w:p>
            <w:pPr>
              <w:widowControl/>
              <w:ind w:firstLine="0" w:firstLineChars="0"/>
              <w:jc w:val="center"/>
              <w:rPr>
                <w:rFonts w:ascii="宋体" w:hAnsi="宋体" w:eastAsia="宋体" w:cs="宋体"/>
                <w:bCs/>
                <w:color w:val="000000"/>
                <w:kern w:val="0"/>
                <w:szCs w:val="18"/>
              </w:rPr>
            </w:pPr>
            <w:r>
              <w:rPr>
                <w:rFonts w:hint="eastAsia" w:ascii="宋体" w:hAnsi="宋体" w:eastAsia="宋体" w:cs="宋体"/>
                <w:bCs/>
                <w:color w:val="000000"/>
                <w:kern w:val="0"/>
                <w:szCs w:val="18"/>
              </w:rPr>
              <w:t>默认值</w:t>
            </w:r>
          </w:p>
        </w:tc>
        <w:tc>
          <w:tcPr>
            <w:tcW w:w="1024" w:type="dxa"/>
            <w:shd w:val="clear" w:color="auto" w:fill="9CC2E5" w:themeFill="accent1" w:themeFillTint="99"/>
            <w:vAlign w:val="center"/>
          </w:tcPr>
          <w:p>
            <w:pPr>
              <w:widowControl/>
              <w:ind w:firstLine="0" w:firstLineChars="0"/>
              <w:jc w:val="center"/>
              <w:rPr>
                <w:rFonts w:ascii="宋体" w:hAnsi="宋体" w:eastAsia="宋体" w:cs="宋体"/>
                <w:bCs/>
                <w:color w:val="000000"/>
                <w:kern w:val="0"/>
                <w:szCs w:val="18"/>
              </w:rPr>
            </w:pPr>
            <w:r>
              <w:rPr>
                <w:rFonts w:hint="eastAsia" w:ascii="宋体" w:hAnsi="宋体" w:eastAsia="宋体" w:cs="宋体"/>
                <w:bCs/>
                <w:color w:val="000000"/>
                <w:kern w:val="0"/>
                <w:szCs w:val="18"/>
              </w:rPr>
              <w:t>输入校验/规则</w:t>
            </w:r>
          </w:p>
        </w:tc>
        <w:tc>
          <w:tcPr>
            <w:tcW w:w="1100" w:type="dxa"/>
            <w:shd w:val="clear" w:color="auto" w:fill="9CC2E5" w:themeFill="accent1" w:themeFillTint="99"/>
            <w:vAlign w:val="center"/>
          </w:tcPr>
          <w:p>
            <w:pPr>
              <w:widowControl/>
              <w:ind w:firstLine="0" w:firstLineChars="0"/>
              <w:jc w:val="center"/>
              <w:rPr>
                <w:rFonts w:ascii="宋体" w:hAnsi="宋体" w:eastAsia="宋体" w:cs="宋体"/>
                <w:bCs/>
                <w:color w:val="000000"/>
                <w:kern w:val="0"/>
                <w:szCs w:val="18"/>
              </w:rPr>
            </w:pPr>
            <w:r>
              <w:rPr>
                <w:rFonts w:hint="eastAsia" w:ascii="宋体" w:hAnsi="宋体" w:eastAsia="宋体" w:cs="宋体"/>
                <w:bCs/>
                <w:color w:val="000000"/>
                <w:kern w:val="0"/>
                <w:szCs w:val="18"/>
              </w:rPr>
              <w:t>是否可修改</w:t>
            </w:r>
          </w:p>
        </w:tc>
        <w:tc>
          <w:tcPr>
            <w:tcW w:w="914" w:type="dxa"/>
            <w:shd w:val="clear" w:color="auto" w:fill="9CC2E5" w:themeFill="accent1" w:themeFillTint="99"/>
            <w:vAlign w:val="center"/>
          </w:tcPr>
          <w:p>
            <w:pPr>
              <w:widowControl/>
              <w:ind w:firstLine="0" w:firstLineChars="0"/>
              <w:jc w:val="center"/>
              <w:rPr>
                <w:rFonts w:ascii="宋体" w:hAnsi="宋体" w:eastAsia="宋体" w:cs="宋体"/>
                <w:bCs/>
                <w:color w:val="000000"/>
                <w:kern w:val="0"/>
                <w:szCs w:val="18"/>
              </w:rPr>
            </w:pPr>
            <w:r>
              <w:rPr>
                <w:rFonts w:hint="eastAsia" w:ascii="宋体" w:hAnsi="宋体" w:eastAsia="宋体" w:cs="宋体"/>
                <w:bCs/>
                <w:color w:val="000000"/>
                <w:kern w:val="0"/>
                <w:szCs w:val="18"/>
              </w:rPr>
              <w:t>是否必填</w:t>
            </w:r>
          </w:p>
        </w:tc>
        <w:tc>
          <w:tcPr>
            <w:tcW w:w="1007" w:type="dxa"/>
            <w:shd w:val="clear" w:color="auto" w:fill="9CC2E5" w:themeFill="accent1" w:themeFillTint="99"/>
            <w:vAlign w:val="center"/>
          </w:tcPr>
          <w:p>
            <w:pPr>
              <w:widowControl/>
              <w:ind w:firstLine="0" w:firstLineChars="0"/>
              <w:jc w:val="center"/>
              <w:rPr>
                <w:rFonts w:ascii="宋体" w:hAnsi="宋体" w:eastAsia="宋体" w:cs="宋体"/>
                <w:bCs/>
                <w:color w:val="000000"/>
                <w:kern w:val="0"/>
                <w:szCs w:val="18"/>
              </w:rPr>
            </w:pPr>
            <w:r>
              <w:rPr>
                <w:rFonts w:hint="eastAsia" w:ascii="宋体" w:hAnsi="宋体" w:eastAsia="宋体" w:cs="宋体"/>
                <w:bCs/>
                <w:color w:val="000000"/>
                <w:kern w:val="0"/>
                <w:szCs w:val="18"/>
              </w:rPr>
              <w:t>适用范围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0" w:hRule="atLeast"/>
        </w:trPr>
        <w:tc>
          <w:tcPr>
            <w:tcW w:w="903" w:type="dxa"/>
          </w:tcPr>
          <w:p>
            <w:pPr>
              <w:ind w:left="420" w:firstLine="0" w:firstLineChars="0"/>
              <w:rPr>
                <w:rFonts w:ascii="宋体" w:hAnsi="宋体" w:eastAsia="宋体"/>
                <w:sz w:val="21"/>
              </w:rPr>
            </w:pPr>
            <w:r>
              <w:rPr>
                <w:rFonts w:hint="eastAsia" w:ascii="宋体" w:hAnsi="宋体" w:eastAsia="宋体"/>
              </w:rPr>
              <w:t>机构名称</w:t>
            </w:r>
          </w:p>
        </w:tc>
        <w:tc>
          <w:tcPr>
            <w:tcW w:w="1626" w:type="dxa"/>
          </w:tcPr>
          <w:p>
            <w:pPr>
              <w:ind w:left="420" w:firstLine="0" w:firstLineChars="0"/>
              <w:rPr>
                <w:rFonts w:ascii="宋体" w:hAnsi="宋体" w:eastAsia="宋体"/>
              </w:rPr>
            </w:pPr>
            <w:r>
              <w:rPr>
                <w:rFonts w:ascii="宋体" w:hAnsi="宋体" w:eastAsia="宋体"/>
              </w:rPr>
              <w:t>-</w:t>
            </w:r>
          </w:p>
        </w:tc>
        <w:tc>
          <w:tcPr>
            <w:tcW w:w="726" w:type="dxa"/>
          </w:tcPr>
          <w:p>
            <w:pPr>
              <w:ind w:left="420" w:firstLine="0" w:firstLineChars="0"/>
              <w:rPr>
                <w:rFonts w:ascii="宋体" w:hAnsi="宋体" w:eastAsia="宋体"/>
              </w:rPr>
            </w:pPr>
            <w:r>
              <w:rPr>
                <w:rFonts w:ascii="宋体" w:hAnsi="宋体" w:eastAsia="宋体"/>
              </w:rPr>
              <w:t>-</w:t>
            </w:r>
          </w:p>
        </w:tc>
        <w:tc>
          <w:tcPr>
            <w:tcW w:w="996" w:type="dxa"/>
          </w:tcPr>
          <w:p>
            <w:pPr>
              <w:ind w:left="420" w:firstLine="0" w:firstLineChars="0"/>
              <w:rPr>
                <w:rFonts w:ascii="宋体" w:hAnsi="宋体" w:eastAsia="宋体"/>
              </w:rPr>
            </w:pPr>
            <w:r>
              <w:rPr>
                <w:rFonts w:hint="eastAsia" w:ascii="宋体" w:hAnsi="宋体" w:eastAsia="宋体" w:cs="微软雅黑"/>
              </w:rPr>
              <w:t>信美北</w:t>
            </w:r>
            <w:r>
              <w:rPr>
                <w:rFonts w:hint="eastAsia" w:ascii="宋体" w:hAnsi="宋体" w:eastAsia="宋体"/>
              </w:rPr>
              <w:t>京</w:t>
            </w:r>
          </w:p>
        </w:tc>
        <w:tc>
          <w:tcPr>
            <w:tcW w:w="1024" w:type="dxa"/>
          </w:tcPr>
          <w:p>
            <w:pPr>
              <w:ind w:left="420" w:firstLine="0" w:firstLineChars="0"/>
              <w:rPr>
                <w:rFonts w:ascii="宋体" w:hAnsi="宋体" w:eastAsia="宋体"/>
              </w:rPr>
            </w:pPr>
            <w:r>
              <w:rPr>
                <w:rFonts w:ascii="宋体" w:hAnsi="宋体" w:eastAsia="宋体"/>
              </w:rPr>
              <w:t>-</w:t>
            </w:r>
          </w:p>
        </w:tc>
        <w:tc>
          <w:tcPr>
            <w:tcW w:w="1100" w:type="dxa"/>
          </w:tcPr>
          <w:p>
            <w:pPr>
              <w:ind w:left="420" w:firstLine="0" w:firstLineChars="0"/>
              <w:rPr>
                <w:rFonts w:ascii="宋体" w:hAnsi="宋体" w:eastAsia="宋体"/>
              </w:rPr>
            </w:pPr>
            <w:r>
              <w:rPr>
                <w:rFonts w:ascii="宋体" w:hAnsi="宋体" w:eastAsia="宋体"/>
              </w:rPr>
              <w:t>-</w:t>
            </w:r>
          </w:p>
        </w:tc>
        <w:tc>
          <w:tcPr>
            <w:tcW w:w="914" w:type="dxa"/>
          </w:tcPr>
          <w:p>
            <w:pPr>
              <w:ind w:left="420" w:firstLine="0" w:firstLineChars="0"/>
              <w:rPr>
                <w:rFonts w:ascii="宋体" w:hAnsi="宋体" w:eastAsia="宋体"/>
              </w:rPr>
            </w:pPr>
            <w:r>
              <w:rPr>
                <w:rFonts w:ascii="宋体" w:hAnsi="宋体" w:eastAsia="宋体"/>
              </w:rPr>
              <w:t>-</w:t>
            </w:r>
          </w:p>
        </w:tc>
        <w:tc>
          <w:tcPr>
            <w:tcW w:w="1007" w:type="dxa"/>
          </w:tcPr>
          <w:p>
            <w:pPr>
              <w:ind w:left="420" w:firstLine="0" w:firstLineChars="0"/>
              <w:rPr>
                <w:rFonts w:ascii="宋体" w:hAnsi="宋体" w:eastAsia="宋体"/>
              </w:rPr>
            </w:pPr>
            <w:r>
              <w:rPr>
                <w:rFonts w:ascii="宋体" w:hAnsi="宋体" w:eastAsia="宋体"/>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0" w:hRule="atLeast"/>
        </w:trPr>
        <w:tc>
          <w:tcPr>
            <w:tcW w:w="903" w:type="dxa"/>
          </w:tcPr>
          <w:p>
            <w:pPr>
              <w:ind w:left="420" w:firstLine="0" w:firstLineChars="0"/>
              <w:rPr>
                <w:rFonts w:ascii="宋体" w:hAnsi="宋体" w:eastAsia="宋体"/>
              </w:rPr>
            </w:pPr>
            <w:r>
              <w:rPr>
                <w:rFonts w:hint="eastAsia" w:ascii="宋体" w:hAnsi="宋体" w:eastAsia="宋体" w:cs="微软雅黑"/>
              </w:rPr>
              <w:t>账户类</w:t>
            </w:r>
            <w:r>
              <w:rPr>
                <w:rFonts w:hint="eastAsia" w:ascii="宋体" w:hAnsi="宋体" w:eastAsia="宋体"/>
              </w:rPr>
              <w:t>型</w:t>
            </w:r>
          </w:p>
        </w:tc>
        <w:tc>
          <w:tcPr>
            <w:tcW w:w="1626" w:type="dxa"/>
          </w:tcPr>
          <w:p>
            <w:pPr>
              <w:ind w:left="420" w:firstLine="0" w:firstLineChars="0"/>
              <w:rPr>
                <w:rFonts w:ascii="宋体" w:hAnsi="宋体" w:eastAsia="宋体"/>
              </w:rPr>
            </w:pPr>
            <w:r>
              <w:rPr>
                <w:rFonts w:hint="eastAsia" w:ascii="宋体" w:hAnsi="宋体" w:eastAsia="宋体" w:cs="微软雅黑"/>
              </w:rPr>
              <w:t>下拉选</w:t>
            </w:r>
            <w:r>
              <w:rPr>
                <w:rFonts w:hint="eastAsia" w:ascii="宋体" w:hAnsi="宋体" w:eastAsia="宋体"/>
              </w:rPr>
              <w:t>择</w:t>
            </w:r>
          </w:p>
          <w:p>
            <w:pPr>
              <w:ind w:left="420" w:firstLine="0" w:firstLineChars="0"/>
              <w:rPr>
                <w:rFonts w:ascii="宋体" w:hAnsi="宋体" w:eastAsia="宋体"/>
              </w:rPr>
            </w:pPr>
            <w:r>
              <w:rPr>
                <w:rFonts w:hint="eastAsia" w:ascii="宋体" w:hAnsi="宋体" w:eastAsia="宋体" w:cs="微软雅黑"/>
              </w:rPr>
              <w:t>取值：</w:t>
            </w:r>
            <w:r>
              <w:rPr>
                <w:rFonts w:ascii="宋体" w:hAnsi="宋体" w:eastAsia="宋体"/>
              </w:rPr>
              <w:t>--</w:t>
            </w:r>
            <w:r>
              <w:rPr>
                <w:rFonts w:hint="eastAsia" w:ascii="宋体" w:hAnsi="宋体" w:eastAsia="宋体" w:cs="微软雅黑"/>
              </w:rPr>
              <w:t>请选择</w:t>
            </w:r>
            <w:r>
              <w:rPr>
                <w:rFonts w:ascii="宋体" w:hAnsi="宋体" w:eastAsia="宋体"/>
              </w:rPr>
              <w:t>—</w:t>
            </w:r>
          </w:p>
          <w:p>
            <w:pPr>
              <w:ind w:left="420" w:firstLine="0" w:firstLineChars="0"/>
              <w:rPr>
                <w:rFonts w:ascii="宋体" w:hAnsi="宋体" w:eastAsia="宋体"/>
              </w:rPr>
            </w:pPr>
            <w:r>
              <w:rPr>
                <w:rFonts w:hint="eastAsia" w:ascii="宋体" w:hAnsi="宋体" w:eastAsia="宋体" w:cs="微软雅黑"/>
              </w:rPr>
              <w:t>账号同步中的银行类型（如：招商银行、民生银行、支付宝等</w:t>
            </w:r>
            <w:r>
              <w:rPr>
                <w:rFonts w:hint="eastAsia" w:ascii="宋体" w:hAnsi="宋体" w:eastAsia="宋体"/>
              </w:rPr>
              <w:t>）</w:t>
            </w:r>
          </w:p>
        </w:tc>
        <w:tc>
          <w:tcPr>
            <w:tcW w:w="726" w:type="dxa"/>
          </w:tcPr>
          <w:p>
            <w:pPr>
              <w:ind w:left="420" w:firstLine="0" w:firstLineChars="0"/>
              <w:rPr>
                <w:rFonts w:ascii="宋体" w:hAnsi="宋体" w:eastAsia="宋体"/>
              </w:rPr>
            </w:pPr>
            <w:r>
              <w:rPr>
                <w:rFonts w:ascii="宋体" w:hAnsi="宋体" w:eastAsia="宋体"/>
              </w:rPr>
              <w:t>-</w:t>
            </w:r>
          </w:p>
        </w:tc>
        <w:tc>
          <w:tcPr>
            <w:tcW w:w="996" w:type="dxa"/>
          </w:tcPr>
          <w:p>
            <w:pPr>
              <w:ind w:left="420" w:firstLine="0" w:firstLineChars="0"/>
              <w:rPr>
                <w:rFonts w:ascii="宋体" w:hAnsi="宋体" w:eastAsia="宋体"/>
              </w:rPr>
            </w:pPr>
            <w:r>
              <w:rPr>
                <w:rFonts w:ascii="宋体" w:hAnsi="宋体" w:eastAsia="宋体"/>
              </w:rPr>
              <w:t>--</w:t>
            </w:r>
            <w:r>
              <w:rPr>
                <w:rFonts w:hint="eastAsia" w:ascii="宋体" w:hAnsi="宋体" w:eastAsia="宋体" w:cs="微软雅黑"/>
              </w:rPr>
              <w:t>请选择</w:t>
            </w:r>
            <w:r>
              <w:rPr>
                <w:rFonts w:ascii="宋体" w:hAnsi="宋体" w:eastAsia="宋体"/>
              </w:rPr>
              <w:t>--</w:t>
            </w:r>
          </w:p>
        </w:tc>
        <w:tc>
          <w:tcPr>
            <w:tcW w:w="1024" w:type="dxa"/>
          </w:tcPr>
          <w:p>
            <w:pPr>
              <w:ind w:left="420" w:firstLine="0" w:firstLineChars="0"/>
              <w:rPr>
                <w:rFonts w:ascii="宋体" w:hAnsi="宋体" w:eastAsia="宋体"/>
              </w:rPr>
            </w:pPr>
            <w:r>
              <w:rPr>
                <w:rFonts w:ascii="宋体" w:hAnsi="宋体" w:eastAsia="宋体"/>
              </w:rPr>
              <w:t>-</w:t>
            </w:r>
          </w:p>
        </w:tc>
        <w:tc>
          <w:tcPr>
            <w:tcW w:w="1100" w:type="dxa"/>
          </w:tcPr>
          <w:p>
            <w:pPr>
              <w:ind w:left="420" w:firstLine="0" w:firstLineChars="0"/>
              <w:rPr>
                <w:rFonts w:ascii="宋体" w:hAnsi="宋体" w:eastAsia="宋体"/>
              </w:rPr>
            </w:pPr>
            <w:r>
              <w:rPr>
                <w:rFonts w:hint="eastAsia" w:ascii="宋体" w:hAnsi="宋体" w:eastAsia="宋体" w:cs="微软雅黑"/>
              </w:rPr>
              <w:t>是</w:t>
            </w:r>
            <w:r>
              <w:rPr>
                <w:rFonts w:ascii="宋体" w:hAnsi="宋体" w:eastAsia="宋体"/>
              </w:rPr>
              <w:t xml:space="preserve"> </w:t>
            </w:r>
          </w:p>
        </w:tc>
        <w:tc>
          <w:tcPr>
            <w:tcW w:w="914" w:type="dxa"/>
          </w:tcPr>
          <w:p>
            <w:pPr>
              <w:ind w:left="420" w:firstLine="0" w:firstLineChars="0"/>
              <w:rPr>
                <w:rFonts w:ascii="宋体" w:hAnsi="宋体" w:eastAsia="宋体"/>
              </w:rPr>
            </w:pPr>
            <w:r>
              <w:rPr>
                <w:rFonts w:hint="eastAsia" w:ascii="宋体" w:hAnsi="宋体" w:eastAsia="宋体"/>
              </w:rPr>
              <w:t>否</w:t>
            </w:r>
          </w:p>
        </w:tc>
        <w:tc>
          <w:tcPr>
            <w:tcW w:w="1007" w:type="dxa"/>
          </w:tcPr>
          <w:p>
            <w:pPr>
              <w:ind w:firstLineChars="0"/>
              <w:rPr>
                <w:rFonts w:ascii="宋体" w:hAnsi="宋体" w:eastAsia="宋体"/>
              </w:rPr>
            </w:pPr>
            <w:r>
              <w:rPr>
                <w:rFonts w:hint="eastAsia" w:ascii="宋体" w:hAnsi="宋体" w:eastAsia="宋体" w:cs="微软雅黑"/>
              </w:rPr>
              <w:t>读取账户管理中的银行类</w:t>
            </w:r>
            <w:r>
              <w:rPr>
                <w:rFonts w:hint="eastAsia" w:ascii="宋体" w:hAnsi="宋体" w:eastAsia="宋体"/>
              </w:rPr>
              <w:t>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0" w:hRule="atLeast"/>
        </w:trPr>
        <w:tc>
          <w:tcPr>
            <w:tcW w:w="903" w:type="dxa"/>
          </w:tcPr>
          <w:p>
            <w:pPr>
              <w:ind w:left="420" w:firstLine="0" w:firstLineChars="0"/>
              <w:rPr>
                <w:rFonts w:ascii="宋体" w:hAnsi="宋体" w:eastAsia="宋体"/>
              </w:rPr>
            </w:pPr>
            <w:r>
              <w:rPr>
                <w:rFonts w:hint="eastAsia" w:ascii="宋体" w:hAnsi="宋体" w:eastAsia="宋体" w:cs="微软雅黑"/>
              </w:rPr>
              <w:t>账</w:t>
            </w:r>
            <w:r>
              <w:rPr>
                <w:rFonts w:hint="eastAsia" w:ascii="宋体" w:hAnsi="宋体" w:eastAsia="宋体"/>
              </w:rPr>
              <w:t>号</w:t>
            </w:r>
          </w:p>
        </w:tc>
        <w:tc>
          <w:tcPr>
            <w:tcW w:w="1626" w:type="dxa"/>
          </w:tcPr>
          <w:p>
            <w:pPr>
              <w:ind w:left="420" w:firstLine="0" w:firstLineChars="0"/>
              <w:rPr>
                <w:rFonts w:ascii="宋体" w:hAnsi="宋体" w:eastAsia="宋体"/>
              </w:rPr>
            </w:pPr>
            <w:r>
              <w:rPr>
                <w:rFonts w:hint="eastAsia" w:ascii="宋体" w:hAnsi="宋体" w:eastAsia="宋体" w:cs="微软雅黑"/>
              </w:rPr>
              <w:t>下拉选</w:t>
            </w:r>
            <w:r>
              <w:rPr>
                <w:rFonts w:hint="eastAsia" w:ascii="宋体" w:hAnsi="宋体" w:eastAsia="宋体"/>
              </w:rPr>
              <w:t>择</w:t>
            </w:r>
          </w:p>
          <w:p>
            <w:pPr>
              <w:ind w:left="420" w:firstLine="0" w:firstLineChars="0"/>
              <w:rPr>
                <w:rFonts w:ascii="宋体" w:hAnsi="宋体" w:eastAsia="宋体"/>
              </w:rPr>
            </w:pPr>
            <w:r>
              <w:rPr>
                <w:rFonts w:hint="eastAsia" w:ascii="宋体" w:hAnsi="宋体" w:eastAsia="宋体" w:cs="微软雅黑"/>
              </w:rPr>
              <w:t>取值：</w:t>
            </w:r>
            <w:r>
              <w:rPr>
                <w:rFonts w:ascii="宋体" w:hAnsi="宋体" w:eastAsia="宋体"/>
              </w:rPr>
              <w:t>--</w:t>
            </w:r>
            <w:r>
              <w:rPr>
                <w:rFonts w:hint="eastAsia" w:ascii="宋体" w:hAnsi="宋体" w:eastAsia="宋体" w:cs="微软雅黑"/>
              </w:rPr>
              <w:t>请选择</w:t>
            </w:r>
            <w:r>
              <w:rPr>
                <w:rFonts w:ascii="宋体" w:hAnsi="宋体" w:eastAsia="宋体"/>
              </w:rPr>
              <w:t>—</w:t>
            </w:r>
          </w:p>
          <w:p>
            <w:pPr>
              <w:ind w:left="420" w:firstLine="0" w:firstLineChars="0"/>
              <w:rPr>
                <w:rFonts w:ascii="宋体" w:hAnsi="宋体" w:eastAsia="宋体"/>
              </w:rPr>
            </w:pPr>
            <w:r>
              <w:rPr>
                <w:rFonts w:hint="eastAsia" w:ascii="宋体" w:hAnsi="宋体" w:eastAsia="宋体" w:cs="微软雅黑"/>
              </w:rPr>
              <w:t>各账户类型对应的账</w:t>
            </w:r>
            <w:r>
              <w:rPr>
                <w:rFonts w:hint="eastAsia" w:ascii="宋体" w:hAnsi="宋体" w:eastAsia="宋体"/>
              </w:rPr>
              <w:t>号</w:t>
            </w:r>
          </w:p>
        </w:tc>
        <w:tc>
          <w:tcPr>
            <w:tcW w:w="726" w:type="dxa"/>
          </w:tcPr>
          <w:p>
            <w:pPr>
              <w:ind w:left="420" w:firstLine="0" w:firstLineChars="0"/>
              <w:rPr>
                <w:rFonts w:ascii="宋体" w:hAnsi="宋体" w:eastAsia="宋体"/>
              </w:rPr>
            </w:pPr>
            <w:r>
              <w:rPr>
                <w:rFonts w:ascii="宋体" w:hAnsi="宋体" w:eastAsia="宋体"/>
              </w:rPr>
              <w:t>-</w:t>
            </w:r>
          </w:p>
        </w:tc>
        <w:tc>
          <w:tcPr>
            <w:tcW w:w="996" w:type="dxa"/>
          </w:tcPr>
          <w:p>
            <w:pPr>
              <w:ind w:left="420" w:firstLine="0" w:firstLineChars="0"/>
              <w:rPr>
                <w:rFonts w:ascii="宋体" w:hAnsi="宋体" w:eastAsia="宋体"/>
              </w:rPr>
            </w:pPr>
            <w:r>
              <w:rPr>
                <w:rFonts w:ascii="宋体" w:hAnsi="宋体" w:eastAsia="宋体"/>
              </w:rPr>
              <w:t>--</w:t>
            </w:r>
            <w:r>
              <w:rPr>
                <w:rFonts w:hint="eastAsia" w:ascii="宋体" w:hAnsi="宋体" w:eastAsia="宋体" w:cs="微软雅黑"/>
              </w:rPr>
              <w:t>请选择</w:t>
            </w:r>
            <w:r>
              <w:rPr>
                <w:rFonts w:ascii="宋体" w:hAnsi="宋体" w:eastAsia="宋体"/>
              </w:rPr>
              <w:t>--</w:t>
            </w:r>
          </w:p>
        </w:tc>
        <w:tc>
          <w:tcPr>
            <w:tcW w:w="1024" w:type="dxa"/>
          </w:tcPr>
          <w:p>
            <w:pPr>
              <w:ind w:left="420" w:firstLine="0" w:firstLineChars="0"/>
              <w:rPr>
                <w:rFonts w:ascii="宋体" w:hAnsi="宋体" w:eastAsia="宋体"/>
              </w:rPr>
            </w:pPr>
            <w:r>
              <w:rPr>
                <w:rFonts w:ascii="宋体" w:hAnsi="宋体" w:eastAsia="宋体"/>
              </w:rPr>
              <w:t>-</w:t>
            </w:r>
          </w:p>
        </w:tc>
        <w:tc>
          <w:tcPr>
            <w:tcW w:w="1100" w:type="dxa"/>
          </w:tcPr>
          <w:p>
            <w:pPr>
              <w:ind w:left="420" w:firstLine="0" w:firstLineChars="0"/>
              <w:rPr>
                <w:rFonts w:ascii="宋体" w:hAnsi="宋体" w:eastAsia="宋体"/>
              </w:rPr>
            </w:pPr>
            <w:r>
              <w:rPr>
                <w:rFonts w:hint="eastAsia" w:ascii="宋体" w:hAnsi="宋体" w:eastAsia="宋体"/>
              </w:rPr>
              <w:t>是</w:t>
            </w:r>
          </w:p>
        </w:tc>
        <w:tc>
          <w:tcPr>
            <w:tcW w:w="914" w:type="dxa"/>
          </w:tcPr>
          <w:p>
            <w:pPr>
              <w:ind w:left="420" w:firstLine="0" w:firstLineChars="0"/>
              <w:rPr>
                <w:rFonts w:ascii="宋体" w:hAnsi="宋体" w:eastAsia="宋体"/>
              </w:rPr>
            </w:pPr>
            <w:r>
              <w:rPr>
                <w:rFonts w:hint="eastAsia" w:ascii="宋体" w:hAnsi="宋体" w:eastAsia="宋体"/>
              </w:rPr>
              <w:t>否</w:t>
            </w:r>
          </w:p>
        </w:tc>
        <w:tc>
          <w:tcPr>
            <w:tcW w:w="1007" w:type="dxa"/>
          </w:tcPr>
          <w:p>
            <w:pPr>
              <w:ind w:firstLineChars="0"/>
              <w:rPr>
                <w:rFonts w:ascii="宋体" w:hAnsi="宋体" w:eastAsia="宋体"/>
              </w:rPr>
            </w:pPr>
            <w:r>
              <w:rPr>
                <w:rFonts w:hint="eastAsia" w:ascii="宋体" w:hAnsi="宋体" w:eastAsia="宋体" w:cs="微软雅黑"/>
              </w:rPr>
              <w:t>账户管理中的账</w:t>
            </w:r>
            <w:r>
              <w:rPr>
                <w:rFonts w:hint="eastAsia" w:ascii="宋体" w:hAnsi="宋体" w:eastAsia="宋体"/>
              </w:rPr>
              <w:t>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0" w:hRule="atLeast"/>
        </w:trPr>
        <w:tc>
          <w:tcPr>
            <w:tcW w:w="903" w:type="dxa"/>
          </w:tcPr>
          <w:p>
            <w:pPr>
              <w:ind w:left="420" w:firstLine="0" w:firstLineChars="0"/>
              <w:rPr>
                <w:rFonts w:ascii="宋体" w:hAnsi="宋体" w:eastAsia="宋体"/>
              </w:rPr>
            </w:pPr>
            <w:r>
              <w:rPr>
                <w:rFonts w:hint="eastAsia" w:ascii="宋体" w:hAnsi="宋体" w:eastAsia="宋体" w:cs="微软雅黑"/>
              </w:rPr>
              <w:t>交易日</w:t>
            </w:r>
            <w:r>
              <w:rPr>
                <w:rFonts w:hint="eastAsia" w:ascii="宋体" w:hAnsi="宋体" w:eastAsia="宋体"/>
              </w:rPr>
              <w:t>期</w:t>
            </w:r>
          </w:p>
        </w:tc>
        <w:tc>
          <w:tcPr>
            <w:tcW w:w="1626" w:type="dxa"/>
          </w:tcPr>
          <w:p>
            <w:pPr>
              <w:ind w:left="420" w:firstLine="0" w:firstLineChars="0"/>
              <w:rPr>
                <w:rFonts w:ascii="宋体" w:hAnsi="宋体" w:eastAsia="宋体"/>
              </w:rPr>
            </w:pPr>
            <w:r>
              <w:rPr>
                <w:rFonts w:ascii="宋体" w:hAnsi="宋体" w:eastAsia="宋体"/>
              </w:rPr>
              <w:t>YYYY—MM—DD</w:t>
            </w:r>
          </w:p>
        </w:tc>
        <w:tc>
          <w:tcPr>
            <w:tcW w:w="726" w:type="dxa"/>
          </w:tcPr>
          <w:p>
            <w:pPr>
              <w:ind w:left="420" w:firstLine="0" w:firstLineChars="0"/>
              <w:rPr>
                <w:rFonts w:ascii="宋体" w:hAnsi="宋体" w:eastAsia="宋体"/>
              </w:rPr>
            </w:pPr>
            <w:r>
              <w:rPr>
                <w:rFonts w:ascii="宋体" w:hAnsi="宋体" w:eastAsia="宋体"/>
              </w:rPr>
              <w:t>-</w:t>
            </w:r>
          </w:p>
        </w:tc>
        <w:tc>
          <w:tcPr>
            <w:tcW w:w="996" w:type="dxa"/>
          </w:tcPr>
          <w:p>
            <w:pPr>
              <w:ind w:left="420" w:firstLine="0" w:firstLineChars="0"/>
              <w:rPr>
                <w:rFonts w:ascii="宋体" w:hAnsi="宋体" w:eastAsia="宋体"/>
              </w:rPr>
            </w:pPr>
            <w:r>
              <w:rPr>
                <w:rFonts w:hint="eastAsia" w:ascii="宋体" w:hAnsi="宋体" w:eastAsia="宋体" w:cs="微软雅黑"/>
              </w:rPr>
              <w:t>结束时间为系统当天日期，开始时间为结束日期往前推半年的日</w:t>
            </w:r>
            <w:r>
              <w:rPr>
                <w:rFonts w:hint="eastAsia" w:ascii="宋体" w:hAnsi="宋体" w:eastAsia="宋体"/>
              </w:rPr>
              <w:t>期</w:t>
            </w:r>
          </w:p>
        </w:tc>
        <w:tc>
          <w:tcPr>
            <w:tcW w:w="1024" w:type="dxa"/>
          </w:tcPr>
          <w:p>
            <w:pPr>
              <w:ind w:left="420" w:firstLine="0" w:firstLineChars="0"/>
              <w:rPr>
                <w:rFonts w:ascii="宋体" w:hAnsi="宋体" w:eastAsia="宋体"/>
              </w:rPr>
            </w:pPr>
            <w:r>
              <w:rPr>
                <w:rFonts w:hint="eastAsia" w:ascii="宋体" w:hAnsi="宋体" w:eastAsia="宋体" w:cs="微软雅黑"/>
              </w:rPr>
              <w:t>可连续查看半年内的回单数</w:t>
            </w:r>
            <w:r>
              <w:rPr>
                <w:rFonts w:hint="eastAsia" w:ascii="宋体" w:hAnsi="宋体" w:eastAsia="宋体"/>
              </w:rPr>
              <w:t>据</w:t>
            </w:r>
          </w:p>
        </w:tc>
        <w:tc>
          <w:tcPr>
            <w:tcW w:w="1100" w:type="dxa"/>
          </w:tcPr>
          <w:p>
            <w:pPr>
              <w:ind w:left="420" w:firstLine="0" w:firstLineChars="0"/>
              <w:rPr>
                <w:rFonts w:ascii="宋体" w:hAnsi="宋体" w:eastAsia="宋体"/>
              </w:rPr>
            </w:pPr>
            <w:r>
              <w:rPr>
                <w:rFonts w:hint="eastAsia" w:ascii="宋体" w:hAnsi="宋体" w:eastAsia="宋体"/>
              </w:rPr>
              <w:t>是</w:t>
            </w:r>
          </w:p>
        </w:tc>
        <w:tc>
          <w:tcPr>
            <w:tcW w:w="914" w:type="dxa"/>
          </w:tcPr>
          <w:p>
            <w:pPr>
              <w:ind w:left="420" w:firstLine="0" w:firstLineChars="0"/>
              <w:rPr>
                <w:rFonts w:ascii="宋体" w:hAnsi="宋体" w:eastAsia="宋体"/>
              </w:rPr>
            </w:pPr>
            <w:r>
              <w:rPr>
                <w:rFonts w:hint="eastAsia" w:ascii="宋体" w:hAnsi="宋体" w:eastAsia="宋体"/>
              </w:rPr>
              <w:t>是</w:t>
            </w:r>
          </w:p>
        </w:tc>
        <w:tc>
          <w:tcPr>
            <w:tcW w:w="1007" w:type="dxa"/>
          </w:tcPr>
          <w:p>
            <w:pPr>
              <w:ind w:firstLineChars="0"/>
              <w:rPr>
                <w:rFonts w:ascii="宋体" w:hAnsi="宋体" w:eastAsia="宋体"/>
              </w:rPr>
            </w:pPr>
            <w:r>
              <w:rPr>
                <w:rFonts w:hint="eastAsia" w:ascii="宋体" w:hAnsi="宋体" w:eastAsia="宋体" w:cs="微软雅黑"/>
              </w:rPr>
              <w:t>银行账单中的入账日</w:t>
            </w:r>
            <w:r>
              <w:rPr>
                <w:rFonts w:hint="eastAsia" w:ascii="宋体" w:hAnsi="宋体" w:eastAsia="宋体"/>
              </w:rPr>
              <w:t>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0" w:hRule="atLeast"/>
        </w:trPr>
        <w:tc>
          <w:tcPr>
            <w:tcW w:w="903" w:type="dxa"/>
          </w:tcPr>
          <w:p>
            <w:pPr>
              <w:ind w:left="420" w:firstLine="0" w:firstLineChars="0"/>
              <w:rPr>
                <w:rFonts w:ascii="宋体" w:hAnsi="宋体" w:eastAsia="宋体" w:cs="微软雅黑"/>
              </w:rPr>
            </w:pPr>
            <w:r>
              <w:rPr>
                <w:rFonts w:hint="eastAsia" w:ascii="宋体" w:hAnsi="宋体" w:eastAsia="宋体" w:cs="微软雅黑"/>
              </w:rPr>
              <w:t>凭证编号</w:t>
            </w:r>
          </w:p>
        </w:tc>
        <w:tc>
          <w:tcPr>
            <w:tcW w:w="1626" w:type="dxa"/>
          </w:tcPr>
          <w:p>
            <w:pPr>
              <w:ind w:left="420" w:firstLine="0" w:firstLineChars="0"/>
              <w:rPr>
                <w:rFonts w:ascii="宋体" w:hAnsi="宋体" w:eastAsia="宋体"/>
              </w:rPr>
            </w:pPr>
          </w:p>
        </w:tc>
        <w:tc>
          <w:tcPr>
            <w:tcW w:w="726" w:type="dxa"/>
          </w:tcPr>
          <w:p>
            <w:pPr>
              <w:ind w:left="420" w:firstLine="0" w:firstLineChars="0"/>
              <w:rPr>
                <w:rFonts w:ascii="宋体" w:hAnsi="宋体" w:eastAsia="宋体"/>
              </w:rPr>
            </w:pPr>
            <w:r>
              <w:rPr>
                <w:rFonts w:hint="eastAsia" w:ascii="宋体" w:hAnsi="宋体" w:eastAsia="宋体"/>
              </w:rPr>
              <w:t>-</w:t>
            </w:r>
          </w:p>
        </w:tc>
        <w:tc>
          <w:tcPr>
            <w:tcW w:w="996" w:type="dxa"/>
          </w:tcPr>
          <w:p>
            <w:pPr>
              <w:ind w:left="420" w:firstLine="0" w:firstLineChars="0"/>
              <w:rPr>
                <w:rFonts w:ascii="宋体" w:hAnsi="宋体" w:eastAsia="宋体" w:cs="微软雅黑"/>
              </w:rPr>
            </w:pPr>
            <w:r>
              <w:rPr>
                <w:rFonts w:hint="eastAsia" w:ascii="宋体" w:hAnsi="宋体" w:eastAsia="宋体" w:cs="微软雅黑"/>
              </w:rPr>
              <w:t>-</w:t>
            </w:r>
          </w:p>
        </w:tc>
        <w:tc>
          <w:tcPr>
            <w:tcW w:w="1024" w:type="dxa"/>
          </w:tcPr>
          <w:p>
            <w:pPr>
              <w:ind w:left="420" w:firstLine="0" w:firstLineChars="0"/>
              <w:rPr>
                <w:rFonts w:ascii="宋体" w:hAnsi="宋体" w:eastAsia="宋体" w:cs="微软雅黑"/>
              </w:rPr>
            </w:pPr>
            <w:r>
              <w:rPr>
                <w:rFonts w:hint="eastAsia" w:ascii="宋体" w:hAnsi="宋体" w:eastAsia="宋体" w:cs="微软雅黑"/>
              </w:rPr>
              <w:t>-</w:t>
            </w:r>
          </w:p>
        </w:tc>
        <w:tc>
          <w:tcPr>
            <w:tcW w:w="1100" w:type="dxa"/>
          </w:tcPr>
          <w:p>
            <w:pPr>
              <w:ind w:left="420" w:firstLine="0" w:firstLineChars="0"/>
              <w:rPr>
                <w:rFonts w:ascii="宋体" w:hAnsi="宋体" w:eastAsia="宋体"/>
              </w:rPr>
            </w:pPr>
          </w:p>
        </w:tc>
        <w:tc>
          <w:tcPr>
            <w:tcW w:w="914" w:type="dxa"/>
          </w:tcPr>
          <w:p>
            <w:pPr>
              <w:ind w:left="420" w:firstLine="0" w:firstLineChars="0"/>
              <w:rPr>
                <w:rFonts w:ascii="宋体" w:hAnsi="宋体" w:eastAsia="宋体"/>
              </w:rPr>
            </w:pPr>
            <w:r>
              <w:rPr>
                <w:rFonts w:hint="eastAsia" w:ascii="宋体" w:hAnsi="宋体" w:eastAsia="宋体"/>
              </w:rPr>
              <w:t>否</w:t>
            </w:r>
          </w:p>
        </w:tc>
        <w:tc>
          <w:tcPr>
            <w:tcW w:w="1007" w:type="dxa"/>
          </w:tcPr>
          <w:p>
            <w:pPr>
              <w:ind w:firstLineChars="0"/>
              <w:rPr>
                <w:rFonts w:ascii="宋体" w:hAnsi="宋体" w:eastAsia="宋体" w:cs="微软雅黑"/>
              </w:rPr>
            </w:pPr>
          </w:p>
        </w:tc>
      </w:tr>
    </w:tbl>
    <w:p>
      <w:pPr>
        <w:snapToGrid w:val="0"/>
        <w:ind w:firstLine="0" w:firstLineChars="0"/>
      </w:pPr>
    </w:p>
    <w:p>
      <w:pPr>
        <w:pStyle w:val="36"/>
        <w:numPr>
          <w:ilvl w:val="0"/>
          <w:numId w:val="38"/>
        </w:numPr>
        <w:ind w:firstLineChars="0"/>
        <w:rPr>
          <w:b/>
        </w:rPr>
      </w:pPr>
      <w:r>
        <w:rPr>
          <w:rFonts w:hint="eastAsia"/>
          <w:b/>
        </w:rPr>
        <w:t>回单管理结果字段说明</w:t>
      </w:r>
    </w:p>
    <w:tbl>
      <w:tblPr>
        <w:tblStyle w:val="29"/>
        <w:tblW w:w="728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39"/>
        <w:gridCol w:w="52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39" w:type="dxa"/>
            <w:tcBorders>
              <w:top w:val="single" w:color="auto" w:sz="4" w:space="0"/>
              <w:left w:val="single" w:color="auto" w:sz="4" w:space="0"/>
              <w:bottom w:val="single" w:color="auto" w:sz="4" w:space="0"/>
              <w:right w:val="single" w:color="auto" w:sz="4" w:space="0"/>
            </w:tcBorders>
            <w:shd w:val="clear" w:color="auto" w:fill="9CC2E5" w:themeFill="accent1" w:themeFillTint="99"/>
            <w:vAlign w:val="center"/>
          </w:tcPr>
          <w:p>
            <w:pPr>
              <w:ind w:left="420" w:firstLine="0" w:firstLineChars="0"/>
              <w:rPr>
                <w:rFonts w:ascii="宋体" w:hAnsi="宋体" w:eastAsia="宋体"/>
                <w:sz w:val="21"/>
              </w:rPr>
            </w:pPr>
            <w:r>
              <w:rPr>
                <w:rFonts w:hint="eastAsia" w:ascii="宋体" w:hAnsi="宋体" w:eastAsia="宋体"/>
              </w:rPr>
              <w:t>字段名称</w:t>
            </w:r>
          </w:p>
        </w:tc>
        <w:tc>
          <w:tcPr>
            <w:tcW w:w="5242" w:type="dxa"/>
            <w:tcBorders>
              <w:top w:val="single" w:color="auto" w:sz="4" w:space="0"/>
              <w:left w:val="single" w:color="auto" w:sz="4" w:space="0"/>
              <w:bottom w:val="single" w:color="auto" w:sz="4" w:space="0"/>
              <w:right w:val="single" w:color="auto" w:sz="4" w:space="0"/>
            </w:tcBorders>
            <w:shd w:val="clear" w:color="auto" w:fill="9CC2E5" w:themeFill="accent1" w:themeFillTint="99"/>
            <w:vAlign w:val="center"/>
          </w:tcPr>
          <w:p>
            <w:pPr>
              <w:ind w:left="420" w:firstLine="0" w:firstLineChars="0"/>
              <w:rPr>
                <w:rFonts w:ascii="宋体" w:hAnsi="宋体" w:eastAsia="宋体"/>
              </w:rPr>
            </w:pPr>
            <w:r>
              <w:rPr>
                <w:rFonts w:hint="eastAsia" w:ascii="宋体" w:hAnsi="宋体" w:eastAsia="宋体" w:cs="微软雅黑"/>
              </w:rPr>
              <w:t>说</w:t>
            </w:r>
            <w:r>
              <w:rPr>
                <w:rFonts w:hint="eastAsia" w:ascii="宋体" w:hAnsi="宋体" w:eastAsia="宋体"/>
              </w:rPr>
              <w:t>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39" w:type="dxa"/>
            <w:tcBorders>
              <w:top w:val="single" w:color="auto" w:sz="4" w:space="0"/>
              <w:left w:val="single" w:color="auto" w:sz="4" w:space="0"/>
              <w:bottom w:val="single" w:color="auto" w:sz="4" w:space="0"/>
              <w:right w:val="single" w:color="auto" w:sz="4" w:space="0"/>
            </w:tcBorders>
            <w:shd w:val="clear" w:color="auto" w:fill="auto"/>
          </w:tcPr>
          <w:p>
            <w:pPr>
              <w:ind w:left="420" w:firstLine="0" w:firstLineChars="0"/>
              <w:rPr>
                <w:rFonts w:ascii="宋体" w:hAnsi="宋体" w:eastAsia="宋体" w:cs="微软雅黑"/>
              </w:rPr>
            </w:pPr>
            <w:r>
              <w:rPr>
                <w:rFonts w:hint="eastAsia" w:ascii="宋体" w:hAnsi="宋体" w:eastAsia="宋体" w:cs="微软雅黑"/>
              </w:rPr>
              <w:t>回单编号</w:t>
            </w:r>
          </w:p>
        </w:tc>
        <w:tc>
          <w:tcPr>
            <w:tcW w:w="5242" w:type="dxa"/>
            <w:tcBorders>
              <w:top w:val="single" w:color="auto" w:sz="4" w:space="0"/>
              <w:left w:val="single" w:color="auto" w:sz="4" w:space="0"/>
              <w:bottom w:val="single" w:color="auto" w:sz="4" w:space="0"/>
              <w:right w:val="single" w:color="auto" w:sz="4" w:space="0"/>
            </w:tcBorders>
            <w:shd w:val="clear" w:color="auto" w:fill="auto"/>
          </w:tcPr>
          <w:p>
            <w:pPr>
              <w:ind w:left="420" w:firstLine="0" w:firstLineChars="0"/>
              <w:rPr>
                <w:rFonts w:ascii="宋体" w:hAnsi="宋体" w:eastAsia="宋体" w:cs="微软雅黑"/>
              </w:rPr>
            </w:pPr>
            <w:r>
              <w:rPr>
                <w:rFonts w:hint="eastAsia" w:ascii="宋体" w:hAnsi="宋体" w:eastAsia="宋体" w:cs="微软雅黑"/>
              </w:rPr>
              <w:t>账单明细对应的回单编号，若无值展示</w:t>
            </w:r>
            <w:r>
              <w:rPr>
                <w:rFonts w:ascii="宋体" w:hAnsi="宋体" w:eastAsia="宋体" w:cs="微软雅黑"/>
              </w:rPr>
              <w:t>‘-</w:t>
            </w:r>
            <w:r>
              <w:rPr>
                <w:rFonts w:hint="eastAsia" w:ascii="宋体" w:hAnsi="宋体" w:eastAsia="宋体" w:cs="微软雅黑"/>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70" w:hRule="atLeast"/>
        </w:trPr>
        <w:tc>
          <w:tcPr>
            <w:tcW w:w="2039" w:type="dxa"/>
            <w:tcBorders>
              <w:top w:val="single" w:color="auto" w:sz="4" w:space="0"/>
              <w:left w:val="single" w:color="auto" w:sz="4" w:space="0"/>
              <w:bottom w:val="single" w:color="auto" w:sz="4" w:space="0"/>
              <w:right w:val="single" w:color="auto" w:sz="4" w:space="0"/>
            </w:tcBorders>
          </w:tcPr>
          <w:p>
            <w:pPr>
              <w:ind w:left="420" w:firstLine="0" w:firstLineChars="0"/>
              <w:rPr>
                <w:rFonts w:ascii="宋体" w:hAnsi="宋体" w:eastAsia="宋体"/>
              </w:rPr>
            </w:pPr>
            <w:r>
              <w:rPr>
                <w:rFonts w:hint="eastAsia" w:ascii="宋体" w:hAnsi="宋体" w:eastAsia="宋体" w:cs="微软雅黑"/>
              </w:rPr>
              <w:t>账</w:t>
            </w:r>
            <w:r>
              <w:rPr>
                <w:rFonts w:hint="eastAsia" w:ascii="宋体" w:hAnsi="宋体" w:eastAsia="宋体"/>
              </w:rPr>
              <w:t>号</w:t>
            </w:r>
          </w:p>
        </w:tc>
        <w:tc>
          <w:tcPr>
            <w:tcW w:w="5242" w:type="dxa"/>
            <w:tcBorders>
              <w:top w:val="single" w:color="auto" w:sz="4" w:space="0"/>
              <w:left w:val="single" w:color="auto" w:sz="4" w:space="0"/>
              <w:bottom w:val="single" w:color="auto" w:sz="4" w:space="0"/>
              <w:right w:val="single" w:color="auto" w:sz="4" w:space="0"/>
            </w:tcBorders>
          </w:tcPr>
          <w:p>
            <w:pPr>
              <w:ind w:left="420" w:firstLine="0" w:firstLineChars="0"/>
              <w:rPr>
                <w:rFonts w:ascii="宋体" w:hAnsi="宋体" w:eastAsia="宋体"/>
              </w:rPr>
            </w:pPr>
            <w:r>
              <w:rPr>
                <w:rFonts w:hint="eastAsia" w:ascii="宋体" w:hAnsi="宋体" w:eastAsia="宋体" w:cs="微软雅黑"/>
              </w:rPr>
              <w:t>账号信</w:t>
            </w:r>
            <w:r>
              <w:rPr>
                <w:rFonts w:hint="eastAsia" w:ascii="宋体" w:hAnsi="宋体" w:eastAsia="宋体"/>
              </w:rPr>
              <w:t>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0" w:hRule="atLeast"/>
        </w:trPr>
        <w:tc>
          <w:tcPr>
            <w:tcW w:w="2039" w:type="dxa"/>
            <w:tcBorders>
              <w:top w:val="single" w:color="auto" w:sz="4" w:space="0"/>
              <w:left w:val="single" w:color="auto" w:sz="4" w:space="0"/>
              <w:bottom w:val="single" w:color="auto" w:sz="4" w:space="0"/>
              <w:right w:val="single" w:color="auto" w:sz="4" w:space="0"/>
            </w:tcBorders>
          </w:tcPr>
          <w:p>
            <w:pPr>
              <w:ind w:left="420" w:firstLine="0" w:firstLineChars="0"/>
              <w:rPr>
                <w:rFonts w:ascii="宋体" w:hAnsi="宋体" w:eastAsia="宋体"/>
              </w:rPr>
            </w:pPr>
            <w:r>
              <w:rPr>
                <w:rFonts w:hint="eastAsia" w:ascii="宋体" w:hAnsi="宋体" w:eastAsia="宋体" w:cs="微软雅黑"/>
              </w:rPr>
              <w:t>交易日</w:t>
            </w:r>
            <w:r>
              <w:rPr>
                <w:rFonts w:hint="eastAsia" w:ascii="宋体" w:hAnsi="宋体" w:eastAsia="宋体"/>
              </w:rPr>
              <w:t>期</w:t>
            </w:r>
          </w:p>
        </w:tc>
        <w:tc>
          <w:tcPr>
            <w:tcW w:w="5242" w:type="dxa"/>
            <w:tcBorders>
              <w:top w:val="single" w:color="auto" w:sz="4" w:space="0"/>
              <w:left w:val="single" w:color="auto" w:sz="4" w:space="0"/>
              <w:bottom w:val="single" w:color="auto" w:sz="4" w:space="0"/>
              <w:right w:val="single" w:color="auto" w:sz="4" w:space="0"/>
            </w:tcBorders>
          </w:tcPr>
          <w:p>
            <w:pPr>
              <w:ind w:left="420" w:firstLine="0" w:firstLineChars="0"/>
              <w:rPr>
                <w:rFonts w:ascii="宋体" w:hAnsi="宋体" w:eastAsia="宋体"/>
              </w:rPr>
            </w:pPr>
            <w:r>
              <w:rPr>
                <w:rFonts w:hint="eastAsia" w:ascii="宋体" w:hAnsi="宋体" w:eastAsia="宋体" w:cs="微软雅黑"/>
              </w:rPr>
              <w:t>银行账单明细入账日期，</w:t>
            </w:r>
            <w:r>
              <w:rPr>
                <w:rFonts w:ascii="宋体" w:hAnsi="宋体" w:eastAsia="宋体"/>
              </w:rPr>
              <w:t>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0" w:hRule="atLeast"/>
        </w:trPr>
        <w:tc>
          <w:tcPr>
            <w:tcW w:w="2039" w:type="dxa"/>
            <w:tcBorders>
              <w:top w:val="single" w:color="auto" w:sz="4" w:space="0"/>
              <w:left w:val="single" w:color="auto" w:sz="4" w:space="0"/>
              <w:bottom w:val="single" w:color="auto" w:sz="4" w:space="0"/>
              <w:right w:val="single" w:color="auto" w:sz="4" w:space="0"/>
            </w:tcBorders>
          </w:tcPr>
          <w:p>
            <w:pPr>
              <w:ind w:left="420" w:firstLine="0" w:firstLineChars="0"/>
              <w:rPr>
                <w:rFonts w:ascii="宋体" w:hAnsi="宋体" w:eastAsia="宋体"/>
              </w:rPr>
            </w:pPr>
            <w:r>
              <w:rPr>
                <w:rFonts w:hint="eastAsia" w:ascii="宋体" w:hAnsi="宋体" w:eastAsia="宋体" w:cs="微软雅黑"/>
              </w:rPr>
              <w:t>收入</w:t>
            </w:r>
            <w:r>
              <w:rPr>
                <w:rFonts w:ascii="宋体" w:hAnsi="宋体" w:eastAsia="宋体"/>
              </w:rPr>
              <w:t>/</w:t>
            </w:r>
            <w:r>
              <w:rPr>
                <w:rFonts w:hint="eastAsia" w:ascii="宋体" w:hAnsi="宋体" w:eastAsia="宋体" w:cs="微软雅黑"/>
              </w:rPr>
              <w:t>支</w:t>
            </w:r>
            <w:r>
              <w:rPr>
                <w:rFonts w:hint="eastAsia" w:ascii="宋体" w:hAnsi="宋体" w:eastAsia="宋体"/>
              </w:rPr>
              <w:t>出</w:t>
            </w:r>
          </w:p>
        </w:tc>
        <w:tc>
          <w:tcPr>
            <w:tcW w:w="5242" w:type="dxa"/>
            <w:tcBorders>
              <w:top w:val="single" w:color="auto" w:sz="4" w:space="0"/>
              <w:left w:val="single" w:color="auto" w:sz="4" w:space="0"/>
              <w:bottom w:val="single" w:color="auto" w:sz="4" w:space="0"/>
              <w:right w:val="single" w:color="auto" w:sz="4" w:space="0"/>
            </w:tcBorders>
          </w:tcPr>
          <w:p>
            <w:pPr>
              <w:ind w:left="420" w:firstLine="0" w:firstLineChars="0"/>
              <w:rPr>
                <w:rFonts w:ascii="宋体" w:hAnsi="宋体" w:eastAsia="宋体"/>
              </w:rPr>
            </w:pPr>
            <w:r>
              <w:rPr>
                <w:rFonts w:hint="eastAsia" w:ascii="宋体" w:hAnsi="宋体" w:eastAsia="宋体" w:cs="微软雅黑"/>
              </w:rPr>
              <w:t>银行账单明细标记该笔资金为收入</w:t>
            </w:r>
            <w:r>
              <w:rPr>
                <w:rFonts w:ascii="宋体" w:hAnsi="宋体" w:eastAsia="宋体"/>
              </w:rPr>
              <w:t>or</w:t>
            </w:r>
            <w:r>
              <w:rPr>
                <w:rFonts w:hint="eastAsia" w:ascii="宋体" w:hAnsi="宋体" w:eastAsia="宋体" w:cs="微软雅黑"/>
              </w:rPr>
              <w:t>支</w:t>
            </w:r>
            <w:r>
              <w:rPr>
                <w:rFonts w:hint="eastAsia" w:ascii="宋体" w:hAnsi="宋体" w:eastAsia="宋体"/>
              </w:rPr>
              <w:t>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0" w:hRule="atLeast"/>
        </w:trPr>
        <w:tc>
          <w:tcPr>
            <w:tcW w:w="2039" w:type="dxa"/>
            <w:tcBorders>
              <w:top w:val="single" w:color="auto" w:sz="4" w:space="0"/>
              <w:left w:val="single" w:color="auto" w:sz="4" w:space="0"/>
              <w:bottom w:val="single" w:color="auto" w:sz="4" w:space="0"/>
              <w:right w:val="single" w:color="auto" w:sz="4" w:space="0"/>
            </w:tcBorders>
          </w:tcPr>
          <w:p>
            <w:pPr>
              <w:ind w:left="420" w:firstLine="0" w:firstLineChars="0"/>
              <w:rPr>
                <w:rFonts w:ascii="宋体" w:hAnsi="宋体" w:eastAsia="宋体"/>
              </w:rPr>
            </w:pPr>
            <w:r>
              <w:rPr>
                <w:rFonts w:hint="eastAsia" w:ascii="宋体" w:hAnsi="宋体" w:eastAsia="宋体" w:cs="微软雅黑"/>
              </w:rPr>
              <w:t>交易金</w:t>
            </w:r>
            <w:r>
              <w:rPr>
                <w:rFonts w:hint="eastAsia" w:ascii="宋体" w:hAnsi="宋体" w:eastAsia="宋体"/>
              </w:rPr>
              <w:t>额</w:t>
            </w:r>
          </w:p>
        </w:tc>
        <w:tc>
          <w:tcPr>
            <w:tcW w:w="5242" w:type="dxa"/>
            <w:tcBorders>
              <w:top w:val="single" w:color="auto" w:sz="4" w:space="0"/>
              <w:left w:val="single" w:color="auto" w:sz="4" w:space="0"/>
              <w:bottom w:val="single" w:color="auto" w:sz="4" w:space="0"/>
              <w:right w:val="single" w:color="auto" w:sz="4" w:space="0"/>
            </w:tcBorders>
          </w:tcPr>
          <w:p>
            <w:pPr>
              <w:ind w:left="420" w:firstLine="0" w:firstLineChars="0"/>
              <w:rPr>
                <w:rFonts w:ascii="宋体" w:hAnsi="宋体" w:eastAsia="宋体"/>
              </w:rPr>
            </w:pPr>
            <w:r>
              <w:rPr>
                <w:rFonts w:hint="eastAsia" w:ascii="宋体" w:hAnsi="宋体" w:eastAsia="宋体" w:cs="微软雅黑"/>
              </w:rPr>
              <w:t>账单明细中的交易金</w:t>
            </w:r>
            <w:r>
              <w:rPr>
                <w:rFonts w:hint="eastAsia" w:ascii="宋体" w:hAnsi="宋体" w:eastAsia="宋体"/>
              </w:rPr>
              <w:t>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0" w:hRule="atLeast"/>
        </w:trPr>
        <w:tc>
          <w:tcPr>
            <w:tcW w:w="2039" w:type="dxa"/>
            <w:tcBorders>
              <w:top w:val="single" w:color="auto" w:sz="4" w:space="0"/>
              <w:left w:val="single" w:color="auto" w:sz="4" w:space="0"/>
              <w:bottom w:val="single" w:color="auto" w:sz="4" w:space="0"/>
              <w:right w:val="single" w:color="auto" w:sz="4" w:space="0"/>
            </w:tcBorders>
          </w:tcPr>
          <w:p>
            <w:pPr>
              <w:ind w:left="420" w:firstLine="0" w:firstLineChars="0"/>
              <w:rPr>
                <w:rFonts w:ascii="宋体" w:hAnsi="宋体" w:eastAsia="宋体"/>
              </w:rPr>
            </w:pPr>
            <w:r>
              <w:rPr>
                <w:rFonts w:hint="eastAsia" w:ascii="宋体" w:hAnsi="宋体" w:eastAsia="宋体" w:cs="微软雅黑"/>
              </w:rPr>
              <w:t>凭证类</w:t>
            </w:r>
            <w:r>
              <w:rPr>
                <w:rFonts w:hint="eastAsia" w:ascii="宋体" w:hAnsi="宋体" w:eastAsia="宋体"/>
              </w:rPr>
              <w:t>型</w:t>
            </w:r>
          </w:p>
        </w:tc>
        <w:tc>
          <w:tcPr>
            <w:tcW w:w="5242" w:type="dxa"/>
            <w:tcBorders>
              <w:top w:val="single" w:color="auto" w:sz="4" w:space="0"/>
              <w:left w:val="single" w:color="auto" w:sz="4" w:space="0"/>
              <w:bottom w:val="single" w:color="auto" w:sz="4" w:space="0"/>
              <w:right w:val="single" w:color="auto" w:sz="4" w:space="0"/>
            </w:tcBorders>
          </w:tcPr>
          <w:p>
            <w:pPr>
              <w:ind w:left="420" w:firstLine="0" w:firstLineChars="0"/>
              <w:rPr>
                <w:rFonts w:ascii="宋体" w:hAnsi="宋体" w:eastAsia="宋体"/>
              </w:rPr>
            </w:pPr>
            <w:r>
              <w:rPr>
                <w:rFonts w:hint="eastAsia" w:ascii="宋体" w:hAnsi="宋体" w:eastAsia="宋体" w:cs="微软雅黑"/>
              </w:rPr>
              <w:t>凭证类</w:t>
            </w:r>
            <w:r>
              <w:rPr>
                <w:rFonts w:hint="eastAsia" w:ascii="宋体" w:hAnsi="宋体" w:eastAsia="宋体"/>
              </w:rPr>
              <w:t>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0" w:hRule="atLeast"/>
        </w:trPr>
        <w:tc>
          <w:tcPr>
            <w:tcW w:w="2039" w:type="dxa"/>
            <w:tcBorders>
              <w:top w:val="single" w:color="auto" w:sz="4" w:space="0"/>
              <w:left w:val="single" w:color="auto" w:sz="4" w:space="0"/>
              <w:bottom w:val="single" w:color="auto" w:sz="4" w:space="0"/>
              <w:right w:val="single" w:color="auto" w:sz="4" w:space="0"/>
            </w:tcBorders>
          </w:tcPr>
          <w:p>
            <w:pPr>
              <w:ind w:left="420" w:firstLine="0" w:firstLineChars="0"/>
              <w:rPr>
                <w:rFonts w:ascii="宋体" w:hAnsi="宋体" w:eastAsia="宋体"/>
              </w:rPr>
            </w:pPr>
            <w:r>
              <w:rPr>
                <w:rFonts w:hint="eastAsia" w:ascii="宋体" w:hAnsi="宋体" w:eastAsia="宋体" w:cs="微软雅黑"/>
              </w:rPr>
              <w:t>凭证</w:t>
            </w:r>
            <w:r>
              <w:rPr>
                <w:rFonts w:hint="eastAsia" w:ascii="宋体" w:hAnsi="宋体" w:eastAsia="宋体"/>
              </w:rPr>
              <w:t>号</w:t>
            </w:r>
          </w:p>
        </w:tc>
        <w:tc>
          <w:tcPr>
            <w:tcW w:w="5242" w:type="dxa"/>
            <w:tcBorders>
              <w:top w:val="single" w:color="auto" w:sz="4" w:space="0"/>
              <w:left w:val="single" w:color="auto" w:sz="4" w:space="0"/>
              <w:bottom w:val="single" w:color="auto" w:sz="4" w:space="0"/>
              <w:right w:val="single" w:color="auto" w:sz="4" w:space="0"/>
            </w:tcBorders>
          </w:tcPr>
          <w:p>
            <w:pPr>
              <w:ind w:left="420" w:firstLine="0" w:firstLineChars="0"/>
              <w:rPr>
                <w:rFonts w:ascii="宋体" w:hAnsi="宋体" w:eastAsia="宋体"/>
              </w:rPr>
            </w:pPr>
            <w:r>
              <w:rPr>
                <w:rFonts w:hint="eastAsia" w:ascii="宋体" w:hAnsi="宋体" w:eastAsia="宋体" w:cs="微软雅黑"/>
              </w:rPr>
              <w:t>账单明细对应的凭证</w:t>
            </w:r>
            <w:r>
              <w:rPr>
                <w:rFonts w:hint="eastAsia" w:ascii="宋体" w:hAnsi="宋体" w:eastAsia="宋体"/>
              </w:rPr>
              <w:t>号</w:t>
            </w:r>
          </w:p>
        </w:tc>
      </w:tr>
    </w:tbl>
    <w:p>
      <w:pPr>
        <w:ind w:firstLine="0" w:firstLineChars="0"/>
        <w:rPr>
          <w:b/>
        </w:rPr>
      </w:pPr>
    </w:p>
    <w:p>
      <w:pPr>
        <w:pStyle w:val="36"/>
        <w:numPr>
          <w:ilvl w:val="0"/>
          <w:numId w:val="38"/>
        </w:numPr>
        <w:ind w:firstLineChars="0"/>
        <w:rPr>
          <w:b/>
        </w:rPr>
      </w:pPr>
      <w:r>
        <w:rPr>
          <w:rFonts w:hint="eastAsia"/>
          <w:b/>
        </w:rPr>
        <w:t>展示规则</w:t>
      </w:r>
    </w:p>
    <w:p>
      <w:pPr>
        <w:ind w:firstLine="360" w:firstLineChars="0"/>
        <w:rPr>
          <w:rFonts w:ascii="宋体" w:hAnsi="宋体" w:eastAsia="宋体"/>
          <w:sz w:val="21"/>
        </w:rPr>
      </w:pPr>
      <w:r>
        <w:rPr>
          <w:rFonts w:hint="eastAsia" w:ascii="宋体" w:hAnsi="宋体" w:eastAsia="宋体"/>
        </w:rPr>
        <w:t>回单数据查询页面按照交易日期倒叙排列</w:t>
      </w:r>
    </w:p>
    <w:p>
      <w:pPr>
        <w:ind w:firstLine="360" w:firstLineChars="0"/>
        <w:rPr>
          <w:rFonts w:ascii="宋体" w:hAnsi="宋体" w:eastAsia="宋体"/>
        </w:rPr>
      </w:pPr>
      <w:r>
        <w:rPr>
          <w:rFonts w:hint="eastAsia" w:ascii="宋体" w:hAnsi="宋体" w:eastAsia="宋体"/>
        </w:rPr>
        <w:t>回单数据查询页面支持分页查询</w:t>
      </w:r>
    </w:p>
    <w:p>
      <w:pPr>
        <w:ind w:firstLine="360"/>
      </w:pPr>
    </w:p>
    <w:p>
      <w:pPr>
        <w:pStyle w:val="36"/>
        <w:numPr>
          <w:ilvl w:val="0"/>
          <w:numId w:val="38"/>
        </w:numPr>
        <w:ind w:firstLineChars="0"/>
        <w:rPr>
          <w:b/>
        </w:rPr>
      </w:pPr>
      <w:r>
        <w:rPr>
          <w:rFonts w:hint="eastAsia"/>
          <w:b/>
        </w:rPr>
        <w:t>功能操作</w:t>
      </w:r>
    </w:p>
    <w:p>
      <w:pPr>
        <w:ind w:firstLine="360" w:firstLineChars="0"/>
        <w:rPr>
          <w:rFonts w:ascii="宋体" w:hAnsi="宋体" w:eastAsia="宋体"/>
        </w:rPr>
      </w:pPr>
      <w:r>
        <w:rPr>
          <w:rFonts w:hint="eastAsia" w:ascii="宋体" w:hAnsi="宋体" w:eastAsia="宋体"/>
        </w:rPr>
        <w:t>回单管理页面根据查询条件查询账单明细对应的回单信息及账单明细及凭证信息；</w:t>
      </w:r>
    </w:p>
    <w:p>
      <w:pPr>
        <w:ind w:firstLine="360" w:firstLineChars="0"/>
        <w:rPr>
          <w:rFonts w:ascii="宋体" w:hAnsi="宋体" w:eastAsia="宋体"/>
        </w:rPr>
      </w:pPr>
      <w:r>
        <w:rPr>
          <w:rFonts w:hint="eastAsia" w:ascii="宋体" w:hAnsi="宋体" w:eastAsia="宋体"/>
        </w:rPr>
        <w:t>点击回单编号列值，如有值则弹出回单</w:t>
      </w:r>
      <w:r>
        <w:rPr>
          <w:rFonts w:ascii="宋体" w:hAnsi="宋体" w:eastAsia="宋体"/>
        </w:rPr>
        <w:t>PDF</w:t>
      </w:r>
      <w:r>
        <w:rPr>
          <w:rFonts w:hint="eastAsia" w:ascii="宋体" w:hAnsi="宋体" w:eastAsia="宋体"/>
        </w:rPr>
        <w:t>页面内容，并支持下载；若无值则不支持点击。</w:t>
      </w:r>
    </w:p>
    <w:p>
      <w:pPr>
        <w:pStyle w:val="36"/>
        <w:keepNext/>
        <w:keepLines/>
        <w:numPr>
          <w:ilvl w:val="1"/>
          <w:numId w:val="20"/>
        </w:numPr>
        <w:spacing w:before="260" w:after="260" w:line="415" w:lineRule="auto"/>
        <w:ind w:firstLineChars="0"/>
        <w:outlineLvl w:val="2"/>
        <w:rPr>
          <w:rFonts w:eastAsia="黑体"/>
          <w:b/>
          <w:bCs/>
          <w:vanish/>
          <w:sz w:val="21"/>
          <w:szCs w:val="32"/>
        </w:rPr>
      </w:pPr>
    </w:p>
    <w:p>
      <w:pPr>
        <w:pStyle w:val="2"/>
        <w:numPr>
          <w:ilvl w:val="0"/>
          <w:numId w:val="5"/>
        </w:numPr>
      </w:pPr>
      <w:r>
        <w:rPr>
          <w:rFonts w:hint="eastAsia"/>
        </w:rPr>
        <w:t xml:space="preserve">【非功能需求】 </w:t>
      </w:r>
    </w:p>
    <w:p>
      <w:pPr>
        <w:pStyle w:val="3"/>
        <w:numPr>
          <w:ilvl w:val="1"/>
          <w:numId w:val="5"/>
        </w:numPr>
        <w:ind w:left="747" w:right="180"/>
      </w:pPr>
      <w:r>
        <w:rPr>
          <w:rFonts w:hint="eastAsia"/>
        </w:rPr>
        <w:t>数据统计需求</w:t>
      </w:r>
    </w:p>
    <w:p>
      <w:pPr>
        <w:ind w:firstLine="360"/>
        <w:rPr>
          <w:rFonts w:ascii="楷体" w:hAnsi="楷体" w:eastAsia="楷体" w:cs="Arial"/>
          <w:i/>
          <w:color w:val="767171" w:themeColor="background2" w:themeShade="80"/>
          <w:u w:val="single"/>
        </w:rPr>
      </w:pPr>
      <w:r>
        <w:rPr>
          <w:rFonts w:hint="eastAsia" w:ascii="楷体" w:hAnsi="楷体" w:eastAsia="楷体" w:cs="Arial"/>
          <w:i/>
          <w:color w:val="767171" w:themeColor="background2" w:themeShade="80"/>
          <w:u w:val="single"/>
        </w:rPr>
        <w:t>[描述方案中数据获取方式，如数据埋点，监控或分析的指标和逻辑，如：PV、点击、登录数等。]</w:t>
      </w:r>
    </w:p>
    <w:p>
      <w:pPr>
        <w:ind w:firstLine="360"/>
      </w:pPr>
      <w:r>
        <w:rPr>
          <w:rFonts w:hint="eastAsia"/>
        </w:rPr>
        <w:t>暂无</w:t>
      </w:r>
    </w:p>
    <w:p>
      <w:pPr>
        <w:pStyle w:val="3"/>
        <w:numPr>
          <w:ilvl w:val="1"/>
          <w:numId w:val="5"/>
        </w:numPr>
        <w:ind w:left="747" w:right="180"/>
      </w:pPr>
      <w:r>
        <w:rPr>
          <w:rFonts w:hint="eastAsia"/>
        </w:rPr>
        <w:t>数据安全需求</w:t>
      </w:r>
    </w:p>
    <w:p>
      <w:pPr>
        <w:ind w:firstLine="360"/>
        <w:rPr>
          <w:rFonts w:ascii="楷体" w:hAnsi="楷体" w:eastAsia="楷体" w:cs="Arial"/>
          <w:i/>
          <w:color w:val="767171" w:themeColor="background2" w:themeShade="80"/>
          <w:u w:val="single"/>
        </w:rPr>
      </w:pPr>
      <w:r>
        <w:rPr>
          <w:rFonts w:hint="eastAsia" w:ascii="楷体" w:hAnsi="楷体" w:eastAsia="楷体" w:cs="Arial"/>
          <w:i/>
          <w:color w:val="767171" w:themeColor="background2" w:themeShade="80"/>
          <w:u w:val="single"/>
        </w:rPr>
        <w:t>[描述数据等特殊脱敏规则、数据安全需求等。]</w:t>
      </w:r>
    </w:p>
    <w:p>
      <w:pPr>
        <w:ind w:firstLine="360"/>
      </w:pPr>
      <w:r>
        <w:rPr>
          <w:rFonts w:hint="eastAsia"/>
        </w:rPr>
        <w:t>暂无</w:t>
      </w:r>
    </w:p>
    <w:p>
      <w:pPr>
        <w:pStyle w:val="3"/>
        <w:numPr>
          <w:ilvl w:val="1"/>
          <w:numId w:val="5"/>
        </w:numPr>
        <w:ind w:left="747" w:right="180"/>
      </w:pPr>
      <w:r>
        <w:rPr>
          <w:rFonts w:hint="eastAsia"/>
        </w:rPr>
        <w:t>性能需求</w:t>
      </w:r>
    </w:p>
    <w:p>
      <w:pPr>
        <w:ind w:firstLine="360"/>
        <w:rPr>
          <w:rFonts w:ascii="楷体" w:hAnsi="楷体" w:eastAsia="楷体" w:cs="Arial"/>
          <w:i/>
          <w:color w:val="767171" w:themeColor="background2" w:themeShade="80"/>
          <w:u w:val="single"/>
        </w:rPr>
      </w:pPr>
      <w:r>
        <w:rPr>
          <w:rFonts w:hint="eastAsia" w:ascii="楷体" w:hAnsi="楷体" w:eastAsia="楷体" w:cs="Arial"/>
          <w:i/>
          <w:color w:val="767171" w:themeColor="background2" w:themeShade="80"/>
          <w:u w:val="single"/>
        </w:rPr>
        <w:t>[如果产品对性能要特殊需求，请详细描述，如：大致响应时间、最大并发数等。]</w:t>
      </w:r>
    </w:p>
    <w:p>
      <w:pPr>
        <w:ind w:firstLine="360"/>
      </w:pPr>
      <w:r>
        <w:rPr>
          <w:rFonts w:hint="eastAsia"/>
        </w:rPr>
        <w:t>暂无</w:t>
      </w:r>
    </w:p>
    <w:p>
      <w:pPr>
        <w:pStyle w:val="3"/>
        <w:numPr>
          <w:ilvl w:val="1"/>
          <w:numId w:val="5"/>
        </w:numPr>
        <w:ind w:left="747" w:right="180"/>
      </w:pPr>
      <w:r>
        <w:rPr>
          <w:rFonts w:hint="eastAsia"/>
        </w:rPr>
        <w:t>其他非功能需求</w:t>
      </w:r>
    </w:p>
    <w:p>
      <w:pPr>
        <w:ind w:firstLine="360"/>
        <w:rPr>
          <w:rFonts w:ascii="楷体" w:hAnsi="楷体" w:eastAsia="楷体" w:cs="Arial"/>
          <w:i/>
          <w:color w:val="767171" w:themeColor="background2" w:themeShade="80"/>
          <w:u w:val="single"/>
        </w:rPr>
      </w:pPr>
      <w:r>
        <w:rPr>
          <w:rFonts w:hint="eastAsia" w:ascii="楷体" w:hAnsi="楷体" w:eastAsia="楷体" w:cs="Arial"/>
          <w:i/>
          <w:color w:val="767171" w:themeColor="background2" w:themeShade="80"/>
          <w:u w:val="single"/>
        </w:rPr>
        <w:t>[如果产品有其他非功能需求，请详细描述，如：兼容性需求，兼容IE8、Chrome、iOS等。]</w:t>
      </w:r>
    </w:p>
    <w:p>
      <w:pPr>
        <w:ind w:firstLine="360"/>
      </w:pPr>
      <w:r>
        <w:rPr>
          <w:rFonts w:hint="eastAsia"/>
        </w:rPr>
        <w:t>暂无</w:t>
      </w:r>
    </w:p>
    <w:p>
      <w:pPr>
        <w:pStyle w:val="2"/>
        <w:numPr>
          <w:ilvl w:val="0"/>
          <w:numId w:val="5"/>
        </w:numPr>
      </w:pPr>
      <w:r>
        <w:rPr>
          <w:rFonts w:hint="eastAsia"/>
        </w:rPr>
        <w:t>【权限说明】</w:t>
      </w:r>
    </w:p>
    <w:p>
      <w:pPr>
        <w:ind w:firstLine="360"/>
      </w:pPr>
      <w:r>
        <w:rPr>
          <w:rFonts w:hint="eastAsia"/>
        </w:rPr>
        <w:t>现有财务用户找系统管理员分配回单管理权限，其他功能权限保持不变。</w:t>
      </w:r>
    </w:p>
    <w:p>
      <w:pPr>
        <w:pStyle w:val="2"/>
        <w:numPr>
          <w:ilvl w:val="0"/>
          <w:numId w:val="5"/>
        </w:numPr>
      </w:pPr>
      <w:r>
        <w:rPr>
          <w:rFonts w:hint="eastAsia"/>
        </w:rPr>
        <w:t>【关键测试点】</w:t>
      </w:r>
    </w:p>
    <w:tbl>
      <w:tblPr>
        <w:tblStyle w:val="29"/>
        <w:tblW w:w="82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53"/>
        <w:gridCol w:w="1973"/>
        <w:gridCol w:w="1973"/>
        <w:gridCol w:w="31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53" w:type="dxa"/>
            <w:shd w:val="clear" w:color="auto" w:fill="9CC2E5" w:themeFill="accent1" w:themeFillTint="99"/>
          </w:tcPr>
          <w:p>
            <w:pPr>
              <w:ind w:firstLine="0" w:firstLineChars="0"/>
              <w:jc w:val="center"/>
            </w:pPr>
            <w:r>
              <w:rPr>
                <w:rFonts w:hint="eastAsia"/>
              </w:rPr>
              <w:t>序号</w:t>
            </w:r>
          </w:p>
        </w:tc>
        <w:tc>
          <w:tcPr>
            <w:tcW w:w="1973" w:type="dxa"/>
            <w:shd w:val="clear" w:color="auto" w:fill="9CC2E5" w:themeFill="accent1" w:themeFillTint="99"/>
          </w:tcPr>
          <w:p>
            <w:pPr>
              <w:ind w:firstLine="0" w:firstLineChars="0"/>
              <w:jc w:val="center"/>
            </w:pPr>
            <w:r>
              <w:rPr>
                <w:rFonts w:hint="eastAsia"/>
              </w:rPr>
              <w:t>功能点</w:t>
            </w:r>
          </w:p>
        </w:tc>
        <w:tc>
          <w:tcPr>
            <w:tcW w:w="1973" w:type="dxa"/>
            <w:shd w:val="clear" w:color="auto" w:fill="9CC2E5" w:themeFill="accent1" w:themeFillTint="99"/>
          </w:tcPr>
          <w:p>
            <w:pPr>
              <w:ind w:firstLine="0" w:firstLineChars="0"/>
              <w:jc w:val="center"/>
            </w:pPr>
            <w:r>
              <w:rPr>
                <w:rFonts w:hint="eastAsia"/>
              </w:rPr>
              <w:t>测试点</w:t>
            </w:r>
          </w:p>
        </w:tc>
        <w:tc>
          <w:tcPr>
            <w:tcW w:w="3197" w:type="dxa"/>
            <w:shd w:val="clear" w:color="auto" w:fill="9CC2E5" w:themeFill="accent1" w:themeFillTint="99"/>
          </w:tcPr>
          <w:p>
            <w:pPr>
              <w:ind w:firstLine="0" w:firstLineChars="0"/>
              <w:jc w:val="center"/>
            </w:pPr>
            <w:r>
              <w:rPr>
                <w:rFonts w:hint="eastAsia"/>
              </w:rP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53" w:type="dxa"/>
            <w:vAlign w:val="center"/>
          </w:tcPr>
          <w:p>
            <w:pPr>
              <w:ind w:firstLine="0" w:firstLineChars="0"/>
            </w:pPr>
          </w:p>
        </w:tc>
        <w:tc>
          <w:tcPr>
            <w:tcW w:w="1973" w:type="dxa"/>
          </w:tcPr>
          <w:p>
            <w:pPr>
              <w:ind w:firstLine="0" w:firstLineChars="0"/>
              <w:jc w:val="left"/>
            </w:pPr>
            <w:r>
              <w:rPr>
                <w:rFonts w:hint="eastAsia"/>
              </w:rPr>
              <w:t>银行账户</w:t>
            </w:r>
          </w:p>
        </w:tc>
        <w:tc>
          <w:tcPr>
            <w:tcW w:w="1973" w:type="dxa"/>
          </w:tcPr>
          <w:p>
            <w:pPr>
              <w:pStyle w:val="36"/>
              <w:numPr>
                <w:ilvl w:val="0"/>
                <w:numId w:val="39"/>
              </w:numPr>
              <w:ind w:firstLineChars="0"/>
            </w:pPr>
            <w:r>
              <w:rPr>
                <w:rFonts w:hint="eastAsia"/>
              </w:rPr>
              <w:t>银行账户同步</w:t>
            </w:r>
          </w:p>
        </w:tc>
        <w:tc>
          <w:tcPr>
            <w:tcW w:w="3197" w:type="dxa"/>
          </w:tcPr>
          <w:p>
            <w:pPr>
              <w:pStyle w:val="36"/>
              <w:numPr>
                <w:ilvl w:val="0"/>
                <w:numId w:val="40"/>
              </w:numPr>
              <w:ind w:firstLineChars="0"/>
            </w:pPr>
            <w:r>
              <w:rPr>
                <w:rFonts w:hint="eastAsia"/>
              </w:rPr>
              <w:t>新增账户：对账模块可查看到该账户</w:t>
            </w:r>
          </w:p>
          <w:p>
            <w:pPr>
              <w:pStyle w:val="36"/>
              <w:numPr>
                <w:ilvl w:val="0"/>
                <w:numId w:val="40"/>
              </w:numPr>
              <w:ind w:firstLineChars="0"/>
            </w:pPr>
            <w:r>
              <w:rPr>
                <w:rFonts w:hint="eastAsia"/>
              </w:rPr>
              <w:t>销户：注销后的账户在对账模块中销户次月的账期中不展示该账号</w:t>
            </w:r>
          </w:p>
          <w:p>
            <w:pPr>
              <w:pStyle w:val="36"/>
              <w:numPr>
                <w:ilvl w:val="0"/>
                <w:numId w:val="40"/>
              </w:numPr>
              <w:ind w:firstLineChars="0"/>
            </w:pPr>
            <w:r>
              <w:rPr>
                <w:rFonts w:hint="eastAsia"/>
              </w:rPr>
              <w:t>账户变更暂不做处理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53" w:type="dxa"/>
          </w:tcPr>
          <w:p>
            <w:pPr>
              <w:ind w:firstLine="0" w:firstLineChars="0"/>
            </w:pPr>
          </w:p>
        </w:tc>
        <w:tc>
          <w:tcPr>
            <w:tcW w:w="1973" w:type="dxa"/>
          </w:tcPr>
          <w:p>
            <w:pPr>
              <w:ind w:firstLine="0" w:firstLineChars="0"/>
              <w:jc w:val="left"/>
            </w:pPr>
            <w:r>
              <w:rPr>
                <w:rFonts w:hint="eastAsia"/>
              </w:rPr>
              <w:t>对账</w:t>
            </w:r>
          </w:p>
        </w:tc>
        <w:tc>
          <w:tcPr>
            <w:tcW w:w="1973" w:type="dxa"/>
          </w:tcPr>
          <w:p>
            <w:pPr>
              <w:pStyle w:val="36"/>
              <w:numPr>
                <w:ilvl w:val="0"/>
                <w:numId w:val="39"/>
              </w:numPr>
              <w:ind w:firstLineChars="0"/>
            </w:pPr>
            <w:r>
              <w:rPr>
                <w:rFonts w:hint="eastAsia"/>
              </w:rPr>
              <w:t>对账文件获取</w:t>
            </w:r>
          </w:p>
        </w:tc>
        <w:tc>
          <w:tcPr>
            <w:tcW w:w="3197" w:type="dxa"/>
          </w:tcPr>
          <w:p>
            <w:pPr>
              <w:pStyle w:val="36"/>
              <w:numPr>
                <w:ilvl w:val="0"/>
                <w:numId w:val="40"/>
              </w:numPr>
              <w:ind w:firstLineChars="0"/>
            </w:pPr>
            <w:r>
              <w:rPr>
                <w:rFonts w:hint="eastAsia"/>
              </w:rPr>
              <w:t>银企、非银企账单可正常提供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53" w:type="dxa"/>
          </w:tcPr>
          <w:p>
            <w:pPr>
              <w:ind w:firstLine="0" w:firstLineChars="0"/>
            </w:pPr>
          </w:p>
        </w:tc>
        <w:tc>
          <w:tcPr>
            <w:tcW w:w="1973" w:type="dxa"/>
          </w:tcPr>
          <w:p>
            <w:pPr>
              <w:ind w:firstLine="0" w:firstLineChars="0"/>
              <w:jc w:val="left"/>
            </w:pPr>
            <w:r>
              <w:rPr>
                <w:rFonts w:hint="eastAsia"/>
              </w:rPr>
              <w:t>资金调拨(记账</w:t>
            </w:r>
            <w:r>
              <w:t>)</w:t>
            </w:r>
          </w:p>
        </w:tc>
        <w:tc>
          <w:tcPr>
            <w:tcW w:w="1973" w:type="dxa"/>
          </w:tcPr>
          <w:p>
            <w:pPr>
              <w:pStyle w:val="36"/>
              <w:numPr>
                <w:ilvl w:val="0"/>
                <w:numId w:val="39"/>
              </w:numPr>
              <w:ind w:firstLineChars="0"/>
            </w:pPr>
            <w:r>
              <w:rPr>
                <w:rFonts w:hint="eastAsia"/>
              </w:rPr>
              <w:t>保融资金平台发生的资金调拨数据可在信美GL</w:t>
            </w:r>
            <w:r>
              <w:t>2</w:t>
            </w:r>
            <w:r>
              <w:rPr>
                <w:rFonts w:hint="eastAsia"/>
              </w:rPr>
              <w:t>中正常记账</w:t>
            </w:r>
          </w:p>
        </w:tc>
        <w:tc>
          <w:tcPr>
            <w:tcW w:w="3197" w:type="dxa"/>
          </w:tcPr>
          <w:p>
            <w:pPr>
              <w:pStyle w:val="36"/>
              <w:numPr>
                <w:ilvl w:val="0"/>
                <w:numId w:val="40"/>
              </w:numPr>
              <w:ind w:firstLineChars="0"/>
            </w:pPr>
            <w:r>
              <w:rPr>
                <w:rFonts w:hint="eastAsia"/>
              </w:rPr>
              <w:t>信美CT数据中存在此数据</w:t>
            </w:r>
          </w:p>
          <w:p>
            <w:pPr>
              <w:pStyle w:val="36"/>
              <w:numPr>
                <w:ilvl w:val="0"/>
                <w:numId w:val="40"/>
              </w:numPr>
              <w:ind w:firstLineChars="0"/>
            </w:pPr>
            <w:r>
              <w:rPr>
                <w:rFonts w:hint="eastAsia"/>
              </w:rPr>
              <w:t>G</w:t>
            </w:r>
            <w:r>
              <w:t>L2</w:t>
            </w:r>
            <w:r>
              <w:rPr>
                <w:rFonts w:hint="eastAsia"/>
              </w:rPr>
              <w:t>中根据业务场景可正常记账且无误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53" w:type="dxa"/>
          </w:tcPr>
          <w:p>
            <w:pPr>
              <w:ind w:firstLine="0" w:firstLineChars="0"/>
            </w:pPr>
          </w:p>
        </w:tc>
        <w:tc>
          <w:tcPr>
            <w:tcW w:w="1973" w:type="dxa"/>
          </w:tcPr>
          <w:p>
            <w:pPr>
              <w:ind w:firstLine="0" w:firstLineChars="0"/>
              <w:jc w:val="left"/>
            </w:pPr>
            <w:r>
              <w:rPr>
                <w:rFonts w:hint="eastAsia"/>
              </w:rPr>
              <w:t>电子回单管理</w:t>
            </w:r>
          </w:p>
        </w:tc>
        <w:tc>
          <w:tcPr>
            <w:tcW w:w="1973" w:type="dxa"/>
          </w:tcPr>
          <w:p>
            <w:pPr>
              <w:pStyle w:val="36"/>
              <w:numPr>
                <w:ilvl w:val="0"/>
                <w:numId w:val="39"/>
              </w:numPr>
              <w:ind w:firstLineChars="0"/>
            </w:pPr>
            <w:r>
              <w:rPr>
                <w:rFonts w:hint="eastAsia"/>
              </w:rPr>
              <w:t>获取到电子回单</w:t>
            </w:r>
          </w:p>
        </w:tc>
        <w:tc>
          <w:tcPr>
            <w:tcW w:w="3197" w:type="dxa"/>
          </w:tcPr>
          <w:p>
            <w:pPr>
              <w:pStyle w:val="36"/>
              <w:numPr>
                <w:ilvl w:val="0"/>
                <w:numId w:val="40"/>
              </w:numPr>
              <w:ind w:firstLineChars="0"/>
            </w:pPr>
            <w:r>
              <w:rPr>
                <w:rFonts w:hint="eastAsia"/>
              </w:rPr>
              <w:t>电子回单管理查看相银行电子回单、凭证类型及凭证编号。</w:t>
            </w:r>
          </w:p>
        </w:tc>
      </w:tr>
    </w:tbl>
    <w:p>
      <w:pPr>
        <w:ind w:firstLine="0" w:firstLineChars="0"/>
      </w:pPr>
    </w:p>
    <w:p>
      <w:pPr>
        <w:pStyle w:val="2"/>
        <w:numPr>
          <w:ilvl w:val="0"/>
          <w:numId w:val="5"/>
        </w:numPr>
      </w:pPr>
      <w:bookmarkStart w:id="0" w:name="_Toc510951156"/>
      <w:r>
        <w:rPr>
          <w:rFonts w:hint="eastAsia"/>
        </w:rPr>
        <w:t>【风险</w:t>
      </w:r>
      <w:bookmarkEnd w:id="0"/>
      <w:r>
        <w:rPr>
          <w:rFonts w:hint="eastAsia"/>
        </w:rPr>
        <w:t>点、除外条件及应对】</w:t>
      </w:r>
    </w:p>
    <w:p>
      <w:pPr>
        <w:ind w:firstLine="360"/>
      </w:pPr>
      <w:r>
        <w:rPr>
          <w:rFonts w:hint="eastAsia"/>
          <w:highlight w:val="yellow"/>
        </w:rPr>
        <w:t>选填</w:t>
      </w:r>
    </w:p>
    <w:p>
      <w:pPr>
        <w:ind w:firstLine="360"/>
        <w:rPr>
          <w:rFonts w:ascii="楷体" w:hAnsi="楷体" w:eastAsia="楷体" w:cs="Arial"/>
          <w:i/>
          <w:color w:val="767171" w:themeColor="background2" w:themeShade="80"/>
          <w:u w:val="single"/>
        </w:rPr>
      </w:pPr>
      <w:r>
        <w:rPr>
          <w:rFonts w:hint="eastAsia" w:ascii="楷体" w:hAnsi="楷体" w:eastAsia="楷体" w:cs="Arial"/>
          <w:i/>
          <w:color w:val="767171" w:themeColor="background2" w:themeShade="80"/>
          <w:u w:val="single"/>
        </w:rPr>
        <w:t>【说明目前产品方案下的主要风险点、可暂不考虑的除外条件、影响事项及范围，并明确这些风险点或除外条件的兜底规避方案。】</w:t>
      </w:r>
    </w:p>
    <w:tbl>
      <w:tblPr>
        <w:tblStyle w:val="29"/>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37"/>
        <w:gridCol w:w="2914"/>
        <w:gridCol w:w="3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37" w:type="dxa"/>
            <w:shd w:val="clear" w:color="auto" w:fill="9CC2E5" w:themeFill="accent1" w:themeFillTint="99"/>
          </w:tcPr>
          <w:p>
            <w:pPr>
              <w:ind w:firstLine="0" w:firstLineChars="0"/>
              <w:jc w:val="center"/>
            </w:pPr>
            <w:r>
              <w:rPr>
                <w:rFonts w:hint="eastAsia"/>
              </w:rPr>
              <w:t>风险点</w:t>
            </w:r>
            <w:r>
              <w:t>/</w:t>
            </w:r>
            <w:r>
              <w:rPr>
                <w:rFonts w:hint="eastAsia"/>
              </w:rPr>
              <w:t>除外条件</w:t>
            </w:r>
          </w:p>
        </w:tc>
        <w:tc>
          <w:tcPr>
            <w:tcW w:w="2914" w:type="dxa"/>
            <w:shd w:val="clear" w:color="auto" w:fill="9CC2E5" w:themeFill="accent1" w:themeFillTint="99"/>
          </w:tcPr>
          <w:p>
            <w:pPr>
              <w:ind w:firstLine="0" w:firstLineChars="0"/>
              <w:jc w:val="center"/>
            </w:pPr>
            <w:r>
              <w:rPr>
                <w:rFonts w:hint="eastAsia"/>
              </w:rPr>
              <w:t>影响范围</w:t>
            </w:r>
          </w:p>
        </w:tc>
        <w:tc>
          <w:tcPr>
            <w:tcW w:w="3345" w:type="dxa"/>
            <w:shd w:val="clear" w:color="auto" w:fill="9CC2E5" w:themeFill="accent1" w:themeFillTint="99"/>
          </w:tcPr>
          <w:p>
            <w:pPr>
              <w:ind w:firstLine="0" w:firstLineChars="0"/>
              <w:jc w:val="center"/>
            </w:pPr>
            <w:r>
              <w:rPr>
                <w:rFonts w:hint="eastAsia"/>
              </w:rPr>
              <w:t>应对方案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37" w:type="dxa"/>
          </w:tcPr>
          <w:p>
            <w:pPr>
              <w:ind w:firstLine="360"/>
            </w:pPr>
          </w:p>
        </w:tc>
        <w:tc>
          <w:tcPr>
            <w:tcW w:w="2914" w:type="dxa"/>
          </w:tcPr>
          <w:p>
            <w:pPr>
              <w:ind w:firstLine="360"/>
            </w:pPr>
          </w:p>
        </w:tc>
        <w:tc>
          <w:tcPr>
            <w:tcW w:w="3345" w:type="dxa"/>
          </w:tcPr>
          <w:p>
            <w:pPr>
              <w:ind w:firstLine="36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37" w:type="dxa"/>
          </w:tcPr>
          <w:p>
            <w:pPr>
              <w:ind w:firstLine="360"/>
            </w:pPr>
          </w:p>
        </w:tc>
        <w:tc>
          <w:tcPr>
            <w:tcW w:w="2914" w:type="dxa"/>
          </w:tcPr>
          <w:p>
            <w:pPr>
              <w:ind w:firstLine="360"/>
            </w:pPr>
          </w:p>
        </w:tc>
        <w:tc>
          <w:tcPr>
            <w:tcW w:w="3345" w:type="dxa"/>
          </w:tcPr>
          <w:p>
            <w:pPr>
              <w:ind w:firstLine="360"/>
            </w:pPr>
          </w:p>
        </w:tc>
      </w:tr>
    </w:tbl>
    <w:p>
      <w:pPr>
        <w:ind w:firstLine="0" w:firstLineChars="0"/>
      </w:pPr>
    </w:p>
    <w:p>
      <w:pPr>
        <w:pStyle w:val="2"/>
        <w:numPr>
          <w:ilvl w:val="0"/>
          <w:numId w:val="5"/>
        </w:numPr>
      </w:pPr>
      <w:r>
        <w:rPr>
          <w:rFonts w:hint="eastAsia"/>
        </w:rPr>
        <w:t>【相关文档】</w:t>
      </w:r>
    </w:p>
    <w:p>
      <w:pPr>
        <w:ind w:firstLine="360"/>
      </w:pPr>
      <w:r>
        <w:rPr>
          <w:rFonts w:hint="eastAsia"/>
        </w:rPr>
        <w:t>记账规则:</w:t>
      </w:r>
    </w:p>
    <w:p>
      <w:pPr>
        <w:ind w:firstLine="360"/>
        <w:rPr>
          <w:ins w:id="88" w:author="xinmei" w:date="2019-05-13T15:45:00Z"/>
        </w:rPr>
      </w:pPr>
    </w:p>
    <w:p>
      <w:pPr>
        <w:ind w:firstLine="360"/>
      </w:pPr>
      <w:r>
        <w:object>
          <v:shape id="_x0000_i1032" o:spt="75" type="#_x0000_t75" style="height:54.15pt;width:77.2pt;" o:ole="t" filled="f" o:preferrelative="t" stroked="f" coordsize="21600,21600">
            <v:path/>
            <v:fill on="f" focussize="0,0"/>
            <v:stroke on="f" joinstyle="miter"/>
            <v:imagedata r:id="rId36" o:title=""/>
            <o:lock v:ext="edit" aspectratio="t"/>
            <w10:wrap type="none"/>
            <w10:anchorlock/>
          </v:shape>
          <o:OLEObject Type="Embed" ProgID="Excel.Sheet.12" ShapeID="_x0000_i1032" DrawAspect="Icon" ObjectID="_1468075732" r:id="rId35">
            <o:LockedField>false</o:LockedField>
          </o:OLEObject>
        </w:object>
      </w:r>
    </w:p>
    <w:p>
      <w:pPr>
        <w:ind w:firstLine="360"/>
      </w:pPr>
    </w:p>
    <w:p>
      <w:pPr>
        <w:ind w:firstLine="360"/>
      </w:pPr>
      <w:r>
        <w:rPr>
          <w:rFonts w:hint="eastAsia"/>
        </w:rPr>
        <w:t>保融接口文档</w:t>
      </w:r>
    </w:p>
    <w:p>
      <w:pPr>
        <w:ind w:firstLine="360"/>
      </w:pPr>
    </w:p>
    <w:p>
      <w:pPr>
        <w:ind w:firstLine="360"/>
      </w:pPr>
      <w:bookmarkStart w:id="1" w:name="_MON_1619267600"/>
      <w:bookmarkEnd w:id="1"/>
      <w:r>
        <w:object>
          <v:shape id="_x0000_i1033" o:spt="75" type="#_x0000_t75" style="height:54.15pt;width:77.2pt;" o:ole="t" filled="f" o:preferrelative="t" stroked="f" coordsize="21600,21600">
            <v:path/>
            <v:fill on="f" focussize="0,0"/>
            <v:stroke on="f" joinstyle="miter"/>
            <v:imagedata r:id="rId38" o:title=""/>
            <o:lock v:ext="edit" aspectratio="t"/>
            <w10:wrap type="none"/>
            <w10:anchorlock/>
          </v:shape>
          <o:OLEObject Type="Embed" ProgID="Word.Document.12" ShapeID="_x0000_i1033" DrawAspect="Icon" ObjectID="_1468075733" r:id="rId37">
            <o:LockedField>false</o:LockedField>
          </o:OLEObject>
        </w:object>
      </w:r>
    </w:p>
    <w:p>
      <w:pPr>
        <w:ind w:firstLine="360"/>
      </w:pPr>
    </w:p>
    <w:p>
      <w:pPr>
        <w:ind w:firstLine="360"/>
      </w:pPr>
    </w:p>
    <w:p>
      <w:pPr>
        <w:ind w:firstLine="360"/>
      </w:pPr>
    </w:p>
    <w:p>
      <w:pPr>
        <w:ind w:firstLine="360"/>
      </w:pPr>
    </w:p>
    <w:p>
      <w:pPr>
        <w:ind w:firstLine="360"/>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微软雅黑">
    <w:panose1 w:val="020B0503020204020204"/>
    <w:charset w:val="86"/>
    <w:family w:val="swiss"/>
    <w:pitch w:val="default"/>
    <w:sig w:usb0="80000287" w:usb1="280F3C52" w:usb2="00000016" w:usb3="00000000" w:csb0="0004001F" w:csb1="00000000"/>
  </w:font>
  <w:font w:name="Calibri Light">
    <w:panose1 w:val="020F0302020204030204"/>
    <w:charset w:val="00"/>
    <w:family w:val="swiss"/>
    <w:pitch w:val="default"/>
    <w:sig w:usb0="A00002EF" w:usb1="4000207B" w:usb2="00000000" w:usb3="00000000" w:csb0="2000019F" w:csb1="00000000"/>
  </w:font>
  <w:font w:name="楷体">
    <w:panose1 w:val="02010609060101010101"/>
    <w:charset w:val="86"/>
    <w:family w:val="modern"/>
    <w:pitch w:val="default"/>
    <w:sig w:usb0="800002BF" w:usb1="38CF7CFA" w:usb2="00000016" w:usb3="00000000" w:csb0="00040001"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E5717"/>
    <w:multiLevelType w:val="multilevel"/>
    <w:tmpl w:val="03FE5717"/>
    <w:lvl w:ilvl="0" w:tentative="0">
      <w:start w:val="1"/>
      <w:numFmt w:val="decimal"/>
      <w:lvlText w:val="3.3.%1"/>
      <w:lvlJc w:val="left"/>
      <w:pPr>
        <w:ind w:left="600" w:hanging="420"/>
      </w:pPr>
      <w:rPr>
        <w:rFonts w:hint="eastAsia"/>
        <w:b/>
      </w:rPr>
    </w:lvl>
    <w:lvl w:ilvl="1" w:tentative="0">
      <w:start w:val="1"/>
      <w:numFmt w:val="lowerLetter"/>
      <w:lvlText w:val="%2)"/>
      <w:lvlJc w:val="left"/>
      <w:pPr>
        <w:ind w:left="1020" w:hanging="420"/>
      </w:pPr>
    </w:lvl>
    <w:lvl w:ilvl="2" w:tentative="0">
      <w:start w:val="1"/>
      <w:numFmt w:val="lowerRoman"/>
      <w:lvlText w:val="%3."/>
      <w:lvlJc w:val="right"/>
      <w:pPr>
        <w:ind w:left="1440" w:hanging="420"/>
      </w:pPr>
    </w:lvl>
    <w:lvl w:ilvl="3" w:tentative="0">
      <w:start w:val="1"/>
      <w:numFmt w:val="decimal"/>
      <w:lvlText w:val="%4."/>
      <w:lvlJc w:val="left"/>
      <w:pPr>
        <w:ind w:left="1860" w:hanging="420"/>
      </w:pPr>
    </w:lvl>
    <w:lvl w:ilvl="4" w:tentative="0">
      <w:start w:val="1"/>
      <w:numFmt w:val="lowerLetter"/>
      <w:lvlText w:val="%5)"/>
      <w:lvlJc w:val="left"/>
      <w:pPr>
        <w:ind w:left="2280" w:hanging="420"/>
      </w:pPr>
    </w:lvl>
    <w:lvl w:ilvl="5" w:tentative="0">
      <w:start w:val="1"/>
      <w:numFmt w:val="lowerRoman"/>
      <w:lvlText w:val="%6."/>
      <w:lvlJc w:val="right"/>
      <w:pPr>
        <w:ind w:left="2700" w:hanging="420"/>
      </w:pPr>
    </w:lvl>
    <w:lvl w:ilvl="6" w:tentative="0">
      <w:start w:val="1"/>
      <w:numFmt w:val="decimal"/>
      <w:lvlText w:val="%7."/>
      <w:lvlJc w:val="left"/>
      <w:pPr>
        <w:ind w:left="3120" w:hanging="420"/>
      </w:pPr>
    </w:lvl>
    <w:lvl w:ilvl="7" w:tentative="0">
      <w:start w:val="1"/>
      <w:numFmt w:val="lowerLetter"/>
      <w:lvlText w:val="%8)"/>
      <w:lvlJc w:val="left"/>
      <w:pPr>
        <w:ind w:left="3540" w:hanging="420"/>
      </w:pPr>
    </w:lvl>
    <w:lvl w:ilvl="8" w:tentative="0">
      <w:start w:val="1"/>
      <w:numFmt w:val="lowerRoman"/>
      <w:lvlText w:val="%9."/>
      <w:lvlJc w:val="right"/>
      <w:pPr>
        <w:ind w:left="3960" w:hanging="420"/>
      </w:pPr>
    </w:lvl>
  </w:abstractNum>
  <w:abstractNum w:abstractNumId="1">
    <w:nsid w:val="07267665"/>
    <w:multiLevelType w:val="multilevel"/>
    <w:tmpl w:val="07267665"/>
    <w:lvl w:ilvl="0" w:tentative="0">
      <w:start w:val="1"/>
      <w:numFmt w:val="bullet"/>
      <w:lvlText w:val=""/>
      <w:lvlJc w:val="left"/>
      <w:pPr>
        <w:ind w:left="780" w:hanging="420"/>
      </w:pPr>
      <w:rPr>
        <w:rFonts w:hint="default" w:ascii="Wingdings" w:hAnsi="Wingdings"/>
      </w:rPr>
    </w:lvl>
    <w:lvl w:ilvl="1" w:tentative="0">
      <w:start w:val="1"/>
      <w:numFmt w:val="bullet"/>
      <w:lvlText w:val=""/>
      <w:lvlJc w:val="left"/>
      <w:pPr>
        <w:ind w:left="1200" w:hanging="420"/>
      </w:pPr>
      <w:rPr>
        <w:rFonts w:hint="default" w:ascii="Wingdings" w:hAnsi="Wingdings"/>
      </w:rPr>
    </w:lvl>
    <w:lvl w:ilvl="2" w:tentative="0">
      <w:start w:val="1"/>
      <w:numFmt w:val="bullet"/>
      <w:lvlText w:val=""/>
      <w:lvlJc w:val="left"/>
      <w:pPr>
        <w:ind w:left="1620" w:hanging="420"/>
      </w:pPr>
      <w:rPr>
        <w:rFonts w:hint="default" w:ascii="Wingdings" w:hAnsi="Wingdings"/>
      </w:rPr>
    </w:lvl>
    <w:lvl w:ilvl="3" w:tentative="0">
      <w:start w:val="1"/>
      <w:numFmt w:val="bullet"/>
      <w:lvlText w:val=""/>
      <w:lvlJc w:val="left"/>
      <w:pPr>
        <w:ind w:left="2040" w:hanging="420"/>
      </w:pPr>
      <w:rPr>
        <w:rFonts w:hint="default" w:ascii="Wingdings" w:hAnsi="Wingdings"/>
      </w:rPr>
    </w:lvl>
    <w:lvl w:ilvl="4" w:tentative="0">
      <w:start w:val="1"/>
      <w:numFmt w:val="bullet"/>
      <w:lvlText w:val=""/>
      <w:lvlJc w:val="left"/>
      <w:pPr>
        <w:ind w:left="2460" w:hanging="420"/>
      </w:pPr>
      <w:rPr>
        <w:rFonts w:hint="default" w:ascii="Wingdings" w:hAnsi="Wingdings"/>
      </w:rPr>
    </w:lvl>
    <w:lvl w:ilvl="5" w:tentative="0">
      <w:start w:val="1"/>
      <w:numFmt w:val="bullet"/>
      <w:lvlText w:val=""/>
      <w:lvlJc w:val="left"/>
      <w:pPr>
        <w:ind w:left="2880" w:hanging="420"/>
      </w:pPr>
      <w:rPr>
        <w:rFonts w:hint="default" w:ascii="Wingdings" w:hAnsi="Wingdings"/>
      </w:rPr>
    </w:lvl>
    <w:lvl w:ilvl="6" w:tentative="0">
      <w:start w:val="1"/>
      <w:numFmt w:val="bullet"/>
      <w:lvlText w:val=""/>
      <w:lvlJc w:val="left"/>
      <w:pPr>
        <w:ind w:left="3300" w:hanging="420"/>
      </w:pPr>
      <w:rPr>
        <w:rFonts w:hint="default" w:ascii="Wingdings" w:hAnsi="Wingdings"/>
      </w:rPr>
    </w:lvl>
    <w:lvl w:ilvl="7" w:tentative="0">
      <w:start w:val="1"/>
      <w:numFmt w:val="bullet"/>
      <w:lvlText w:val=""/>
      <w:lvlJc w:val="left"/>
      <w:pPr>
        <w:ind w:left="3720" w:hanging="420"/>
      </w:pPr>
      <w:rPr>
        <w:rFonts w:hint="default" w:ascii="Wingdings" w:hAnsi="Wingdings"/>
      </w:rPr>
    </w:lvl>
    <w:lvl w:ilvl="8" w:tentative="0">
      <w:start w:val="1"/>
      <w:numFmt w:val="bullet"/>
      <w:lvlText w:val=""/>
      <w:lvlJc w:val="left"/>
      <w:pPr>
        <w:ind w:left="4140" w:hanging="420"/>
      </w:pPr>
      <w:rPr>
        <w:rFonts w:hint="default" w:ascii="Wingdings" w:hAnsi="Wingdings"/>
      </w:rPr>
    </w:lvl>
  </w:abstractNum>
  <w:abstractNum w:abstractNumId="2">
    <w:nsid w:val="15AC2204"/>
    <w:multiLevelType w:val="multilevel"/>
    <w:tmpl w:val="15AC2204"/>
    <w:lvl w:ilvl="0" w:tentative="0">
      <w:start w:val="1"/>
      <w:numFmt w:val="bullet"/>
      <w:lvlText w:val=""/>
      <w:lvlJc w:val="left"/>
      <w:pPr>
        <w:ind w:left="780" w:hanging="420"/>
      </w:pPr>
      <w:rPr>
        <w:rFonts w:hint="default" w:ascii="Wingdings" w:hAnsi="Wingdings"/>
      </w:rPr>
    </w:lvl>
    <w:lvl w:ilvl="1" w:tentative="0">
      <w:start w:val="1"/>
      <w:numFmt w:val="bullet"/>
      <w:lvlText w:val=""/>
      <w:lvlJc w:val="left"/>
      <w:pPr>
        <w:ind w:left="1200" w:hanging="420"/>
      </w:pPr>
      <w:rPr>
        <w:rFonts w:hint="default" w:ascii="Wingdings" w:hAnsi="Wingdings"/>
      </w:rPr>
    </w:lvl>
    <w:lvl w:ilvl="2" w:tentative="0">
      <w:start w:val="1"/>
      <w:numFmt w:val="bullet"/>
      <w:lvlText w:val=""/>
      <w:lvlJc w:val="left"/>
      <w:pPr>
        <w:ind w:left="1620" w:hanging="420"/>
      </w:pPr>
      <w:rPr>
        <w:rFonts w:hint="default" w:ascii="Wingdings" w:hAnsi="Wingdings"/>
      </w:rPr>
    </w:lvl>
    <w:lvl w:ilvl="3" w:tentative="0">
      <w:start w:val="1"/>
      <w:numFmt w:val="bullet"/>
      <w:lvlText w:val=""/>
      <w:lvlJc w:val="left"/>
      <w:pPr>
        <w:ind w:left="2040" w:hanging="420"/>
      </w:pPr>
      <w:rPr>
        <w:rFonts w:hint="default" w:ascii="Wingdings" w:hAnsi="Wingdings"/>
      </w:rPr>
    </w:lvl>
    <w:lvl w:ilvl="4" w:tentative="0">
      <w:start w:val="1"/>
      <w:numFmt w:val="bullet"/>
      <w:lvlText w:val=""/>
      <w:lvlJc w:val="left"/>
      <w:pPr>
        <w:ind w:left="2460" w:hanging="420"/>
      </w:pPr>
      <w:rPr>
        <w:rFonts w:hint="default" w:ascii="Wingdings" w:hAnsi="Wingdings"/>
      </w:rPr>
    </w:lvl>
    <w:lvl w:ilvl="5" w:tentative="0">
      <w:start w:val="1"/>
      <w:numFmt w:val="bullet"/>
      <w:lvlText w:val=""/>
      <w:lvlJc w:val="left"/>
      <w:pPr>
        <w:ind w:left="2880" w:hanging="420"/>
      </w:pPr>
      <w:rPr>
        <w:rFonts w:hint="default" w:ascii="Wingdings" w:hAnsi="Wingdings"/>
      </w:rPr>
    </w:lvl>
    <w:lvl w:ilvl="6" w:tentative="0">
      <w:start w:val="1"/>
      <w:numFmt w:val="bullet"/>
      <w:lvlText w:val=""/>
      <w:lvlJc w:val="left"/>
      <w:pPr>
        <w:ind w:left="3300" w:hanging="420"/>
      </w:pPr>
      <w:rPr>
        <w:rFonts w:hint="default" w:ascii="Wingdings" w:hAnsi="Wingdings"/>
      </w:rPr>
    </w:lvl>
    <w:lvl w:ilvl="7" w:tentative="0">
      <w:start w:val="1"/>
      <w:numFmt w:val="bullet"/>
      <w:lvlText w:val=""/>
      <w:lvlJc w:val="left"/>
      <w:pPr>
        <w:ind w:left="3720" w:hanging="420"/>
      </w:pPr>
      <w:rPr>
        <w:rFonts w:hint="default" w:ascii="Wingdings" w:hAnsi="Wingdings"/>
      </w:rPr>
    </w:lvl>
    <w:lvl w:ilvl="8" w:tentative="0">
      <w:start w:val="1"/>
      <w:numFmt w:val="bullet"/>
      <w:lvlText w:val=""/>
      <w:lvlJc w:val="left"/>
      <w:pPr>
        <w:ind w:left="4140" w:hanging="420"/>
      </w:pPr>
      <w:rPr>
        <w:rFonts w:hint="default" w:ascii="Wingdings" w:hAnsi="Wingdings"/>
      </w:rPr>
    </w:lvl>
  </w:abstractNum>
  <w:abstractNum w:abstractNumId="3">
    <w:nsid w:val="16962A7A"/>
    <w:multiLevelType w:val="multilevel"/>
    <w:tmpl w:val="16962A7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
    <w:nsid w:val="1BE71673"/>
    <w:multiLevelType w:val="multilevel"/>
    <w:tmpl w:val="1BE71673"/>
    <w:lvl w:ilvl="0" w:tentative="0">
      <w:start w:val="1"/>
      <w:numFmt w:val="decimal"/>
      <w:lvlText w:val="3.1.%1"/>
      <w:lvlJc w:val="left"/>
      <w:pPr>
        <w:ind w:left="600" w:hanging="420"/>
      </w:pPr>
      <w:rPr>
        <w:rFonts w:hint="eastAsia"/>
        <w:b/>
      </w:rPr>
    </w:lvl>
    <w:lvl w:ilvl="1" w:tentative="0">
      <w:start w:val="1"/>
      <w:numFmt w:val="lowerLetter"/>
      <w:lvlText w:val="%2)"/>
      <w:lvlJc w:val="left"/>
      <w:pPr>
        <w:ind w:left="1020" w:hanging="420"/>
      </w:pPr>
    </w:lvl>
    <w:lvl w:ilvl="2" w:tentative="0">
      <w:start w:val="1"/>
      <w:numFmt w:val="lowerRoman"/>
      <w:lvlText w:val="%3."/>
      <w:lvlJc w:val="right"/>
      <w:pPr>
        <w:ind w:left="1440" w:hanging="420"/>
      </w:pPr>
    </w:lvl>
    <w:lvl w:ilvl="3" w:tentative="0">
      <w:start w:val="1"/>
      <w:numFmt w:val="decimal"/>
      <w:lvlText w:val="%4."/>
      <w:lvlJc w:val="left"/>
      <w:pPr>
        <w:ind w:left="1860" w:hanging="420"/>
      </w:pPr>
    </w:lvl>
    <w:lvl w:ilvl="4" w:tentative="0">
      <w:start w:val="1"/>
      <w:numFmt w:val="lowerLetter"/>
      <w:lvlText w:val="%5)"/>
      <w:lvlJc w:val="left"/>
      <w:pPr>
        <w:ind w:left="2280" w:hanging="420"/>
      </w:pPr>
    </w:lvl>
    <w:lvl w:ilvl="5" w:tentative="0">
      <w:start w:val="1"/>
      <w:numFmt w:val="lowerRoman"/>
      <w:lvlText w:val="%6."/>
      <w:lvlJc w:val="right"/>
      <w:pPr>
        <w:ind w:left="2700" w:hanging="420"/>
      </w:pPr>
    </w:lvl>
    <w:lvl w:ilvl="6" w:tentative="0">
      <w:start w:val="1"/>
      <w:numFmt w:val="decimal"/>
      <w:lvlText w:val="%7."/>
      <w:lvlJc w:val="left"/>
      <w:pPr>
        <w:ind w:left="3120" w:hanging="420"/>
      </w:pPr>
    </w:lvl>
    <w:lvl w:ilvl="7" w:tentative="0">
      <w:start w:val="1"/>
      <w:numFmt w:val="lowerLetter"/>
      <w:lvlText w:val="%8)"/>
      <w:lvlJc w:val="left"/>
      <w:pPr>
        <w:ind w:left="3540" w:hanging="420"/>
      </w:pPr>
    </w:lvl>
    <w:lvl w:ilvl="8" w:tentative="0">
      <w:start w:val="1"/>
      <w:numFmt w:val="lowerRoman"/>
      <w:lvlText w:val="%9."/>
      <w:lvlJc w:val="right"/>
      <w:pPr>
        <w:ind w:left="3960" w:hanging="420"/>
      </w:pPr>
    </w:lvl>
  </w:abstractNum>
  <w:abstractNum w:abstractNumId="5">
    <w:nsid w:val="1F9E1CE8"/>
    <w:multiLevelType w:val="multilevel"/>
    <w:tmpl w:val="1F9E1CE8"/>
    <w:lvl w:ilvl="0" w:tentative="0">
      <w:start w:val="1"/>
      <w:numFmt w:val="bullet"/>
      <w:lvlText w:val=""/>
      <w:lvlJc w:val="left"/>
      <w:pPr>
        <w:ind w:left="620" w:hanging="420"/>
      </w:pPr>
      <w:rPr>
        <w:rFonts w:hint="default" w:ascii="Wingdings" w:hAnsi="Wingdings"/>
      </w:rPr>
    </w:lvl>
    <w:lvl w:ilvl="1" w:tentative="0">
      <w:start w:val="1"/>
      <w:numFmt w:val="bullet"/>
      <w:lvlText w:val=""/>
      <w:lvlJc w:val="left"/>
      <w:pPr>
        <w:ind w:left="1040" w:hanging="420"/>
      </w:pPr>
      <w:rPr>
        <w:rFonts w:hint="default" w:ascii="Wingdings" w:hAnsi="Wingdings"/>
      </w:rPr>
    </w:lvl>
    <w:lvl w:ilvl="2" w:tentative="0">
      <w:start w:val="1"/>
      <w:numFmt w:val="bullet"/>
      <w:lvlText w:val=""/>
      <w:lvlJc w:val="left"/>
      <w:pPr>
        <w:ind w:left="1460" w:hanging="420"/>
      </w:pPr>
      <w:rPr>
        <w:rFonts w:hint="default" w:ascii="Wingdings" w:hAnsi="Wingdings"/>
      </w:rPr>
    </w:lvl>
    <w:lvl w:ilvl="3" w:tentative="0">
      <w:start w:val="1"/>
      <w:numFmt w:val="bullet"/>
      <w:lvlText w:val=""/>
      <w:lvlJc w:val="left"/>
      <w:pPr>
        <w:ind w:left="1880" w:hanging="420"/>
      </w:pPr>
      <w:rPr>
        <w:rFonts w:hint="default" w:ascii="Wingdings" w:hAnsi="Wingdings"/>
      </w:rPr>
    </w:lvl>
    <w:lvl w:ilvl="4" w:tentative="0">
      <w:start w:val="1"/>
      <w:numFmt w:val="bullet"/>
      <w:lvlText w:val=""/>
      <w:lvlJc w:val="left"/>
      <w:pPr>
        <w:ind w:left="2300" w:hanging="420"/>
      </w:pPr>
      <w:rPr>
        <w:rFonts w:hint="default" w:ascii="Wingdings" w:hAnsi="Wingdings"/>
      </w:rPr>
    </w:lvl>
    <w:lvl w:ilvl="5" w:tentative="0">
      <w:start w:val="1"/>
      <w:numFmt w:val="bullet"/>
      <w:lvlText w:val=""/>
      <w:lvlJc w:val="left"/>
      <w:pPr>
        <w:ind w:left="2720" w:hanging="420"/>
      </w:pPr>
      <w:rPr>
        <w:rFonts w:hint="default" w:ascii="Wingdings" w:hAnsi="Wingdings"/>
      </w:rPr>
    </w:lvl>
    <w:lvl w:ilvl="6" w:tentative="0">
      <w:start w:val="1"/>
      <w:numFmt w:val="bullet"/>
      <w:lvlText w:val=""/>
      <w:lvlJc w:val="left"/>
      <w:pPr>
        <w:ind w:left="3140" w:hanging="420"/>
      </w:pPr>
      <w:rPr>
        <w:rFonts w:hint="default" w:ascii="Wingdings" w:hAnsi="Wingdings"/>
      </w:rPr>
    </w:lvl>
    <w:lvl w:ilvl="7" w:tentative="0">
      <w:start w:val="1"/>
      <w:numFmt w:val="bullet"/>
      <w:lvlText w:val=""/>
      <w:lvlJc w:val="left"/>
      <w:pPr>
        <w:ind w:left="3560" w:hanging="420"/>
      </w:pPr>
      <w:rPr>
        <w:rFonts w:hint="default" w:ascii="Wingdings" w:hAnsi="Wingdings"/>
      </w:rPr>
    </w:lvl>
    <w:lvl w:ilvl="8" w:tentative="0">
      <w:start w:val="1"/>
      <w:numFmt w:val="bullet"/>
      <w:lvlText w:val=""/>
      <w:lvlJc w:val="left"/>
      <w:pPr>
        <w:ind w:left="3980" w:hanging="420"/>
      </w:pPr>
      <w:rPr>
        <w:rFonts w:hint="default" w:ascii="Wingdings" w:hAnsi="Wingdings"/>
      </w:rPr>
    </w:lvl>
  </w:abstractNum>
  <w:abstractNum w:abstractNumId="6">
    <w:nsid w:val="20C863AF"/>
    <w:multiLevelType w:val="multilevel"/>
    <w:tmpl w:val="20C863A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
    <w:nsid w:val="2211196C"/>
    <w:multiLevelType w:val="multilevel"/>
    <w:tmpl w:val="2211196C"/>
    <w:lvl w:ilvl="0" w:tentative="0">
      <w:start w:val="1"/>
      <w:numFmt w:val="decimal"/>
      <w:lvlText w:val="%1."/>
      <w:lvlJc w:val="left"/>
      <w:pPr>
        <w:ind w:left="425" w:hanging="425"/>
      </w:pPr>
      <w:rPr>
        <w:rFonts w:hint="eastAsia"/>
      </w:rPr>
    </w:lvl>
    <w:lvl w:ilvl="1" w:tentative="0">
      <w:start w:val="1"/>
      <w:numFmt w:val="decimal"/>
      <w:lvlText w:val="%1.%2."/>
      <w:lvlJc w:val="left"/>
      <w:pPr>
        <w:ind w:left="567" w:hanging="567"/>
      </w:pPr>
      <w:rPr>
        <w:rFonts w:hint="eastAsia"/>
      </w:rPr>
    </w:lvl>
    <w:lvl w:ilvl="2" w:tentative="0">
      <w:start w:val="1"/>
      <w:numFmt w:val="decimal"/>
      <w:lvlText w:val="3.5.%3"/>
      <w:lvlJc w:val="left"/>
      <w:pPr>
        <w:ind w:left="709" w:hanging="709"/>
      </w:pPr>
      <w:rPr>
        <w:rFonts w:hint="eastAsia"/>
        <w:b/>
      </w:rPr>
    </w:lvl>
    <w:lvl w:ilvl="3" w:tentative="0">
      <w:start w:val="1"/>
      <w:numFmt w:val="decimal"/>
      <w:lvlText w:val="%1.%2.%3.%4."/>
      <w:lvlJc w:val="left"/>
      <w:pPr>
        <w:ind w:left="851" w:hanging="851"/>
      </w:pPr>
      <w:rPr>
        <w:rFonts w:hint="eastAsia"/>
      </w:rPr>
    </w:lvl>
    <w:lvl w:ilvl="4" w:tentative="0">
      <w:start w:val="1"/>
      <w:numFmt w:val="decimal"/>
      <w:lvlText w:val="%1.%2.%3.%4.%5."/>
      <w:lvlJc w:val="left"/>
      <w:pPr>
        <w:ind w:left="992" w:hanging="992"/>
      </w:pPr>
      <w:rPr>
        <w:rFonts w:hint="eastAsia"/>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8">
    <w:nsid w:val="230B0530"/>
    <w:multiLevelType w:val="multilevel"/>
    <w:tmpl w:val="230B0530"/>
    <w:lvl w:ilvl="0" w:tentative="0">
      <w:start w:val="1"/>
      <w:numFmt w:val="decimal"/>
      <w:lvlText w:val="%1"/>
      <w:lvlJc w:val="left"/>
      <w:pPr>
        <w:ind w:left="432" w:hanging="432"/>
      </w:pPr>
    </w:lvl>
    <w:lvl w:ilvl="1" w:tentative="0">
      <w:start w:val="1"/>
      <w:numFmt w:val="decimal"/>
      <w:lvlText w:val="%1.%2"/>
      <w:lvlJc w:val="left"/>
      <w:pPr>
        <w:ind w:left="576" w:hanging="576"/>
      </w:pPr>
    </w:lvl>
    <w:lvl w:ilvl="2" w:tentative="0">
      <w:start w:val="1"/>
      <w:numFmt w:val="decimal"/>
      <w:lvlText w:val="%1.%2.%3"/>
      <w:lvlJc w:val="left"/>
      <w:pPr>
        <w:ind w:left="720" w:hanging="72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3" w:tentative="0">
      <w:start w:val="1"/>
      <w:numFmt w:val="decimal"/>
      <w:lvlText w:val="3.1.1.%4"/>
      <w:lvlJc w:val="left"/>
      <w:pPr>
        <w:ind w:left="864" w:hanging="864"/>
      </w:pPr>
      <w:rPr>
        <w:rFonts w:hint="eastAsia"/>
        <w:b/>
        <w:bCs w:val="0"/>
        <w:i w:val="0"/>
        <w:iCs w:val="0"/>
        <w:caps w:val="0"/>
        <w:smallCaps w:val="0"/>
        <w:strike w:val="0"/>
        <w:dstrike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4" w:tentative="0">
      <w:start w:val="1"/>
      <w:numFmt w:val="decimal"/>
      <w:lvlText w:val="%1.%2.%3.%4.%5"/>
      <w:lvlJc w:val="left"/>
      <w:pPr>
        <w:ind w:left="1008" w:hanging="1008"/>
      </w:pPr>
      <w:rPr>
        <w:b w:val="0"/>
        <w:bCs w:val="0"/>
        <w:i w:val="0"/>
        <w:iCs w:val="0"/>
        <w:caps w:val="0"/>
        <w:smallCaps w:val="0"/>
        <w:strike w:val="0"/>
        <w:dstrike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4" w:hanging="1584"/>
      </w:pPr>
    </w:lvl>
  </w:abstractNum>
  <w:abstractNum w:abstractNumId="9">
    <w:nsid w:val="27FD603E"/>
    <w:multiLevelType w:val="multilevel"/>
    <w:tmpl w:val="27FD603E"/>
    <w:lvl w:ilvl="0" w:tentative="0">
      <w:start w:val="1"/>
      <w:numFmt w:val="decimal"/>
      <w:lvlText w:val="3.3.2.%1"/>
      <w:lvlJc w:val="left"/>
      <w:pPr>
        <w:ind w:left="420" w:hanging="420"/>
      </w:pPr>
      <w:rPr>
        <w:rFonts w:hint="eastAsia"/>
        <w:b/>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2947563E"/>
    <w:multiLevelType w:val="multilevel"/>
    <w:tmpl w:val="2947563E"/>
    <w:lvl w:ilvl="0" w:tentative="0">
      <w:start w:val="1"/>
      <w:numFmt w:val="bullet"/>
      <w:lvlText w:val=""/>
      <w:lvlJc w:val="left"/>
      <w:pPr>
        <w:ind w:left="780" w:hanging="420"/>
      </w:pPr>
      <w:rPr>
        <w:rFonts w:hint="default" w:ascii="Wingdings" w:hAnsi="Wingdings"/>
      </w:rPr>
    </w:lvl>
    <w:lvl w:ilvl="1" w:tentative="0">
      <w:start w:val="1"/>
      <w:numFmt w:val="bullet"/>
      <w:lvlText w:val=""/>
      <w:lvlJc w:val="left"/>
      <w:pPr>
        <w:ind w:left="1200" w:hanging="420"/>
      </w:pPr>
      <w:rPr>
        <w:rFonts w:hint="default" w:ascii="Wingdings" w:hAnsi="Wingdings"/>
      </w:rPr>
    </w:lvl>
    <w:lvl w:ilvl="2" w:tentative="0">
      <w:start w:val="1"/>
      <w:numFmt w:val="bullet"/>
      <w:lvlText w:val=""/>
      <w:lvlJc w:val="left"/>
      <w:pPr>
        <w:ind w:left="1620" w:hanging="420"/>
      </w:pPr>
      <w:rPr>
        <w:rFonts w:hint="default" w:ascii="Wingdings" w:hAnsi="Wingdings"/>
      </w:rPr>
    </w:lvl>
    <w:lvl w:ilvl="3" w:tentative="0">
      <w:start w:val="1"/>
      <w:numFmt w:val="bullet"/>
      <w:lvlText w:val=""/>
      <w:lvlJc w:val="left"/>
      <w:pPr>
        <w:ind w:left="2040" w:hanging="420"/>
      </w:pPr>
      <w:rPr>
        <w:rFonts w:hint="default" w:ascii="Wingdings" w:hAnsi="Wingdings"/>
      </w:rPr>
    </w:lvl>
    <w:lvl w:ilvl="4" w:tentative="0">
      <w:start w:val="1"/>
      <w:numFmt w:val="bullet"/>
      <w:lvlText w:val=""/>
      <w:lvlJc w:val="left"/>
      <w:pPr>
        <w:ind w:left="2460" w:hanging="420"/>
      </w:pPr>
      <w:rPr>
        <w:rFonts w:hint="default" w:ascii="Wingdings" w:hAnsi="Wingdings"/>
      </w:rPr>
    </w:lvl>
    <w:lvl w:ilvl="5" w:tentative="0">
      <w:start w:val="1"/>
      <w:numFmt w:val="bullet"/>
      <w:lvlText w:val=""/>
      <w:lvlJc w:val="left"/>
      <w:pPr>
        <w:ind w:left="2880" w:hanging="420"/>
      </w:pPr>
      <w:rPr>
        <w:rFonts w:hint="default" w:ascii="Wingdings" w:hAnsi="Wingdings"/>
      </w:rPr>
    </w:lvl>
    <w:lvl w:ilvl="6" w:tentative="0">
      <w:start w:val="1"/>
      <w:numFmt w:val="bullet"/>
      <w:lvlText w:val=""/>
      <w:lvlJc w:val="left"/>
      <w:pPr>
        <w:ind w:left="3300" w:hanging="420"/>
      </w:pPr>
      <w:rPr>
        <w:rFonts w:hint="default" w:ascii="Wingdings" w:hAnsi="Wingdings"/>
      </w:rPr>
    </w:lvl>
    <w:lvl w:ilvl="7" w:tentative="0">
      <w:start w:val="1"/>
      <w:numFmt w:val="bullet"/>
      <w:lvlText w:val=""/>
      <w:lvlJc w:val="left"/>
      <w:pPr>
        <w:ind w:left="3720" w:hanging="420"/>
      </w:pPr>
      <w:rPr>
        <w:rFonts w:hint="default" w:ascii="Wingdings" w:hAnsi="Wingdings"/>
      </w:rPr>
    </w:lvl>
    <w:lvl w:ilvl="8" w:tentative="0">
      <w:start w:val="1"/>
      <w:numFmt w:val="bullet"/>
      <w:lvlText w:val=""/>
      <w:lvlJc w:val="left"/>
      <w:pPr>
        <w:ind w:left="4140" w:hanging="420"/>
      </w:pPr>
      <w:rPr>
        <w:rFonts w:hint="default" w:ascii="Wingdings" w:hAnsi="Wingdings"/>
      </w:rPr>
    </w:lvl>
  </w:abstractNum>
  <w:abstractNum w:abstractNumId="11">
    <w:nsid w:val="2F6A35C9"/>
    <w:multiLevelType w:val="multilevel"/>
    <w:tmpl w:val="2F6A35C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
    <w:nsid w:val="320D5AA1"/>
    <w:multiLevelType w:val="multilevel"/>
    <w:tmpl w:val="320D5AA1"/>
    <w:lvl w:ilvl="0" w:tentative="0">
      <w:start w:val="1"/>
      <w:numFmt w:val="decimal"/>
      <w:lvlText w:val="%1"/>
      <w:lvlJc w:val="left"/>
      <w:pPr>
        <w:ind w:left="425" w:hanging="425"/>
      </w:pPr>
      <w:rPr>
        <w:rFonts w:hint="eastAsia"/>
      </w:rPr>
    </w:lvl>
    <w:lvl w:ilvl="1" w:tentative="0">
      <w:start w:val="1"/>
      <w:numFmt w:val="decimal"/>
      <w:lvlText w:val="%1.%2"/>
      <w:lvlJc w:val="left"/>
      <w:pPr>
        <w:ind w:left="992" w:hanging="567"/>
      </w:pPr>
      <w:rPr>
        <w:rFonts w:hint="eastAsia"/>
      </w:rPr>
    </w:lvl>
    <w:lvl w:ilvl="2" w:tentative="0">
      <w:start w:val="1"/>
      <w:numFmt w:val="decimal"/>
      <w:lvlText w:val="%1.%2.%3"/>
      <w:lvlJc w:val="left"/>
      <w:pPr>
        <w:ind w:left="1418" w:hanging="567"/>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13">
    <w:nsid w:val="341A0553"/>
    <w:multiLevelType w:val="multilevel"/>
    <w:tmpl w:val="341A0553"/>
    <w:lvl w:ilvl="0" w:tentative="0">
      <w:start w:val="1"/>
      <w:numFmt w:val="bullet"/>
      <w:lvlText w:val=""/>
      <w:lvlJc w:val="left"/>
      <w:pPr>
        <w:ind w:left="842" w:hanging="420"/>
      </w:pPr>
      <w:rPr>
        <w:rFonts w:hint="default" w:ascii="Wingdings" w:hAnsi="Wingdings"/>
      </w:rPr>
    </w:lvl>
    <w:lvl w:ilvl="1" w:tentative="0">
      <w:start w:val="1"/>
      <w:numFmt w:val="bullet"/>
      <w:lvlText w:val=""/>
      <w:lvlJc w:val="left"/>
      <w:pPr>
        <w:ind w:left="1262" w:hanging="420"/>
      </w:pPr>
      <w:rPr>
        <w:rFonts w:hint="default" w:ascii="Wingdings" w:hAnsi="Wingdings"/>
      </w:rPr>
    </w:lvl>
    <w:lvl w:ilvl="2" w:tentative="0">
      <w:start w:val="1"/>
      <w:numFmt w:val="bullet"/>
      <w:lvlText w:val=""/>
      <w:lvlJc w:val="left"/>
      <w:pPr>
        <w:ind w:left="1682" w:hanging="420"/>
      </w:pPr>
      <w:rPr>
        <w:rFonts w:hint="default" w:ascii="Wingdings" w:hAnsi="Wingdings"/>
      </w:rPr>
    </w:lvl>
    <w:lvl w:ilvl="3" w:tentative="0">
      <w:start w:val="1"/>
      <w:numFmt w:val="bullet"/>
      <w:lvlText w:val=""/>
      <w:lvlJc w:val="left"/>
      <w:pPr>
        <w:ind w:left="2102" w:hanging="420"/>
      </w:pPr>
      <w:rPr>
        <w:rFonts w:hint="default" w:ascii="Wingdings" w:hAnsi="Wingdings"/>
      </w:rPr>
    </w:lvl>
    <w:lvl w:ilvl="4" w:tentative="0">
      <w:start w:val="1"/>
      <w:numFmt w:val="bullet"/>
      <w:lvlText w:val=""/>
      <w:lvlJc w:val="left"/>
      <w:pPr>
        <w:ind w:left="2522" w:hanging="420"/>
      </w:pPr>
      <w:rPr>
        <w:rFonts w:hint="default" w:ascii="Wingdings" w:hAnsi="Wingdings"/>
      </w:rPr>
    </w:lvl>
    <w:lvl w:ilvl="5" w:tentative="0">
      <w:start w:val="1"/>
      <w:numFmt w:val="bullet"/>
      <w:lvlText w:val=""/>
      <w:lvlJc w:val="left"/>
      <w:pPr>
        <w:ind w:left="2942" w:hanging="420"/>
      </w:pPr>
      <w:rPr>
        <w:rFonts w:hint="default" w:ascii="Wingdings" w:hAnsi="Wingdings"/>
      </w:rPr>
    </w:lvl>
    <w:lvl w:ilvl="6" w:tentative="0">
      <w:start w:val="1"/>
      <w:numFmt w:val="bullet"/>
      <w:lvlText w:val=""/>
      <w:lvlJc w:val="left"/>
      <w:pPr>
        <w:ind w:left="3362" w:hanging="420"/>
      </w:pPr>
      <w:rPr>
        <w:rFonts w:hint="default" w:ascii="Wingdings" w:hAnsi="Wingdings"/>
      </w:rPr>
    </w:lvl>
    <w:lvl w:ilvl="7" w:tentative="0">
      <w:start w:val="1"/>
      <w:numFmt w:val="bullet"/>
      <w:lvlText w:val=""/>
      <w:lvlJc w:val="left"/>
      <w:pPr>
        <w:ind w:left="3782" w:hanging="420"/>
      </w:pPr>
      <w:rPr>
        <w:rFonts w:hint="default" w:ascii="Wingdings" w:hAnsi="Wingdings"/>
      </w:rPr>
    </w:lvl>
    <w:lvl w:ilvl="8" w:tentative="0">
      <w:start w:val="1"/>
      <w:numFmt w:val="bullet"/>
      <w:lvlText w:val=""/>
      <w:lvlJc w:val="left"/>
      <w:pPr>
        <w:ind w:left="4202" w:hanging="420"/>
      </w:pPr>
      <w:rPr>
        <w:rFonts w:hint="default" w:ascii="Wingdings" w:hAnsi="Wingdings"/>
      </w:rPr>
    </w:lvl>
  </w:abstractNum>
  <w:abstractNum w:abstractNumId="14">
    <w:nsid w:val="363A1641"/>
    <w:multiLevelType w:val="multilevel"/>
    <w:tmpl w:val="363A1641"/>
    <w:lvl w:ilvl="0" w:tentative="0">
      <w:start w:val="1"/>
      <w:numFmt w:val="decimal"/>
      <w:lvlText w:val="%1."/>
      <w:lvlJc w:val="left"/>
      <w:pPr>
        <w:ind w:left="393" w:hanging="360"/>
      </w:pPr>
      <w:rPr>
        <w:rFonts w:hint="default"/>
      </w:rPr>
    </w:lvl>
    <w:lvl w:ilvl="1" w:tentative="0">
      <w:start w:val="1"/>
      <w:numFmt w:val="lowerLetter"/>
      <w:lvlText w:val="%2)"/>
      <w:lvlJc w:val="left"/>
      <w:pPr>
        <w:ind w:left="873" w:hanging="420"/>
      </w:pPr>
    </w:lvl>
    <w:lvl w:ilvl="2" w:tentative="0">
      <w:start w:val="1"/>
      <w:numFmt w:val="lowerRoman"/>
      <w:lvlText w:val="%3."/>
      <w:lvlJc w:val="right"/>
      <w:pPr>
        <w:ind w:left="1293" w:hanging="420"/>
      </w:pPr>
    </w:lvl>
    <w:lvl w:ilvl="3" w:tentative="0">
      <w:start w:val="1"/>
      <w:numFmt w:val="decimal"/>
      <w:lvlText w:val="%4."/>
      <w:lvlJc w:val="left"/>
      <w:pPr>
        <w:ind w:left="1713" w:hanging="420"/>
      </w:pPr>
    </w:lvl>
    <w:lvl w:ilvl="4" w:tentative="0">
      <w:start w:val="1"/>
      <w:numFmt w:val="lowerLetter"/>
      <w:lvlText w:val="%5)"/>
      <w:lvlJc w:val="left"/>
      <w:pPr>
        <w:ind w:left="2133" w:hanging="420"/>
      </w:pPr>
    </w:lvl>
    <w:lvl w:ilvl="5" w:tentative="0">
      <w:start w:val="1"/>
      <w:numFmt w:val="lowerRoman"/>
      <w:lvlText w:val="%6."/>
      <w:lvlJc w:val="right"/>
      <w:pPr>
        <w:ind w:left="2553" w:hanging="420"/>
      </w:pPr>
    </w:lvl>
    <w:lvl w:ilvl="6" w:tentative="0">
      <w:start w:val="1"/>
      <w:numFmt w:val="decimal"/>
      <w:lvlText w:val="%7."/>
      <w:lvlJc w:val="left"/>
      <w:pPr>
        <w:ind w:left="2973" w:hanging="420"/>
      </w:pPr>
    </w:lvl>
    <w:lvl w:ilvl="7" w:tentative="0">
      <w:start w:val="1"/>
      <w:numFmt w:val="lowerLetter"/>
      <w:lvlText w:val="%8)"/>
      <w:lvlJc w:val="left"/>
      <w:pPr>
        <w:ind w:left="3393" w:hanging="420"/>
      </w:pPr>
    </w:lvl>
    <w:lvl w:ilvl="8" w:tentative="0">
      <w:start w:val="1"/>
      <w:numFmt w:val="lowerRoman"/>
      <w:lvlText w:val="%9."/>
      <w:lvlJc w:val="right"/>
      <w:pPr>
        <w:ind w:left="3813" w:hanging="420"/>
      </w:pPr>
    </w:lvl>
  </w:abstractNum>
  <w:abstractNum w:abstractNumId="15">
    <w:nsid w:val="373B090E"/>
    <w:multiLevelType w:val="multilevel"/>
    <w:tmpl w:val="373B090E"/>
    <w:lvl w:ilvl="0" w:tentative="0">
      <w:start w:val="1"/>
      <w:numFmt w:val="bullet"/>
      <w:lvlText w:val=""/>
      <w:lvlJc w:val="left"/>
      <w:pPr>
        <w:ind w:left="780" w:hanging="420"/>
      </w:pPr>
      <w:rPr>
        <w:rFonts w:hint="default" w:ascii="Wingdings" w:hAnsi="Wingdings"/>
      </w:rPr>
    </w:lvl>
    <w:lvl w:ilvl="1" w:tentative="0">
      <w:start w:val="1"/>
      <w:numFmt w:val="bullet"/>
      <w:lvlText w:val=""/>
      <w:lvlJc w:val="left"/>
      <w:pPr>
        <w:ind w:left="1200" w:hanging="420"/>
      </w:pPr>
      <w:rPr>
        <w:rFonts w:hint="default" w:ascii="Wingdings" w:hAnsi="Wingdings"/>
      </w:rPr>
    </w:lvl>
    <w:lvl w:ilvl="2" w:tentative="0">
      <w:start w:val="1"/>
      <w:numFmt w:val="bullet"/>
      <w:lvlText w:val=""/>
      <w:lvlJc w:val="left"/>
      <w:pPr>
        <w:ind w:left="1620" w:hanging="420"/>
      </w:pPr>
      <w:rPr>
        <w:rFonts w:hint="default" w:ascii="Wingdings" w:hAnsi="Wingdings"/>
      </w:rPr>
    </w:lvl>
    <w:lvl w:ilvl="3" w:tentative="0">
      <w:start w:val="1"/>
      <w:numFmt w:val="bullet"/>
      <w:lvlText w:val=""/>
      <w:lvlJc w:val="left"/>
      <w:pPr>
        <w:ind w:left="2040" w:hanging="420"/>
      </w:pPr>
      <w:rPr>
        <w:rFonts w:hint="default" w:ascii="Wingdings" w:hAnsi="Wingdings"/>
      </w:rPr>
    </w:lvl>
    <w:lvl w:ilvl="4" w:tentative="0">
      <w:start w:val="1"/>
      <w:numFmt w:val="bullet"/>
      <w:lvlText w:val=""/>
      <w:lvlJc w:val="left"/>
      <w:pPr>
        <w:ind w:left="2460" w:hanging="420"/>
      </w:pPr>
      <w:rPr>
        <w:rFonts w:hint="default" w:ascii="Wingdings" w:hAnsi="Wingdings"/>
      </w:rPr>
    </w:lvl>
    <w:lvl w:ilvl="5" w:tentative="0">
      <w:start w:val="1"/>
      <w:numFmt w:val="bullet"/>
      <w:lvlText w:val=""/>
      <w:lvlJc w:val="left"/>
      <w:pPr>
        <w:ind w:left="2880" w:hanging="420"/>
      </w:pPr>
      <w:rPr>
        <w:rFonts w:hint="default" w:ascii="Wingdings" w:hAnsi="Wingdings"/>
      </w:rPr>
    </w:lvl>
    <w:lvl w:ilvl="6" w:tentative="0">
      <w:start w:val="1"/>
      <w:numFmt w:val="bullet"/>
      <w:lvlText w:val=""/>
      <w:lvlJc w:val="left"/>
      <w:pPr>
        <w:ind w:left="3300" w:hanging="420"/>
      </w:pPr>
      <w:rPr>
        <w:rFonts w:hint="default" w:ascii="Wingdings" w:hAnsi="Wingdings"/>
      </w:rPr>
    </w:lvl>
    <w:lvl w:ilvl="7" w:tentative="0">
      <w:start w:val="1"/>
      <w:numFmt w:val="bullet"/>
      <w:lvlText w:val=""/>
      <w:lvlJc w:val="left"/>
      <w:pPr>
        <w:ind w:left="3720" w:hanging="420"/>
      </w:pPr>
      <w:rPr>
        <w:rFonts w:hint="default" w:ascii="Wingdings" w:hAnsi="Wingdings"/>
      </w:rPr>
    </w:lvl>
    <w:lvl w:ilvl="8" w:tentative="0">
      <w:start w:val="1"/>
      <w:numFmt w:val="bullet"/>
      <w:lvlText w:val=""/>
      <w:lvlJc w:val="left"/>
      <w:pPr>
        <w:ind w:left="4140" w:hanging="420"/>
      </w:pPr>
      <w:rPr>
        <w:rFonts w:hint="default" w:ascii="Wingdings" w:hAnsi="Wingdings"/>
      </w:rPr>
    </w:lvl>
  </w:abstractNum>
  <w:abstractNum w:abstractNumId="16">
    <w:nsid w:val="39506881"/>
    <w:multiLevelType w:val="multilevel"/>
    <w:tmpl w:val="3950688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7">
    <w:nsid w:val="3D3C7A6A"/>
    <w:multiLevelType w:val="multilevel"/>
    <w:tmpl w:val="3D3C7A6A"/>
    <w:lvl w:ilvl="0" w:tentative="0">
      <w:start w:val="1"/>
      <w:numFmt w:val="bullet"/>
      <w:lvlText w:val=""/>
      <w:lvlJc w:val="left"/>
      <w:pPr>
        <w:ind w:left="780" w:hanging="420"/>
      </w:pPr>
      <w:rPr>
        <w:rFonts w:hint="default" w:ascii="Wingdings" w:hAnsi="Wingdings"/>
      </w:rPr>
    </w:lvl>
    <w:lvl w:ilvl="1" w:tentative="0">
      <w:start w:val="1"/>
      <w:numFmt w:val="bullet"/>
      <w:lvlText w:val=""/>
      <w:lvlJc w:val="left"/>
      <w:pPr>
        <w:ind w:left="1200" w:hanging="420"/>
      </w:pPr>
      <w:rPr>
        <w:rFonts w:hint="default" w:ascii="Wingdings" w:hAnsi="Wingdings"/>
      </w:rPr>
    </w:lvl>
    <w:lvl w:ilvl="2" w:tentative="0">
      <w:start w:val="1"/>
      <w:numFmt w:val="bullet"/>
      <w:lvlText w:val=""/>
      <w:lvlJc w:val="left"/>
      <w:pPr>
        <w:ind w:left="1620" w:hanging="420"/>
      </w:pPr>
      <w:rPr>
        <w:rFonts w:hint="default" w:ascii="Wingdings" w:hAnsi="Wingdings"/>
      </w:rPr>
    </w:lvl>
    <w:lvl w:ilvl="3" w:tentative="0">
      <w:start w:val="1"/>
      <w:numFmt w:val="bullet"/>
      <w:lvlText w:val=""/>
      <w:lvlJc w:val="left"/>
      <w:pPr>
        <w:ind w:left="2040" w:hanging="420"/>
      </w:pPr>
      <w:rPr>
        <w:rFonts w:hint="default" w:ascii="Wingdings" w:hAnsi="Wingdings"/>
      </w:rPr>
    </w:lvl>
    <w:lvl w:ilvl="4" w:tentative="0">
      <w:start w:val="1"/>
      <w:numFmt w:val="bullet"/>
      <w:lvlText w:val=""/>
      <w:lvlJc w:val="left"/>
      <w:pPr>
        <w:ind w:left="2460" w:hanging="420"/>
      </w:pPr>
      <w:rPr>
        <w:rFonts w:hint="default" w:ascii="Wingdings" w:hAnsi="Wingdings"/>
      </w:rPr>
    </w:lvl>
    <w:lvl w:ilvl="5" w:tentative="0">
      <w:start w:val="1"/>
      <w:numFmt w:val="bullet"/>
      <w:lvlText w:val=""/>
      <w:lvlJc w:val="left"/>
      <w:pPr>
        <w:ind w:left="2880" w:hanging="420"/>
      </w:pPr>
      <w:rPr>
        <w:rFonts w:hint="default" w:ascii="Wingdings" w:hAnsi="Wingdings"/>
      </w:rPr>
    </w:lvl>
    <w:lvl w:ilvl="6" w:tentative="0">
      <w:start w:val="1"/>
      <w:numFmt w:val="bullet"/>
      <w:lvlText w:val=""/>
      <w:lvlJc w:val="left"/>
      <w:pPr>
        <w:ind w:left="3300" w:hanging="420"/>
      </w:pPr>
      <w:rPr>
        <w:rFonts w:hint="default" w:ascii="Wingdings" w:hAnsi="Wingdings"/>
      </w:rPr>
    </w:lvl>
    <w:lvl w:ilvl="7" w:tentative="0">
      <w:start w:val="1"/>
      <w:numFmt w:val="bullet"/>
      <w:lvlText w:val=""/>
      <w:lvlJc w:val="left"/>
      <w:pPr>
        <w:ind w:left="3720" w:hanging="420"/>
      </w:pPr>
      <w:rPr>
        <w:rFonts w:hint="default" w:ascii="Wingdings" w:hAnsi="Wingdings"/>
      </w:rPr>
    </w:lvl>
    <w:lvl w:ilvl="8" w:tentative="0">
      <w:start w:val="1"/>
      <w:numFmt w:val="bullet"/>
      <w:lvlText w:val=""/>
      <w:lvlJc w:val="left"/>
      <w:pPr>
        <w:ind w:left="4140" w:hanging="420"/>
      </w:pPr>
      <w:rPr>
        <w:rFonts w:hint="default" w:ascii="Wingdings" w:hAnsi="Wingdings"/>
      </w:rPr>
    </w:lvl>
  </w:abstractNum>
  <w:abstractNum w:abstractNumId="18">
    <w:nsid w:val="3F9858A7"/>
    <w:multiLevelType w:val="multilevel"/>
    <w:tmpl w:val="3F9858A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9">
    <w:nsid w:val="45493DE3"/>
    <w:multiLevelType w:val="multilevel"/>
    <w:tmpl w:val="45493DE3"/>
    <w:lvl w:ilvl="0" w:tentative="0">
      <w:start w:val="1"/>
      <w:numFmt w:val="bullet"/>
      <w:pStyle w:val="53"/>
      <w:lvlText w:val="•"/>
      <w:lvlJc w:val="left"/>
      <w:pPr>
        <w:tabs>
          <w:tab w:val="left" w:pos="0"/>
        </w:tabs>
        <w:ind w:left="360" w:hanging="360"/>
      </w:pPr>
      <w:rPr>
        <w:rFonts w:hint="default" w:ascii="Arial" w:hAnsi="Aria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20">
    <w:nsid w:val="47C46DDE"/>
    <w:multiLevelType w:val="multilevel"/>
    <w:tmpl w:val="47C46DDE"/>
    <w:lvl w:ilvl="0" w:tentative="0">
      <w:start w:val="1"/>
      <w:numFmt w:val="decimal"/>
      <w:lvlText w:val="3.3.4.%1"/>
      <w:lvlJc w:val="left"/>
      <w:pPr>
        <w:ind w:left="600" w:hanging="420"/>
      </w:pPr>
      <w:rPr>
        <w:rFonts w:hint="eastAsia"/>
        <w:b/>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4E4D28BF"/>
    <w:multiLevelType w:val="multilevel"/>
    <w:tmpl w:val="4E4D28BF"/>
    <w:lvl w:ilvl="0" w:tentative="0">
      <w:start w:val="1"/>
      <w:numFmt w:val="bullet"/>
      <w:lvlText w:val=""/>
      <w:lvlJc w:val="left"/>
      <w:pPr>
        <w:ind w:left="780" w:hanging="420"/>
      </w:pPr>
      <w:rPr>
        <w:rFonts w:hint="default" w:ascii="Wingdings" w:hAnsi="Wingdings"/>
      </w:rPr>
    </w:lvl>
    <w:lvl w:ilvl="1" w:tentative="0">
      <w:start w:val="1"/>
      <w:numFmt w:val="bullet"/>
      <w:lvlText w:val=""/>
      <w:lvlJc w:val="left"/>
      <w:pPr>
        <w:ind w:left="1200" w:hanging="420"/>
      </w:pPr>
      <w:rPr>
        <w:rFonts w:hint="default" w:ascii="Wingdings" w:hAnsi="Wingdings"/>
      </w:rPr>
    </w:lvl>
    <w:lvl w:ilvl="2" w:tentative="0">
      <w:start w:val="1"/>
      <w:numFmt w:val="bullet"/>
      <w:lvlText w:val=""/>
      <w:lvlJc w:val="left"/>
      <w:pPr>
        <w:ind w:left="1620" w:hanging="420"/>
      </w:pPr>
      <w:rPr>
        <w:rFonts w:hint="default" w:ascii="Wingdings" w:hAnsi="Wingdings"/>
      </w:rPr>
    </w:lvl>
    <w:lvl w:ilvl="3" w:tentative="0">
      <w:start w:val="1"/>
      <w:numFmt w:val="bullet"/>
      <w:lvlText w:val=""/>
      <w:lvlJc w:val="left"/>
      <w:pPr>
        <w:ind w:left="2040" w:hanging="420"/>
      </w:pPr>
      <w:rPr>
        <w:rFonts w:hint="default" w:ascii="Wingdings" w:hAnsi="Wingdings"/>
      </w:rPr>
    </w:lvl>
    <w:lvl w:ilvl="4" w:tentative="0">
      <w:start w:val="1"/>
      <w:numFmt w:val="bullet"/>
      <w:lvlText w:val=""/>
      <w:lvlJc w:val="left"/>
      <w:pPr>
        <w:ind w:left="2460" w:hanging="420"/>
      </w:pPr>
      <w:rPr>
        <w:rFonts w:hint="default" w:ascii="Wingdings" w:hAnsi="Wingdings"/>
      </w:rPr>
    </w:lvl>
    <w:lvl w:ilvl="5" w:tentative="0">
      <w:start w:val="1"/>
      <w:numFmt w:val="bullet"/>
      <w:lvlText w:val=""/>
      <w:lvlJc w:val="left"/>
      <w:pPr>
        <w:ind w:left="2880" w:hanging="420"/>
      </w:pPr>
      <w:rPr>
        <w:rFonts w:hint="default" w:ascii="Wingdings" w:hAnsi="Wingdings"/>
      </w:rPr>
    </w:lvl>
    <w:lvl w:ilvl="6" w:tentative="0">
      <w:start w:val="1"/>
      <w:numFmt w:val="bullet"/>
      <w:lvlText w:val=""/>
      <w:lvlJc w:val="left"/>
      <w:pPr>
        <w:ind w:left="3300" w:hanging="420"/>
      </w:pPr>
      <w:rPr>
        <w:rFonts w:hint="default" w:ascii="Wingdings" w:hAnsi="Wingdings"/>
      </w:rPr>
    </w:lvl>
    <w:lvl w:ilvl="7" w:tentative="0">
      <w:start w:val="1"/>
      <w:numFmt w:val="bullet"/>
      <w:lvlText w:val=""/>
      <w:lvlJc w:val="left"/>
      <w:pPr>
        <w:ind w:left="3720" w:hanging="420"/>
      </w:pPr>
      <w:rPr>
        <w:rFonts w:hint="default" w:ascii="Wingdings" w:hAnsi="Wingdings"/>
      </w:rPr>
    </w:lvl>
    <w:lvl w:ilvl="8" w:tentative="0">
      <w:start w:val="1"/>
      <w:numFmt w:val="bullet"/>
      <w:lvlText w:val=""/>
      <w:lvlJc w:val="left"/>
      <w:pPr>
        <w:ind w:left="4140" w:hanging="420"/>
      </w:pPr>
      <w:rPr>
        <w:rFonts w:hint="default" w:ascii="Wingdings" w:hAnsi="Wingdings"/>
      </w:rPr>
    </w:lvl>
  </w:abstractNum>
  <w:abstractNum w:abstractNumId="22">
    <w:nsid w:val="4F5000D0"/>
    <w:multiLevelType w:val="multilevel"/>
    <w:tmpl w:val="4F5000D0"/>
    <w:lvl w:ilvl="0" w:tentative="0">
      <w:start w:val="1"/>
      <w:numFmt w:val="decimal"/>
      <w:lvlText w:val="3.3.3.%1"/>
      <w:lvlJc w:val="left"/>
      <w:pPr>
        <w:ind w:left="600" w:hanging="420"/>
      </w:pPr>
      <w:rPr>
        <w:rFonts w:hint="eastAsia"/>
        <w:b/>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503835FD"/>
    <w:multiLevelType w:val="multilevel"/>
    <w:tmpl w:val="503835FD"/>
    <w:lvl w:ilvl="0" w:tentative="0">
      <w:start w:val="1"/>
      <w:numFmt w:val="decimal"/>
      <w:lvlText w:val="%1."/>
      <w:lvlJc w:val="left"/>
      <w:pPr>
        <w:ind w:left="425" w:hanging="425"/>
      </w:pPr>
      <w:rPr>
        <w:rFonts w:hint="eastAsia"/>
      </w:rPr>
    </w:lvl>
    <w:lvl w:ilvl="1" w:tentative="0">
      <w:start w:val="1"/>
      <w:numFmt w:val="decimal"/>
      <w:lvlText w:val="%1.%2."/>
      <w:lvlJc w:val="left"/>
      <w:pPr>
        <w:ind w:left="567" w:hanging="567"/>
      </w:pPr>
      <w:rPr>
        <w:rFonts w:hint="eastAsia"/>
      </w:rPr>
    </w:lvl>
    <w:lvl w:ilvl="2" w:tentative="0">
      <w:start w:val="1"/>
      <w:numFmt w:val="decimal"/>
      <w:lvlText w:val="3.%2.%3."/>
      <w:lvlJc w:val="left"/>
      <w:pPr>
        <w:ind w:left="709" w:hanging="709"/>
      </w:pPr>
      <w:rPr>
        <w:rFonts w:hint="eastAsia"/>
      </w:rPr>
    </w:lvl>
    <w:lvl w:ilvl="3" w:tentative="0">
      <w:start w:val="1"/>
      <w:numFmt w:val="decimal"/>
      <w:lvlText w:val="%4.%2.%3."/>
      <w:lvlJc w:val="left"/>
      <w:pPr>
        <w:ind w:left="851" w:hanging="851"/>
      </w:pPr>
      <w:rPr>
        <w:rFonts w:hint="eastAsia"/>
      </w:rPr>
    </w:lvl>
    <w:lvl w:ilvl="4" w:tentative="0">
      <w:start w:val="1"/>
      <w:numFmt w:val="decimal"/>
      <w:lvlText w:val="%1.%2.%3.%4.%5."/>
      <w:lvlJc w:val="left"/>
      <w:pPr>
        <w:ind w:left="992" w:hanging="992"/>
      </w:pPr>
      <w:rPr>
        <w:rFonts w:hint="eastAsia"/>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24">
    <w:nsid w:val="511F4820"/>
    <w:multiLevelType w:val="multilevel"/>
    <w:tmpl w:val="511F4820"/>
    <w:lvl w:ilvl="0" w:tentative="0">
      <w:start w:val="1"/>
      <w:numFmt w:val="decimal"/>
      <w:lvlText w:val="3.3.1.%1"/>
      <w:lvlJc w:val="left"/>
      <w:pPr>
        <w:ind w:left="780" w:hanging="420"/>
      </w:pPr>
      <w:rPr>
        <w:rFonts w:hint="eastAsia"/>
        <w:b/>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52C76489"/>
    <w:multiLevelType w:val="multilevel"/>
    <w:tmpl w:val="52C7648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6">
    <w:nsid w:val="5A02380C"/>
    <w:multiLevelType w:val="multilevel"/>
    <w:tmpl w:val="5A02380C"/>
    <w:lvl w:ilvl="0" w:tentative="0">
      <w:start w:val="1"/>
      <w:numFmt w:val="decimal"/>
      <w:lvlText w:val="3.3.1.2.%1"/>
      <w:lvlJc w:val="left"/>
      <w:pPr>
        <w:ind w:left="780" w:hanging="420"/>
      </w:pPr>
      <w:rPr>
        <w:rFonts w:hint="eastAsia"/>
        <w:b/>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
    <w:nsid w:val="5AC46385"/>
    <w:multiLevelType w:val="multilevel"/>
    <w:tmpl w:val="5AC46385"/>
    <w:lvl w:ilvl="0" w:tentative="0">
      <w:start w:val="1"/>
      <w:numFmt w:val="decimal"/>
      <w:lvlText w:val="3.4.%1"/>
      <w:lvlJc w:val="left"/>
      <w:pPr>
        <w:ind w:left="600" w:hanging="420"/>
      </w:pPr>
      <w:rPr>
        <w:rFonts w:hint="eastAsia"/>
        <w:b/>
      </w:rPr>
    </w:lvl>
    <w:lvl w:ilvl="1" w:tentative="0">
      <w:start w:val="1"/>
      <w:numFmt w:val="lowerLetter"/>
      <w:lvlText w:val="%2)"/>
      <w:lvlJc w:val="left"/>
      <w:pPr>
        <w:ind w:left="1020" w:hanging="420"/>
      </w:pPr>
    </w:lvl>
    <w:lvl w:ilvl="2" w:tentative="0">
      <w:start w:val="1"/>
      <w:numFmt w:val="lowerRoman"/>
      <w:lvlText w:val="%3."/>
      <w:lvlJc w:val="right"/>
      <w:pPr>
        <w:ind w:left="1440" w:hanging="420"/>
      </w:pPr>
    </w:lvl>
    <w:lvl w:ilvl="3" w:tentative="0">
      <w:start w:val="1"/>
      <w:numFmt w:val="decimal"/>
      <w:lvlText w:val="%4."/>
      <w:lvlJc w:val="left"/>
      <w:pPr>
        <w:ind w:left="1860" w:hanging="420"/>
      </w:pPr>
    </w:lvl>
    <w:lvl w:ilvl="4" w:tentative="0">
      <w:start w:val="1"/>
      <w:numFmt w:val="lowerLetter"/>
      <w:lvlText w:val="%5)"/>
      <w:lvlJc w:val="left"/>
      <w:pPr>
        <w:ind w:left="2280" w:hanging="420"/>
      </w:pPr>
    </w:lvl>
    <w:lvl w:ilvl="5" w:tentative="0">
      <w:start w:val="1"/>
      <w:numFmt w:val="lowerRoman"/>
      <w:lvlText w:val="%6."/>
      <w:lvlJc w:val="right"/>
      <w:pPr>
        <w:ind w:left="2700" w:hanging="420"/>
      </w:pPr>
    </w:lvl>
    <w:lvl w:ilvl="6" w:tentative="0">
      <w:start w:val="1"/>
      <w:numFmt w:val="decimal"/>
      <w:lvlText w:val="%7."/>
      <w:lvlJc w:val="left"/>
      <w:pPr>
        <w:ind w:left="3120" w:hanging="420"/>
      </w:pPr>
    </w:lvl>
    <w:lvl w:ilvl="7" w:tentative="0">
      <w:start w:val="1"/>
      <w:numFmt w:val="lowerLetter"/>
      <w:lvlText w:val="%8)"/>
      <w:lvlJc w:val="left"/>
      <w:pPr>
        <w:ind w:left="3540" w:hanging="420"/>
      </w:pPr>
    </w:lvl>
    <w:lvl w:ilvl="8" w:tentative="0">
      <w:start w:val="1"/>
      <w:numFmt w:val="lowerRoman"/>
      <w:lvlText w:val="%9."/>
      <w:lvlJc w:val="right"/>
      <w:pPr>
        <w:ind w:left="3960" w:hanging="420"/>
      </w:pPr>
    </w:lvl>
  </w:abstractNum>
  <w:abstractNum w:abstractNumId="28">
    <w:nsid w:val="5C7A0D56"/>
    <w:multiLevelType w:val="multilevel"/>
    <w:tmpl w:val="5C7A0D5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9">
    <w:nsid w:val="628D010C"/>
    <w:multiLevelType w:val="multilevel"/>
    <w:tmpl w:val="628D010C"/>
    <w:lvl w:ilvl="0" w:tentative="0">
      <w:start w:val="1"/>
      <w:numFmt w:val="bullet"/>
      <w:lvlText w:val=""/>
      <w:lvlJc w:val="left"/>
      <w:pPr>
        <w:ind w:left="780" w:hanging="420"/>
      </w:pPr>
      <w:rPr>
        <w:rFonts w:hint="default" w:ascii="Wingdings" w:hAnsi="Wingdings"/>
      </w:rPr>
    </w:lvl>
    <w:lvl w:ilvl="1" w:tentative="0">
      <w:start w:val="1"/>
      <w:numFmt w:val="bullet"/>
      <w:lvlText w:val=""/>
      <w:lvlJc w:val="left"/>
      <w:pPr>
        <w:ind w:left="1200" w:hanging="420"/>
      </w:pPr>
      <w:rPr>
        <w:rFonts w:hint="default" w:ascii="Wingdings" w:hAnsi="Wingdings"/>
      </w:rPr>
    </w:lvl>
    <w:lvl w:ilvl="2" w:tentative="0">
      <w:start w:val="1"/>
      <w:numFmt w:val="bullet"/>
      <w:lvlText w:val=""/>
      <w:lvlJc w:val="left"/>
      <w:pPr>
        <w:ind w:left="1620" w:hanging="420"/>
      </w:pPr>
      <w:rPr>
        <w:rFonts w:hint="default" w:ascii="Wingdings" w:hAnsi="Wingdings"/>
      </w:rPr>
    </w:lvl>
    <w:lvl w:ilvl="3" w:tentative="0">
      <w:start w:val="1"/>
      <w:numFmt w:val="bullet"/>
      <w:lvlText w:val=""/>
      <w:lvlJc w:val="left"/>
      <w:pPr>
        <w:ind w:left="2040" w:hanging="420"/>
      </w:pPr>
      <w:rPr>
        <w:rFonts w:hint="default" w:ascii="Wingdings" w:hAnsi="Wingdings"/>
      </w:rPr>
    </w:lvl>
    <w:lvl w:ilvl="4" w:tentative="0">
      <w:start w:val="1"/>
      <w:numFmt w:val="bullet"/>
      <w:lvlText w:val=""/>
      <w:lvlJc w:val="left"/>
      <w:pPr>
        <w:ind w:left="2460" w:hanging="420"/>
      </w:pPr>
      <w:rPr>
        <w:rFonts w:hint="default" w:ascii="Wingdings" w:hAnsi="Wingdings"/>
      </w:rPr>
    </w:lvl>
    <w:lvl w:ilvl="5" w:tentative="0">
      <w:start w:val="1"/>
      <w:numFmt w:val="bullet"/>
      <w:lvlText w:val=""/>
      <w:lvlJc w:val="left"/>
      <w:pPr>
        <w:ind w:left="2880" w:hanging="420"/>
      </w:pPr>
      <w:rPr>
        <w:rFonts w:hint="default" w:ascii="Wingdings" w:hAnsi="Wingdings"/>
      </w:rPr>
    </w:lvl>
    <w:lvl w:ilvl="6" w:tentative="0">
      <w:start w:val="1"/>
      <w:numFmt w:val="bullet"/>
      <w:lvlText w:val=""/>
      <w:lvlJc w:val="left"/>
      <w:pPr>
        <w:ind w:left="3300" w:hanging="420"/>
      </w:pPr>
      <w:rPr>
        <w:rFonts w:hint="default" w:ascii="Wingdings" w:hAnsi="Wingdings"/>
      </w:rPr>
    </w:lvl>
    <w:lvl w:ilvl="7" w:tentative="0">
      <w:start w:val="1"/>
      <w:numFmt w:val="bullet"/>
      <w:lvlText w:val=""/>
      <w:lvlJc w:val="left"/>
      <w:pPr>
        <w:ind w:left="3720" w:hanging="420"/>
      </w:pPr>
      <w:rPr>
        <w:rFonts w:hint="default" w:ascii="Wingdings" w:hAnsi="Wingdings"/>
      </w:rPr>
    </w:lvl>
    <w:lvl w:ilvl="8" w:tentative="0">
      <w:start w:val="1"/>
      <w:numFmt w:val="bullet"/>
      <w:lvlText w:val=""/>
      <w:lvlJc w:val="left"/>
      <w:pPr>
        <w:ind w:left="4140" w:hanging="420"/>
      </w:pPr>
      <w:rPr>
        <w:rFonts w:hint="default" w:ascii="Wingdings" w:hAnsi="Wingdings"/>
      </w:rPr>
    </w:lvl>
  </w:abstractNum>
  <w:abstractNum w:abstractNumId="30">
    <w:nsid w:val="62AB7D5F"/>
    <w:multiLevelType w:val="multilevel"/>
    <w:tmpl w:val="62AB7D5F"/>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3" w:tentative="0">
      <w:start w:val="1"/>
      <w:numFmt w:val="decimal"/>
      <w:lvlText w:val="3.4.1.%4"/>
      <w:lvlJc w:val="left"/>
      <w:pPr>
        <w:ind w:left="864" w:hanging="864"/>
      </w:pPr>
      <w:rPr>
        <w:rFonts w:hint="eastAsia"/>
        <w:b/>
        <w:bCs w:val="0"/>
        <w:i w:val="0"/>
        <w:iCs w:val="0"/>
        <w:caps w:val="0"/>
        <w:smallCaps w:val="0"/>
        <w:strike w:val="0"/>
        <w:dstrike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4" w:tentative="0">
      <w:start w:val="1"/>
      <w:numFmt w:val="decimal"/>
      <w:pStyle w:val="7"/>
      <w:lvlText w:val="%1.%2.%3.%4.%5"/>
      <w:lvlJc w:val="left"/>
      <w:pPr>
        <w:ind w:left="1008" w:hanging="1008"/>
      </w:pPr>
      <w:rPr>
        <w:b/>
        <w:bCs w:val="0"/>
        <w:i w:val="0"/>
        <w:iCs w:val="0"/>
        <w:caps w:val="0"/>
        <w:smallCaps w:val="0"/>
        <w:strike w:val="0"/>
        <w:dstrike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5" w:tentative="0">
      <w:start w:val="1"/>
      <w:numFmt w:val="decimal"/>
      <w:pStyle w:val="8"/>
      <w:lvlText w:val="%1.%2.%3.%4.%5.%6"/>
      <w:lvlJc w:val="left"/>
      <w:pPr>
        <w:ind w:left="1152" w:hanging="1152"/>
      </w:pPr>
    </w:lvl>
    <w:lvl w:ilvl="6" w:tentative="0">
      <w:start w:val="1"/>
      <w:numFmt w:val="decimal"/>
      <w:pStyle w:val="9"/>
      <w:lvlText w:val="%1.%2.%3.%4.%5.%6.%7"/>
      <w:lvlJc w:val="left"/>
      <w:pPr>
        <w:ind w:left="1296" w:hanging="1296"/>
      </w:pPr>
    </w:lvl>
    <w:lvl w:ilvl="7" w:tentative="0">
      <w:start w:val="1"/>
      <w:numFmt w:val="decimal"/>
      <w:pStyle w:val="10"/>
      <w:lvlText w:val="%1.%2.%3.%4.%5.%6.%7.%8"/>
      <w:lvlJc w:val="left"/>
      <w:pPr>
        <w:ind w:left="1440" w:hanging="1440"/>
      </w:pPr>
    </w:lvl>
    <w:lvl w:ilvl="8" w:tentative="0">
      <w:start w:val="1"/>
      <w:numFmt w:val="decimal"/>
      <w:pStyle w:val="11"/>
      <w:lvlText w:val="%1.%2.%3.%4.%5.%6.%7.%8.%9"/>
      <w:lvlJc w:val="left"/>
      <w:pPr>
        <w:ind w:left="1584" w:hanging="1584"/>
      </w:pPr>
    </w:lvl>
  </w:abstractNum>
  <w:abstractNum w:abstractNumId="31">
    <w:nsid w:val="6D314087"/>
    <w:multiLevelType w:val="multilevel"/>
    <w:tmpl w:val="6D314087"/>
    <w:lvl w:ilvl="0" w:tentative="0">
      <w:start w:val="1"/>
      <w:numFmt w:val="bullet"/>
      <w:lvlText w:val=""/>
      <w:lvlJc w:val="left"/>
      <w:pPr>
        <w:ind w:left="620" w:hanging="420"/>
      </w:pPr>
      <w:rPr>
        <w:rFonts w:hint="default" w:ascii="Wingdings" w:hAnsi="Wingdings"/>
      </w:rPr>
    </w:lvl>
    <w:lvl w:ilvl="1" w:tentative="0">
      <w:start w:val="1"/>
      <w:numFmt w:val="bullet"/>
      <w:lvlText w:val=""/>
      <w:lvlJc w:val="left"/>
      <w:pPr>
        <w:ind w:left="1040" w:hanging="420"/>
      </w:pPr>
      <w:rPr>
        <w:rFonts w:hint="default" w:ascii="Wingdings" w:hAnsi="Wingdings"/>
      </w:rPr>
    </w:lvl>
    <w:lvl w:ilvl="2" w:tentative="0">
      <w:start w:val="1"/>
      <w:numFmt w:val="bullet"/>
      <w:lvlText w:val=""/>
      <w:lvlJc w:val="left"/>
      <w:pPr>
        <w:ind w:left="1460" w:hanging="420"/>
      </w:pPr>
      <w:rPr>
        <w:rFonts w:hint="default" w:ascii="Wingdings" w:hAnsi="Wingdings"/>
      </w:rPr>
    </w:lvl>
    <w:lvl w:ilvl="3" w:tentative="0">
      <w:start w:val="1"/>
      <w:numFmt w:val="bullet"/>
      <w:lvlText w:val=""/>
      <w:lvlJc w:val="left"/>
      <w:pPr>
        <w:ind w:left="1880" w:hanging="420"/>
      </w:pPr>
      <w:rPr>
        <w:rFonts w:hint="default" w:ascii="Wingdings" w:hAnsi="Wingdings"/>
      </w:rPr>
    </w:lvl>
    <w:lvl w:ilvl="4" w:tentative="0">
      <w:start w:val="1"/>
      <w:numFmt w:val="bullet"/>
      <w:lvlText w:val=""/>
      <w:lvlJc w:val="left"/>
      <w:pPr>
        <w:ind w:left="2300" w:hanging="420"/>
      </w:pPr>
      <w:rPr>
        <w:rFonts w:hint="default" w:ascii="Wingdings" w:hAnsi="Wingdings"/>
      </w:rPr>
    </w:lvl>
    <w:lvl w:ilvl="5" w:tentative="0">
      <w:start w:val="1"/>
      <w:numFmt w:val="bullet"/>
      <w:lvlText w:val=""/>
      <w:lvlJc w:val="left"/>
      <w:pPr>
        <w:ind w:left="2720" w:hanging="420"/>
      </w:pPr>
      <w:rPr>
        <w:rFonts w:hint="default" w:ascii="Wingdings" w:hAnsi="Wingdings"/>
      </w:rPr>
    </w:lvl>
    <w:lvl w:ilvl="6" w:tentative="0">
      <w:start w:val="1"/>
      <w:numFmt w:val="bullet"/>
      <w:lvlText w:val=""/>
      <w:lvlJc w:val="left"/>
      <w:pPr>
        <w:ind w:left="3140" w:hanging="420"/>
      </w:pPr>
      <w:rPr>
        <w:rFonts w:hint="default" w:ascii="Wingdings" w:hAnsi="Wingdings"/>
      </w:rPr>
    </w:lvl>
    <w:lvl w:ilvl="7" w:tentative="0">
      <w:start w:val="1"/>
      <w:numFmt w:val="bullet"/>
      <w:lvlText w:val=""/>
      <w:lvlJc w:val="left"/>
      <w:pPr>
        <w:ind w:left="3560" w:hanging="420"/>
      </w:pPr>
      <w:rPr>
        <w:rFonts w:hint="default" w:ascii="Wingdings" w:hAnsi="Wingdings"/>
      </w:rPr>
    </w:lvl>
    <w:lvl w:ilvl="8" w:tentative="0">
      <w:start w:val="1"/>
      <w:numFmt w:val="bullet"/>
      <w:lvlText w:val=""/>
      <w:lvlJc w:val="left"/>
      <w:pPr>
        <w:ind w:left="3980" w:hanging="420"/>
      </w:pPr>
      <w:rPr>
        <w:rFonts w:hint="default" w:ascii="Wingdings" w:hAnsi="Wingdings"/>
      </w:rPr>
    </w:lvl>
  </w:abstractNum>
  <w:abstractNum w:abstractNumId="32">
    <w:nsid w:val="6F1261D8"/>
    <w:multiLevelType w:val="multilevel"/>
    <w:tmpl w:val="6F1261D8"/>
    <w:lvl w:ilvl="0" w:tentative="0">
      <w:start w:val="1"/>
      <w:numFmt w:val="decimal"/>
      <w:lvlText w:val="3.4.2.%1"/>
      <w:lvlJc w:val="left"/>
      <w:pPr>
        <w:ind w:left="420" w:hanging="420"/>
      </w:pPr>
      <w:rPr>
        <w:rFonts w:hint="eastAsia"/>
        <w:b/>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
    <w:nsid w:val="77C506E0"/>
    <w:multiLevelType w:val="multilevel"/>
    <w:tmpl w:val="77C506E0"/>
    <w:lvl w:ilvl="0" w:tentative="0">
      <w:start w:val="1"/>
      <w:numFmt w:val="bullet"/>
      <w:lvlText w:val=""/>
      <w:lvlJc w:val="left"/>
      <w:pPr>
        <w:ind w:left="780" w:hanging="420"/>
      </w:pPr>
      <w:rPr>
        <w:rFonts w:hint="default" w:ascii="Wingdings" w:hAnsi="Wingdings"/>
      </w:rPr>
    </w:lvl>
    <w:lvl w:ilvl="1" w:tentative="0">
      <w:start w:val="1"/>
      <w:numFmt w:val="bullet"/>
      <w:lvlText w:val=""/>
      <w:lvlJc w:val="left"/>
      <w:pPr>
        <w:ind w:left="1200" w:hanging="420"/>
      </w:pPr>
      <w:rPr>
        <w:rFonts w:hint="default" w:ascii="Wingdings" w:hAnsi="Wingdings"/>
      </w:rPr>
    </w:lvl>
    <w:lvl w:ilvl="2" w:tentative="0">
      <w:start w:val="1"/>
      <w:numFmt w:val="bullet"/>
      <w:lvlText w:val=""/>
      <w:lvlJc w:val="left"/>
      <w:pPr>
        <w:ind w:left="1620" w:hanging="420"/>
      </w:pPr>
      <w:rPr>
        <w:rFonts w:hint="default" w:ascii="Wingdings" w:hAnsi="Wingdings"/>
      </w:rPr>
    </w:lvl>
    <w:lvl w:ilvl="3" w:tentative="0">
      <w:start w:val="1"/>
      <w:numFmt w:val="bullet"/>
      <w:lvlText w:val=""/>
      <w:lvlJc w:val="left"/>
      <w:pPr>
        <w:ind w:left="2040" w:hanging="420"/>
      </w:pPr>
      <w:rPr>
        <w:rFonts w:hint="default" w:ascii="Wingdings" w:hAnsi="Wingdings"/>
      </w:rPr>
    </w:lvl>
    <w:lvl w:ilvl="4" w:tentative="0">
      <w:start w:val="1"/>
      <w:numFmt w:val="bullet"/>
      <w:lvlText w:val=""/>
      <w:lvlJc w:val="left"/>
      <w:pPr>
        <w:ind w:left="2460" w:hanging="420"/>
      </w:pPr>
      <w:rPr>
        <w:rFonts w:hint="default" w:ascii="Wingdings" w:hAnsi="Wingdings"/>
      </w:rPr>
    </w:lvl>
    <w:lvl w:ilvl="5" w:tentative="0">
      <w:start w:val="1"/>
      <w:numFmt w:val="bullet"/>
      <w:lvlText w:val=""/>
      <w:lvlJc w:val="left"/>
      <w:pPr>
        <w:ind w:left="2880" w:hanging="420"/>
      </w:pPr>
      <w:rPr>
        <w:rFonts w:hint="default" w:ascii="Wingdings" w:hAnsi="Wingdings"/>
      </w:rPr>
    </w:lvl>
    <w:lvl w:ilvl="6" w:tentative="0">
      <w:start w:val="1"/>
      <w:numFmt w:val="bullet"/>
      <w:lvlText w:val=""/>
      <w:lvlJc w:val="left"/>
      <w:pPr>
        <w:ind w:left="3300" w:hanging="420"/>
      </w:pPr>
      <w:rPr>
        <w:rFonts w:hint="default" w:ascii="Wingdings" w:hAnsi="Wingdings"/>
      </w:rPr>
    </w:lvl>
    <w:lvl w:ilvl="7" w:tentative="0">
      <w:start w:val="1"/>
      <w:numFmt w:val="bullet"/>
      <w:lvlText w:val=""/>
      <w:lvlJc w:val="left"/>
      <w:pPr>
        <w:ind w:left="3720" w:hanging="420"/>
      </w:pPr>
      <w:rPr>
        <w:rFonts w:hint="default" w:ascii="Wingdings" w:hAnsi="Wingdings"/>
      </w:rPr>
    </w:lvl>
    <w:lvl w:ilvl="8" w:tentative="0">
      <w:start w:val="1"/>
      <w:numFmt w:val="bullet"/>
      <w:lvlText w:val=""/>
      <w:lvlJc w:val="left"/>
      <w:pPr>
        <w:ind w:left="4140" w:hanging="420"/>
      </w:pPr>
      <w:rPr>
        <w:rFonts w:hint="default" w:ascii="Wingdings" w:hAnsi="Wingdings"/>
      </w:rPr>
    </w:lvl>
  </w:abstractNum>
  <w:abstractNum w:abstractNumId="34">
    <w:nsid w:val="78A94780"/>
    <w:multiLevelType w:val="multilevel"/>
    <w:tmpl w:val="78A94780"/>
    <w:lvl w:ilvl="0" w:tentative="0">
      <w:start w:val="1"/>
      <w:numFmt w:val="decimal"/>
      <w:lvlText w:val="%1"/>
      <w:lvlJc w:val="left"/>
      <w:pPr>
        <w:ind w:left="432" w:hanging="432"/>
      </w:pPr>
    </w:lvl>
    <w:lvl w:ilvl="1" w:tentative="0">
      <w:start w:val="1"/>
      <w:numFmt w:val="decimal"/>
      <w:lvlText w:val="%1.%2"/>
      <w:lvlJc w:val="left"/>
      <w:pPr>
        <w:ind w:left="576" w:hanging="576"/>
      </w:pPr>
    </w:lvl>
    <w:lvl w:ilvl="2" w:tentative="0">
      <w:start w:val="1"/>
      <w:numFmt w:val="decimal"/>
      <w:lvlText w:val="%1.%2.%3"/>
      <w:lvlJc w:val="left"/>
      <w:pPr>
        <w:ind w:left="720" w:hanging="72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3" w:tentative="0">
      <w:start w:val="1"/>
      <w:numFmt w:val="decimal"/>
      <w:lvlText w:val="3.1.2.%4"/>
      <w:lvlJc w:val="left"/>
      <w:pPr>
        <w:ind w:left="864" w:hanging="864"/>
      </w:pPr>
      <w:rPr>
        <w:rFonts w:hint="eastAsia"/>
        <w:b/>
        <w:bCs w:val="0"/>
        <w:i w:val="0"/>
        <w:iCs w:val="0"/>
        <w:caps w:val="0"/>
        <w:smallCaps w:val="0"/>
        <w:strike w:val="0"/>
        <w:dstrike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4" w:tentative="0">
      <w:start w:val="1"/>
      <w:numFmt w:val="decimal"/>
      <w:lvlText w:val="%1.%2.%3.%4.%5"/>
      <w:lvlJc w:val="left"/>
      <w:pPr>
        <w:ind w:left="1008" w:hanging="1008"/>
      </w:pPr>
      <w:rPr>
        <w:b w:val="0"/>
        <w:bCs w:val="0"/>
        <w:i w:val="0"/>
        <w:iCs w:val="0"/>
        <w:caps w:val="0"/>
        <w:smallCaps w:val="0"/>
        <w:strike w:val="0"/>
        <w:dstrike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4" w:hanging="1584"/>
      </w:pPr>
    </w:lvl>
  </w:abstractNum>
  <w:abstractNum w:abstractNumId="35">
    <w:nsid w:val="7ADB705F"/>
    <w:multiLevelType w:val="multilevel"/>
    <w:tmpl w:val="7ADB705F"/>
    <w:lvl w:ilvl="0" w:tentative="0">
      <w:start w:val="1"/>
      <w:numFmt w:val="decimal"/>
      <w:lvlText w:val="3.3.1.3.%1"/>
      <w:lvlJc w:val="left"/>
      <w:pPr>
        <w:ind w:left="420" w:hanging="420"/>
      </w:pPr>
      <w:rPr>
        <w:rFonts w:hint="eastAsia"/>
        <w:b/>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6">
    <w:nsid w:val="7EF26C19"/>
    <w:multiLevelType w:val="multilevel"/>
    <w:tmpl w:val="7EF26C19"/>
    <w:lvl w:ilvl="0" w:tentative="0">
      <w:start w:val="1"/>
      <w:numFmt w:val="decimal"/>
      <w:lvlText w:val="%1."/>
      <w:lvlJc w:val="left"/>
      <w:pPr>
        <w:ind w:left="393" w:hanging="360"/>
      </w:pPr>
      <w:rPr>
        <w:rFonts w:hint="default"/>
      </w:rPr>
    </w:lvl>
    <w:lvl w:ilvl="1" w:tentative="0">
      <w:start w:val="1"/>
      <w:numFmt w:val="lowerLetter"/>
      <w:lvlText w:val="%2)"/>
      <w:lvlJc w:val="left"/>
      <w:pPr>
        <w:ind w:left="873" w:hanging="420"/>
      </w:pPr>
    </w:lvl>
    <w:lvl w:ilvl="2" w:tentative="0">
      <w:start w:val="1"/>
      <w:numFmt w:val="lowerRoman"/>
      <w:lvlText w:val="%3."/>
      <w:lvlJc w:val="right"/>
      <w:pPr>
        <w:ind w:left="1293" w:hanging="420"/>
      </w:pPr>
    </w:lvl>
    <w:lvl w:ilvl="3" w:tentative="0">
      <w:start w:val="1"/>
      <w:numFmt w:val="decimal"/>
      <w:lvlText w:val="%4."/>
      <w:lvlJc w:val="left"/>
      <w:pPr>
        <w:ind w:left="1713" w:hanging="420"/>
      </w:pPr>
    </w:lvl>
    <w:lvl w:ilvl="4" w:tentative="0">
      <w:start w:val="1"/>
      <w:numFmt w:val="lowerLetter"/>
      <w:lvlText w:val="%5)"/>
      <w:lvlJc w:val="left"/>
      <w:pPr>
        <w:ind w:left="2133" w:hanging="420"/>
      </w:pPr>
    </w:lvl>
    <w:lvl w:ilvl="5" w:tentative="0">
      <w:start w:val="1"/>
      <w:numFmt w:val="lowerRoman"/>
      <w:lvlText w:val="%6."/>
      <w:lvlJc w:val="right"/>
      <w:pPr>
        <w:ind w:left="2553" w:hanging="420"/>
      </w:pPr>
    </w:lvl>
    <w:lvl w:ilvl="6" w:tentative="0">
      <w:start w:val="1"/>
      <w:numFmt w:val="decimal"/>
      <w:lvlText w:val="%7."/>
      <w:lvlJc w:val="left"/>
      <w:pPr>
        <w:ind w:left="2973" w:hanging="420"/>
      </w:pPr>
    </w:lvl>
    <w:lvl w:ilvl="7" w:tentative="0">
      <w:start w:val="1"/>
      <w:numFmt w:val="lowerLetter"/>
      <w:lvlText w:val="%8)"/>
      <w:lvlJc w:val="left"/>
      <w:pPr>
        <w:ind w:left="3393" w:hanging="420"/>
      </w:pPr>
    </w:lvl>
    <w:lvl w:ilvl="8" w:tentative="0">
      <w:start w:val="1"/>
      <w:numFmt w:val="lowerRoman"/>
      <w:lvlText w:val="%9."/>
      <w:lvlJc w:val="right"/>
      <w:pPr>
        <w:ind w:left="3813" w:hanging="420"/>
      </w:pPr>
    </w:lvl>
  </w:abstractNum>
  <w:abstractNum w:abstractNumId="37">
    <w:nsid w:val="7FA06377"/>
    <w:multiLevelType w:val="multilevel"/>
    <w:tmpl w:val="7FA06377"/>
    <w:lvl w:ilvl="0" w:tentative="0">
      <w:start w:val="1"/>
      <w:numFmt w:val="decimal"/>
      <w:lvlText w:val="%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lvlText w:val="%1.%2.%3"/>
      <w:lvlJc w:val="left"/>
      <w:pPr>
        <w:tabs>
          <w:tab w:val="left" w:pos="720"/>
        </w:tabs>
        <w:ind w:left="720" w:hanging="720"/>
      </w:pPr>
      <w:rPr>
        <w:rFonts w:hint="eastAsia"/>
        <w:b/>
        <w:sz w:val="32"/>
        <w:szCs w:val="32"/>
      </w:rPr>
    </w:lvl>
    <w:lvl w:ilvl="3" w:tentative="0">
      <w:start w:val="1"/>
      <w:numFmt w:val="decimal"/>
      <w:lvlText w:val="%1.%2.%3.%4"/>
      <w:lvlJc w:val="left"/>
      <w:pPr>
        <w:tabs>
          <w:tab w:val="left" w:pos="864"/>
        </w:tabs>
        <w:ind w:left="864" w:hanging="864"/>
      </w:pPr>
      <w:rPr>
        <w:rFonts w:hint="eastAsia"/>
        <w:b/>
        <w:i w:val="0"/>
      </w:rPr>
    </w:lvl>
    <w:lvl w:ilvl="4" w:tentative="0">
      <w:start w:val="1"/>
      <w:numFmt w:val="decimal"/>
      <w:lvlText w:val="%1.%2.%3.%4.%5"/>
      <w:lvlJc w:val="left"/>
      <w:pPr>
        <w:tabs>
          <w:tab w:val="left" w:pos="1008"/>
        </w:tabs>
        <w:ind w:left="113" w:hanging="113"/>
      </w:pPr>
      <w:rPr>
        <w:rFonts w:hint="eastAsia" w:ascii="Times New Roman" w:hAnsi="Times New Roman" w:cs="Times New Roman"/>
        <w:b w:val="0"/>
        <w:bCs w:val="0"/>
        <w:i w:val="0"/>
        <w:iCs w:val="0"/>
        <w:caps w:val="0"/>
        <w:smallCaps w:val="0"/>
        <w:strike w:val="0"/>
        <w:dstrike w:val="0"/>
        <w:snapToGrid w:val="0"/>
        <w:vanish w:val="0"/>
        <w:color w:val="000000"/>
        <w:spacing w:val="0"/>
        <w:w w:val="0"/>
        <w:kern w:val="0"/>
        <w:position w:val="0"/>
        <w:sz w:val="0"/>
        <w:szCs w:val="0"/>
        <w:u w:val="none" w:color="000000"/>
        <w:shd w:val="clear" w:color="000000" w:fill="000000"/>
        <w:vertAlign w:val="baseline"/>
        <w:lang w:val="zh-CN" w:eastAsia="zh-CN" w:bidi="zh-CN"/>
        <w14:shadow w14:blurRad="0" w14:dist="0" w14:dir="0" w14:sx="0" w14:sy="0" w14:kx="0" w14:ky="0" w14:algn="none">
          <w14:srgbClr w14:val="000000"/>
        </w14:shadow>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38">
    <w:nsid w:val="7FDA21FC"/>
    <w:multiLevelType w:val="multilevel"/>
    <w:tmpl w:val="7FDA21FC"/>
    <w:lvl w:ilvl="0" w:tentative="0">
      <w:start w:val="1"/>
      <w:numFmt w:val="decimal"/>
      <w:lvlText w:val="3.1.3.%1"/>
      <w:lvlJc w:val="left"/>
      <w:pPr>
        <w:ind w:left="420" w:hanging="420"/>
      </w:pPr>
      <w:rPr>
        <w:rFonts w:hint="eastAsia"/>
        <w:b/>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30"/>
  </w:num>
  <w:num w:numId="2">
    <w:abstractNumId w:val="19"/>
  </w:num>
  <w:num w:numId="3">
    <w:abstractNumId w:val="36"/>
  </w:num>
  <w:num w:numId="4">
    <w:abstractNumId w:val="14"/>
  </w:num>
  <w:num w:numId="5">
    <w:abstractNumId w:val="12"/>
  </w:num>
  <w:num w:numId="6">
    <w:abstractNumId w:val="4"/>
  </w:num>
  <w:num w:numId="7">
    <w:abstractNumId w:val="8"/>
  </w:num>
  <w:num w:numId="8">
    <w:abstractNumId w:val="17"/>
  </w:num>
  <w:num w:numId="9">
    <w:abstractNumId w:val="3"/>
  </w:num>
  <w:num w:numId="10">
    <w:abstractNumId w:val="28"/>
  </w:num>
  <w:num w:numId="11">
    <w:abstractNumId w:val="34"/>
  </w:num>
  <w:num w:numId="12">
    <w:abstractNumId w:val="11"/>
  </w:num>
  <w:num w:numId="13">
    <w:abstractNumId w:val="38"/>
  </w:num>
  <w:num w:numId="14">
    <w:abstractNumId w:val="0"/>
  </w:num>
  <w:num w:numId="15">
    <w:abstractNumId w:val="24"/>
  </w:num>
  <w:num w:numId="16">
    <w:abstractNumId w:val="25"/>
  </w:num>
  <w:num w:numId="17">
    <w:abstractNumId w:val="26"/>
  </w:num>
  <w:num w:numId="18">
    <w:abstractNumId w:val="2"/>
  </w:num>
  <w:num w:numId="19">
    <w:abstractNumId w:val="35"/>
  </w:num>
  <w:num w:numId="20">
    <w:abstractNumId w:val="7"/>
  </w:num>
  <w:num w:numId="21">
    <w:abstractNumId w:val="37"/>
    <w:lvlOverride w:ilvl="0">
      <w:lvl w:ilvl="0" w:tentative="1">
        <w:start w:val="1"/>
        <w:numFmt w:val="decimal"/>
        <w:lvlText w:val="%1"/>
        <w:lvlJc w:val="left"/>
        <w:pPr>
          <w:tabs>
            <w:tab w:val="left" w:pos="432"/>
          </w:tabs>
          <w:ind w:left="432" w:hanging="432"/>
        </w:pPr>
        <w:rPr>
          <w:rFonts w:hint="eastAsia"/>
        </w:rPr>
      </w:lvl>
    </w:lvlOverride>
    <w:lvlOverride w:ilvl="1">
      <w:lvl w:ilvl="1" w:tentative="1">
        <w:start w:val="1"/>
        <w:numFmt w:val="decimal"/>
        <w:lvlText w:val="%1.%2"/>
        <w:lvlJc w:val="left"/>
        <w:pPr>
          <w:tabs>
            <w:tab w:val="left" w:pos="576"/>
          </w:tabs>
          <w:ind w:left="576" w:hanging="576"/>
        </w:pPr>
        <w:rPr>
          <w:rFonts w:hint="eastAsia"/>
        </w:rPr>
      </w:lvl>
    </w:lvlOverride>
    <w:lvlOverride w:ilvl="2">
      <w:lvl w:ilvl="2" w:tentative="1">
        <w:start w:val="1"/>
        <w:numFmt w:val="decimal"/>
        <w:lvlText w:val="%1.%2.%3"/>
        <w:lvlJc w:val="left"/>
        <w:pPr>
          <w:tabs>
            <w:tab w:val="left" w:pos="720"/>
          </w:tabs>
          <w:ind w:left="720" w:hanging="720"/>
        </w:pPr>
        <w:rPr>
          <w:rFonts w:hint="eastAsia"/>
          <w:b/>
          <w:sz w:val="32"/>
          <w:szCs w:val="32"/>
        </w:rPr>
      </w:lvl>
    </w:lvlOverride>
    <w:lvlOverride w:ilvl="3">
      <w:lvl w:ilvl="3" w:tentative="1">
        <w:start w:val="1"/>
        <w:numFmt w:val="decimal"/>
        <w:lvlText w:val="%1.%2.%3.%4"/>
        <w:lvlJc w:val="left"/>
        <w:pPr>
          <w:tabs>
            <w:tab w:val="left" w:pos="864"/>
          </w:tabs>
          <w:ind w:left="864" w:hanging="864"/>
        </w:pPr>
        <w:rPr>
          <w:rFonts w:hint="eastAsia"/>
          <w:b/>
          <w:i w:val="0"/>
          <w:color w:val="000000" w:themeColor="text1"/>
          <w14:textFill>
            <w14:solidFill>
              <w14:schemeClr w14:val="tx1"/>
            </w14:solidFill>
          </w14:textFill>
        </w:rPr>
      </w:lvl>
    </w:lvlOverride>
    <w:lvlOverride w:ilvl="4">
      <w:lvl w:ilvl="4" w:tentative="1">
        <w:start w:val="1"/>
        <w:numFmt w:val="decimal"/>
        <w:lvlText w:val="%1.%2.%3.%4.%5"/>
        <w:lvlJc w:val="left"/>
        <w:pPr>
          <w:tabs>
            <w:tab w:val="left" w:pos="1008"/>
          </w:tabs>
          <w:ind w:left="113" w:hanging="113"/>
        </w:pPr>
        <w:rPr>
          <w:rFonts w:hint="eastAsia" w:ascii="Times New Roman" w:hAnsi="Times New Roman" w:cs="Times New Roman"/>
          <w:b w:val="0"/>
          <w:bCs w:val="0"/>
          <w:i w:val="0"/>
          <w:iCs w:val="0"/>
          <w:caps w:val="0"/>
          <w:smallCaps w:val="0"/>
          <w:strike w:val="0"/>
          <w:dstrike w:val="0"/>
          <w:snapToGrid w:val="0"/>
          <w:vanish w:val="0"/>
          <w:color w:val="000000"/>
          <w:spacing w:val="0"/>
          <w:w w:val="0"/>
          <w:kern w:val="0"/>
          <w:position w:val="0"/>
          <w:sz w:val="0"/>
          <w:szCs w:val="0"/>
          <w:u w:val="none" w:color="000000"/>
          <w:vertAlign w:val="baseline"/>
        </w:rPr>
      </w:lvl>
    </w:lvlOverride>
    <w:lvlOverride w:ilvl="5">
      <w:lvl w:ilvl="5" w:tentative="1">
        <w:start w:val="1"/>
        <w:numFmt w:val="decimal"/>
        <w:lvlText w:val="%1.%2.%3.%4.%5.%6"/>
        <w:lvlJc w:val="left"/>
        <w:pPr>
          <w:tabs>
            <w:tab w:val="left" w:pos="1152"/>
          </w:tabs>
          <w:ind w:left="1152" w:hanging="1152"/>
        </w:pPr>
        <w:rPr>
          <w:rFonts w:hint="eastAsia"/>
        </w:rPr>
      </w:lvl>
    </w:lvlOverride>
    <w:lvlOverride w:ilvl="6">
      <w:lvl w:ilvl="6" w:tentative="1">
        <w:start w:val="1"/>
        <w:numFmt w:val="decimal"/>
        <w:lvlText w:val="%1.%2.%3.%4.%5.%6.%7"/>
        <w:lvlJc w:val="left"/>
        <w:pPr>
          <w:tabs>
            <w:tab w:val="left" w:pos="1296"/>
          </w:tabs>
          <w:ind w:left="1296" w:hanging="1296"/>
        </w:pPr>
        <w:rPr>
          <w:rFonts w:hint="eastAsia"/>
        </w:rPr>
      </w:lvl>
    </w:lvlOverride>
    <w:lvlOverride w:ilvl="7">
      <w:lvl w:ilvl="7" w:tentative="1">
        <w:start w:val="1"/>
        <w:numFmt w:val="decimal"/>
        <w:lvlText w:val="%1.%2.%3.%4.%5.%6.%7.%8"/>
        <w:lvlJc w:val="left"/>
        <w:pPr>
          <w:tabs>
            <w:tab w:val="left" w:pos="1440"/>
          </w:tabs>
          <w:ind w:left="1440" w:hanging="1440"/>
        </w:pPr>
        <w:rPr>
          <w:rFonts w:hint="eastAsia"/>
        </w:rPr>
      </w:lvl>
    </w:lvlOverride>
    <w:lvlOverride w:ilvl="8">
      <w:lvl w:ilvl="8" w:tentative="1">
        <w:start w:val="1"/>
        <w:numFmt w:val="decimal"/>
        <w:lvlText w:val="%1.%2.%3.%4.%5.%6.%7.%8.%9"/>
        <w:lvlJc w:val="left"/>
        <w:pPr>
          <w:tabs>
            <w:tab w:val="left" w:pos="1584"/>
          </w:tabs>
          <w:ind w:left="1584" w:hanging="1584"/>
        </w:pPr>
        <w:rPr>
          <w:rFonts w:hint="eastAsia"/>
        </w:rPr>
      </w:lvl>
    </w:lvlOverride>
  </w:num>
  <w:num w:numId="22">
    <w:abstractNumId w:val="9"/>
  </w:num>
  <w:num w:numId="23">
    <w:abstractNumId w:val="10"/>
  </w:num>
  <w:num w:numId="24">
    <w:abstractNumId w:val="13"/>
  </w:num>
  <w:num w:numId="25">
    <w:abstractNumId w:val="22"/>
  </w:num>
  <w:num w:numId="26">
    <w:abstractNumId w:val="6"/>
  </w:num>
  <w:num w:numId="27">
    <w:abstractNumId w:val="20"/>
  </w:num>
  <w:num w:numId="28">
    <w:abstractNumId w:val="27"/>
  </w:num>
  <w:num w:numId="2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3"/>
  </w:num>
  <w:num w:numId="31">
    <w:abstractNumId w:val="32"/>
  </w:num>
  <w:num w:numId="32">
    <w:abstractNumId w:val="21"/>
  </w:num>
  <w:num w:numId="33">
    <w:abstractNumId w:val="15"/>
  </w:num>
  <w:num w:numId="34">
    <w:abstractNumId w:val="29"/>
  </w:num>
  <w:num w:numId="35">
    <w:abstractNumId w:val="33"/>
  </w:num>
  <w:num w:numId="36">
    <w:abstractNumId w:val="1"/>
  </w:num>
  <w:num w:numId="37">
    <w:abstractNumId w:val="5"/>
  </w:num>
  <w:num w:numId="38">
    <w:abstractNumId w:val="31"/>
  </w:num>
  <w:num w:numId="39">
    <w:abstractNumId w:val="18"/>
  </w:num>
  <w:num w:numId="40">
    <w:abstractNumId w:val="1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Nina">
    <w15:presenceInfo w15:providerId="WPS Office" w15:userId="341549669"/>
  </w15:person>
  <w15:person w15:author="xinmei">
    <w15:presenceInfo w15:providerId="None" w15:userId="xinme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1"/>
  <w:bordersDoNotSurroundFooter w:val="1"/>
  <w:trackRevisions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7114"/>
    <w:rsid w:val="00001D0A"/>
    <w:rsid w:val="000044A7"/>
    <w:rsid w:val="00005951"/>
    <w:rsid w:val="00005A7C"/>
    <w:rsid w:val="00007115"/>
    <w:rsid w:val="000101F3"/>
    <w:rsid w:val="000134B9"/>
    <w:rsid w:val="0001423B"/>
    <w:rsid w:val="00014C4C"/>
    <w:rsid w:val="00017709"/>
    <w:rsid w:val="000222DC"/>
    <w:rsid w:val="00022459"/>
    <w:rsid w:val="00022884"/>
    <w:rsid w:val="00023944"/>
    <w:rsid w:val="00024F6E"/>
    <w:rsid w:val="00025B92"/>
    <w:rsid w:val="00026479"/>
    <w:rsid w:val="00026553"/>
    <w:rsid w:val="000272AA"/>
    <w:rsid w:val="00030381"/>
    <w:rsid w:val="00030743"/>
    <w:rsid w:val="00034397"/>
    <w:rsid w:val="00034A17"/>
    <w:rsid w:val="0004346A"/>
    <w:rsid w:val="000460B3"/>
    <w:rsid w:val="00050251"/>
    <w:rsid w:val="00050D5C"/>
    <w:rsid w:val="00054F63"/>
    <w:rsid w:val="00055D8F"/>
    <w:rsid w:val="00057114"/>
    <w:rsid w:val="00062A68"/>
    <w:rsid w:val="00062D7A"/>
    <w:rsid w:val="00063886"/>
    <w:rsid w:val="000666FC"/>
    <w:rsid w:val="000703A0"/>
    <w:rsid w:val="00071871"/>
    <w:rsid w:val="00075AAA"/>
    <w:rsid w:val="00075CDD"/>
    <w:rsid w:val="00077070"/>
    <w:rsid w:val="000778BE"/>
    <w:rsid w:val="000809A7"/>
    <w:rsid w:val="00082E5A"/>
    <w:rsid w:val="0008442C"/>
    <w:rsid w:val="00085604"/>
    <w:rsid w:val="000871F3"/>
    <w:rsid w:val="000907DF"/>
    <w:rsid w:val="00090829"/>
    <w:rsid w:val="00090DFD"/>
    <w:rsid w:val="000921E4"/>
    <w:rsid w:val="000931BC"/>
    <w:rsid w:val="000942A5"/>
    <w:rsid w:val="00094428"/>
    <w:rsid w:val="0009709B"/>
    <w:rsid w:val="000971B3"/>
    <w:rsid w:val="0009780C"/>
    <w:rsid w:val="000A0337"/>
    <w:rsid w:val="000A0390"/>
    <w:rsid w:val="000B06B4"/>
    <w:rsid w:val="000B137F"/>
    <w:rsid w:val="000B4145"/>
    <w:rsid w:val="000B4AB4"/>
    <w:rsid w:val="000B57B1"/>
    <w:rsid w:val="000B5E5F"/>
    <w:rsid w:val="000B63A0"/>
    <w:rsid w:val="000B63B4"/>
    <w:rsid w:val="000C0B56"/>
    <w:rsid w:val="000C0BF4"/>
    <w:rsid w:val="000C13A6"/>
    <w:rsid w:val="000C2D9A"/>
    <w:rsid w:val="000C39B1"/>
    <w:rsid w:val="000C4827"/>
    <w:rsid w:val="000C6371"/>
    <w:rsid w:val="000C690F"/>
    <w:rsid w:val="000C6AA4"/>
    <w:rsid w:val="000D3277"/>
    <w:rsid w:val="000D39A1"/>
    <w:rsid w:val="000D46DA"/>
    <w:rsid w:val="000D5D77"/>
    <w:rsid w:val="000E13A5"/>
    <w:rsid w:val="000E1C71"/>
    <w:rsid w:val="000E3081"/>
    <w:rsid w:val="000E3A40"/>
    <w:rsid w:val="000E3EC5"/>
    <w:rsid w:val="000E641C"/>
    <w:rsid w:val="000E6882"/>
    <w:rsid w:val="000E699C"/>
    <w:rsid w:val="000E6A42"/>
    <w:rsid w:val="000E7058"/>
    <w:rsid w:val="000E791C"/>
    <w:rsid w:val="000F15A3"/>
    <w:rsid w:val="000F191E"/>
    <w:rsid w:val="000F29C2"/>
    <w:rsid w:val="000F4016"/>
    <w:rsid w:val="000F4CB5"/>
    <w:rsid w:val="000F4EBA"/>
    <w:rsid w:val="000F5094"/>
    <w:rsid w:val="000F6077"/>
    <w:rsid w:val="001001F4"/>
    <w:rsid w:val="001003F5"/>
    <w:rsid w:val="00100611"/>
    <w:rsid w:val="0010068D"/>
    <w:rsid w:val="001027EC"/>
    <w:rsid w:val="0010322E"/>
    <w:rsid w:val="00103EB7"/>
    <w:rsid w:val="00104466"/>
    <w:rsid w:val="00104E07"/>
    <w:rsid w:val="001056C9"/>
    <w:rsid w:val="00107102"/>
    <w:rsid w:val="001075D5"/>
    <w:rsid w:val="001105C8"/>
    <w:rsid w:val="00112E14"/>
    <w:rsid w:val="00113594"/>
    <w:rsid w:val="001138FB"/>
    <w:rsid w:val="001152C1"/>
    <w:rsid w:val="00115357"/>
    <w:rsid w:val="00115C0E"/>
    <w:rsid w:val="0011798B"/>
    <w:rsid w:val="00122098"/>
    <w:rsid w:val="00123D65"/>
    <w:rsid w:val="00124AAF"/>
    <w:rsid w:val="00125B71"/>
    <w:rsid w:val="0012720F"/>
    <w:rsid w:val="00127989"/>
    <w:rsid w:val="00127A1D"/>
    <w:rsid w:val="00130021"/>
    <w:rsid w:val="001325F4"/>
    <w:rsid w:val="00133359"/>
    <w:rsid w:val="00140441"/>
    <w:rsid w:val="00142302"/>
    <w:rsid w:val="0014271B"/>
    <w:rsid w:val="001516B2"/>
    <w:rsid w:val="00155CB0"/>
    <w:rsid w:val="00155CB4"/>
    <w:rsid w:val="00156A10"/>
    <w:rsid w:val="00157D8C"/>
    <w:rsid w:val="0016006F"/>
    <w:rsid w:val="00160BFC"/>
    <w:rsid w:val="00160DDA"/>
    <w:rsid w:val="00160FD6"/>
    <w:rsid w:val="00161BCA"/>
    <w:rsid w:val="00161DC8"/>
    <w:rsid w:val="0016264E"/>
    <w:rsid w:val="001627A2"/>
    <w:rsid w:val="00163375"/>
    <w:rsid w:val="0016555A"/>
    <w:rsid w:val="0016635F"/>
    <w:rsid w:val="001677DF"/>
    <w:rsid w:val="00167E5D"/>
    <w:rsid w:val="001719BF"/>
    <w:rsid w:val="00173931"/>
    <w:rsid w:val="0017393B"/>
    <w:rsid w:val="001747CF"/>
    <w:rsid w:val="00174D51"/>
    <w:rsid w:val="00177447"/>
    <w:rsid w:val="0018017F"/>
    <w:rsid w:val="001807DC"/>
    <w:rsid w:val="00180997"/>
    <w:rsid w:val="0018256B"/>
    <w:rsid w:val="0018332B"/>
    <w:rsid w:val="001838AF"/>
    <w:rsid w:val="00184670"/>
    <w:rsid w:val="00186154"/>
    <w:rsid w:val="00187C39"/>
    <w:rsid w:val="00187EE4"/>
    <w:rsid w:val="001906FF"/>
    <w:rsid w:val="00190A1A"/>
    <w:rsid w:val="00194C01"/>
    <w:rsid w:val="00195ADF"/>
    <w:rsid w:val="001960F0"/>
    <w:rsid w:val="001975D3"/>
    <w:rsid w:val="001A1A73"/>
    <w:rsid w:val="001A1B6E"/>
    <w:rsid w:val="001A1D6D"/>
    <w:rsid w:val="001A25DD"/>
    <w:rsid w:val="001A261B"/>
    <w:rsid w:val="001A2D44"/>
    <w:rsid w:val="001A56B9"/>
    <w:rsid w:val="001A68C5"/>
    <w:rsid w:val="001B1A00"/>
    <w:rsid w:val="001B1BCC"/>
    <w:rsid w:val="001B44AA"/>
    <w:rsid w:val="001B4E7E"/>
    <w:rsid w:val="001B6424"/>
    <w:rsid w:val="001B6D33"/>
    <w:rsid w:val="001B736E"/>
    <w:rsid w:val="001C4A7C"/>
    <w:rsid w:val="001C4EF9"/>
    <w:rsid w:val="001C5BC2"/>
    <w:rsid w:val="001C5D91"/>
    <w:rsid w:val="001D0C06"/>
    <w:rsid w:val="001D5D59"/>
    <w:rsid w:val="001D7C90"/>
    <w:rsid w:val="001D7D2E"/>
    <w:rsid w:val="001E002C"/>
    <w:rsid w:val="001E0B62"/>
    <w:rsid w:val="001E1964"/>
    <w:rsid w:val="001E32C3"/>
    <w:rsid w:val="001E4606"/>
    <w:rsid w:val="001E69CF"/>
    <w:rsid w:val="001E77DE"/>
    <w:rsid w:val="001F39A9"/>
    <w:rsid w:val="001F3D8A"/>
    <w:rsid w:val="001F4736"/>
    <w:rsid w:val="001F5EC8"/>
    <w:rsid w:val="001F6260"/>
    <w:rsid w:val="001F705A"/>
    <w:rsid w:val="001F7B87"/>
    <w:rsid w:val="002004A7"/>
    <w:rsid w:val="00200CD5"/>
    <w:rsid w:val="00201134"/>
    <w:rsid w:val="00203215"/>
    <w:rsid w:val="002055D8"/>
    <w:rsid w:val="00207AEE"/>
    <w:rsid w:val="00207DB6"/>
    <w:rsid w:val="002104CA"/>
    <w:rsid w:val="00212DF0"/>
    <w:rsid w:val="00216C16"/>
    <w:rsid w:val="00216D1E"/>
    <w:rsid w:val="00216F39"/>
    <w:rsid w:val="00217861"/>
    <w:rsid w:val="00217FF9"/>
    <w:rsid w:val="002201EF"/>
    <w:rsid w:val="00220DAB"/>
    <w:rsid w:val="00220FDA"/>
    <w:rsid w:val="00221571"/>
    <w:rsid w:val="00221669"/>
    <w:rsid w:val="002235AC"/>
    <w:rsid w:val="00225206"/>
    <w:rsid w:val="00226525"/>
    <w:rsid w:val="0022703C"/>
    <w:rsid w:val="002275DB"/>
    <w:rsid w:val="00231908"/>
    <w:rsid w:val="0023342C"/>
    <w:rsid w:val="002356A1"/>
    <w:rsid w:val="0023648D"/>
    <w:rsid w:val="00240A12"/>
    <w:rsid w:val="00240E71"/>
    <w:rsid w:val="00242432"/>
    <w:rsid w:val="00242C92"/>
    <w:rsid w:val="00242D44"/>
    <w:rsid w:val="00244BEA"/>
    <w:rsid w:val="002456DA"/>
    <w:rsid w:val="00250793"/>
    <w:rsid w:val="00251821"/>
    <w:rsid w:val="002519A1"/>
    <w:rsid w:val="0025227C"/>
    <w:rsid w:val="00252A30"/>
    <w:rsid w:val="00252E90"/>
    <w:rsid w:val="002535EE"/>
    <w:rsid w:val="00257BF0"/>
    <w:rsid w:val="002612F8"/>
    <w:rsid w:val="00265298"/>
    <w:rsid w:val="0027482F"/>
    <w:rsid w:val="0027490D"/>
    <w:rsid w:val="0027569F"/>
    <w:rsid w:val="002766C6"/>
    <w:rsid w:val="0027715A"/>
    <w:rsid w:val="0028015F"/>
    <w:rsid w:val="00280C6E"/>
    <w:rsid w:val="00281608"/>
    <w:rsid w:val="00283374"/>
    <w:rsid w:val="00286F0D"/>
    <w:rsid w:val="00290180"/>
    <w:rsid w:val="0029119E"/>
    <w:rsid w:val="00291329"/>
    <w:rsid w:val="002914F3"/>
    <w:rsid w:val="0029346E"/>
    <w:rsid w:val="00293721"/>
    <w:rsid w:val="00293F55"/>
    <w:rsid w:val="002955DF"/>
    <w:rsid w:val="00296725"/>
    <w:rsid w:val="002978A4"/>
    <w:rsid w:val="002A0955"/>
    <w:rsid w:val="002A11E0"/>
    <w:rsid w:val="002A1387"/>
    <w:rsid w:val="002A1FBA"/>
    <w:rsid w:val="002A3476"/>
    <w:rsid w:val="002A3988"/>
    <w:rsid w:val="002A3EEF"/>
    <w:rsid w:val="002A4F37"/>
    <w:rsid w:val="002A750F"/>
    <w:rsid w:val="002A775D"/>
    <w:rsid w:val="002B291C"/>
    <w:rsid w:val="002B3EFD"/>
    <w:rsid w:val="002B630C"/>
    <w:rsid w:val="002B7B9C"/>
    <w:rsid w:val="002C00FF"/>
    <w:rsid w:val="002C07B6"/>
    <w:rsid w:val="002C13AB"/>
    <w:rsid w:val="002C4DD0"/>
    <w:rsid w:val="002C718E"/>
    <w:rsid w:val="002C77E7"/>
    <w:rsid w:val="002C783D"/>
    <w:rsid w:val="002D24C5"/>
    <w:rsid w:val="002D3CB4"/>
    <w:rsid w:val="002D49EE"/>
    <w:rsid w:val="002D6564"/>
    <w:rsid w:val="002D7E7B"/>
    <w:rsid w:val="002E0466"/>
    <w:rsid w:val="002E0617"/>
    <w:rsid w:val="002E079B"/>
    <w:rsid w:val="002E1240"/>
    <w:rsid w:val="002E15D8"/>
    <w:rsid w:val="002E2968"/>
    <w:rsid w:val="002E2EAB"/>
    <w:rsid w:val="002E3339"/>
    <w:rsid w:val="002E695C"/>
    <w:rsid w:val="002F0D57"/>
    <w:rsid w:val="002F1562"/>
    <w:rsid w:val="002F2C9C"/>
    <w:rsid w:val="002F6ACB"/>
    <w:rsid w:val="002F7E84"/>
    <w:rsid w:val="00300231"/>
    <w:rsid w:val="0030094A"/>
    <w:rsid w:val="00300BFE"/>
    <w:rsid w:val="003018DA"/>
    <w:rsid w:val="00301A96"/>
    <w:rsid w:val="00303EA0"/>
    <w:rsid w:val="003042B5"/>
    <w:rsid w:val="003045EB"/>
    <w:rsid w:val="003049AE"/>
    <w:rsid w:val="00305EFB"/>
    <w:rsid w:val="003069A2"/>
    <w:rsid w:val="00306BCF"/>
    <w:rsid w:val="003117DD"/>
    <w:rsid w:val="00311AD8"/>
    <w:rsid w:val="003127FC"/>
    <w:rsid w:val="00312E01"/>
    <w:rsid w:val="00312FFF"/>
    <w:rsid w:val="00313D7F"/>
    <w:rsid w:val="00317800"/>
    <w:rsid w:val="00317C8B"/>
    <w:rsid w:val="00320F95"/>
    <w:rsid w:val="00322BE9"/>
    <w:rsid w:val="00323712"/>
    <w:rsid w:val="00325C00"/>
    <w:rsid w:val="003264FF"/>
    <w:rsid w:val="003309F8"/>
    <w:rsid w:val="00330FDD"/>
    <w:rsid w:val="003312FB"/>
    <w:rsid w:val="0033149D"/>
    <w:rsid w:val="00331500"/>
    <w:rsid w:val="00331CB2"/>
    <w:rsid w:val="003331C2"/>
    <w:rsid w:val="00333C73"/>
    <w:rsid w:val="00334AD5"/>
    <w:rsid w:val="00335F2A"/>
    <w:rsid w:val="003364A9"/>
    <w:rsid w:val="003373E7"/>
    <w:rsid w:val="00337AD2"/>
    <w:rsid w:val="00340683"/>
    <w:rsid w:val="003423F8"/>
    <w:rsid w:val="00343C1B"/>
    <w:rsid w:val="00345D7D"/>
    <w:rsid w:val="00347393"/>
    <w:rsid w:val="0034754E"/>
    <w:rsid w:val="00350638"/>
    <w:rsid w:val="003514C9"/>
    <w:rsid w:val="00352027"/>
    <w:rsid w:val="0035233B"/>
    <w:rsid w:val="0035512B"/>
    <w:rsid w:val="0035789E"/>
    <w:rsid w:val="003615F1"/>
    <w:rsid w:val="003621D9"/>
    <w:rsid w:val="00362372"/>
    <w:rsid w:val="003632C2"/>
    <w:rsid w:val="0036360E"/>
    <w:rsid w:val="003643ED"/>
    <w:rsid w:val="003653D9"/>
    <w:rsid w:val="003660E4"/>
    <w:rsid w:val="003669F3"/>
    <w:rsid w:val="00371688"/>
    <w:rsid w:val="00371A35"/>
    <w:rsid w:val="00371B37"/>
    <w:rsid w:val="00373A30"/>
    <w:rsid w:val="00380364"/>
    <w:rsid w:val="003809F7"/>
    <w:rsid w:val="0038370C"/>
    <w:rsid w:val="00384677"/>
    <w:rsid w:val="00384D15"/>
    <w:rsid w:val="00385003"/>
    <w:rsid w:val="00385717"/>
    <w:rsid w:val="00390C94"/>
    <w:rsid w:val="00391201"/>
    <w:rsid w:val="00391DD0"/>
    <w:rsid w:val="00392795"/>
    <w:rsid w:val="00394146"/>
    <w:rsid w:val="0039777B"/>
    <w:rsid w:val="003A0FAC"/>
    <w:rsid w:val="003A16CF"/>
    <w:rsid w:val="003A371B"/>
    <w:rsid w:val="003A3C5C"/>
    <w:rsid w:val="003A46AE"/>
    <w:rsid w:val="003A4B53"/>
    <w:rsid w:val="003A60EC"/>
    <w:rsid w:val="003A6D55"/>
    <w:rsid w:val="003A7880"/>
    <w:rsid w:val="003B220B"/>
    <w:rsid w:val="003B30F1"/>
    <w:rsid w:val="003B3B56"/>
    <w:rsid w:val="003B5B84"/>
    <w:rsid w:val="003B5CDE"/>
    <w:rsid w:val="003B7D5C"/>
    <w:rsid w:val="003B7F8D"/>
    <w:rsid w:val="003C0ED3"/>
    <w:rsid w:val="003C1274"/>
    <w:rsid w:val="003C12D3"/>
    <w:rsid w:val="003C1422"/>
    <w:rsid w:val="003C2257"/>
    <w:rsid w:val="003C35B5"/>
    <w:rsid w:val="003C5F19"/>
    <w:rsid w:val="003D08B4"/>
    <w:rsid w:val="003D1036"/>
    <w:rsid w:val="003D33AF"/>
    <w:rsid w:val="003D43B5"/>
    <w:rsid w:val="003D4B66"/>
    <w:rsid w:val="003D4C66"/>
    <w:rsid w:val="003D7D9C"/>
    <w:rsid w:val="003E046F"/>
    <w:rsid w:val="003E05CF"/>
    <w:rsid w:val="003E070B"/>
    <w:rsid w:val="003E4106"/>
    <w:rsid w:val="003E4F35"/>
    <w:rsid w:val="003E6652"/>
    <w:rsid w:val="003E6674"/>
    <w:rsid w:val="003E69F1"/>
    <w:rsid w:val="003E7AA9"/>
    <w:rsid w:val="003F16E9"/>
    <w:rsid w:val="003F20EE"/>
    <w:rsid w:val="003F331D"/>
    <w:rsid w:val="003F3A52"/>
    <w:rsid w:val="003F3CD7"/>
    <w:rsid w:val="003F3E1E"/>
    <w:rsid w:val="003F46AE"/>
    <w:rsid w:val="003F4E8C"/>
    <w:rsid w:val="003F609B"/>
    <w:rsid w:val="003F612F"/>
    <w:rsid w:val="003F6574"/>
    <w:rsid w:val="003F6B55"/>
    <w:rsid w:val="004012DF"/>
    <w:rsid w:val="00401CC5"/>
    <w:rsid w:val="00404452"/>
    <w:rsid w:val="004045AF"/>
    <w:rsid w:val="0040463C"/>
    <w:rsid w:val="00404A60"/>
    <w:rsid w:val="004109B3"/>
    <w:rsid w:val="0041168E"/>
    <w:rsid w:val="00412BB0"/>
    <w:rsid w:val="00412CD4"/>
    <w:rsid w:val="004133F9"/>
    <w:rsid w:val="00415C8F"/>
    <w:rsid w:val="00416840"/>
    <w:rsid w:val="0042131F"/>
    <w:rsid w:val="0042151E"/>
    <w:rsid w:val="0042163E"/>
    <w:rsid w:val="00421904"/>
    <w:rsid w:val="00422AD9"/>
    <w:rsid w:val="004249AB"/>
    <w:rsid w:val="004249C9"/>
    <w:rsid w:val="00425FC6"/>
    <w:rsid w:val="004272A9"/>
    <w:rsid w:val="00431E8E"/>
    <w:rsid w:val="004335A8"/>
    <w:rsid w:val="0043437A"/>
    <w:rsid w:val="0043439E"/>
    <w:rsid w:val="00437206"/>
    <w:rsid w:val="004376C1"/>
    <w:rsid w:val="0044044F"/>
    <w:rsid w:val="00441D35"/>
    <w:rsid w:val="00442092"/>
    <w:rsid w:val="00443CBF"/>
    <w:rsid w:val="004447A9"/>
    <w:rsid w:val="00445720"/>
    <w:rsid w:val="00446FEB"/>
    <w:rsid w:val="00447BBB"/>
    <w:rsid w:val="00451D68"/>
    <w:rsid w:val="00452C90"/>
    <w:rsid w:val="0045363A"/>
    <w:rsid w:val="00456763"/>
    <w:rsid w:val="00461953"/>
    <w:rsid w:val="00463183"/>
    <w:rsid w:val="00463B7C"/>
    <w:rsid w:val="00464E86"/>
    <w:rsid w:val="00466ED8"/>
    <w:rsid w:val="00467399"/>
    <w:rsid w:val="00471258"/>
    <w:rsid w:val="00476EFF"/>
    <w:rsid w:val="0047724E"/>
    <w:rsid w:val="004777A7"/>
    <w:rsid w:val="00480BD4"/>
    <w:rsid w:val="004817FF"/>
    <w:rsid w:val="00481AA1"/>
    <w:rsid w:val="004822F0"/>
    <w:rsid w:val="00485209"/>
    <w:rsid w:val="00485633"/>
    <w:rsid w:val="00485E89"/>
    <w:rsid w:val="00486883"/>
    <w:rsid w:val="00486D4F"/>
    <w:rsid w:val="00487566"/>
    <w:rsid w:val="00487616"/>
    <w:rsid w:val="00487F1B"/>
    <w:rsid w:val="004959D7"/>
    <w:rsid w:val="00496F7D"/>
    <w:rsid w:val="00497901"/>
    <w:rsid w:val="004A0BC0"/>
    <w:rsid w:val="004A2228"/>
    <w:rsid w:val="004A24A7"/>
    <w:rsid w:val="004A28F6"/>
    <w:rsid w:val="004A4529"/>
    <w:rsid w:val="004A4708"/>
    <w:rsid w:val="004A615E"/>
    <w:rsid w:val="004A75DF"/>
    <w:rsid w:val="004B0D8C"/>
    <w:rsid w:val="004B0F0E"/>
    <w:rsid w:val="004B1C88"/>
    <w:rsid w:val="004B2D41"/>
    <w:rsid w:val="004B471E"/>
    <w:rsid w:val="004B4832"/>
    <w:rsid w:val="004B4E8B"/>
    <w:rsid w:val="004B65F7"/>
    <w:rsid w:val="004C4700"/>
    <w:rsid w:val="004C7AF2"/>
    <w:rsid w:val="004C7F5C"/>
    <w:rsid w:val="004D049C"/>
    <w:rsid w:val="004D2A2A"/>
    <w:rsid w:val="004D3F61"/>
    <w:rsid w:val="004D651F"/>
    <w:rsid w:val="004D6D19"/>
    <w:rsid w:val="004D6F4A"/>
    <w:rsid w:val="004D71BD"/>
    <w:rsid w:val="004E1614"/>
    <w:rsid w:val="004E21EC"/>
    <w:rsid w:val="004E2918"/>
    <w:rsid w:val="004E506D"/>
    <w:rsid w:val="004F2040"/>
    <w:rsid w:val="004F2462"/>
    <w:rsid w:val="004F3EEB"/>
    <w:rsid w:val="004F4BAF"/>
    <w:rsid w:val="004F64AE"/>
    <w:rsid w:val="004F6F0F"/>
    <w:rsid w:val="00500B99"/>
    <w:rsid w:val="005046D3"/>
    <w:rsid w:val="00505800"/>
    <w:rsid w:val="00505AF2"/>
    <w:rsid w:val="00505E1E"/>
    <w:rsid w:val="005062A1"/>
    <w:rsid w:val="0051473B"/>
    <w:rsid w:val="00515526"/>
    <w:rsid w:val="00515723"/>
    <w:rsid w:val="0051582F"/>
    <w:rsid w:val="00515C43"/>
    <w:rsid w:val="0052083F"/>
    <w:rsid w:val="005208E3"/>
    <w:rsid w:val="00521744"/>
    <w:rsid w:val="00522D13"/>
    <w:rsid w:val="005230D9"/>
    <w:rsid w:val="00524861"/>
    <w:rsid w:val="00524EA5"/>
    <w:rsid w:val="005258DF"/>
    <w:rsid w:val="00526F43"/>
    <w:rsid w:val="0052758D"/>
    <w:rsid w:val="00527BE4"/>
    <w:rsid w:val="00530002"/>
    <w:rsid w:val="00530577"/>
    <w:rsid w:val="00531F78"/>
    <w:rsid w:val="0053293A"/>
    <w:rsid w:val="00532DDC"/>
    <w:rsid w:val="00534D4C"/>
    <w:rsid w:val="005368D1"/>
    <w:rsid w:val="00536AA7"/>
    <w:rsid w:val="005409E8"/>
    <w:rsid w:val="00542B38"/>
    <w:rsid w:val="005435B8"/>
    <w:rsid w:val="00543A46"/>
    <w:rsid w:val="00543E27"/>
    <w:rsid w:val="005444CD"/>
    <w:rsid w:val="005451F6"/>
    <w:rsid w:val="00546060"/>
    <w:rsid w:val="005468CB"/>
    <w:rsid w:val="005472AE"/>
    <w:rsid w:val="005474E1"/>
    <w:rsid w:val="0054750E"/>
    <w:rsid w:val="005500D2"/>
    <w:rsid w:val="00552A2D"/>
    <w:rsid w:val="005543B7"/>
    <w:rsid w:val="0055720F"/>
    <w:rsid w:val="005572CE"/>
    <w:rsid w:val="0056079D"/>
    <w:rsid w:val="00561496"/>
    <w:rsid w:val="00561558"/>
    <w:rsid w:val="00563490"/>
    <w:rsid w:val="005640E0"/>
    <w:rsid w:val="0056454A"/>
    <w:rsid w:val="005645A3"/>
    <w:rsid w:val="00565202"/>
    <w:rsid w:val="005671BF"/>
    <w:rsid w:val="00570C54"/>
    <w:rsid w:val="0057411E"/>
    <w:rsid w:val="00574702"/>
    <w:rsid w:val="005751ED"/>
    <w:rsid w:val="005760DC"/>
    <w:rsid w:val="00576C48"/>
    <w:rsid w:val="00577459"/>
    <w:rsid w:val="00577CE0"/>
    <w:rsid w:val="0058182B"/>
    <w:rsid w:val="00582E18"/>
    <w:rsid w:val="00583AA9"/>
    <w:rsid w:val="005852DE"/>
    <w:rsid w:val="00586046"/>
    <w:rsid w:val="00586D7C"/>
    <w:rsid w:val="005912D9"/>
    <w:rsid w:val="00592117"/>
    <w:rsid w:val="00594BF0"/>
    <w:rsid w:val="00595B0C"/>
    <w:rsid w:val="005978D1"/>
    <w:rsid w:val="00597D9C"/>
    <w:rsid w:val="005A0E93"/>
    <w:rsid w:val="005A13F8"/>
    <w:rsid w:val="005A4079"/>
    <w:rsid w:val="005A4B1A"/>
    <w:rsid w:val="005A4CA9"/>
    <w:rsid w:val="005A4FEE"/>
    <w:rsid w:val="005A653C"/>
    <w:rsid w:val="005A732A"/>
    <w:rsid w:val="005B109D"/>
    <w:rsid w:val="005B130C"/>
    <w:rsid w:val="005B47DB"/>
    <w:rsid w:val="005B4B12"/>
    <w:rsid w:val="005B5105"/>
    <w:rsid w:val="005B55B5"/>
    <w:rsid w:val="005B5FF8"/>
    <w:rsid w:val="005B701F"/>
    <w:rsid w:val="005B74ED"/>
    <w:rsid w:val="005B75E9"/>
    <w:rsid w:val="005B7AF5"/>
    <w:rsid w:val="005C05B0"/>
    <w:rsid w:val="005C072A"/>
    <w:rsid w:val="005C1B9B"/>
    <w:rsid w:val="005C2D7D"/>
    <w:rsid w:val="005C35FB"/>
    <w:rsid w:val="005D036B"/>
    <w:rsid w:val="005D1DEA"/>
    <w:rsid w:val="005D3190"/>
    <w:rsid w:val="005D3693"/>
    <w:rsid w:val="005D59EB"/>
    <w:rsid w:val="005E081F"/>
    <w:rsid w:val="005E28FF"/>
    <w:rsid w:val="005E32C6"/>
    <w:rsid w:val="005E3B36"/>
    <w:rsid w:val="005E5081"/>
    <w:rsid w:val="005E63AF"/>
    <w:rsid w:val="005F158B"/>
    <w:rsid w:val="005F2C9A"/>
    <w:rsid w:val="005F6E39"/>
    <w:rsid w:val="005F7F58"/>
    <w:rsid w:val="00600562"/>
    <w:rsid w:val="00600B7B"/>
    <w:rsid w:val="006033D7"/>
    <w:rsid w:val="006053A0"/>
    <w:rsid w:val="00607A00"/>
    <w:rsid w:val="00607B28"/>
    <w:rsid w:val="00612F59"/>
    <w:rsid w:val="00613739"/>
    <w:rsid w:val="00616543"/>
    <w:rsid w:val="006210BE"/>
    <w:rsid w:val="00621274"/>
    <w:rsid w:val="00622DF6"/>
    <w:rsid w:val="006245A7"/>
    <w:rsid w:val="006252BB"/>
    <w:rsid w:val="00627617"/>
    <w:rsid w:val="00632AF3"/>
    <w:rsid w:val="00633198"/>
    <w:rsid w:val="00633E5F"/>
    <w:rsid w:val="00635B05"/>
    <w:rsid w:val="00635CB3"/>
    <w:rsid w:val="00635FFB"/>
    <w:rsid w:val="00636269"/>
    <w:rsid w:val="00637921"/>
    <w:rsid w:val="006406A6"/>
    <w:rsid w:val="006412B9"/>
    <w:rsid w:val="0064265F"/>
    <w:rsid w:val="006433EA"/>
    <w:rsid w:val="00643D39"/>
    <w:rsid w:val="00644471"/>
    <w:rsid w:val="0064599F"/>
    <w:rsid w:val="006512DE"/>
    <w:rsid w:val="0065205B"/>
    <w:rsid w:val="00652321"/>
    <w:rsid w:val="0065286C"/>
    <w:rsid w:val="00653738"/>
    <w:rsid w:val="0065377A"/>
    <w:rsid w:val="0065450A"/>
    <w:rsid w:val="00655C8F"/>
    <w:rsid w:val="00656302"/>
    <w:rsid w:val="0065649B"/>
    <w:rsid w:val="006619EC"/>
    <w:rsid w:val="00661C8D"/>
    <w:rsid w:val="006623A5"/>
    <w:rsid w:val="00663357"/>
    <w:rsid w:val="00663EE3"/>
    <w:rsid w:val="00664C7A"/>
    <w:rsid w:val="006653C3"/>
    <w:rsid w:val="00665444"/>
    <w:rsid w:val="006670CD"/>
    <w:rsid w:val="006672B7"/>
    <w:rsid w:val="00670776"/>
    <w:rsid w:val="00670B8B"/>
    <w:rsid w:val="006723A4"/>
    <w:rsid w:val="00672658"/>
    <w:rsid w:val="0067382E"/>
    <w:rsid w:val="00673C89"/>
    <w:rsid w:val="006742FD"/>
    <w:rsid w:val="006747E2"/>
    <w:rsid w:val="006758DE"/>
    <w:rsid w:val="006758F2"/>
    <w:rsid w:val="006769E1"/>
    <w:rsid w:val="00677354"/>
    <w:rsid w:val="00680AF5"/>
    <w:rsid w:val="00683324"/>
    <w:rsid w:val="006834C8"/>
    <w:rsid w:val="00684292"/>
    <w:rsid w:val="0068651D"/>
    <w:rsid w:val="006874A0"/>
    <w:rsid w:val="0068760F"/>
    <w:rsid w:val="0069010E"/>
    <w:rsid w:val="00690A9C"/>
    <w:rsid w:val="00690D22"/>
    <w:rsid w:val="0069254C"/>
    <w:rsid w:val="00692B1C"/>
    <w:rsid w:val="00694319"/>
    <w:rsid w:val="006943EA"/>
    <w:rsid w:val="006948E2"/>
    <w:rsid w:val="006953B0"/>
    <w:rsid w:val="00695854"/>
    <w:rsid w:val="006960AE"/>
    <w:rsid w:val="006977FD"/>
    <w:rsid w:val="006A1E10"/>
    <w:rsid w:val="006A223D"/>
    <w:rsid w:val="006A3C9F"/>
    <w:rsid w:val="006A4FB0"/>
    <w:rsid w:val="006A7AB8"/>
    <w:rsid w:val="006B1CF0"/>
    <w:rsid w:val="006B26F3"/>
    <w:rsid w:val="006B3D9C"/>
    <w:rsid w:val="006B4670"/>
    <w:rsid w:val="006B48C9"/>
    <w:rsid w:val="006B497B"/>
    <w:rsid w:val="006B6EA8"/>
    <w:rsid w:val="006C0132"/>
    <w:rsid w:val="006C12AB"/>
    <w:rsid w:val="006C21A3"/>
    <w:rsid w:val="006C35FC"/>
    <w:rsid w:val="006C50D6"/>
    <w:rsid w:val="006C51D8"/>
    <w:rsid w:val="006C5EDA"/>
    <w:rsid w:val="006C60F7"/>
    <w:rsid w:val="006C6ABC"/>
    <w:rsid w:val="006D0BE0"/>
    <w:rsid w:val="006D14A2"/>
    <w:rsid w:val="006D380A"/>
    <w:rsid w:val="006D3843"/>
    <w:rsid w:val="006D4290"/>
    <w:rsid w:val="006D53BA"/>
    <w:rsid w:val="006D6CAA"/>
    <w:rsid w:val="006E2E9C"/>
    <w:rsid w:val="006E40ED"/>
    <w:rsid w:val="006F1D0E"/>
    <w:rsid w:val="006F291B"/>
    <w:rsid w:val="006F2F24"/>
    <w:rsid w:val="006F3185"/>
    <w:rsid w:val="006F346E"/>
    <w:rsid w:val="006F42B8"/>
    <w:rsid w:val="006F52B9"/>
    <w:rsid w:val="006F5DDE"/>
    <w:rsid w:val="006F6D41"/>
    <w:rsid w:val="007005EE"/>
    <w:rsid w:val="00700637"/>
    <w:rsid w:val="00700F87"/>
    <w:rsid w:val="007025BA"/>
    <w:rsid w:val="007050F1"/>
    <w:rsid w:val="0070569D"/>
    <w:rsid w:val="00706A63"/>
    <w:rsid w:val="00706C37"/>
    <w:rsid w:val="007071B0"/>
    <w:rsid w:val="00711ABF"/>
    <w:rsid w:val="00712108"/>
    <w:rsid w:val="00714D78"/>
    <w:rsid w:val="00714F12"/>
    <w:rsid w:val="007150F0"/>
    <w:rsid w:val="007204A2"/>
    <w:rsid w:val="00721751"/>
    <w:rsid w:val="00722D48"/>
    <w:rsid w:val="00724B62"/>
    <w:rsid w:val="007255D7"/>
    <w:rsid w:val="00726533"/>
    <w:rsid w:val="00727B2B"/>
    <w:rsid w:val="0073038C"/>
    <w:rsid w:val="00731EF0"/>
    <w:rsid w:val="00733152"/>
    <w:rsid w:val="0073751A"/>
    <w:rsid w:val="00737DDE"/>
    <w:rsid w:val="00740913"/>
    <w:rsid w:val="00741133"/>
    <w:rsid w:val="00743B05"/>
    <w:rsid w:val="00747A0B"/>
    <w:rsid w:val="00747EA1"/>
    <w:rsid w:val="00750686"/>
    <w:rsid w:val="00751153"/>
    <w:rsid w:val="00751ADF"/>
    <w:rsid w:val="0075226F"/>
    <w:rsid w:val="0075354B"/>
    <w:rsid w:val="00753F47"/>
    <w:rsid w:val="00756524"/>
    <w:rsid w:val="00757321"/>
    <w:rsid w:val="007604A3"/>
    <w:rsid w:val="00760603"/>
    <w:rsid w:val="00760A6D"/>
    <w:rsid w:val="00761BB8"/>
    <w:rsid w:val="007636D4"/>
    <w:rsid w:val="00764357"/>
    <w:rsid w:val="007650CE"/>
    <w:rsid w:val="0076699C"/>
    <w:rsid w:val="00770A1B"/>
    <w:rsid w:val="00771B54"/>
    <w:rsid w:val="007724E5"/>
    <w:rsid w:val="007734AB"/>
    <w:rsid w:val="007744EA"/>
    <w:rsid w:val="007749A2"/>
    <w:rsid w:val="0077569D"/>
    <w:rsid w:val="00776898"/>
    <w:rsid w:val="00776C4F"/>
    <w:rsid w:val="00780513"/>
    <w:rsid w:val="00781D8C"/>
    <w:rsid w:val="00782E2D"/>
    <w:rsid w:val="007860B1"/>
    <w:rsid w:val="007865DC"/>
    <w:rsid w:val="007909C4"/>
    <w:rsid w:val="00793309"/>
    <w:rsid w:val="00793696"/>
    <w:rsid w:val="00795B54"/>
    <w:rsid w:val="0079637A"/>
    <w:rsid w:val="00796D63"/>
    <w:rsid w:val="007A13E0"/>
    <w:rsid w:val="007A301F"/>
    <w:rsid w:val="007A30B3"/>
    <w:rsid w:val="007A6CF5"/>
    <w:rsid w:val="007B4D5B"/>
    <w:rsid w:val="007B4E28"/>
    <w:rsid w:val="007C1E80"/>
    <w:rsid w:val="007C267B"/>
    <w:rsid w:val="007C562E"/>
    <w:rsid w:val="007C5851"/>
    <w:rsid w:val="007C7883"/>
    <w:rsid w:val="007D6B59"/>
    <w:rsid w:val="007E0E8F"/>
    <w:rsid w:val="007E330D"/>
    <w:rsid w:val="007E3642"/>
    <w:rsid w:val="007E4097"/>
    <w:rsid w:val="007E4E71"/>
    <w:rsid w:val="007E55B7"/>
    <w:rsid w:val="007E63D6"/>
    <w:rsid w:val="007F0696"/>
    <w:rsid w:val="007F0C25"/>
    <w:rsid w:val="007F33A8"/>
    <w:rsid w:val="007F33C0"/>
    <w:rsid w:val="007F39E0"/>
    <w:rsid w:val="007F3FF9"/>
    <w:rsid w:val="007F46CC"/>
    <w:rsid w:val="007F5C4A"/>
    <w:rsid w:val="007F5DDB"/>
    <w:rsid w:val="007F667A"/>
    <w:rsid w:val="007F6AB6"/>
    <w:rsid w:val="00800954"/>
    <w:rsid w:val="008012C8"/>
    <w:rsid w:val="00801BE7"/>
    <w:rsid w:val="00801C47"/>
    <w:rsid w:val="00802643"/>
    <w:rsid w:val="00802F41"/>
    <w:rsid w:val="008036CB"/>
    <w:rsid w:val="008038D4"/>
    <w:rsid w:val="0080426F"/>
    <w:rsid w:val="008065F8"/>
    <w:rsid w:val="00806937"/>
    <w:rsid w:val="008073E5"/>
    <w:rsid w:val="008076D9"/>
    <w:rsid w:val="00807720"/>
    <w:rsid w:val="00810F4A"/>
    <w:rsid w:val="00812671"/>
    <w:rsid w:val="0081586F"/>
    <w:rsid w:val="00816A83"/>
    <w:rsid w:val="00816F43"/>
    <w:rsid w:val="00817086"/>
    <w:rsid w:val="00822E08"/>
    <w:rsid w:val="008235B1"/>
    <w:rsid w:val="0082451E"/>
    <w:rsid w:val="008250C8"/>
    <w:rsid w:val="008254D4"/>
    <w:rsid w:val="008262AF"/>
    <w:rsid w:val="00827EA6"/>
    <w:rsid w:val="00830022"/>
    <w:rsid w:val="00830AED"/>
    <w:rsid w:val="00832B42"/>
    <w:rsid w:val="00833047"/>
    <w:rsid w:val="00833E85"/>
    <w:rsid w:val="008346B1"/>
    <w:rsid w:val="00837D8C"/>
    <w:rsid w:val="00837DC3"/>
    <w:rsid w:val="008403F7"/>
    <w:rsid w:val="00840F07"/>
    <w:rsid w:val="008448FA"/>
    <w:rsid w:val="00845846"/>
    <w:rsid w:val="008459B1"/>
    <w:rsid w:val="008464F0"/>
    <w:rsid w:val="00846BBE"/>
    <w:rsid w:val="00850336"/>
    <w:rsid w:val="008529F1"/>
    <w:rsid w:val="0085457B"/>
    <w:rsid w:val="00854D63"/>
    <w:rsid w:val="00856030"/>
    <w:rsid w:val="00857906"/>
    <w:rsid w:val="0086037C"/>
    <w:rsid w:val="0086201E"/>
    <w:rsid w:val="0086390F"/>
    <w:rsid w:val="008665D1"/>
    <w:rsid w:val="00866685"/>
    <w:rsid w:val="0086682F"/>
    <w:rsid w:val="00866D67"/>
    <w:rsid w:val="00867482"/>
    <w:rsid w:val="00870654"/>
    <w:rsid w:val="008720A9"/>
    <w:rsid w:val="00873191"/>
    <w:rsid w:val="00875A28"/>
    <w:rsid w:val="0088007B"/>
    <w:rsid w:val="00882A40"/>
    <w:rsid w:val="00883B3E"/>
    <w:rsid w:val="00884F36"/>
    <w:rsid w:val="008861D6"/>
    <w:rsid w:val="00890F5D"/>
    <w:rsid w:val="008971FC"/>
    <w:rsid w:val="008A0401"/>
    <w:rsid w:val="008A4827"/>
    <w:rsid w:val="008A5FB7"/>
    <w:rsid w:val="008A67FE"/>
    <w:rsid w:val="008A6E0C"/>
    <w:rsid w:val="008B0052"/>
    <w:rsid w:val="008B0079"/>
    <w:rsid w:val="008B061A"/>
    <w:rsid w:val="008B16ED"/>
    <w:rsid w:val="008B1E2B"/>
    <w:rsid w:val="008B21F3"/>
    <w:rsid w:val="008B2A58"/>
    <w:rsid w:val="008B2C46"/>
    <w:rsid w:val="008B357D"/>
    <w:rsid w:val="008B3C5A"/>
    <w:rsid w:val="008B48AB"/>
    <w:rsid w:val="008B5383"/>
    <w:rsid w:val="008B5B7C"/>
    <w:rsid w:val="008B5BF0"/>
    <w:rsid w:val="008B60BA"/>
    <w:rsid w:val="008B7ACA"/>
    <w:rsid w:val="008C1D06"/>
    <w:rsid w:val="008C1EF5"/>
    <w:rsid w:val="008C335F"/>
    <w:rsid w:val="008C3CA3"/>
    <w:rsid w:val="008C3EDA"/>
    <w:rsid w:val="008C477B"/>
    <w:rsid w:val="008C4AFA"/>
    <w:rsid w:val="008C4C7D"/>
    <w:rsid w:val="008C7E16"/>
    <w:rsid w:val="008D31E9"/>
    <w:rsid w:val="008D6AD0"/>
    <w:rsid w:val="008D7C8F"/>
    <w:rsid w:val="008E12AE"/>
    <w:rsid w:val="008E435D"/>
    <w:rsid w:val="008E51B5"/>
    <w:rsid w:val="008E58A6"/>
    <w:rsid w:val="008E763E"/>
    <w:rsid w:val="008F0FB3"/>
    <w:rsid w:val="008F13B3"/>
    <w:rsid w:val="008F1A10"/>
    <w:rsid w:val="008F2704"/>
    <w:rsid w:val="008F4994"/>
    <w:rsid w:val="008F4AE8"/>
    <w:rsid w:val="008F6CA4"/>
    <w:rsid w:val="008F7831"/>
    <w:rsid w:val="008F794D"/>
    <w:rsid w:val="009020F3"/>
    <w:rsid w:val="009048D8"/>
    <w:rsid w:val="00904CCA"/>
    <w:rsid w:val="00907A60"/>
    <w:rsid w:val="00911B8D"/>
    <w:rsid w:val="00914330"/>
    <w:rsid w:val="00914B6E"/>
    <w:rsid w:val="009155D6"/>
    <w:rsid w:val="009158DC"/>
    <w:rsid w:val="00915ED1"/>
    <w:rsid w:val="00917150"/>
    <w:rsid w:val="00921995"/>
    <w:rsid w:val="00922E19"/>
    <w:rsid w:val="00924954"/>
    <w:rsid w:val="00924D21"/>
    <w:rsid w:val="00926931"/>
    <w:rsid w:val="00927090"/>
    <w:rsid w:val="0093264E"/>
    <w:rsid w:val="0093485D"/>
    <w:rsid w:val="009348C0"/>
    <w:rsid w:val="0093726E"/>
    <w:rsid w:val="00937532"/>
    <w:rsid w:val="00941EFE"/>
    <w:rsid w:val="00945F9E"/>
    <w:rsid w:val="009463E4"/>
    <w:rsid w:val="00946F9D"/>
    <w:rsid w:val="0094740B"/>
    <w:rsid w:val="009508F0"/>
    <w:rsid w:val="009523CA"/>
    <w:rsid w:val="00952916"/>
    <w:rsid w:val="00955531"/>
    <w:rsid w:val="0095588A"/>
    <w:rsid w:val="00955E6E"/>
    <w:rsid w:val="00956157"/>
    <w:rsid w:val="00961067"/>
    <w:rsid w:val="009618C1"/>
    <w:rsid w:val="00962EAF"/>
    <w:rsid w:val="009648DA"/>
    <w:rsid w:val="0096680B"/>
    <w:rsid w:val="00967558"/>
    <w:rsid w:val="00974EA4"/>
    <w:rsid w:val="00975B57"/>
    <w:rsid w:val="00977064"/>
    <w:rsid w:val="009775C5"/>
    <w:rsid w:val="00977E72"/>
    <w:rsid w:val="00982A06"/>
    <w:rsid w:val="00982AB7"/>
    <w:rsid w:val="009830A7"/>
    <w:rsid w:val="00984104"/>
    <w:rsid w:val="0098460C"/>
    <w:rsid w:val="00984696"/>
    <w:rsid w:val="009865A1"/>
    <w:rsid w:val="0098663F"/>
    <w:rsid w:val="00986EF9"/>
    <w:rsid w:val="00987EF3"/>
    <w:rsid w:val="00991608"/>
    <w:rsid w:val="00991FD1"/>
    <w:rsid w:val="0099348E"/>
    <w:rsid w:val="00995DAE"/>
    <w:rsid w:val="00996B99"/>
    <w:rsid w:val="009A08E2"/>
    <w:rsid w:val="009A0F05"/>
    <w:rsid w:val="009A211C"/>
    <w:rsid w:val="009A2CEB"/>
    <w:rsid w:val="009A383F"/>
    <w:rsid w:val="009A46A8"/>
    <w:rsid w:val="009A4AA0"/>
    <w:rsid w:val="009A6921"/>
    <w:rsid w:val="009A70A7"/>
    <w:rsid w:val="009B053F"/>
    <w:rsid w:val="009B114B"/>
    <w:rsid w:val="009B1783"/>
    <w:rsid w:val="009B2A26"/>
    <w:rsid w:val="009B4590"/>
    <w:rsid w:val="009B5CB9"/>
    <w:rsid w:val="009C0975"/>
    <w:rsid w:val="009C1560"/>
    <w:rsid w:val="009C3187"/>
    <w:rsid w:val="009C353E"/>
    <w:rsid w:val="009C3638"/>
    <w:rsid w:val="009D244A"/>
    <w:rsid w:val="009D3569"/>
    <w:rsid w:val="009D4298"/>
    <w:rsid w:val="009D4FF9"/>
    <w:rsid w:val="009D5D7B"/>
    <w:rsid w:val="009D7333"/>
    <w:rsid w:val="009E1AB9"/>
    <w:rsid w:val="009E46C4"/>
    <w:rsid w:val="009E583D"/>
    <w:rsid w:val="009E5B43"/>
    <w:rsid w:val="009F0B29"/>
    <w:rsid w:val="009F0B7C"/>
    <w:rsid w:val="009F1DE9"/>
    <w:rsid w:val="009F2053"/>
    <w:rsid w:val="009F282B"/>
    <w:rsid w:val="00A004C7"/>
    <w:rsid w:val="00A00D0A"/>
    <w:rsid w:val="00A0148E"/>
    <w:rsid w:val="00A01B56"/>
    <w:rsid w:val="00A03D6A"/>
    <w:rsid w:val="00A0499C"/>
    <w:rsid w:val="00A054A8"/>
    <w:rsid w:val="00A07B6D"/>
    <w:rsid w:val="00A10CE6"/>
    <w:rsid w:val="00A115A7"/>
    <w:rsid w:val="00A11B8A"/>
    <w:rsid w:val="00A1278C"/>
    <w:rsid w:val="00A128F6"/>
    <w:rsid w:val="00A15D1A"/>
    <w:rsid w:val="00A20396"/>
    <w:rsid w:val="00A20730"/>
    <w:rsid w:val="00A21A14"/>
    <w:rsid w:val="00A21A28"/>
    <w:rsid w:val="00A2320F"/>
    <w:rsid w:val="00A23302"/>
    <w:rsid w:val="00A235F0"/>
    <w:rsid w:val="00A24E3E"/>
    <w:rsid w:val="00A25ECF"/>
    <w:rsid w:val="00A26A25"/>
    <w:rsid w:val="00A300EB"/>
    <w:rsid w:val="00A31A41"/>
    <w:rsid w:val="00A323BB"/>
    <w:rsid w:val="00A33072"/>
    <w:rsid w:val="00A3329A"/>
    <w:rsid w:val="00A33B08"/>
    <w:rsid w:val="00A3493B"/>
    <w:rsid w:val="00A34B10"/>
    <w:rsid w:val="00A36460"/>
    <w:rsid w:val="00A36B59"/>
    <w:rsid w:val="00A4173C"/>
    <w:rsid w:val="00A41F02"/>
    <w:rsid w:val="00A44D92"/>
    <w:rsid w:val="00A471F6"/>
    <w:rsid w:val="00A50801"/>
    <w:rsid w:val="00A51152"/>
    <w:rsid w:val="00A52174"/>
    <w:rsid w:val="00A527E8"/>
    <w:rsid w:val="00A530C2"/>
    <w:rsid w:val="00A542A9"/>
    <w:rsid w:val="00A549DE"/>
    <w:rsid w:val="00A54D09"/>
    <w:rsid w:val="00A550C8"/>
    <w:rsid w:val="00A60DE0"/>
    <w:rsid w:val="00A613E0"/>
    <w:rsid w:val="00A6558F"/>
    <w:rsid w:val="00A65617"/>
    <w:rsid w:val="00A67CA0"/>
    <w:rsid w:val="00A70B67"/>
    <w:rsid w:val="00A71692"/>
    <w:rsid w:val="00A71BA6"/>
    <w:rsid w:val="00A73E7F"/>
    <w:rsid w:val="00A74C12"/>
    <w:rsid w:val="00A7733A"/>
    <w:rsid w:val="00A77378"/>
    <w:rsid w:val="00A809B2"/>
    <w:rsid w:val="00A81306"/>
    <w:rsid w:val="00A81F87"/>
    <w:rsid w:val="00A82224"/>
    <w:rsid w:val="00A83DED"/>
    <w:rsid w:val="00A841E5"/>
    <w:rsid w:val="00A858EC"/>
    <w:rsid w:val="00A864DF"/>
    <w:rsid w:val="00A86F88"/>
    <w:rsid w:val="00A87CC2"/>
    <w:rsid w:val="00A919AC"/>
    <w:rsid w:val="00A949A0"/>
    <w:rsid w:val="00A962B5"/>
    <w:rsid w:val="00A97966"/>
    <w:rsid w:val="00AA0329"/>
    <w:rsid w:val="00AA07ED"/>
    <w:rsid w:val="00AA09C5"/>
    <w:rsid w:val="00AA173E"/>
    <w:rsid w:val="00AA20BB"/>
    <w:rsid w:val="00AA319F"/>
    <w:rsid w:val="00AA454E"/>
    <w:rsid w:val="00AA6097"/>
    <w:rsid w:val="00AB0205"/>
    <w:rsid w:val="00AB0D44"/>
    <w:rsid w:val="00AB1EFF"/>
    <w:rsid w:val="00AB3626"/>
    <w:rsid w:val="00AB5D31"/>
    <w:rsid w:val="00AC1442"/>
    <w:rsid w:val="00AC158B"/>
    <w:rsid w:val="00AC195F"/>
    <w:rsid w:val="00AC3A12"/>
    <w:rsid w:val="00AC3ED0"/>
    <w:rsid w:val="00AC567E"/>
    <w:rsid w:val="00AC6F72"/>
    <w:rsid w:val="00AD0B94"/>
    <w:rsid w:val="00AD1078"/>
    <w:rsid w:val="00AD21BA"/>
    <w:rsid w:val="00AD2554"/>
    <w:rsid w:val="00AD2C2E"/>
    <w:rsid w:val="00AD4625"/>
    <w:rsid w:val="00AD4FB0"/>
    <w:rsid w:val="00AD6807"/>
    <w:rsid w:val="00AD6B5B"/>
    <w:rsid w:val="00AE691B"/>
    <w:rsid w:val="00AE77F5"/>
    <w:rsid w:val="00AF075A"/>
    <w:rsid w:val="00AF1B62"/>
    <w:rsid w:val="00AF2555"/>
    <w:rsid w:val="00AF2599"/>
    <w:rsid w:val="00AF4A0D"/>
    <w:rsid w:val="00AF4D86"/>
    <w:rsid w:val="00AF54B5"/>
    <w:rsid w:val="00AF637C"/>
    <w:rsid w:val="00AF7DF2"/>
    <w:rsid w:val="00B00F1B"/>
    <w:rsid w:val="00B0242F"/>
    <w:rsid w:val="00B037B6"/>
    <w:rsid w:val="00B0407D"/>
    <w:rsid w:val="00B04A9C"/>
    <w:rsid w:val="00B05522"/>
    <w:rsid w:val="00B063C4"/>
    <w:rsid w:val="00B07882"/>
    <w:rsid w:val="00B11189"/>
    <w:rsid w:val="00B11424"/>
    <w:rsid w:val="00B12362"/>
    <w:rsid w:val="00B132CA"/>
    <w:rsid w:val="00B15277"/>
    <w:rsid w:val="00B153FF"/>
    <w:rsid w:val="00B1571B"/>
    <w:rsid w:val="00B161C5"/>
    <w:rsid w:val="00B16C00"/>
    <w:rsid w:val="00B1791E"/>
    <w:rsid w:val="00B21AFD"/>
    <w:rsid w:val="00B21D28"/>
    <w:rsid w:val="00B23146"/>
    <w:rsid w:val="00B300F8"/>
    <w:rsid w:val="00B309BA"/>
    <w:rsid w:val="00B3182F"/>
    <w:rsid w:val="00B32149"/>
    <w:rsid w:val="00B3307D"/>
    <w:rsid w:val="00B33987"/>
    <w:rsid w:val="00B33A1C"/>
    <w:rsid w:val="00B33D09"/>
    <w:rsid w:val="00B36159"/>
    <w:rsid w:val="00B362F7"/>
    <w:rsid w:val="00B446FA"/>
    <w:rsid w:val="00B44E57"/>
    <w:rsid w:val="00B4703C"/>
    <w:rsid w:val="00B50F5B"/>
    <w:rsid w:val="00B5215A"/>
    <w:rsid w:val="00B54106"/>
    <w:rsid w:val="00B55566"/>
    <w:rsid w:val="00B55AC5"/>
    <w:rsid w:val="00B55D39"/>
    <w:rsid w:val="00B566B3"/>
    <w:rsid w:val="00B569C4"/>
    <w:rsid w:val="00B56D1C"/>
    <w:rsid w:val="00B60712"/>
    <w:rsid w:val="00B61F31"/>
    <w:rsid w:val="00B64647"/>
    <w:rsid w:val="00B6472E"/>
    <w:rsid w:val="00B6706E"/>
    <w:rsid w:val="00B670B9"/>
    <w:rsid w:val="00B70145"/>
    <w:rsid w:val="00B71457"/>
    <w:rsid w:val="00B71EC4"/>
    <w:rsid w:val="00B76207"/>
    <w:rsid w:val="00B77692"/>
    <w:rsid w:val="00B77B5B"/>
    <w:rsid w:val="00B8123E"/>
    <w:rsid w:val="00B81322"/>
    <w:rsid w:val="00B841D7"/>
    <w:rsid w:val="00B846C0"/>
    <w:rsid w:val="00B85A08"/>
    <w:rsid w:val="00B85A35"/>
    <w:rsid w:val="00B86492"/>
    <w:rsid w:val="00B877DD"/>
    <w:rsid w:val="00B92039"/>
    <w:rsid w:val="00B92435"/>
    <w:rsid w:val="00B93EBB"/>
    <w:rsid w:val="00B94ACE"/>
    <w:rsid w:val="00B94FB1"/>
    <w:rsid w:val="00B95CA8"/>
    <w:rsid w:val="00B95E11"/>
    <w:rsid w:val="00B96277"/>
    <w:rsid w:val="00BA1A38"/>
    <w:rsid w:val="00BA3374"/>
    <w:rsid w:val="00BA4D5B"/>
    <w:rsid w:val="00BA5194"/>
    <w:rsid w:val="00BB014E"/>
    <w:rsid w:val="00BB0EAB"/>
    <w:rsid w:val="00BB6252"/>
    <w:rsid w:val="00BC2396"/>
    <w:rsid w:val="00BC25D7"/>
    <w:rsid w:val="00BC3CF5"/>
    <w:rsid w:val="00BC4910"/>
    <w:rsid w:val="00BC4B1F"/>
    <w:rsid w:val="00BC7C01"/>
    <w:rsid w:val="00BD38D4"/>
    <w:rsid w:val="00BD40BD"/>
    <w:rsid w:val="00BD4DCE"/>
    <w:rsid w:val="00BD54C6"/>
    <w:rsid w:val="00BD7A95"/>
    <w:rsid w:val="00BE0403"/>
    <w:rsid w:val="00BE39EE"/>
    <w:rsid w:val="00BE4AFE"/>
    <w:rsid w:val="00BE4EB5"/>
    <w:rsid w:val="00BE6099"/>
    <w:rsid w:val="00BE6603"/>
    <w:rsid w:val="00BE6F7D"/>
    <w:rsid w:val="00BF229D"/>
    <w:rsid w:val="00BF36DD"/>
    <w:rsid w:val="00BF3D9F"/>
    <w:rsid w:val="00BF40BD"/>
    <w:rsid w:val="00BF44BA"/>
    <w:rsid w:val="00BF4DCD"/>
    <w:rsid w:val="00BF4F9D"/>
    <w:rsid w:val="00BF5A2D"/>
    <w:rsid w:val="00BF5E6E"/>
    <w:rsid w:val="00BF75CB"/>
    <w:rsid w:val="00C007A3"/>
    <w:rsid w:val="00C03783"/>
    <w:rsid w:val="00C03B32"/>
    <w:rsid w:val="00C04B12"/>
    <w:rsid w:val="00C05789"/>
    <w:rsid w:val="00C109D0"/>
    <w:rsid w:val="00C10A3E"/>
    <w:rsid w:val="00C10A41"/>
    <w:rsid w:val="00C111CF"/>
    <w:rsid w:val="00C12067"/>
    <w:rsid w:val="00C13DD1"/>
    <w:rsid w:val="00C1541E"/>
    <w:rsid w:val="00C15809"/>
    <w:rsid w:val="00C159D0"/>
    <w:rsid w:val="00C1746A"/>
    <w:rsid w:val="00C2043F"/>
    <w:rsid w:val="00C20942"/>
    <w:rsid w:val="00C20D94"/>
    <w:rsid w:val="00C22B75"/>
    <w:rsid w:val="00C2341B"/>
    <w:rsid w:val="00C23590"/>
    <w:rsid w:val="00C23809"/>
    <w:rsid w:val="00C2383B"/>
    <w:rsid w:val="00C25F3B"/>
    <w:rsid w:val="00C2628A"/>
    <w:rsid w:val="00C275BF"/>
    <w:rsid w:val="00C303B2"/>
    <w:rsid w:val="00C30A1A"/>
    <w:rsid w:val="00C3181E"/>
    <w:rsid w:val="00C31A4E"/>
    <w:rsid w:val="00C334DE"/>
    <w:rsid w:val="00C33FE2"/>
    <w:rsid w:val="00C34BED"/>
    <w:rsid w:val="00C352F3"/>
    <w:rsid w:val="00C3622A"/>
    <w:rsid w:val="00C36B85"/>
    <w:rsid w:val="00C40352"/>
    <w:rsid w:val="00C41249"/>
    <w:rsid w:val="00C4165A"/>
    <w:rsid w:val="00C4170D"/>
    <w:rsid w:val="00C42FC9"/>
    <w:rsid w:val="00C43482"/>
    <w:rsid w:val="00C442DB"/>
    <w:rsid w:val="00C44999"/>
    <w:rsid w:val="00C50063"/>
    <w:rsid w:val="00C51F7E"/>
    <w:rsid w:val="00C56995"/>
    <w:rsid w:val="00C5790D"/>
    <w:rsid w:val="00C61629"/>
    <w:rsid w:val="00C62068"/>
    <w:rsid w:val="00C6652E"/>
    <w:rsid w:val="00C67D2B"/>
    <w:rsid w:val="00C70C18"/>
    <w:rsid w:val="00C7201C"/>
    <w:rsid w:val="00C72522"/>
    <w:rsid w:val="00C72528"/>
    <w:rsid w:val="00C72556"/>
    <w:rsid w:val="00C72691"/>
    <w:rsid w:val="00C73508"/>
    <w:rsid w:val="00C75FB4"/>
    <w:rsid w:val="00C76FEE"/>
    <w:rsid w:val="00C77BAA"/>
    <w:rsid w:val="00C80580"/>
    <w:rsid w:val="00C80DD4"/>
    <w:rsid w:val="00C819E3"/>
    <w:rsid w:val="00C82B4B"/>
    <w:rsid w:val="00C833EC"/>
    <w:rsid w:val="00C839BC"/>
    <w:rsid w:val="00C84035"/>
    <w:rsid w:val="00C847AD"/>
    <w:rsid w:val="00C847B6"/>
    <w:rsid w:val="00C85D1F"/>
    <w:rsid w:val="00C90598"/>
    <w:rsid w:val="00C90DA5"/>
    <w:rsid w:val="00C90F6F"/>
    <w:rsid w:val="00C937A3"/>
    <w:rsid w:val="00C93F4D"/>
    <w:rsid w:val="00C94716"/>
    <w:rsid w:val="00C973CC"/>
    <w:rsid w:val="00CA33DA"/>
    <w:rsid w:val="00CA445B"/>
    <w:rsid w:val="00CA5412"/>
    <w:rsid w:val="00CB135D"/>
    <w:rsid w:val="00CB1484"/>
    <w:rsid w:val="00CB19DF"/>
    <w:rsid w:val="00CB19F0"/>
    <w:rsid w:val="00CB3C95"/>
    <w:rsid w:val="00CB4206"/>
    <w:rsid w:val="00CB6716"/>
    <w:rsid w:val="00CB6A9E"/>
    <w:rsid w:val="00CB6FBB"/>
    <w:rsid w:val="00CC4C13"/>
    <w:rsid w:val="00CC5F72"/>
    <w:rsid w:val="00CC65FA"/>
    <w:rsid w:val="00CC6643"/>
    <w:rsid w:val="00CC6D2F"/>
    <w:rsid w:val="00CC7245"/>
    <w:rsid w:val="00CC74B6"/>
    <w:rsid w:val="00CD0755"/>
    <w:rsid w:val="00CD12D3"/>
    <w:rsid w:val="00CD1EE7"/>
    <w:rsid w:val="00CD22B6"/>
    <w:rsid w:val="00CD37D2"/>
    <w:rsid w:val="00CD4902"/>
    <w:rsid w:val="00CD5291"/>
    <w:rsid w:val="00CD5E48"/>
    <w:rsid w:val="00CD6674"/>
    <w:rsid w:val="00CD67F2"/>
    <w:rsid w:val="00CD73F1"/>
    <w:rsid w:val="00CE12EA"/>
    <w:rsid w:val="00CE57A0"/>
    <w:rsid w:val="00CE7473"/>
    <w:rsid w:val="00CF15E0"/>
    <w:rsid w:val="00CF161F"/>
    <w:rsid w:val="00CF1DDB"/>
    <w:rsid w:val="00CF242D"/>
    <w:rsid w:val="00CF3319"/>
    <w:rsid w:val="00CF43B4"/>
    <w:rsid w:val="00D00FD1"/>
    <w:rsid w:val="00D01803"/>
    <w:rsid w:val="00D0382E"/>
    <w:rsid w:val="00D04D8F"/>
    <w:rsid w:val="00D05817"/>
    <w:rsid w:val="00D109C1"/>
    <w:rsid w:val="00D14C27"/>
    <w:rsid w:val="00D1564F"/>
    <w:rsid w:val="00D177E3"/>
    <w:rsid w:val="00D17D62"/>
    <w:rsid w:val="00D2290A"/>
    <w:rsid w:val="00D22CB7"/>
    <w:rsid w:val="00D2506B"/>
    <w:rsid w:val="00D253A6"/>
    <w:rsid w:val="00D26A4A"/>
    <w:rsid w:val="00D2708E"/>
    <w:rsid w:val="00D27984"/>
    <w:rsid w:val="00D27B13"/>
    <w:rsid w:val="00D3005E"/>
    <w:rsid w:val="00D30C2B"/>
    <w:rsid w:val="00D312EE"/>
    <w:rsid w:val="00D31966"/>
    <w:rsid w:val="00D31C1E"/>
    <w:rsid w:val="00D3244B"/>
    <w:rsid w:val="00D3360B"/>
    <w:rsid w:val="00D34644"/>
    <w:rsid w:val="00D34CF4"/>
    <w:rsid w:val="00D34DB9"/>
    <w:rsid w:val="00D36194"/>
    <w:rsid w:val="00D404F1"/>
    <w:rsid w:val="00D406D4"/>
    <w:rsid w:val="00D414F2"/>
    <w:rsid w:val="00D428AD"/>
    <w:rsid w:val="00D43B2B"/>
    <w:rsid w:val="00D45C63"/>
    <w:rsid w:val="00D45FE6"/>
    <w:rsid w:val="00D51A3F"/>
    <w:rsid w:val="00D544B0"/>
    <w:rsid w:val="00D54EA1"/>
    <w:rsid w:val="00D55E57"/>
    <w:rsid w:val="00D56621"/>
    <w:rsid w:val="00D57311"/>
    <w:rsid w:val="00D60033"/>
    <w:rsid w:val="00D63A76"/>
    <w:rsid w:val="00D64C56"/>
    <w:rsid w:val="00D652D1"/>
    <w:rsid w:val="00D65D63"/>
    <w:rsid w:val="00D65EF2"/>
    <w:rsid w:val="00D66875"/>
    <w:rsid w:val="00D6703A"/>
    <w:rsid w:val="00D6739B"/>
    <w:rsid w:val="00D674A1"/>
    <w:rsid w:val="00D67EE5"/>
    <w:rsid w:val="00D70A32"/>
    <w:rsid w:val="00D7184D"/>
    <w:rsid w:val="00D71FF6"/>
    <w:rsid w:val="00D73932"/>
    <w:rsid w:val="00D742EC"/>
    <w:rsid w:val="00D80937"/>
    <w:rsid w:val="00D809AA"/>
    <w:rsid w:val="00D8196D"/>
    <w:rsid w:val="00D82B2E"/>
    <w:rsid w:val="00D85BAB"/>
    <w:rsid w:val="00D86784"/>
    <w:rsid w:val="00D86A71"/>
    <w:rsid w:val="00D86DC5"/>
    <w:rsid w:val="00D87077"/>
    <w:rsid w:val="00D900A0"/>
    <w:rsid w:val="00D911D1"/>
    <w:rsid w:val="00D91438"/>
    <w:rsid w:val="00D915D7"/>
    <w:rsid w:val="00D92DCF"/>
    <w:rsid w:val="00D95FC1"/>
    <w:rsid w:val="00D96669"/>
    <w:rsid w:val="00DA0807"/>
    <w:rsid w:val="00DA1B95"/>
    <w:rsid w:val="00DA2177"/>
    <w:rsid w:val="00DA222B"/>
    <w:rsid w:val="00DA2B28"/>
    <w:rsid w:val="00DA42B8"/>
    <w:rsid w:val="00DA656A"/>
    <w:rsid w:val="00DA747F"/>
    <w:rsid w:val="00DB0650"/>
    <w:rsid w:val="00DB0EC2"/>
    <w:rsid w:val="00DB1E9D"/>
    <w:rsid w:val="00DB2FC3"/>
    <w:rsid w:val="00DB5237"/>
    <w:rsid w:val="00DB5A0D"/>
    <w:rsid w:val="00DB67AA"/>
    <w:rsid w:val="00DB74A8"/>
    <w:rsid w:val="00DC0D77"/>
    <w:rsid w:val="00DC1689"/>
    <w:rsid w:val="00DC3408"/>
    <w:rsid w:val="00DC5275"/>
    <w:rsid w:val="00DC703F"/>
    <w:rsid w:val="00DC73FC"/>
    <w:rsid w:val="00DD0433"/>
    <w:rsid w:val="00DD4BED"/>
    <w:rsid w:val="00DD4CC3"/>
    <w:rsid w:val="00DD57DA"/>
    <w:rsid w:val="00DD68F8"/>
    <w:rsid w:val="00DD75EC"/>
    <w:rsid w:val="00DE0293"/>
    <w:rsid w:val="00DE188C"/>
    <w:rsid w:val="00DE471B"/>
    <w:rsid w:val="00DE5222"/>
    <w:rsid w:val="00DE6BB1"/>
    <w:rsid w:val="00DE73DD"/>
    <w:rsid w:val="00DE7E0D"/>
    <w:rsid w:val="00DF0463"/>
    <w:rsid w:val="00DF144D"/>
    <w:rsid w:val="00DF198C"/>
    <w:rsid w:val="00DF1D3E"/>
    <w:rsid w:val="00DF1DA0"/>
    <w:rsid w:val="00DF1FC2"/>
    <w:rsid w:val="00E004CA"/>
    <w:rsid w:val="00E04C84"/>
    <w:rsid w:val="00E054D4"/>
    <w:rsid w:val="00E060B7"/>
    <w:rsid w:val="00E07951"/>
    <w:rsid w:val="00E11B2E"/>
    <w:rsid w:val="00E13BCA"/>
    <w:rsid w:val="00E15569"/>
    <w:rsid w:val="00E168AB"/>
    <w:rsid w:val="00E21A10"/>
    <w:rsid w:val="00E228AB"/>
    <w:rsid w:val="00E237F7"/>
    <w:rsid w:val="00E23972"/>
    <w:rsid w:val="00E24B17"/>
    <w:rsid w:val="00E252F3"/>
    <w:rsid w:val="00E30CDF"/>
    <w:rsid w:val="00E3292D"/>
    <w:rsid w:val="00E333ED"/>
    <w:rsid w:val="00E344B3"/>
    <w:rsid w:val="00E35C53"/>
    <w:rsid w:val="00E403EE"/>
    <w:rsid w:val="00E41020"/>
    <w:rsid w:val="00E44C1F"/>
    <w:rsid w:val="00E465C6"/>
    <w:rsid w:val="00E50482"/>
    <w:rsid w:val="00E50510"/>
    <w:rsid w:val="00E51093"/>
    <w:rsid w:val="00E5339D"/>
    <w:rsid w:val="00E54BF8"/>
    <w:rsid w:val="00E550A4"/>
    <w:rsid w:val="00E55C6C"/>
    <w:rsid w:val="00E615FE"/>
    <w:rsid w:val="00E62086"/>
    <w:rsid w:val="00E621D8"/>
    <w:rsid w:val="00E6282B"/>
    <w:rsid w:val="00E649C0"/>
    <w:rsid w:val="00E65731"/>
    <w:rsid w:val="00E70FC4"/>
    <w:rsid w:val="00E7260E"/>
    <w:rsid w:val="00E73B18"/>
    <w:rsid w:val="00E74FAC"/>
    <w:rsid w:val="00E75466"/>
    <w:rsid w:val="00E76FAA"/>
    <w:rsid w:val="00E80B43"/>
    <w:rsid w:val="00E81FB0"/>
    <w:rsid w:val="00E8218C"/>
    <w:rsid w:val="00E822C5"/>
    <w:rsid w:val="00E829B7"/>
    <w:rsid w:val="00E84DA6"/>
    <w:rsid w:val="00E85FAD"/>
    <w:rsid w:val="00E87CE7"/>
    <w:rsid w:val="00E90169"/>
    <w:rsid w:val="00E91586"/>
    <w:rsid w:val="00E91682"/>
    <w:rsid w:val="00E92540"/>
    <w:rsid w:val="00E92C27"/>
    <w:rsid w:val="00E93101"/>
    <w:rsid w:val="00E93387"/>
    <w:rsid w:val="00E96890"/>
    <w:rsid w:val="00EA142B"/>
    <w:rsid w:val="00EA2258"/>
    <w:rsid w:val="00EA2F9A"/>
    <w:rsid w:val="00EA4E15"/>
    <w:rsid w:val="00EA50DE"/>
    <w:rsid w:val="00EA511E"/>
    <w:rsid w:val="00EA5655"/>
    <w:rsid w:val="00EA5749"/>
    <w:rsid w:val="00EA68E7"/>
    <w:rsid w:val="00EA6A84"/>
    <w:rsid w:val="00EA7305"/>
    <w:rsid w:val="00EB0ECA"/>
    <w:rsid w:val="00EB376E"/>
    <w:rsid w:val="00EB473D"/>
    <w:rsid w:val="00EB5098"/>
    <w:rsid w:val="00EB606C"/>
    <w:rsid w:val="00EB7045"/>
    <w:rsid w:val="00EB727F"/>
    <w:rsid w:val="00EB7EAC"/>
    <w:rsid w:val="00EB7FA4"/>
    <w:rsid w:val="00EC01EE"/>
    <w:rsid w:val="00EC0E27"/>
    <w:rsid w:val="00EC1122"/>
    <w:rsid w:val="00EC2920"/>
    <w:rsid w:val="00EC59C5"/>
    <w:rsid w:val="00EC731A"/>
    <w:rsid w:val="00ED102F"/>
    <w:rsid w:val="00ED1142"/>
    <w:rsid w:val="00ED1BF5"/>
    <w:rsid w:val="00ED1D75"/>
    <w:rsid w:val="00ED1E90"/>
    <w:rsid w:val="00ED215F"/>
    <w:rsid w:val="00ED2AFF"/>
    <w:rsid w:val="00ED31B9"/>
    <w:rsid w:val="00ED37A2"/>
    <w:rsid w:val="00ED65F9"/>
    <w:rsid w:val="00EE0585"/>
    <w:rsid w:val="00EE13DA"/>
    <w:rsid w:val="00EE2220"/>
    <w:rsid w:val="00EE2C89"/>
    <w:rsid w:val="00EE33D3"/>
    <w:rsid w:val="00EE40E8"/>
    <w:rsid w:val="00EE7097"/>
    <w:rsid w:val="00EF0C21"/>
    <w:rsid w:val="00EF1238"/>
    <w:rsid w:val="00EF1666"/>
    <w:rsid w:val="00EF3254"/>
    <w:rsid w:val="00EF367D"/>
    <w:rsid w:val="00EF3B9F"/>
    <w:rsid w:val="00EF4D9F"/>
    <w:rsid w:val="00EF60AA"/>
    <w:rsid w:val="00F00A7C"/>
    <w:rsid w:val="00F017E9"/>
    <w:rsid w:val="00F01D9A"/>
    <w:rsid w:val="00F02310"/>
    <w:rsid w:val="00F04AFF"/>
    <w:rsid w:val="00F05261"/>
    <w:rsid w:val="00F05B99"/>
    <w:rsid w:val="00F06064"/>
    <w:rsid w:val="00F0666C"/>
    <w:rsid w:val="00F0673C"/>
    <w:rsid w:val="00F06FF8"/>
    <w:rsid w:val="00F10CF5"/>
    <w:rsid w:val="00F14801"/>
    <w:rsid w:val="00F166F1"/>
    <w:rsid w:val="00F222B0"/>
    <w:rsid w:val="00F25215"/>
    <w:rsid w:val="00F25738"/>
    <w:rsid w:val="00F25DD7"/>
    <w:rsid w:val="00F31C91"/>
    <w:rsid w:val="00F32234"/>
    <w:rsid w:val="00F33BDA"/>
    <w:rsid w:val="00F33DDF"/>
    <w:rsid w:val="00F36AF4"/>
    <w:rsid w:val="00F3700A"/>
    <w:rsid w:val="00F37891"/>
    <w:rsid w:val="00F4006A"/>
    <w:rsid w:val="00F400B5"/>
    <w:rsid w:val="00F43084"/>
    <w:rsid w:val="00F447E6"/>
    <w:rsid w:val="00F45F85"/>
    <w:rsid w:val="00F461C3"/>
    <w:rsid w:val="00F465EB"/>
    <w:rsid w:val="00F47667"/>
    <w:rsid w:val="00F505F8"/>
    <w:rsid w:val="00F52D04"/>
    <w:rsid w:val="00F55488"/>
    <w:rsid w:val="00F569EA"/>
    <w:rsid w:val="00F61F5F"/>
    <w:rsid w:val="00F63233"/>
    <w:rsid w:val="00F65CB5"/>
    <w:rsid w:val="00F6663C"/>
    <w:rsid w:val="00F67E2A"/>
    <w:rsid w:val="00F714C4"/>
    <w:rsid w:val="00F7158C"/>
    <w:rsid w:val="00F723B5"/>
    <w:rsid w:val="00F72459"/>
    <w:rsid w:val="00F73FC6"/>
    <w:rsid w:val="00F748F0"/>
    <w:rsid w:val="00F77C50"/>
    <w:rsid w:val="00F8296A"/>
    <w:rsid w:val="00F870FC"/>
    <w:rsid w:val="00F87279"/>
    <w:rsid w:val="00F87CE8"/>
    <w:rsid w:val="00F92558"/>
    <w:rsid w:val="00F94192"/>
    <w:rsid w:val="00F95737"/>
    <w:rsid w:val="00F95D35"/>
    <w:rsid w:val="00F964BE"/>
    <w:rsid w:val="00F96A22"/>
    <w:rsid w:val="00FA0BCD"/>
    <w:rsid w:val="00FA0F46"/>
    <w:rsid w:val="00FA14AE"/>
    <w:rsid w:val="00FA3E30"/>
    <w:rsid w:val="00FA5EA4"/>
    <w:rsid w:val="00FA653D"/>
    <w:rsid w:val="00FA7F4B"/>
    <w:rsid w:val="00FB1571"/>
    <w:rsid w:val="00FB19A3"/>
    <w:rsid w:val="00FB38BB"/>
    <w:rsid w:val="00FB4658"/>
    <w:rsid w:val="00FB7972"/>
    <w:rsid w:val="00FC0BCE"/>
    <w:rsid w:val="00FC18EB"/>
    <w:rsid w:val="00FC1A1C"/>
    <w:rsid w:val="00FC47BE"/>
    <w:rsid w:val="00FC612D"/>
    <w:rsid w:val="00FC7E6A"/>
    <w:rsid w:val="00FC7F3E"/>
    <w:rsid w:val="00FD0081"/>
    <w:rsid w:val="00FD01DD"/>
    <w:rsid w:val="00FD042B"/>
    <w:rsid w:val="00FD2A3A"/>
    <w:rsid w:val="00FD2EC3"/>
    <w:rsid w:val="00FD481C"/>
    <w:rsid w:val="00FD5421"/>
    <w:rsid w:val="00FE20C5"/>
    <w:rsid w:val="00FE2908"/>
    <w:rsid w:val="00FE34A9"/>
    <w:rsid w:val="00FE36FC"/>
    <w:rsid w:val="00FE4A02"/>
    <w:rsid w:val="00FE524F"/>
    <w:rsid w:val="00FE57FA"/>
    <w:rsid w:val="00FE5E16"/>
    <w:rsid w:val="00FE66AA"/>
    <w:rsid w:val="00FE73D2"/>
    <w:rsid w:val="00FE73D9"/>
    <w:rsid w:val="00FE793D"/>
    <w:rsid w:val="00FF0520"/>
    <w:rsid w:val="00FF531C"/>
    <w:rsid w:val="00FF5BC5"/>
    <w:rsid w:val="00FF7B79"/>
    <w:rsid w:val="045D4AA9"/>
    <w:rsid w:val="0A42566A"/>
    <w:rsid w:val="134F7902"/>
    <w:rsid w:val="1E7111AF"/>
    <w:rsid w:val="26B87BA1"/>
    <w:rsid w:val="68FD4190"/>
    <w:rsid w:val="6C2B422D"/>
    <w:rsid w:val="73482878"/>
    <w:rsid w:val="7992501E"/>
    <w:rsid w:val="7A7773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uiPriority="39" w:semiHidden="0" w:name="toc 7"/>
    <w:lsdException w:qFormat="1" w:uiPriority="39" w:semiHidden="0" w:name="toc 8"/>
    <w:lsdException w:uiPriority="39" w:semiHidden="0"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200" w:firstLineChars="200"/>
      <w:jc w:val="both"/>
    </w:pPr>
    <w:rPr>
      <w:rFonts w:eastAsia="微软雅黑" w:asciiTheme="minorHAnsi" w:hAnsiTheme="minorHAnsi" w:cstheme="minorBidi"/>
      <w:kern w:val="2"/>
      <w:sz w:val="18"/>
      <w:szCs w:val="22"/>
      <w:lang w:val="en-US" w:eastAsia="zh-CN" w:bidi="ar-SA"/>
    </w:rPr>
  </w:style>
  <w:style w:type="paragraph" w:styleId="2">
    <w:name w:val="heading 1"/>
    <w:basedOn w:val="1"/>
    <w:next w:val="1"/>
    <w:link w:val="38"/>
    <w:qFormat/>
    <w:uiPriority w:val="9"/>
    <w:pPr>
      <w:keepNext/>
      <w:keepLines/>
      <w:numPr>
        <w:ilvl w:val="0"/>
        <w:numId w:val="1"/>
      </w:numPr>
      <w:spacing w:before="340" w:after="330" w:line="578" w:lineRule="auto"/>
      <w:ind w:firstLine="0" w:firstLineChars="0"/>
      <w:outlineLvl w:val="0"/>
    </w:pPr>
    <w:rPr>
      <w:b/>
      <w:bCs/>
      <w:kern w:val="44"/>
      <w:sz w:val="21"/>
      <w:szCs w:val="44"/>
    </w:rPr>
  </w:style>
  <w:style w:type="paragraph" w:styleId="3">
    <w:name w:val="heading 2"/>
    <w:basedOn w:val="1"/>
    <w:next w:val="1"/>
    <w:link w:val="39"/>
    <w:unhideWhenUsed/>
    <w:qFormat/>
    <w:uiPriority w:val="9"/>
    <w:pPr>
      <w:keepNext/>
      <w:keepLines/>
      <w:numPr>
        <w:ilvl w:val="1"/>
        <w:numId w:val="1"/>
      </w:numPr>
      <w:spacing w:before="260" w:after="260" w:line="416" w:lineRule="auto"/>
      <w:ind w:right="100" w:rightChars="100" w:firstLine="0" w:firstLineChars="0"/>
      <w:outlineLvl w:val="1"/>
    </w:pPr>
    <w:rPr>
      <w:rFonts w:asciiTheme="majorHAnsi" w:hAnsiTheme="majorHAnsi" w:cstheme="majorBidi"/>
      <w:b/>
      <w:bCs/>
      <w:sz w:val="21"/>
      <w:szCs w:val="32"/>
    </w:rPr>
  </w:style>
  <w:style w:type="paragraph" w:styleId="4">
    <w:name w:val="heading 3"/>
    <w:basedOn w:val="5"/>
    <w:next w:val="1"/>
    <w:link w:val="40"/>
    <w:unhideWhenUsed/>
    <w:qFormat/>
    <w:uiPriority w:val="9"/>
    <w:pPr>
      <w:keepNext/>
      <w:keepLines/>
      <w:numPr>
        <w:ilvl w:val="2"/>
        <w:numId w:val="1"/>
      </w:numPr>
      <w:spacing w:before="260" w:after="260" w:line="415" w:lineRule="auto"/>
      <w:ind w:right="100" w:rightChars="100" w:firstLine="0" w:firstLineChars="0"/>
      <w:jc w:val="left"/>
      <w:outlineLvl w:val="2"/>
    </w:pPr>
    <w:rPr>
      <w:rFonts w:eastAsia="黑体"/>
      <w:b w:val="0"/>
      <w:bCs w:val="0"/>
      <w:sz w:val="21"/>
    </w:rPr>
  </w:style>
  <w:style w:type="paragraph" w:styleId="6">
    <w:name w:val="heading 4"/>
    <w:basedOn w:val="4"/>
    <w:next w:val="1"/>
    <w:link w:val="42"/>
    <w:unhideWhenUsed/>
    <w:qFormat/>
    <w:uiPriority w:val="9"/>
    <w:pPr>
      <w:numPr>
        <w:ilvl w:val="0"/>
        <w:numId w:val="0"/>
      </w:numPr>
      <w:spacing w:before="280" w:after="290" w:line="377" w:lineRule="auto"/>
      <w:outlineLvl w:val="3"/>
    </w:pPr>
    <w:rPr>
      <w:bCs/>
      <w:szCs w:val="28"/>
    </w:rPr>
  </w:style>
  <w:style w:type="paragraph" w:styleId="7">
    <w:name w:val="heading 5"/>
    <w:basedOn w:val="1"/>
    <w:next w:val="1"/>
    <w:link w:val="58"/>
    <w:unhideWhenUsed/>
    <w:qFormat/>
    <w:uiPriority w:val="9"/>
    <w:pPr>
      <w:keepNext/>
      <w:keepLines/>
      <w:numPr>
        <w:ilvl w:val="4"/>
        <w:numId w:val="1"/>
      </w:numPr>
      <w:spacing w:before="280" w:after="290" w:line="377" w:lineRule="auto"/>
      <w:ind w:right="100" w:rightChars="100" w:firstLine="0" w:firstLineChars="0"/>
      <w:jc w:val="left"/>
      <w:outlineLvl w:val="4"/>
    </w:pPr>
    <w:rPr>
      <w:b/>
      <w:bCs/>
      <w:sz w:val="21"/>
      <w:szCs w:val="28"/>
    </w:rPr>
  </w:style>
  <w:style w:type="paragraph" w:styleId="8">
    <w:name w:val="heading 6"/>
    <w:basedOn w:val="1"/>
    <w:next w:val="1"/>
    <w:link w:val="59"/>
    <w:unhideWhenUsed/>
    <w:qFormat/>
    <w:uiPriority w:val="9"/>
    <w:pPr>
      <w:keepNext/>
      <w:keepLines/>
      <w:numPr>
        <w:ilvl w:val="5"/>
        <w:numId w:val="1"/>
      </w:numPr>
      <w:spacing w:before="240" w:after="64" w:line="320" w:lineRule="auto"/>
      <w:ind w:firstLine="0" w:firstLineChars="0"/>
      <w:outlineLvl w:val="5"/>
    </w:pPr>
    <w:rPr>
      <w:rFonts w:asciiTheme="majorHAnsi" w:hAnsiTheme="majorHAnsi" w:eastAsiaTheme="majorEastAsia" w:cstheme="majorBidi"/>
      <w:b/>
      <w:bCs/>
      <w:sz w:val="24"/>
      <w:szCs w:val="24"/>
    </w:rPr>
  </w:style>
  <w:style w:type="paragraph" w:styleId="9">
    <w:name w:val="heading 7"/>
    <w:basedOn w:val="1"/>
    <w:next w:val="1"/>
    <w:link w:val="60"/>
    <w:semiHidden/>
    <w:unhideWhenUsed/>
    <w:qFormat/>
    <w:uiPriority w:val="9"/>
    <w:pPr>
      <w:keepNext/>
      <w:keepLines/>
      <w:numPr>
        <w:ilvl w:val="6"/>
        <w:numId w:val="1"/>
      </w:numPr>
      <w:spacing w:before="240" w:after="64" w:line="320" w:lineRule="auto"/>
      <w:ind w:firstLine="0" w:firstLineChars="0"/>
      <w:outlineLvl w:val="6"/>
    </w:pPr>
    <w:rPr>
      <w:b/>
      <w:bCs/>
      <w:sz w:val="24"/>
      <w:szCs w:val="24"/>
    </w:rPr>
  </w:style>
  <w:style w:type="paragraph" w:styleId="10">
    <w:name w:val="heading 8"/>
    <w:basedOn w:val="1"/>
    <w:next w:val="1"/>
    <w:link w:val="61"/>
    <w:semiHidden/>
    <w:unhideWhenUsed/>
    <w:qFormat/>
    <w:uiPriority w:val="9"/>
    <w:pPr>
      <w:keepNext/>
      <w:keepLines/>
      <w:numPr>
        <w:ilvl w:val="7"/>
        <w:numId w:val="1"/>
      </w:numPr>
      <w:spacing w:before="240" w:after="64" w:line="320" w:lineRule="auto"/>
      <w:ind w:firstLine="0" w:firstLineChars="0"/>
      <w:outlineLvl w:val="7"/>
    </w:pPr>
    <w:rPr>
      <w:rFonts w:asciiTheme="majorHAnsi" w:hAnsiTheme="majorHAnsi" w:eastAsiaTheme="majorEastAsia" w:cstheme="majorBidi"/>
      <w:sz w:val="24"/>
      <w:szCs w:val="24"/>
    </w:rPr>
  </w:style>
  <w:style w:type="paragraph" w:styleId="11">
    <w:name w:val="heading 9"/>
    <w:basedOn w:val="1"/>
    <w:next w:val="1"/>
    <w:link w:val="62"/>
    <w:semiHidden/>
    <w:unhideWhenUsed/>
    <w:qFormat/>
    <w:uiPriority w:val="9"/>
    <w:pPr>
      <w:keepNext/>
      <w:keepLines/>
      <w:numPr>
        <w:ilvl w:val="8"/>
        <w:numId w:val="1"/>
      </w:numPr>
      <w:spacing w:before="240" w:after="64" w:line="320" w:lineRule="auto"/>
      <w:ind w:firstLine="0" w:firstLineChars="0"/>
      <w:outlineLvl w:val="8"/>
    </w:pPr>
    <w:rPr>
      <w:rFonts w:asciiTheme="majorHAnsi" w:hAnsiTheme="majorHAnsi" w:eastAsiaTheme="majorEastAsia" w:cstheme="majorBidi"/>
      <w:sz w:val="21"/>
      <w:szCs w:val="21"/>
    </w:rPr>
  </w:style>
  <w:style w:type="character" w:default="1" w:styleId="30">
    <w:name w:val="Default Paragraph Font"/>
    <w:semiHidden/>
    <w:unhideWhenUsed/>
    <w:qFormat/>
    <w:uiPriority w:val="1"/>
  </w:style>
  <w:style w:type="table" w:default="1" w:styleId="28">
    <w:name w:val="Normal Table"/>
    <w:semiHidden/>
    <w:unhideWhenUsed/>
    <w:uiPriority w:val="99"/>
    <w:tblPr>
      <w:tblLayout w:type="fixed"/>
      <w:tblCellMar>
        <w:top w:w="0" w:type="dxa"/>
        <w:left w:w="108" w:type="dxa"/>
        <w:bottom w:w="0" w:type="dxa"/>
        <w:right w:w="108" w:type="dxa"/>
      </w:tblCellMar>
    </w:tblPr>
  </w:style>
  <w:style w:type="paragraph" w:styleId="5">
    <w:name w:val="Title"/>
    <w:basedOn w:val="1"/>
    <w:next w:val="1"/>
    <w:link w:val="63"/>
    <w:qFormat/>
    <w:uiPriority w:val="10"/>
    <w:pPr>
      <w:spacing w:before="240" w:after="60"/>
      <w:jc w:val="center"/>
      <w:outlineLvl w:val="0"/>
    </w:pPr>
    <w:rPr>
      <w:rFonts w:asciiTheme="majorHAnsi" w:hAnsiTheme="majorHAnsi" w:eastAsiaTheme="majorEastAsia" w:cstheme="majorBidi"/>
      <w:b/>
      <w:bCs/>
      <w:sz w:val="32"/>
      <w:szCs w:val="32"/>
    </w:rPr>
  </w:style>
  <w:style w:type="paragraph" w:styleId="12">
    <w:name w:val="toc 7"/>
    <w:basedOn w:val="1"/>
    <w:next w:val="1"/>
    <w:unhideWhenUsed/>
    <w:uiPriority w:val="39"/>
    <w:pPr>
      <w:ind w:left="1080"/>
      <w:jc w:val="left"/>
    </w:pPr>
    <w:rPr>
      <w:szCs w:val="18"/>
    </w:rPr>
  </w:style>
  <w:style w:type="paragraph" w:styleId="13">
    <w:name w:val="annotation text"/>
    <w:basedOn w:val="1"/>
    <w:link w:val="47"/>
    <w:semiHidden/>
    <w:unhideWhenUsed/>
    <w:qFormat/>
    <w:uiPriority w:val="99"/>
    <w:pPr>
      <w:jc w:val="left"/>
    </w:pPr>
  </w:style>
  <w:style w:type="paragraph" w:styleId="14">
    <w:name w:val="toc 5"/>
    <w:basedOn w:val="1"/>
    <w:next w:val="1"/>
    <w:unhideWhenUsed/>
    <w:qFormat/>
    <w:uiPriority w:val="39"/>
    <w:pPr>
      <w:ind w:left="720"/>
      <w:jc w:val="left"/>
    </w:pPr>
    <w:rPr>
      <w:szCs w:val="18"/>
    </w:rPr>
  </w:style>
  <w:style w:type="paragraph" w:styleId="15">
    <w:name w:val="toc 3"/>
    <w:basedOn w:val="1"/>
    <w:next w:val="1"/>
    <w:unhideWhenUsed/>
    <w:qFormat/>
    <w:uiPriority w:val="39"/>
    <w:pPr>
      <w:ind w:left="360"/>
      <w:jc w:val="left"/>
    </w:pPr>
    <w:rPr>
      <w:i/>
      <w:iCs/>
      <w:sz w:val="20"/>
      <w:szCs w:val="20"/>
    </w:rPr>
  </w:style>
  <w:style w:type="paragraph" w:styleId="16">
    <w:name w:val="toc 8"/>
    <w:basedOn w:val="1"/>
    <w:next w:val="1"/>
    <w:unhideWhenUsed/>
    <w:qFormat/>
    <w:uiPriority w:val="39"/>
    <w:pPr>
      <w:ind w:left="1260"/>
      <w:jc w:val="left"/>
    </w:pPr>
    <w:rPr>
      <w:szCs w:val="18"/>
    </w:rPr>
  </w:style>
  <w:style w:type="paragraph" w:styleId="17">
    <w:name w:val="Date"/>
    <w:basedOn w:val="1"/>
    <w:next w:val="1"/>
    <w:link w:val="37"/>
    <w:semiHidden/>
    <w:unhideWhenUsed/>
    <w:qFormat/>
    <w:uiPriority w:val="99"/>
    <w:pPr>
      <w:ind w:left="100" w:leftChars="2500"/>
    </w:pPr>
  </w:style>
  <w:style w:type="paragraph" w:styleId="18">
    <w:name w:val="Balloon Text"/>
    <w:basedOn w:val="1"/>
    <w:link w:val="41"/>
    <w:semiHidden/>
    <w:unhideWhenUsed/>
    <w:qFormat/>
    <w:uiPriority w:val="99"/>
    <w:rPr>
      <w:szCs w:val="18"/>
    </w:rPr>
  </w:style>
  <w:style w:type="paragraph" w:styleId="19">
    <w:name w:val="footer"/>
    <w:basedOn w:val="1"/>
    <w:link w:val="35"/>
    <w:unhideWhenUsed/>
    <w:qFormat/>
    <w:uiPriority w:val="99"/>
    <w:pPr>
      <w:tabs>
        <w:tab w:val="center" w:pos="4153"/>
        <w:tab w:val="right" w:pos="8306"/>
      </w:tabs>
      <w:snapToGrid w:val="0"/>
      <w:jc w:val="left"/>
    </w:pPr>
    <w:rPr>
      <w:szCs w:val="18"/>
    </w:rPr>
  </w:style>
  <w:style w:type="paragraph" w:styleId="20">
    <w:name w:val="header"/>
    <w:basedOn w:val="1"/>
    <w:link w:val="34"/>
    <w:unhideWhenUsed/>
    <w:qFormat/>
    <w:uiPriority w:val="99"/>
    <w:pPr>
      <w:pBdr>
        <w:bottom w:val="single" w:color="auto" w:sz="6" w:space="1"/>
      </w:pBdr>
      <w:tabs>
        <w:tab w:val="center" w:pos="4153"/>
        <w:tab w:val="right" w:pos="8306"/>
      </w:tabs>
      <w:snapToGrid w:val="0"/>
      <w:jc w:val="center"/>
    </w:pPr>
    <w:rPr>
      <w:szCs w:val="18"/>
    </w:rPr>
  </w:style>
  <w:style w:type="paragraph" w:styleId="21">
    <w:name w:val="toc 1"/>
    <w:basedOn w:val="1"/>
    <w:next w:val="1"/>
    <w:unhideWhenUsed/>
    <w:qFormat/>
    <w:uiPriority w:val="39"/>
    <w:pPr>
      <w:spacing w:before="120" w:after="120"/>
      <w:jc w:val="left"/>
    </w:pPr>
    <w:rPr>
      <w:b/>
      <w:bCs/>
      <w:caps/>
      <w:sz w:val="20"/>
      <w:szCs w:val="20"/>
    </w:rPr>
  </w:style>
  <w:style w:type="paragraph" w:styleId="22">
    <w:name w:val="toc 4"/>
    <w:basedOn w:val="1"/>
    <w:next w:val="1"/>
    <w:unhideWhenUsed/>
    <w:qFormat/>
    <w:uiPriority w:val="39"/>
    <w:pPr>
      <w:ind w:left="540"/>
      <w:jc w:val="left"/>
    </w:pPr>
    <w:rPr>
      <w:szCs w:val="18"/>
    </w:rPr>
  </w:style>
  <w:style w:type="paragraph" w:styleId="23">
    <w:name w:val="toc 6"/>
    <w:basedOn w:val="1"/>
    <w:next w:val="1"/>
    <w:unhideWhenUsed/>
    <w:qFormat/>
    <w:uiPriority w:val="39"/>
    <w:pPr>
      <w:ind w:left="900"/>
      <w:jc w:val="left"/>
    </w:pPr>
    <w:rPr>
      <w:szCs w:val="18"/>
    </w:rPr>
  </w:style>
  <w:style w:type="paragraph" w:styleId="24">
    <w:name w:val="toc 2"/>
    <w:basedOn w:val="1"/>
    <w:next w:val="1"/>
    <w:unhideWhenUsed/>
    <w:qFormat/>
    <w:uiPriority w:val="39"/>
    <w:pPr>
      <w:ind w:left="180"/>
      <w:jc w:val="left"/>
    </w:pPr>
    <w:rPr>
      <w:smallCaps/>
      <w:sz w:val="20"/>
      <w:szCs w:val="20"/>
    </w:rPr>
  </w:style>
  <w:style w:type="paragraph" w:styleId="25">
    <w:name w:val="toc 9"/>
    <w:basedOn w:val="1"/>
    <w:next w:val="1"/>
    <w:unhideWhenUsed/>
    <w:uiPriority w:val="39"/>
    <w:pPr>
      <w:ind w:left="1440"/>
      <w:jc w:val="left"/>
    </w:pPr>
    <w:rPr>
      <w:szCs w:val="18"/>
    </w:rPr>
  </w:style>
  <w:style w:type="paragraph" w:styleId="26">
    <w:name w:val="Normal (Web)"/>
    <w:basedOn w:val="1"/>
    <w:semiHidden/>
    <w:unhideWhenUsed/>
    <w:qFormat/>
    <w:uiPriority w:val="99"/>
    <w:pPr>
      <w:widowControl/>
      <w:spacing w:before="100" w:beforeAutospacing="1" w:after="100" w:afterAutospacing="1"/>
      <w:ind w:firstLine="0" w:firstLineChars="0"/>
      <w:jc w:val="left"/>
    </w:pPr>
    <w:rPr>
      <w:rFonts w:ascii="宋体" w:hAnsi="宋体" w:eastAsia="宋体" w:cs="宋体"/>
      <w:kern w:val="0"/>
      <w:sz w:val="24"/>
      <w:szCs w:val="24"/>
    </w:rPr>
  </w:style>
  <w:style w:type="paragraph" w:styleId="27">
    <w:name w:val="annotation subject"/>
    <w:basedOn w:val="13"/>
    <w:next w:val="13"/>
    <w:link w:val="48"/>
    <w:semiHidden/>
    <w:unhideWhenUsed/>
    <w:uiPriority w:val="99"/>
    <w:rPr>
      <w:b/>
      <w:bCs/>
    </w:rPr>
  </w:style>
  <w:style w:type="table" w:styleId="29">
    <w:name w:val="Table Grid"/>
    <w:basedOn w:val="2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31">
    <w:name w:val="FollowedHyperlink"/>
    <w:basedOn w:val="30"/>
    <w:semiHidden/>
    <w:unhideWhenUsed/>
    <w:qFormat/>
    <w:uiPriority w:val="99"/>
    <w:rPr>
      <w:color w:val="954F72" w:themeColor="followedHyperlink"/>
      <w:u w:val="single"/>
      <w14:textFill>
        <w14:solidFill>
          <w14:schemeClr w14:val="folHlink"/>
        </w14:solidFill>
      </w14:textFill>
    </w:rPr>
  </w:style>
  <w:style w:type="character" w:styleId="32">
    <w:name w:val="Hyperlink"/>
    <w:basedOn w:val="30"/>
    <w:unhideWhenUsed/>
    <w:qFormat/>
    <w:uiPriority w:val="99"/>
    <w:rPr>
      <w:color w:val="0563C1" w:themeColor="hyperlink"/>
      <w:u w:val="single"/>
      <w14:textFill>
        <w14:solidFill>
          <w14:schemeClr w14:val="hlink"/>
        </w14:solidFill>
      </w14:textFill>
    </w:rPr>
  </w:style>
  <w:style w:type="character" w:styleId="33">
    <w:name w:val="annotation reference"/>
    <w:basedOn w:val="30"/>
    <w:semiHidden/>
    <w:unhideWhenUsed/>
    <w:qFormat/>
    <w:uiPriority w:val="99"/>
    <w:rPr>
      <w:sz w:val="21"/>
      <w:szCs w:val="21"/>
    </w:rPr>
  </w:style>
  <w:style w:type="character" w:customStyle="1" w:styleId="34">
    <w:name w:val="页眉 字符"/>
    <w:basedOn w:val="30"/>
    <w:link w:val="20"/>
    <w:qFormat/>
    <w:uiPriority w:val="99"/>
    <w:rPr>
      <w:sz w:val="18"/>
      <w:szCs w:val="18"/>
    </w:rPr>
  </w:style>
  <w:style w:type="character" w:customStyle="1" w:styleId="35">
    <w:name w:val="页脚 字符"/>
    <w:basedOn w:val="30"/>
    <w:link w:val="19"/>
    <w:uiPriority w:val="99"/>
    <w:rPr>
      <w:sz w:val="18"/>
      <w:szCs w:val="18"/>
    </w:rPr>
  </w:style>
  <w:style w:type="paragraph" w:styleId="36">
    <w:name w:val="List Paragraph"/>
    <w:basedOn w:val="1"/>
    <w:link w:val="45"/>
    <w:qFormat/>
    <w:uiPriority w:val="34"/>
    <w:pPr>
      <w:ind w:firstLine="420"/>
    </w:pPr>
  </w:style>
  <w:style w:type="character" w:customStyle="1" w:styleId="37">
    <w:name w:val="日期 字符"/>
    <w:basedOn w:val="30"/>
    <w:link w:val="17"/>
    <w:semiHidden/>
    <w:qFormat/>
    <w:uiPriority w:val="99"/>
  </w:style>
  <w:style w:type="character" w:customStyle="1" w:styleId="38">
    <w:name w:val="标题 1 字符"/>
    <w:basedOn w:val="30"/>
    <w:link w:val="2"/>
    <w:uiPriority w:val="9"/>
    <w:rPr>
      <w:rFonts w:eastAsia="微软雅黑"/>
      <w:b/>
      <w:bCs/>
      <w:kern w:val="44"/>
      <w:szCs w:val="44"/>
    </w:rPr>
  </w:style>
  <w:style w:type="character" w:customStyle="1" w:styleId="39">
    <w:name w:val="标题 2 字符"/>
    <w:basedOn w:val="30"/>
    <w:link w:val="3"/>
    <w:uiPriority w:val="9"/>
    <w:rPr>
      <w:rFonts w:eastAsia="微软雅黑" w:asciiTheme="majorHAnsi" w:hAnsiTheme="majorHAnsi" w:cstheme="majorBidi"/>
      <w:b/>
      <w:bCs/>
      <w:szCs w:val="32"/>
    </w:rPr>
  </w:style>
  <w:style w:type="character" w:customStyle="1" w:styleId="40">
    <w:name w:val="标题 3 字符"/>
    <w:basedOn w:val="30"/>
    <w:link w:val="4"/>
    <w:qFormat/>
    <w:uiPriority w:val="9"/>
    <w:rPr>
      <w:rFonts w:eastAsia="黑体" w:asciiTheme="majorHAnsi" w:hAnsiTheme="majorHAnsi" w:cstheme="majorBidi"/>
      <w:szCs w:val="32"/>
    </w:rPr>
  </w:style>
  <w:style w:type="character" w:customStyle="1" w:styleId="41">
    <w:name w:val="批注框文本 字符"/>
    <w:basedOn w:val="30"/>
    <w:link w:val="18"/>
    <w:semiHidden/>
    <w:qFormat/>
    <w:uiPriority w:val="99"/>
    <w:rPr>
      <w:sz w:val="18"/>
      <w:szCs w:val="18"/>
    </w:rPr>
  </w:style>
  <w:style w:type="character" w:customStyle="1" w:styleId="42">
    <w:name w:val="标题 4 字符"/>
    <w:basedOn w:val="30"/>
    <w:link w:val="6"/>
    <w:uiPriority w:val="9"/>
    <w:rPr>
      <w:rFonts w:eastAsia="黑体" w:asciiTheme="majorHAnsi" w:hAnsiTheme="majorHAnsi" w:cstheme="majorBidi"/>
      <w:b/>
      <w:szCs w:val="28"/>
    </w:rPr>
  </w:style>
  <w:style w:type="character" w:customStyle="1" w:styleId="43">
    <w:name w:val="apple-converted-space"/>
    <w:basedOn w:val="30"/>
    <w:qFormat/>
    <w:uiPriority w:val="0"/>
  </w:style>
  <w:style w:type="paragraph" w:customStyle="1" w:styleId="44">
    <w:name w:val="TOC Heading"/>
    <w:basedOn w:val="2"/>
    <w:next w:val="1"/>
    <w:unhideWhenUsed/>
    <w:qFormat/>
    <w:uiPriority w:val="39"/>
    <w:pPr>
      <w:widowControl/>
      <w:spacing w:before="480" w:after="0" w:line="276" w:lineRule="auto"/>
      <w:jc w:val="left"/>
      <w:outlineLvl w:val="9"/>
    </w:pPr>
    <w:rPr>
      <w:rFonts w:asciiTheme="majorHAnsi" w:hAnsiTheme="majorHAnsi" w:eastAsiaTheme="majorEastAsia" w:cstheme="majorBidi"/>
      <w:color w:val="2E75B6" w:themeColor="accent1" w:themeShade="BF"/>
      <w:kern w:val="0"/>
      <w:sz w:val="28"/>
      <w:szCs w:val="28"/>
    </w:rPr>
  </w:style>
  <w:style w:type="character" w:customStyle="1" w:styleId="45">
    <w:name w:val="列表段落 字符"/>
    <w:basedOn w:val="30"/>
    <w:link w:val="36"/>
    <w:qFormat/>
    <w:locked/>
    <w:uiPriority w:val="34"/>
    <w:rPr>
      <w:rFonts w:eastAsia="微软雅黑"/>
      <w:sz w:val="18"/>
    </w:rPr>
  </w:style>
  <w:style w:type="paragraph" w:customStyle="1" w:styleId="46">
    <w:name w:val="注意和强调"/>
    <w:basedOn w:val="1"/>
    <w:next w:val="1"/>
    <w:qFormat/>
    <w:uiPriority w:val="0"/>
    <w:pPr>
      <w:pBdr>
        <w:left w:val="single" w:color="999999" w:sz="36" w:space="4"/>
      </w:pBdr>
      <w:tabs>
        <w:tab w:val="left" w:pos="360"/>
      </w:tabs>
      <w:spacing w:before="183" w:beforeLines="30" w:after="183" w:afterLines="30"/>
      <w:ind w:left="360" w:firstLine="0" w:firstLineChars="0"/>
    </w:pPr>
    <w:rPr>
      <w:rFonts w:ascii="微软雅黑" w:hAnsi="微软雅黑" w:cs="Times New Roman"/>
      <w:color w:val="333399"/>
      <w:sz w:val="21"/>
      <w:szCs w:val="21"/>
    </w:rPr>
  </w:style>
  <w:style w:type="character" w:customStyle="1" w:styleId="47">
    <w:name w:val="批注文字 字符"/>
    <w:basedOn w:val="30"/>
    <w:link w:val="13"/>
    <w:semiHidden/>
    <w:uiPriority w:val="99"/>
    <w:rPr>
      <w:rFonts w:eastAsia="微软雅黑"/>
      <w:sz w:val="18"/>
    </w:rPr>
  </w:style>
  <w:style w:type="character" w:customStyle="1" w:styleId="48">
    <w:name w:val="批注主题 字符"/>
    <w:basedOn w:val="47"/>
    <w:link w:val="27"/>
    <w:semiHidden/>
    <w:qFormat/>
    <w:uiPriority w:val="99"/>
    <w:rPr>
      <w:rFonts w:eastAsia="微软雅黑"/>
      <w:b/>
      <w:bCs/>
      <w:sz w:val="18"/>
    </w:rPr>
  </w:style>
  <w:style w:type="paragraph" w:styleId="49">
    <w:name w:val="No Spacing"/>
    <w:qFormat/>
    <w:uiPriority w:val="1"/>
    <w:pPr>
      <w:widowControl w:val="0"/>
      <w:ind w:firstLine="200" w:firstLineChars="200"/>
      <w:jc w:val="both"/>
    </w:pPr>
    <w:rPr>
      <w:rFonts w:eastAsia="微软雅黑" w:asciiTheme="minorHAnsi" w:hAnsiTheme="minorHAnsi" w:cstheme="minorBidi"/>
      <w:kern w:val="2"/>
      <w:sz w:val="18"/>
      <w:szCs w:val="22"/>
      <w:lang w:val="en-US" w:eastAsia="zh-CN" w:bidi="ar-SA"/>
    </w:rPr>
  </w:style>
  <w:style w:type="paragraph" w:customStyle="1" w:styleId="50">
    <w:name w:val="Guide"/>
    <w:basedOn w:val="1"/>
    <w:link w:val="51"/>
    <w:qFormat/>
    <w:uiPriority w:val="0"/>
    <w:pPr>
      <w:ind w:firstLine="0" w:firstLineChars="0"/>
      <w:jc w:val="left"/>
    </w:pPr>
    <w:rPr>
      <w:rFonts w:ascii="Arial" w:hAnsi="Arial" w:eastAsia="宋体" w:cs="Times New Roman"/>
      <w:i/>
      <w:iCs/>
      <w:color w:val="0000FF"/>
      <w:sz w:val="20"/>
      <w:szCs w:val="20"/>
      <w:lang w:val="en-AU"/>
    </w:rPr>
  </w:style>
  <w:style w:type="character" w:customStyle="1" w:styleId="51">
    <w:name w:val="Guide Char"/>
    <w:link w:val="50"/>
    <w:qFormat/>
    <w:uiPriority w:val="0"/>
    <w:rPr>
      <w:rFonts w:ascii="Arial" w:hAnsi="Arial" w:eastAsia="宋体" w:cs="Times New Roman"/>
      <w:i/>
      <w:iCs/>
      <w:color w:val="0000FF"/>
      <w:sz w:val="20"/>
      <w:szCs w:val="20"/>
      <w:lang w:val="en-AU"/>
    </w:rPr>
  </w:style>
  <w:style w:type="paragraph" w:customStyle="1" w:styleId="52">
    <w:name w:val="Revision"/>
    <w:hidden/>
    <w:semiHidden/>
    <w:qFormat/>
    <w:uiPriority w:val="99"/>
    <w:rPr>
      <w:rFonts w:eastAsia="微软雅黑" w:asciiTheme="minorHAnsi" w:hAnsiTheme="minorHAnsi" w:cstheme="minorBidi"/>
      <w:kern w:val="2"/>
      <w:sz w:val="18"/>
      <w:szCs w:val="22"/>
      <w:lang w:val="en-US" w:eastAsia="zh-CN" w:bidi="ar-SA"/>
    </w:rPr>
  </w:style>
  <w:style w:type="paragraph" w:customStyle="1" w:styleId="53">
    <w:name w:val="Bullet 1"/>
    <w:basedOn w:val="1"/>
    <w:qFormat/>
    <w:uiPriority w:val="0"/>
    <w:pPr>
      <w:numPr>
        <w:ilvl w:val="0"/>
        <w:numId w:val="2"/>
      </w:numPr>
      <w:tabs>
        <w:tab w:val="left" w:pos="357"/>
      </w:tabs>
      <w:ind w:firstLine="0" w:firstLineChars="0"/>
      <w:contextualSpacing/>
      <w:jc w:val="left"/>
    </w:pPr>
    <w:rPr>
      <w:rFonts w:ascii="Arial" w:hAnsi="Arial" w:eastAsia="宋体" w:cs="Times New Roman"/>
      <w:sz w:val="20"/>
      <w:szCs w:val="20"/>
    </w:rPr>
  </w:style>
  <w:style w:type="paragraph" w:customStyle="1" w:styleId="54">
    <w:name w:val="Guide-Bullet"/>
    <w:basedOn w:val="53"/>
    <w:qFormat/>
    <w:uiPriority w:val="0"/>
    <w:rPr>
      <w:i/>
      <w:iCs/>
      <w:color w:val="0000FF"/>
      <w:lang w:val="en-AU"/>
    </w:rPr>
  </w:style>
  <w:style w:type="paragraph" w:customStyle="1" w:styleId="55">
    <w:name w:val="_Style 53"/>
    <w:basedOn w:val="1"/>
    <w:next w:val="36"/>
    <w:qFormat/>
    <w:uiPriority w:val="34"/>
    <w:pPr>
      <w:ind w:left="720" w:firstLine="0" w:firstLineChars="0"/>
      <w:contextualSpacing/>
      <w:jc w:val="left"/>
    </w:pPr>
    <w:rPr>
      <w:rFonts w:ascii="Arial" w:hAnsi="Arial" w:eastAsia="宋体" w:cs="Times New Roman"/>
      <w:sz w:val="20"/>
      <w:szCs w:val="20"/>
    </w:rPr>
  </w:style>
  <w:style w:type="paragraph" w:customStyle="1" w:styleId="56">
    <w:name w:val="列出段落3"/>
    <w:basedOn w:val="1"/>
    <w:qFormat/>
    <w:uiPriority w:val="34"/>
    <w:pPr>
      <w:ind w:firstLine="420"/>
      <w:jc w:val="left"/>
    </w:pPr>
    <w:rPr>
      <w:rFonts w:ascii="Arial" w:hAnsi="Arial" w:eastAsia="宋体" w:cs="Times New Roman"/>
      <w:sz w:val="20"/>
      <w:szCs w:val="20"/>
    </w:rPr>
  </w:style>
  <w:style w:type="character" w:customStyle="1" w:styleId="57">
    <w:name w:val="Unresolved Mention"/>
    <w:basedOn w:val="30"/>
    <w:semiHidden/>
    <w:unhideWhenUsed/>
    <w:qFormat/>
    <w:uiPriority w:val="99"/>
    <w:rPr>
      <w:color w:val="605E5C"/>
      <w:shd w:val="clear" w:color="auto" w:fill="E1DFDD"/>
    </w:rPr>
  </w:style>
  <w:style w:type="character" w:customStyle="1" w:styleId="58">
    <w:name w:val="标题 5 字符"/>
    <w:basedOn w:val="30"/>
    <w:link w:val="7"/>
    <w:qFormat/>
    <w:uiPriority w:val="9"/>
    <w:rPr>
      <w:rFonts w:eastAsia="微软雅黑"/>
      <w:b/>
      <w:bCs/>
      <w:szCs w:val="28"/>
    </w:rPr>
  </w:style>
  <w:style w:type="character" w:customStyle="1" w:styleId="59">
    <w:name w:val="标题 6 字符"/>
    <w:basedOn w:val="30"/>
    <w:link w:val="8"/>
    <w:qFormat/>
    <w:uiPriority w:val="9"/>
    <w:rPr>
      <w:rFonts w:asciiTheme="majorHAnsi" w:hAnsiTheme="majorHAnsi" w:eastAsiaTheme="majorEastAsia" w:cstheme="majorBidi"/>
      <w:b/>
      <w:bCs/>
      <w:sz w:val="24"/>
      <w:szCs w:val="24"/>
    </w:rPr>
  </w:style>
  <w:style w:type="character" w:customStyle="1" w:styleId="60">
    <w:name w:val="标题 7 字符"/>
    <w:basedOn w:val="30"/>
    <w:link w:val="9"/>
    <w:semiHidden/>
    <w:qFormat/>
    <w:uiPriority w:val="9"/>
    <w:rPr>
      <w:rFonts w:eastAsia="微软雅黑"/>
      <w:b/>
      <w:bCs/>
      <w:sz w:val="24"/>
      <w:szCs w:val="24"/>
    </w:rPr>
  </w:style>
  <w:style w:type="character" w:customStyle="1" w:styleId="61">
    <w:name w:val="标题 8 字符"/>
    <w:basedOn w:val="30"/>
    <w:link w:val="10"/>
    <w:semiHidden/>
    <w:qFormat/>
    <w:uiPriority w:val="9"/>
    <w:rPr>
      <w:rFonts w:asciiTheme="majorHAnsi" w:hAnsiTheme="majorHAnsi" w:eastAsiaTheme="majorEastAsia" w:cstheme="majorBidi"/>
      <w:sz w:val="24"/>
      <w:szCs w:val="24"/>
    </w:rPr>
  </w:style>
  <w:style w:type="character" w:customStyle="1" w:styleId="62">
    <w:name w:val="标题 9 字符"/>
    <w:basedOn w:val="30"/>
    <w:link w:val="11"/>
    <w:semiHidden/>
    <w:qFormat/>
    <w:uiPriority w:val="9"/>
    <w:rPr>
      <w:rFonts w:asciiTheme="majorHAnsi" w:hAnsiTheme="majorHAnsi" w:eastAsiaTheme="majorEastAsia" w:cstheme="majorBidi"/>
      <w:szCs w:val="21"/>
    </w:rPr>
  </w:style>
  <w:style w:type="character" w:customStyle="1" w:styleId="63">
    <w:name w:val="标题 字符"/>
    <w:basedOn w:val="30"/>
    <w:link w:val="5"/>
    <w:qFormat/>
    <w:uiPriority w:val="10"/>
    <w:rPr>
      <w:rFonts w:asciiTheme="majorHAnsi" w:hAnsiTheme="majorHAnsi" w:eastAsiaTheme="majorEastAsia" w:cstheme="majorBidi"/>
      <w:b/>
      <w:bCs/>
      <w:sz w:val="32"/>
      <w:szCs w:val="32"/>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3" Type="http://schemas.microsoft.com/office/2011/relationships/people" Target="people.xml"/><Relationship Id="rId42" Type="http://schemas.openxmlformats.org/officeDocument/2006/relationships/fontTable" Target="fontTable.xml"/><Relationship Id="rId41" Type="http://schemas.openxmlformats.org/officeDocument/2006/relationships/customXml" Target="../customXml/item2.xml"/><Relationship Id="rId40" Type="http://schemas.openxmlformats.org/officeDocument/2006/relationships/numbering" Target="numbering.xml"/><Relationship Id="rId4" Type="http://schemas.openxmlformats.org/officeDocument/2006/relationships/header" Target="header2.xml"/><Relationship Id="rId39" Type="http://schemas.openxmlformats.org/officeDocument/2006/relationships/customXml" Target="../customXml/item1.xml"/><Relationship Id="rId38" Type="http://schemas.openxmlformats.org/officeDocument/2006/relationships/image" Target="media/image20.emf"/><Relationship Id="rId37" Type="http://schemas.openxmlformats.org/officeDocument/2006/relationships/oleObject" Target="embeddings/oleObject9.bin"/><Relationship Id="rId36" Type="http://schemas.openxmlformats.org/officeDocument/2006/relationships/image" Target="media/image19.emf"/><Relationship Id="rId35" Type="http://schemas.openxmlformats.org/officeDocument/2006/relationships/oleObject" Target="embeddings/oleObject8.bin"/><Relationship Id="rId34" Type="http://schemas.openxmlformats.org/officeDocument/2006/relationships/image" Target="media/image18.png"/><Relationship Id="rId33" Type="http://schemas.openxmlformats.org/officeDocument/2006/relationships/image" Target="media/image17.png"/><Relationship Id="rId32" Type="http://schemas.openxmlformats.org/officeDocument/2006/relationships/image" Target="media/image16.png"/><Relationship Id="rId31" Type="http://schemas.openxmlformats.org/officeDocument/2006/relationships/image" Target="media/image15.emf"/><Relationship Id="rId30" Type="http://schemas.openxmlformats.org/officeDocument/2006/relationships/oleObject" Target="embeddings/oleObject7.bin"/><Relationship Id="rId3" Type="http://schemas.openxmlformats.org/officeDocument/2006/relationships/header" Target="header1.xml"/><Relationship Id="rId29"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2.png"/><Relationship Id="rId26" Type="http://schemas.openxmlformats.org/officeDocument/2006/relationships/image" Target="media/image11.emf"/><Relationship Id="rId25" Type="http://schemas.openxmlformats.org/officeDocument/2006/relationships/oleObject" Target="embeddings/oleObject6.bin"/><Relationship Id="rId24" Type="http://schemas.openxmlformats.org/officeDocument/2006/relationships/image" Target="media/image10.emf"/><Relationship Id="rId23" Type="http://schemas.openxmlformats.org/officeDocument/2006/relationships/oleObject" Target="embeddings/oleObject5.bin"/><Relationship Id="rId22" Type="http://schemas.openxmlformats.org/officeDocument/2006/relationships/image" Target="media/image9.png"/><Relationship Id="rId21" Type="http://schemas.openxmlformats.org/officeDocument/2006/relationships/image" Target="media/image8.png"/><Relationship Id="rId20" Type="http://schemas.openxmlformats.org/officeDocument/2006/relationships/image" Target="media/image7.emf"/><Relationship Id="rId2" Type="http://schemas.openxmlformats.org/officeDocument/2006/relationships/settings" Target="settings.xml"/><Relationship Id="rId19" Type="http://schemas.openxmlformats.org/officeDocument/2006/relationships/oleObject" Target="embeddings/oleObject4.bin"/><Relationship Id="rId18" Type="http://schemas.openxmlformats.org/officeDocument/2006/relationships/image" Target="media/image6.png"/><Relationship Id="rId17" Type="http://schemas.openxmlformats.org/officeDocument/2006/relationships/image" Target="media/image5.emf"/><Relationship Id="rId16" Type="http://schemas.openxmlformats.org/officeDocument/2006/relationships/oleObject" Target="embeddings/oleObject3.bin"/><Relationship Id="rId15" Type="http://schemas.openxmlformats.org/officeDocument/2006/relationships/image" Target="media/image4.emf"/><Relationship Id="rId14" Type="http://schemas.openxmlformats.org/officeDocument/2006/relationships/oleObject" Target="embeddings/oleObject2.bin"/><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emf"/><Relationship Id="rId10" Type="http://schemas.openxmlformats.org/officeDocument/2006/relationships/oleObject" Target="embeddings/oleObject1.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7B1E4BF-F414-429E-B198-783BB878E936}">
  <ds:schemaRefs/>
</ds:datastoreItem>
</file>

<file path=docProps/app.xml><?xml version="1.0" encoding="utf-8"?>
<Properties xmlns="http://schemas.openxmlformats.org/officeDocument/2006/extended-properties" xmlns:vt="http://schemas.openxmlformats.org/officeDocument/2006/docPropsVTypes">
  <Template>Normal.dotm</Template>
  <Company>航旅纵横</Company>
  <Pages>28</Pages>
  <Words>1198</Words>
  <Characters>6835</Characters>
  <Lines>56</Lines>
  <Paragraphs>16</Paragraphs>
  <TotalTime>0</TotalTime>
  <ScaleCrop>false</ScaleCrop>
  <LinksUpToDate>false</LinksUpToDate>
  <CharactersWithSpaces>8017</CharactersWithSpaces>
  <Application>WPS Office_11.1.0.9098_F1E327BC-269C-435d-A152-05C5408002CA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2019-04-22T07:43:00Z</dcterms:created>
  <dc:creator>张晶</dc:creator>
  <cp:lastModifiedBy>Nina</cp:lastModifiedBy>
  <dcterms:modified xsi:type="dcterms:W3CDTF">2019-10-17T08:36:06Z</dcterms:modified>
  <cp:revision>111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2052-11.1.0.9098</vt:lpwstr>
  </property>
</Properties>
</file>