
<file path=[Content_Types].xml><?xml version="1.0" encoding="utf-8"?>
<Types xmlns="http://schemas.openxmlformats.org/package/2006/content-types">
  <Default Extension="png" ContentType="image/png"/>
  <Default Extension="vsd" ContentType="application/vnd.visio"/>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CD5DF" w14:textId="4798F688" w:rsidR="008848BD" w:rsidRDefault="004B2429" w:rsidP="008D491E">
      <w:pPr>
        <w:pStyle w:val="6"/>
        <w:rPr>
          <w:lang w:eastAsia="zh-CN"/>
        </w:rPr>
      </w:pPr>
      <w:r>
        <w:rPr>
          <w:lang w:eastAsia="zh-CN"/>
        </w:rPr>
        <w:t xml:space="preserve">  </w:t>
      </w:r>
      <w:r w:rsidR="008848BD">
        <w:rPr>
          <w:rFonts w:hint="eastAsia"/>
          <w:lang w:eastAsia="zh-CN"/>
        </w:rPr>
        <w:t xml:space="preserve"> </w:t>
      </w:r>
    </w:p>
    <w:p w14:paraId="6E45B43C" w14:textId="44E12224" w:rsidR="008848BD" w:rsidRDefault="00E75EE2">
      <w:pPr>
        <w:adjustRightInd w:val="0"/>
        <w:snapToGrid w:val="0"/>
        <w:spacing w:line="300" w:lineRule="auto"/>
        <w:rPr>
          <w:b/>
          <w:bCs/>
          <w:lang w:eastAsia="zh-CN"/>
        </w:rPr>
      </w:pPr>
      <w:r>
        <w:rPr>
          <w:rFonts w:hint="eastAsia"/>
          <w:b/>
          <w:bCs/>
          <w:noProof/>
          <w:lang w:eastAsia="zh-CN" w:bidi="ar-SA"/>
        </w:rPr>
        <w:drawing>
          <wp:anchor distT="0" distB="0" distL="114300" distR="114300" simplePos="0" relativeHeight="251659264" behindDoc="0" locked="0" layoutInCell="1" allowOverlap="1" wp14:anchorId="73AAD588" wp14:editId="08767E8A">
            <wp:simplePos x="0" y="0"/>
            <wp:positionH relativeFrom="column">
              <wp:align>left</wp:align>
            </wp:positionH>
            <wp:positionV relativeFrom="paragraph">
              <wp:align>top</wp:align>
            </wp:positionV>
            <wp:extent cx="1866900" cy="733425"/>
            <wp:effectExtent l="0" t="0" r="0" b="9525"/>
            <wp:wrapSquare wrapText="bothSides"/>
            <wp:docPr id="3" name="图片 10" descr="保融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保融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733425"/>
                    </a:xfrm>
                    <a:prstGeom prst="rect">
                      <a:avLst/>
                    </a:prstGeom>
                    <a:noFill/>
                    <a:ln>
                      <a:noFill/>
                    </a:ln>
                  </pic:spPr>
                </pic:pic>
              </a:graphicData>
            </a:graphic>
          </wp:anchor>
        </w:drawing>
      </w:r>
      <w:r w:rsidR="007225E1">
        <w:rPr>
          <w:b/>
          <w:bCs/>
          <w:lang w:eastAsia="zh-CN"/>
        </w:rPr>
        <w:br w:type="textWrapping" w:clear="all"/>
      </w:r>
    </w:p>
    <w:p w14:paraId="0320551E" w14:textId="77777777" w:rsidR="008848BD" w:rsidRDefault="008848BD">
      <w:pPr>
        <w:adjustRightInd w:val="0"/>
        <w:snapToGrid w:val="0"/>
        <w:spacing w:line="300" w:lineRule="auto"/>
        <w:rPr>
          <w:rFonts w:ascii="黑体" w:eastAsia="黑体"/>
          <w:b/>
          <w:bCs/>
          <w:szCs w:val="21"/>
          <w:lang w:eastAsia="zh-CN"/>
        </w:rPr>
      </w:pPr>
      <w:r>
        <w:rPr>
          <w:rFonts w:hint="eastAsia"/>
          <w:b/>
          <w:bCs/>
          <w:lang w:eastAsia="zh-CN"/>
        </w:rPr>
        <w:t xml:space="preserve">  </w:t>
      </w:r>
      <w:r>
        <w:rPr>
          <w:rFonts w:ascii="黑体" w:eastAsia="黑体" w:hint="eastAsia"/>
          <w:b/>
          <w:bCs/>
          <w:szCs w:val="21"/>
          <w:lang w:eastAsia="zh-CN"/>
        </w:rPr>
        <w:t>（内部文件，注意保密）</w:t>
      </w:r>
    </w:p>
    <w:p w14:paraId="0A6E01FF" w14:textId="77777777" w:rsidR="008848BD" w:rsidRDefault="008848BD">
      <w:pPr>
        <w:adjustRightInd w:val="0"/>
        <w:snapToGrid w:val="0"/>
        <w:spacing w:line="300" w:lineRule="auto"/>
        <w:rPr>
          <w:rFonts w:ascii="黑体" w:eastAsia="黑体"/>
          <w:b/>
          <w:bCs/>
          <w:lang w:eastAsia="zh-CN"/>
        </w:rPr>
      </w:pPr>
      <w:r>
        <w:rPr>
          <w:rFonts w:ascii="黑体" w:eastAsia="黑体" w:hint="eastAsia"/>
          <w:b/>
          <w:bCs/>
          <w:lang w:eastAsia="zh-CN"/>
        </w:rPr>
        <w:t xml:space="preserve">       （密级[</w:t>
      </w:r>
      <w:r>
        <w:rPr>
          <w:rFonts w:ascii="黑体" w:eastAsia="黑体" w:hint="eastAsia"/>
          <w:b/>
          <w:bCs/>
          <w:color w:val="FF0000"/>
          <w:lang w:eastAsia="zh-CN"/>
        </w:rPr>
        <w:t>XXX</w:t>
      </w:r>
      <w:r>
        <w:rPr>
          <w:rFonts w:ascii="黑体" w:eastAsia="黑体" w:hint="eastAsia"/>
          <w:b/>
          <w:bCs/>
          <w:lang w:eastAsia="zh-CN"/>
        </w:rPr>
        <w:t>]）</w:t>
      </w:r>
    </w:p>
    <w:p w14:paraId="394F398E" w14:textId="77777777" w:rsidR="008848BD" w:rsidRDefault="008848BD">
      <w:pPr>
        <w:adjustRightInd w:val="0"/>
        <w:snapToGrid w:val="0"/>
        <w:spacing w:line="300" w:lineRule="auto"/>
        <w:jc w:val="center"/>
        <w:rPr>
          <w:b/>
          <w:bCs/>
          <w:lang w:eastAsia="zh-CN"/>
        </w:rPr>
      </w:pPr>
    </w:p>
    <w:p w14:paraId="2F5FC39C" w14:textId="77777777" w:rsidR="008848BD" w:rsidRDefault="008848BD">
      <w:pPr>
        <w:adjustRightInd w:val="0"/>
        <w:snapToGrid w:val="0"/>
        <w:spacing w:line="300" w:lineRule="auto"/>
        <w:jc w:val="center"/>
        <w:rPr>
          <w:b/>
          <w:bCs/>
          <w:lang w:eastAsia="zh-CN"/>
        </w:rPr>
      </w:pPr>
    </w:p>
    <w:p w14:paraId="07E009B9" w14:textId="77777777" w:rsidR="008848BD" w:rsidRPr="0001162E" w:rsidRDefault="008848BD">
      <w:pPr>
        <w:adjustRightInd w:val="0"/>
        <w:snapToGrid w:val="0"/>
        <w:spacing w:line="300" w:lineRule="auto"/>
        <w:jc w:val="center"/>
        <w:rPr>
          <w:b/>
          <w:bCs/>
          <w:lang w:eastAsia="zh-CN"/>
        </w:rPr>
      </w:pPr>
    </w:p>
    <w:p w14:paraId="38E1ADB6" w14:textId="77777777" w:rsidR="008848BD" w:rsidRDefault="008848BD">
      <w:pPr>
        <w:adjustRightInd w:val="0"/>
        <w:snapToGrid w:val="0"/>
        <w:spacing w:line="300" w:lineRule="auto"/>
        <w:jc w:val="center"/>
        <w:rPr>
          <w:b/>
          <w:bCs/>
          <w:lang w:eastAsia="zh-CN"/>
        </w:rPr>
      </w:pPr>
    </w:p>
    <w:p w14:paraId="44D1FF1A" w14:textId="77777777" w:rsidR="008848BD" w:rsidRDefault="008848BD">
      <w:pPr>
        <w:adjustRightInd w:val="0"/>
        <w:snapToGrid w:val="0"/>
        <w:spacing w:line="300" w:lineRule="auto"/>
        <w:jc w:val="center"/>
        <w:rPr>
          <w:b/>
          <w:bCs/>
          <w:lang w:eastAsia="zh-CN"/>
        </w:rPr>
      </w:pPr>
    </w:p>
    <w:p w14:paraId="47345612" w14:textId="77777777" w:rsidR="008848BD" w:rsidRDefault="008848BD">
      <w:pPr>
        <w:adjustRightInd w:val="0"/>
        <w:snapToGrid w:val="0"/>
        <w:spacing w:line="300" w:lineRule="auto"/>
        <w:jc w:val="center"/>
        <w:rPr>
          <w:b/>
          <w:bCs/>
          <w:lang w:eastAsia="zh-CN"/>
        </w:rPr>
      </w:pPr>
    </w:p>
    <w:p w14:paraId="3DD6D146" w14:textId="45EC5C5A" w:rsidR="008848BD" w:rsidRPr="003A79A0" w:rsidRDefault="003A79A0" w:rsidP="003A79A0">
      <w:pPr>
        <w:adjustRightInd w:val="0"/>
        <w:snapToGrid w:val="0"/>
        <w:spacing w:line="300" w:lineRule="auto"/>
        <w:jc w:val="center"/>
        <w:rPr>
          <w:rFonts w:ascii="黑体" w:eastAsia="黑体" w:hAnsi="黑体" w:cstheme="minorBidi"/>
          <w:b/>
          <w:bCs/>
          <w:kern w:val="2"/>
          <w:sz w:val="52"/>
          <w:szCs w:val="52"/>
          <w:lang w:eastAsia="zh-CN" w:bidi="ar-SA"/>
        </w:rPr>
      </w:pPr>
      <w:r>
        <w:rPr>
          <w:rFonts w:ascii="黑体" w:eastAsia="黑体" w:hAnsi="黑体" w:cstheme="minorBidi" w:hint="eastAsia"/>
          <w:b/>
          <w:bCs/>
          <w:kern w:val="2"/>
          <w:sz w:val="52"/>
          <w:szCs w:val="52"/>
          <w:lang w:eastAsia="zh-CN" w:bidi="ar-SA"/>
        </w:rPr>
        <w:t>信美</w:t>
      </w:r>
      <w:r w:rsidRPr="003A79A0">
        <w:rPr>
          <w:rFonts w:ascii="黑体" w:eastAsia="黑体" w:hAnsi="黑体" w:cstheme="minorBidi" w:hint="eastAsia"/>
          <w:b/>
          <w:bCs/>
          <w:kern w:val="2"/>
          <w:sz w:val="52"/>
          <w:szCs w:val="52"/>
          <w:lang w:eastAsia="zh-CN" w:bidi="ar-SA"/>
        </w:rPr>
        <w:t>人寿保险</w:t>
      </w:r>
      <w:r w:rsidR="0034445D">
        <w:rPr>
          <w:rFonts w:ascii="黑体" w:eastAsia="黑体" w:hAnsi="黑体" w:cstheme="minorBidi" w:hint="eastAsia"/>
          <w:b/>
          <w:bCs/>
          <w:kern w:val="2"/>
          <w:sz w:val="52"/>
          <w:szCs w:val="52"/>
          <w:lang w:eastAsia="zh-CN" w:bidi="ar-SA"/>
        </w:rPr>
        <w:t>社</w:t>
      </w:r>
    </w:p>
    <w:p w14:paraId="75273102" w14:textId="77777777" w:rsidR="008848BD" w:rsidRDefault="00E75EE2">
      <w:pPr>
        <w:adjustRightInd w:val="0"/>
        <w:snapToGrid w:val="0"/>
        <w:spacing w:line="300" w:lineRule="auto"/>
        <w:jc w:val="center"/>
        <w:rPr>
          <w:rFonts w:ascii="黑体" w:eastAsia="黑体"/>
          <w:b/>
          <w:sz w:val="52"/>
          <w:lang w:eastAsia="zh-CN"/>
        </w:rPr>
      </w:pPr>
      <w:r>
        <w:rPr>
          <w:rFonts w:ascii="黑体" w:eastAsia="黑体" w:hint="eastAsia"/>
          <w:noProof/>
          <w:sz w:val="20"/>
          <w:lang w:eastAsia="zh-CN" w:bidi="ar-SA"/>
        </w:rPr>
        <mc:AlternateContent>
          <mc:Choice Requires="wps">
            <w:drawing>
              <wp:anchor distT="0" distB="0" distL="114300" distR="114300" simplePos="0" relativeHeight="251658240" behindDoc="0" locked="0" layoutInCell="1" allowOverlap="1" wp14:anchorId="325D9163" wp14:editId="4A9F432E">
                <wp:simplePos x="0" y="0"/>
                <wp:positionH relativeFrom="column">
                  <wp:posOffset>0</wp:posOffset>
                </wp:positionH>
                <wp:positionV relativeFrom="paragraph">
                  <wp:posOffset>535305</wp:posOffset>
                </wp:positionV>
                <wp:extent cx="5257800" cy="0"/>
                <wp:effectExtent l="9525" t="11430" r="9525" b="7620"/>
                <wp:wrapNone/>
                <wp:docPr id="59" name="直线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4F622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2EBB24" id="直线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15pt" to="414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" strokecolor="#4f6228"/>
            </w:pict>
          </mc:Fallback>
        </mc:AlternateContent>
      </w:r>
      <w:r>
        <w:rPr>
          <w:rFonts w:ascii="黑体" w:eastAsia="黑体" w:hint="eastAsia"/>
          <w:b/>
          <w:noProof/>
          <w:sz w:val="20"/>
          <w:lang w:eastAsia="zh-CN" w:bidi="ar-SA"/>
        </w:rPr>
        <mc:AlternateContent>
          <mc:Choice Requires="wps">
            <w:drawing>
              <wp:anchor distT="0" distB="0" distL="114300" distR="114300" simplePos="0" relativeHeight="251657216" behindDoc="0" locked="0" layoutInCell="1" allowOverlap="1" wp14:anchorId="5AE108BC" wp14:editId="06190A03">
                <wp:simplePos x="0" y="0"/>
                <wp:positionH relativeFrom="column">
                  <wp:posOffset>0</wp:posOffset>
                </wp:positionH>
                <wp:positionV relativeFrom="paragraph">
                  <wp:posOffset>438150</wp:posOffset>
                </wp:positionV>
                <wp:extent cx="5257800" cy="64770"/>
                <wp:effectExtent l="9525" t="9525" r="9525" b="11430"/>
                <wp:wrapNone/>
                <wp:docPr id="54"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64770"/>
                        </a:xfrm>
                        <a:prstGeom prst="rect">
                          <a:avLst/>
                        </a:prstGeom>
                        <a:solidFill>
                          <a:srgbClr val="4F6228"/>
                        </a:solidFill>
                        <a:ln w="9525">
                          <a:solidFill>
                            <a:srgbClr val="77933C"/>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4D355" id="矩形 2" o:spid="_x0000_s1026" style="position:absolute;left:0;text-align:left;margin-left:0;margin-top:34.5pt;width:414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" fillcolor="#4f6228" strokecolor="#77933c"/>
            </w:pict>
          </mc:Fallback>
        </mc:AlternateContent>
      </w:r>
      <w:r w:rsidR="008848BD">
        <w:rPr>
          <w:rFonts w:ascii="黑体" w:eastAsia="黑体" w:hint="eastAsia"/>
          <w:b/>
          <w:sz w:val="52"/>
          <w:lang w:eastAsia="zh-CN"/>
        </w:rPr>
        <w:t>【</w:t>
      </w:r>
      <w:r w:rsidR="008F41D5">
        <w:rPr>
          <w:rFonts w:ascii="黑体" w:eastAsia="黑体" w:hint="eastAsia"/>
          <w:b/>
          <w:sz w:val="52"/>
          <w:lang w:eastAsia="zh-CN"/>
        </w:rPr>
        <w:t>资金管理系统</w:t>
      </w:r>
      <w:r w:rsidR="008848BD">
        <w:rPr>
          <w:rFonts w:ascii="黑体" w:eastAsia="黑体" w:hint="eastAsia"/>
          <w:b/>
          <w:sz w:val="52"/>
          <w:lang w:eastAsia="zh-CN"/>
        </w:rPr>
        <w:t>】</w:t>
      </w:r>
    </w:p>
    <w:p w14:paraId="7B901DF9" w14:textId="77777777" w:rsidR="008848BD" w:rsidRDefault="008848BD">
      <w:pPr>
        <w:adjustRightInd w:val="0"/>
        <w:snapToGrid w:val="0"/>
        <w:spacing w:line="300" w:lineRule="auto"/>
        <w:jc w:val="center"/>
        <w:rPr>
          <w:rFonts w:ascii="黑体" w:eastAsia="黑体"/>
          <w:b/>
          <w:bCs/>
          <w:sz w:val="52"/>
          <w:lang w:eastAsia="zh-CN"/>
        </w:rPr>
      </w:pPr>
      <w:r>
        <w:rPr>
          <w:rFonts w:ascii="黑体" w:eastAsia="黑体" w:hint="eastAsia"/>
          <w:b/>
          <w:bCs/>
          <w:sz w:val="52"/>
          <w:lang w:eastAsia="zh-CN"/>
        </w:rPr>
        <w:t>需求规格说明书</w:t>
      </w:r>
    </w:p>
    <w:p w14:paraId="62DACA39" w14:textId="77777777" w:rsidR="008848BD" w:rsidRDefault="008848BD">
      <w:pPr>
        <w:adjustRightInd w:val="0"/>
        <w:snapToGrid w:val="0"/>
        <w:spacing w:line="300" w:lineRule="auto"/>
        <w:jc w:val="center"/>
        <w:rPr>
          <w:b/>
          <w:bCs/>
          <w:lang w:eastAsia="zh-CN"/>
        </w:rPr>
      </w:pPr>
    </w:p>
    <w:p w14:paraId="7E8CD4C7" w14:textId="77777777" w:rsidR="008848BD" w:rsidRDefault="008848BD">
      <w:pPr>
        <w:adjustRightInd w:val="0"/>
        <w:snapToGrid w:val="0"/>
        <w:spacing w:line="300" w:lineRule="auto"/>
        <w:jc w:val="center"/>
        <w:rPr>
          <w:b/>
          <w:bCs/>
          <w:lang w:eastAsia="zh-CN"/>
        </w:rPr>
      </w:pPr>
    </w:p>
    <w:p w14:paraId="7BCBE1F5" w14:textId="77777777" w:rsidR="008848BD" w:rsidRDefault="008848BD">
      <w:pPr>
        <w:adjustRightInd w:val="0"/>
        <w:snapToGrid w:val="0"/>
        <w:spacing w:line="300" w:lineRule="auto"/>
        <w:jc w:val="center"/>
        <w:rPr>
          <w:b/>
          <w:bCs/>
          <w:lang w:eastAsia="zh-CN"/>
        </w:rPr>
      </w:pPr>
    </w:p>
    <w:p w14:paraId="57A86405" w14:textId="77777777" w:rsidR="008848BD" w:rsidRDefault="008848BD">
      <w:pPr>
        <w:adjustRightInd w:val="0"/>
        <w:snapToGrid w:val="0"/>
        <w:spacing w:line="300" w:lineRule="auto"/>
        <w:jc w:val="center"/>
        <w:rPr>
          <w:b/>
          <w:bCs/>
          <w:lang w:eastAsia="zh-CN"/>
        </w:rPr>
      </w:pPr>
    </w:p>
    <w:p w14:paraId="721202EF" w14:textId="77777777" w:rsidR="008848BD" w:rsidRDefault="008848BD">
      <w:pPr>
        <w:adjustRightInd w:val="0"/>
        <w:snapToGrid w:val="0"/>
        <w:spacing w:line="300" w:lineRule="auto"/>
        <w:jc w:val="center"/>
        <w:rPr>
          <w:b/>
          <w:bCs/>
          <w:lang w:eastAsia="zh-CN"/>
        </w:rPr>
      </w:pPr>
    </w:p>
    <w:p w14:paraId="380772FA" w14:textId="77777777" w:rsidR="008848BD" w:rsidRDefault="008848BD">
      <w:pPr>
        <w:adjustRightInd w:val="0"/>
        <w:snapToGrid w:val="0"/>
        <w:spacing w:line="300" w:lineRule="auto"/>
        <w:jc w:val="center"/>
        <w:rPr>
          <w:b/>
          <w:bCs/>
          <w:lang w:eastAsia="zh-CN"/>
        </w:rPr>
      </w:pPr>
    </w:p>
    <w:p w14:paraId="10D2A6E2" w14:textId="77777777" w:rsidR="008848BD" w:rsidRDefault="008848BD">
      <w:pPr>
        <w:adjustRightInd w:val="0"/>
        <w:snapToGrid w:val="0"/>
        <w:spacing w:line="300" w:lineRule="auto"/>
        <w:jc w:val="center"/>
        <w:rPr>
          <w:b/>
          <w:bCs/>
          <w:lang w:eastAsia="zh-CN"/>
        </w:rPr>
      </w:pPr>
    </w:p>
    <w:p w14:paraId="7C58D934" w14:textId="77777777" w:rsidR="008848BD" w:rsidRDefault="008848BD">
      <w:pPr>
        <w:adjustRightInd w:val="0"/>
        <w:snapToGrid w:val="0"/>
        <w:spacing w:line="300" w:lineRule="auto"/>
        <w:jc w:val="center"/>
        <w:rPr>
          <w:b/>
          <w:bCs/>
          <w:lang w:eastAsia="zh-CN"/>
        </w:rPr>
      </w:pPr>
    </w:p>
    <w:p w14:paraId="7791AD6D" w14:textId="77777777" w:rsidR="008848BD" w:rsidRDefault="008848BD">
      <w:pPr>
        <w:tabs>
          <w:tab w:val="center" w:pos="4959"/>
        </w:tabs>
        <w:adjustRightInd w:val="0"/>
        <w:snapToGrid w:val="0"/>
        <w:spacing w:line="300" w:lineRule="auto"/>
        <w:jc w:val="center"/>
        <w:rPr>
          <w:b/>
          <w:bCs/>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60"/>
        <w:gridCol w:w="1860"/>
        <w:gridCol w:w="1860"/>
      </w:tblGrid>
      <w:tr w:rsidR="008848BD" w14:paraId="3E3929EC" w14:textId="77777777">
        <w:trPr>
          <w:jc w:val="center"/>
        </w:trPr>
        <w:tc>
          <w:tcPr>
            <w:tcW w:w="1728" w:type="dxa"/>
          </w:tcPr>
          <w:p w14:paraId="2AB73372"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制作单位</w:t>
            </w:r>
          </w:p>
        </w:tc>
        <w:tc>
          <w:tcPr>
            <w:tcW w:w="5580" w:type="dxa"/>
            <w:gridSpan w:val="3"/>
          </w:tcPr>
          <w:p w14:paraId="513D7833" w14:textId="77777777" w:rsidR="008848BD" w:rsidRDefault="008848BD" w:rsidP="001D067F">
            <w:pPr>
              <w:adjustRightInd w:val="0"/>
              <w:snapToGrid w:val="0"/>
              <w:spacing w:line="300" w:lineRule="auto"/>
              <w:rPr>
                <w:rFonts w:ascii="黑体" w:eastAsia="黑体"/>
                <w:b/>
              </w:rPr>
            </w:pPr>
            <w:r>
              <w:rPr>
                <w:rFonts w:ascii="黑体" w:eastAsia="黑体" w:hint="eastAsia"/>
                <w:b/>
                <w:lang w:eastAsia="zh-CN"/>
              </w:rPr>
              <w:t>[</w:t>
            </w:r>
            <w:r w:rsidR="001D067F">
              <w:rPr>
                <w:rFonts w:ascii="黑体" w:eastAsia="黑体" w:hint="eastAsia"/>
                <w:b/>
                <w:color w:val="0000FF"/>
                <w:lang w:eastAsia="zh-CN"/>
              </w:rPr>
              <w:t>B</w:t>
            </w:r>
            <w:r w:rsidR="001D067F">
              <w:rPr>
                <w:rFonts w:ascii="黑体" w:eastAsia="黑体"/>
                <w:b/>
                <w:color w:val="0000FF"/>
                <w:lang w:eastAsia="zh-CN"/>
              </w:rPr>
              <w:t>RBX-2018</w:t>
            </w:r>
            <w:r>
              <w:rPr>
                <w:rFonts w:ascii="黑体" w:eastAsia="黑体" w:hint="eastAsia"/>
                <w:b/>
                <w:lang w:eastAsia="zh-CN"/>
              </w:rPr>
              <w:t>]</w:t>
            </w:r>
            <w:r w:rsidR="001D067F">
              <w:rPr>
                <w:rFonts w:ascii="黑体" w:eastAsia="黑体" w:hint="eastAsia"/>
                <w:b/>
                <w:lang w:eastAsia="zh-CN"/>
              </w:rPr>
              <w:t>浙江保融科技有限公司</w:t>
            </w:r>
          </w:p>
        </w:tc>
      </w:tr>
      <w:tr w:rsidR="008848BD" w14:paraId="5B0BE05B" w14:textId="77777777">
        <w:trPr>
          <w:jc w:val="center"/>
        </w:trPr>
        <w:tc>
          <w:tcPr>
            <w:tcW w:w="1728" w:type="dxa"/>
          </w:tcPr>
          <w:p w14:paraId="320A2411" w14:textId="77777777" w:rsidR="008848BD" w:rsidRDefault="008848BD">
            <w:pPr>
              <w:adjustRightInd w:val="0"/>
              <w:snapToGrid w:val="0"/>
              <w:spacing w:line="300" w:lineRule="auto"/>
              <w:rPr>
                <w:rFonts w:ascii="黑体" w:eastAsia="黑体"/>
                <w:b/>
              </w:rPr>
            </w:pPr>
            <w:r>
              <w:rPr>
                <w:rFonts w:ascii="黑体" w:eastAsia="黑体" w:hint="eastAsia"/>
                <w:b/>
                <w:lang w:eastAsia="zh-CN"/>
              </w:rPr>
              <w:t>文档编号</w:t>
            </w:r>
          </w:p>
        </w:tc>
        <w:tc>
          <w:tcPr>
            <w:tcW w:w="5580" w:type="dxa"/>
            <w:gridSpan w:val="3"/>
          </w:tcPr>
          <w:p w14:paraId="4A167824" w14:textId="77777777" w:rsidR="008848BD" w:rsidRDefault="008848BD" w:rsidP="001D067F">
            <w:pPr>
              <w:adjustRightInd w:val="0"/>
              <w:snapToGrid w:val="0"/>
              <w:spacing w:line="300" w:lineRule="auto"/>
              <w:rPr>
                <w:rFonts w:ascii="黑体" w:eastAsia="黑体"/>
                <w:b/>
              </w:rPr>
            </w:pPr>
            <w:r>
              <w:rPr>
                <w:rFonts w:ascii="黑体" w:eastAsia="黑体" w:hint="eastAsia"/>
                <w:b/>
                <w:lang w:eastAsia="zh-CN"/>
              </w:rPr>
              <w:t>Fingard-</w:t>
            </w:r>
            <w:r>
              <w:rPr>
                <w:rFonts w:ascii="黑体" w:eastAsia="黑体" w:hint="eastAsia"/>
                <w:b/>
              </w:rPr>
              <w:t>[</w:t>
            </w:r>
            <w:r w:rsidR="001D067F">
              <w:rPr>
                <w:rFonts w:ascii="黑体" w:eastAsia="黑体" w:hint="eastAsia"/>
                <w:b/>
                <w:color w:val="0000FF"/>
                <w:lang w:eastAsia="zh-CN"/>
              </w:rPr>
              <w:t xml:space="preserve"> B</w:t>
            </w:r>
            <w:r w:rsidR="001D067F">
              <w:rPr>
                <w:rFonts w:ascii="黑体" w:eastAsia="黑体"/>
                <w:b/>
                <w:color w:val="0000FF"/>
                <w:lang w:eastAsia="zh-CN"/>
              </w:rPr>
              <w:t>RBX-2018</w:t>
            </w:r>
            <w:r>
              <w:rPr>
                <w:rFonts w:ascii="黑体" w:eastAsia="黑体" w:hint="eastAsia"/>
                <w:b/>
                <w:lang w:eastAsia="zh-CN"/>
              </w:rPr>
              <w:t>]-[</w:t>
            </w:r>
            <w:r w:rsidR="001D067F">
              <w:rPr>
                <w:rFonts w:ascii="黑体" w:eastAsia="黑体"/>
                <w:b/>
                <w:lang w:eastAsia="zh-CN"/>
              </w:rPr>
              <w:t>001</w:t>
            </w:r>
            <w:r>
              <w:rPr>
                <w:rFonts w:ascii="黑体" w:eastAsia="黑体" w:hint="eastAsia"/>
                <w:b/>
                <w:lang w:eastAsia="zh-CN"/>
              </w:rPr>
              <w:t>]</w:t>
            </w:r>
          </w:p>
        </w:tc>
      </w:tr>
      <w:tr w:rsidR="008848BD" w14:paraId="24907FD1" w14:textId="77777777">
        <w:trPr>
          <w:jc w:val="center"/>
        </w:trPr>
        <w:tc>
          <w:tcPr>
            <w:tcW w:w="1728" w:type="dxa"/>
          </w:tcPr>
          <w:p w14:paraId="71AAF6BF" w14:textId="77777777" w:rsidR="008848BD" w:rsidRDefault="008848BD">
            <w:pPr>
              <w:adjustRightInd w:val="0"/>
              <w:snapToGrid w:val="0"/>
              <w:spacing w:line="300" w:lineRule="auto"/>
              <w:rPr>
                <w:rFonts w:ascii="黑体" w:eastAsia="黑体"/>
                <w:b/>
              </w:rPr>
            </w:pPr>
            <w:r>
              <w:rPr>
                <w:rFonts w:ascii="黑体" w:eastAsia="黑体" w:hint="eastAsia"/>
                <w:b/>
              </w:rPr>
              <w:t>版 本 号</w:t>
            </w:r>
          </w:p>
        </w:tc>
        <w:tc>
          <w:tcPr>
            <w:tcW w:w="5580" w:type="dxa"/>
            <w:gridSpan w:val="3"/>
          </w:tcPr>
          <w:p w14:paraId="46C8E89C" w14:textId="77777777" w:rsidR="008848BD" w:rsidRDefault="008848BD">
            <w:pPr>
              <w:adjustRightInd w:val="0"/>
              <w:snapToGrid w:val="0"/>
              <w:spacing w:line="300" w:lineRule="auto"/>
              <w:rPr>
                <w:rFonts w:ascii="黑体" w:eastAsia="黑体"/>
                <w:b/>
                <w:color w:val="0000FF"/>
              </w:rPr>
            </w:pPr>
            <w:r>
              <w:rPr>
                <w:rFonts w:ascii="黑体" w:eastAsia="黑体" w:hint="eastAsia"/>
                <w:b/>
                <w:lang w:eastAsia="zh-CN"/>
              </w:rPr>
              <w:t>Ver[</w:t>
            </w:r>
            <w:r w:rsidR="001D067F">
              <w:rPr>
                <w:rFonts w:ascii="黑体" w:eastAsia="黑体" w:hint="eastAsia"/>
                <w:b/>
                <w:color w:val="0000FF"/>
                <w:lang w:eastAsia="zh-CN"/>
              </w:rPr>
              <w:t>1.0</w:t>
            </w:r>
            <w:r>
              <w:rPr>
                <w:rFonts w:ascii="黑体" w:eastAsia="黑体" w:hint="eastAsia"/>
                <w:b/>
                <w:lang w:eastAsia="zh-CN"/>
              </w:rPr>
              <w:t>]</w:t>
            </w:r>
          </w:p>
        </w:tc>
      </w:tr>
      <w:tr w:rsidR="008848BD" w14:paraId="20A593A7" w14:textId="77777777">
        <w:trPr>
          <w:jc w:val="center"/>
        </w:trPr>
        <w:tc>
          <w:tcPr>
            <w:tcW w:w="1728" w:type="dxa"/>
          </w:tcPr>
          <w:p w14:paraId="568431EB" w14:textId="77777777" w:rsidR="008848BD" w:rsidRDefault="008848BD">
            <w:pPr>
              <w:adjustRightInd w:val="0"/>
              <w:snapToGrid w:val="0"/>
              <w:spacing w:line="300" w:lineRule="auto"/>
              <w:rPr>
                <w:rFonts w:ascii="黑体" w:eastAsia="黑体"/>
                <w:b/>
              </w:rPr>
            </w:pPr>
            <w:r>
              <w:rPr>
                <w:rFonts w:ascii="黑体" w:eastAsia="黑体" w:hint="eastAsia"/>
                <w:b/>
              </w:rPr>
              <w:t>编 写 人</w:t>
            </w:r>
          </w:p>
        </w:tc>
        <w:tc>
          <w:tcPr>
            <w:tcW w:w="1860" w:type="dxa"/>
          </w:tcPr>
          <w:p w14:paraId="287BD8AB"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w:t>
            </w:r>
            <w:r w:rsidR="00E83097">
              <w:rPr>
                <w:rFonts w:ascii="黑体" w:eastAsia="黑体" w:hint="eastAsia"/>
                <w:b/>
                <w:color w:val="0000FF"/>
                <w:lang w:eastAsia="zh-CN"/>
              </w:rPr>
              <w:t>贺周第</w:t>
            </w:r>
            <w:r>
              <w:rPr>
                <w:rFonts w:ascii="黑体" w:eastAsia="黑体" w:hint="eastAsia"/>
                <w:b/>
                <w:lang w:eastAsia="zh-CN"/>
              </w:rPr>
              <w:t>]</w:t>
            </w:r>
          </w:p>
        </w:tc>
        <w:tc>
          <w:tcPr>
            <w:tcW w:w="1860" w:type="dxa"/>
          </w:tcPr>
          <w:p w14:paraId="3233D8DC" w14:textId="77777777" w:rsidR="008848BD" w:rsidRDefault="008848BD">
            <w:pPr>
              <w:adjustRightInd w:val="0"/>
              <w:snapToGrid w:val="0"/>
              <w:spacing w:line="300" w:lineRule="auto"/>
              <w:rPr>
                <w:rFonts w:ascii="黑体" w:eastAsia="黑体"/>
                <w:b/>
                <w:lang w:eastAsia="zh-CN"/>
              </w:rPr>
            </w:pPr>
            <w:r>
              <w:rPr>
                <w:rFonts w:ascii="黑体" w:eastAsia="黑体" w:hint="eastAsia"/>
                <w:b/>
              </w:rPr>
              <w:t>审 定 人</w:t>
            </w:r>
          </w:p>
        </w:tc>
        <w:tc>
          <w:tcPr>
            <w:tcW w:w="1860" w:type="dxa"/>
          </w:tcPr>
          <w:p w14:paraId="0A13475E"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w:t>
            </w:r>
            <w:r>
              <w:rPr>
                <w:rFonts w:ascii="黑体" w:eastAsia="黑体" w:hint="eastAsia"/>
                <w:b/>
                <w:color w:val="0000FF"/>
                <w:lang w:eastAsia="zh-CN"/>
              </w:rPr>
              <w:t>XXX</w:t>
            </w:r>
            <w:r>
              <w:rPr>
                <w:rFonts w:ascii="黑体" w:eastAsia="黑体" w:hint="eastAsia"/>
                <w:b/>
                <w:lang w:eastAsia="zh-CN"/>
              </w:rPr>
              <w:t>]</w:t>
            </w:r>
          </w:p>
        </w:tc>
      </w:tr>
      <w:tr w:rsidR="008848BD" w14:paraId="2A861017" w14:textId="77777777">
        <w:trPr>
          <w:jc w:val="center"/>
        </w:trPr>
        <w:tc>
          <w:tcPr>
            <w:tcW w:w="1728" w:type="dxa"/>
          </w:tcPr>
          <w:p w14:paraId="0B1E317B" w14:textId="77777777" w:rsidR="008848BD" w:rsidRDefault="008848BD">
            <w:pPr>
              <w:adjustRightInd w:val="0"/>
              <w:snapToGrid w:val="0"/>
              <w:spacing w:line="300" w:lineRule="auto"/>
              <w:rPr>
                <w:rFonts w:ascii="黑体" w:eastAsia="黑体"/>
                <w:b/>
                <w:lang w:eastAsia="zh-CN"/>
              </w:rPr>
            </w:pPr>
            <w:r>
              <w:rPr>
                <w:rFonts w:ascii="黑体" w:eastAsia="黑体" w:hint="eastAsia"/>
                <w:b/>
                <w:lang w:eastAsia="zh-CN"/>
              </w:rPr>
              <w:t>编写日期</w:t>
            </w:r>
          </w:p>
        </w:tc>
        <w:tc>
          <w:tcPr>
            <w:tcW w:w="5580" w:type="dxa"/>
            <w:gridSpan w:val="3"/>
          </w:tcPr>
          <w:p w14:paraId="205CFDEC" w14:textId="77777777" w:rsidR="008848BD" w:rsidRDefault="00E83097">
            <w:pPr>
              <w:adjustRightInd w:val="0"/>
              <w:snapToGrid w:val="0"/>
              <w:spacing w:line="300" w:lineRule="auto"/>
              <w:rPr>
                <w:rFonts w:ascii="黑体" w:eastAsia="黑体"/>
                <w:b/>
              </w:rPr>
            </w:pPr>
            <w:r>
              <w:rPr>
                <w:rFonts w:ascii="黑体" w:eastAsia="黑体"/>
                <w:b/>
                <w:color w:val="0000FF"/>
                <w:lang w:eastAsia="zh-CN"/>
              </w:rPr>
              <w:t>2018</w:t>
            </w:r>
            <w:r w:rsidR="008848BD">
              <w:rPr>
                <w:rFonts w:ascii="黑体" w:eastAsia="黑体" w:hint="eastAsia"/>
                <w:b/>
                <w:lang w:eastAsia="zh-CN"/>
              </w:rPr>
              <w:t>年</w:t>
            </w:r>
            <w:r>
              <w:rPr>
                <w:rFonts w:ascii="黑体" w:eastAsia="黑体" w:hint="eastAsia"/>
                <w:b/>
                <w:color w:val="0000FF"/>
                <w:lang w:eastAsia="zh-CN"/>
              </w:rPr>
              <w:t>12</w:t>
            </w:r>
            <w:r w:rsidR="008848BD">
              <w:rPr>
                <w:rFonts w:ascii="黑体" w:eastAsia="黑体" w:hint="eastAsia"/>
                <w:b/>
                <w:lang w:eastAsia="zh-CN"/>
              </w:rPr>
              <w:t>月</w:t>
            </w:r>
            <w:r>
              <w:rPr>
                <w:rFonts w:ascii="黑体" w:eastAsia="黑体" w:hint="eastAsia"/>
                <w:b/>
                <w:color w:val="0000FF"/>
                <w:lang w:eastAsia="zh-CN"/>
              </w:rPr>
              <w:t>17</w:t>
            </w:r>
            <w:r w:rsidR="008848BD">
              <w:rPr>
                <w:rFonts w:ascii="黑体" w:eastAsia="黑体" w:hint="eastAsia"/>
                <w:b/>
                <w:lang w:eastAsia="zh-CN"/>
              </w:rPr>
              <w:t>日</w:t>
            </w:r>
          </w:p>
        </w:tc>
      </w:tr>
    </w:tbl>
    <w:p w14:paraId="74241586" w14:textId="77777777" w:rsidR="008848BD" w:rsidRDefault="008848BD">
      <w:pPr>
        <w:pStyle w:val="11"/>
        <w:adjustRightInd w:val="0"/>
        <w:snapToGrid w:val="0"/>
        <w:spacing w:line="300" w:lineRule="auto"/>
        <w:jc w:val="center"/>
        <w:rPr>
          <w:sz w:val="21"/>
          <w:lang w:eastAsia="zh-CN"/>
        </w:rPr>
      </w:pPr>
    </w:p>
    <w:p w14:paraId="275AA759" w14:textId="77777777" w:rsidR="008848BD" w:rsidRDefault="008848BD">
      <w:pPr>
        <w:pStyle w:val="11"/>
        <w:adjustRightInd w:val="0"/>
        <w:snapToGrid w:val="0"/>
        <w:spacing w:line="300" w:lineRule="auto"/>
        <w:jc w:val="center"/>
        <w:rPr>
          <w:sz w:val="21"/>
          <w:lang w:eastAsia="zh-CN"/>
        </w:rPr>
      </w:pPr>
    </w:p>
    <w:p w14:paraId="5BD2C9F0" w14:textId="77777777" w:rsidR="008848BD" w:rsidRDefault="008848BD">
      <w:pPr>
        <w:pStyle w:val="11"/>
        <w:adjustRightInd w:val="0"/>
        <w:snapToGrid w:val="0"/>
        <w:spacing w:line="300" w:lineRule="auto"/>
        <w:jc w:val="center"/>
        <w:rPr>
          <w:sz w:val="21"/>
          <w:lang w:eastAsia="zh-CN"/>
        </w:rPr>
      </w:pPr>
    </w:p>
    <w:p w14:paraId="4099D667" w14:textId="77777777" w:rsidR="008848BD" w:rsidRDefault="008848BD">
      <w:pPr>
        <w:adjustRightInd w:val="0"/>
        <w:snapToGrid w:val="0"/>
        <w:spacing w:line="300" w:lineRule="auto"/>
        <w:rPr>
          <w:rFonts w:ascii="楷体_GB2312" w:eastAsia="楷体_GB2312"/>
          <w:b/>
          <w:sz w:val="32"/>
        </w:rPr>
      </w:pPr>
    </w:p>
    <w:p w14:paraId="68C2FB91" w14:textId="77777777" w:rsidR="008848BD" w:rsidRDefault="008848BD">
      <w:pPr>
        <w:adjustRightInd w:val="0"/>
        <w:snapToGrid w:val="0"/>
        <w:spacing w:line="300" w:lineRule="auto"/>
        <w:rPr>
          <w:rFonts w:ascii="黑体" w:eastAsia="黑体"/>
          <w:b/>
          <w:sz w:val="32"/>
          <w:lang w:eastAsia="zh-CN"/>
        </w:rPr>
      </w:pPr>
    </w:p>
    <w:p w14:paraId="1B39D4D3" w14:textId="77777777" w:rsidR="008848BD" w:rsidRDefault="008848BD">
      <w:pPr>
        <w:adjustRightInd w:val="0"/>
        <w:snapToGrid w:val="0"/>
        <w:spacing w:line="300" w:lineRule="auto"/>
        <w:rPr>
          <w:rFonts w:ascii="黑体" w:eastAsia="黑体"/>
          <w:b/>
          <w:sz w:val="32"/>
          <w:lang w:eastAsia="zh-CN"/>
        </w:rPr>
      </w:pPr>
      <w:r>
        <w:rPr>
          <w:rFonts w:ascii="黑体" w:eastAsia="黑体" w:hint="eastAsia"/>
          <w:b/>
          <w:sz w:val="32"/>
          <w:lang w:eastAsia="zh-CN"/>
        </w:rPr>
        <w:t>需求负责人（业务）签字:</w:t>
      </w:r>
    </w:p>
    <w:p w14:paraId="14A672C1" w14:textId="77777777" w:rsidR="008848BD" w:rsidRDefault="008848BD">
      <w:pPr>
        <w:adjustRightInd w:val="0"/>
        <w:snapToGrid w:val="0"/>
        <w:spacing w:line="300" w:lineRule="auto"/>
        <w:rPr>
          <w:rFonts w:ascii="黑体" w:eastAsia="黑体"/>
          <w:b/>
          <w:sz w:val="32"/>
          <w:lang w:eastAsia="zh-CN"/>
        </w:rPr>
      </w:pPr>
    </w:p>
    <w:p w14:paraId="508D1042" w14:textId="77777777" w:rsidR="008848BD" w:rsidRDefault="008848BD">
      <w:pPr>
        <w:adjustRightInd w:val="0"/>
        <w:snapToGrid w:val="0"/>
        <w:spacing w:line="300" w:lineRule="auto"/>
        <w:rPr>
          <w:rFonts w:ascii="黑体" w:eastAsia="黑体"/>
          <w:b/>
          <w:sz w:val="32"/>
          <w:lang w:eastAsia="zh-CN"/>
        </w:rPr>
      </w:pPr>
    </w:p>
    <w:p w14:paraId="4EB58C04" w14:textId="77777777" w:rsidR="008848BD" w:rsidRDefault="008848BD">
      <w:pPr>
        <w:adjustRightInd w:val="0"/>
        <w:snapToGrid w:val="0"/>
        <w:spacing w:line="300" w:lineRule="auto"/>
        <w:rPr>
          <w:rFonts w:ascii="黑体" w:eastAsia="黑体"/>
          <w:b/>
          <w:sz w:val="32"/>
          <w:lang w:eastAsia="zh-CN"/>
        </w:rPr>
      </w:pPr>
    </w:p>
    <w:p w14:paraId="25C95FB4" w14:textId="77777777" w:rsidR="008848BD" w:rsidRDefault="008848BD">
      <w:pPr>
        <w:adjustRightInd w:val="0"/>
        <w:snapToGrid w:val="0"/>
        <w:spacing w:line="300" w:lineRule="auto"/>
        <w:rPr>
          <w:rFonts w:ascii="黑体" w:eastAsia="黑体"/>
          <w:b/>
          <w:sz w:val="32"/>
          <w:lang w:eastAsia="zh-CN"/>
        </w:rPr>
      </w:pPr>
      <w:r>
        <w:rPr>
          <w:rFonts w:ascii="黑体" w:eastAsia="黑体" w:hint="eastAsia"/>
          <w:b/>
          <w:sz w:val="32"/>
          <w:lang w:eastAsia="zh-CN"/>
        </w:rPr>
        <w:t>需求负责人（技术）签字:</w:t>
      </w:r>
    </w:p>
    <w:p w14:paraId="39694599" w14:textId="77777777" w:rsidR="008848BD" w:rsidRDefault="008848BD">
      <w:pPr>
        <w:adjustRightInd w:val="0"/>
        <w:snapToGrid w:val="0"/>
        <w:spacing w:line="300" w:lineRule="auto"/>
        <w:rPr>
          <w:rFonts w:ascii="黑体" w:eastAsia="黑体"/>
          <w:b/>
          <w:lang w:eastAsia="zh-CN"/>
        </w:rPr>
      </w:pPr>
    </w:p>
    <w:p w14:paraId="169FC3D2" w14:textId="77777777" w:rsidR="008848BD" w:rsidRDefault="008848BD">
      <w:pPr>
        <w:adjustRightInd w:val="0"/>
        <w:snapToGrid w:val="0"/>
        <w:spacing w:line="300" w:lineRule="auto"/>
        <w:rPr>
          <w:rFonts w:ascii="黑体" w:eastAsia="黑体"/>
          <w:b/>
          <w:lang w:eastAsia="zh-CN"/>
        </w:rPr>
      </w:pPr>
    </w:p>
    <w:p w14:paraId="0A27FC79" w14:textId="77777777" w:rsidR="008848BD" w:rsidRDefault="008848BD">
      <w:pPr>
        <w:adjustRightInd w:val="0"/>
        <w:snapToGrid w:val="0"/>
        <w:spacing w:line="300" w:lineRule="auto"/>
        <w:rPr>
          <w:rFonts w:ascii="黑体" w:eastAsia="黑体"/>
          <w:b/>
          <w:lang w:eastAsia="zh-CN"/>
        </w:rPr>
      </w:pPr>
    </w:p>
    <w:p w14:paraId="3B0D75BD" w14:textId="77777777" w:rsidR="008848BD" w:rsidRDefault="008848BD">
      <w:pPr>
        <w:adjustRightInd w:val="0"/>
        <w:snapToGrid w:val="0"/>
        <w:spacing w:line="300" w:lineRule="auto"/>
        <w:rPr>
          <w:rFonts w:ascii="黑体" w:eastAsia="黑体"/>
          <w:b/>
          <w:lang w:eastAsia="zh-CN"/>
        </w:rPr>
      </w:pPr>
    </w:p>
    <w:p w14:paraId="0E6AADF4" w14:textId="77777777" w:rsidR="008848BD" w:rsidRDefault="008848BD">
      <w:pPr>
        <w:adjustRightInd w:val="0"/>
        <w:snapToGrid w:val="0"/>
        <w:spacing w:line="300" w:lineRule="auto"/>
        <w:rPr>
          <w:rFonts w:ascii="黑体" w:eastAsia="黑体"/>
          <w:lang w:eastAsia="zh-CN"/>
        </w:rPr>
      </w:pPr>
    </w:p>
    <w:p w14:paraId="2DA01866" w14:textId="77777777" w:rsidR="008848BD" w:rsidRDefault="008848BD">
      <w:pPr>
        <w:adjustRightInd w:val="0"/>
        <w:snapToGrid w:val="0"/>
        <w:spacing w:line="300" w:lineRule="auto"/>
        <w:rPr>
          <w:rFonts w:ascii="黑体" w:eastAsia="黑体"/>
          <w:lang w:eastAsia="zh-CN"/>
        </w:rPr>
      </w:pPr>
    </w:p>
    <w:p w14:paraId="71D4C1B7" w14:textId="77777777" w:rsidR="008848BD" w:rsidRDefault="008848BD">
      <w:pPr>
        <w:adjustRightInd w:val="0"/>
        <w:snapToGrid w:val="0"/>
        <w:spacing w:line="300" w:lineRule="auto"/>
        <w:rPr>
          <w:rFonts w:ascii="黑体" w:eastAsia="黑体"/>
          <w:lang w:eastAsia="zh-CN"/>
        </w:rPr>
      </w:pPr>
    </w:p>
    <w:p w14:paraId="0A188052" w14:textId="77777777" w:rsidR="008848BD" w:rsidRDefault="008848BD">
      <w:pPr>
        <w:adjustRightInd w:val="0"/>
        <w:snapToGrid w:val="0"/>
        <w:spacing w:line="300" w:lineRule="auto"/>
        <w:rPr>
          <w:rFonts w:ascii="黑体" w:eastAsia="黑体"/>
          <w:lang w:eastAsia="zh-CN"/>
        </w:rPr>
      </w:pPr>
    </w:p>
    <w:p w14:paraId="68FF808F" w14:textId="77777777" w:rsidR="008848BD" w:rsidRDefault="008848BD">
      <w:pPr>
        <w:adjustRightInd w:val="0"/>
        <w:snapToGrid w:val="0"/>
        <w:spacing w:line="300" w:lineRule="auto"/>
        <w:rPr>
          <w:rFonts w:ascii="黑体" w:eastAsia="黑体"/>
          <w:lang w:eastAsia="zh-CN"/>
        </w:rPr>
      </w:pPr>
    </w:p>
    <w:p w14:paraId="2CF3E5B0" w14:textId="77777777" w:rsidR="008848BD" w:rsidRDefault="008848BD">
      <w:pPr>
        <w:adjustRightInd w:val="0"/>
        <w:snapToGrid w:val="0"/>
        <w:spacing w:line="300" w:lineRule="auto"/>
        <w:rPr>
          <w:rFonts w:ascii="黑体" w:eastAsia="黑体"/>
          <w:lang w:eastAsia="zh-CN"/>
        </w:rPr>
      </w:pPr>
    </w:p>
    <w:p w14:paraId="23BF4E75" w14:textId="77777777" w:rsidR="008848BD" w:rsidRDefault="008848BD">
      <w:pPr>
        <w:adjustRightInd w:val="0"/>
        <w:snapToGrid w:val="0"/>
        <w:spacing w:line="300" w:lineRule="auto"/>
        <w:rPr>
          <w:rFonts w:ascii="黑体" w:eastAsia="黑体"/>
          <w:lang w:eastAsia="zh-CN"/>
        </w:rPr>
      </w:pPr>
    </w:p>
    <w:p w14:paraId="7D3196D9" w14:textId="77777777" w:rsidR="008848BD" w:rsidRDefault="008848BD">
      <w:pPr>
        <w:adjustRightInd w:val="0"/>
        <w:snapToGrid w:val="0"/>
        <w:spacing w:line="300" w:lineRule="auto"/>
        <w:rPr>
          <w:rFonts w:ascii="黑体" w:eastAsia="黑体"/>
          <w:lang w:eastAsia="zh-CN"/>
        </w:rPr>
      </w:pPr>
    </w:p>
    <w:p w14:paraId="7274F372" w14:textId="77777777" w:rsidR="008848BD" w:rsidRDefault="008848BD">
      <w:pPr>
        <w:adjustRightInd w:val="0"/>
        <w:snapToGrid w:val="0"/>
        <w:spacing w:line="300" w:lineRule="auto"/>
        <w:rPr>
          <w:rFonts w:ascii="黑体" w:eastAsia="黑体"/>
          <w:sz w:val="28"/>
          <w:lang w:eastAsia="zh-CN"/>
        </w:rPr>
      </w:pPr>
      <w:r>
        <w:rPr>
          <w:rFonts w:ascii="黑体" w:eastAsia="黑体" w:hint="eastAsia"/>
          <w:sz w:val="28"/>
          <w:lang w:eastAsia="zh-CN"/>
        </w:rPr>
        <w:t xml:space="preserve">                           </w:t>
      </w:r>
      <w:r>
        <w:rPr>
          <w:rFonts w:ascii="黑体" w:eastAsia="黑体" w:hint="eastAsia"/>
          <w:b/>
          <w:sz w:val="32"/>
          <w:lang w:eastAsia="zh-CN"/>
        </w:rPr>
        <w:t>业务部门主管签字</w:t>
      </w:r>
      <w:r>
        <w:rPr>
          <w:rFonts w:ascii="黑体" w:eastAsia="黑体" w:hint="eastAsia"/>
          <w:sz w:val="28"/>
          <w:lang w:eastAsia="zh-CN"/>
        </w:rPr>
        <w:t>：</w:t>
      </w:r>
    </w:p>
    <w:p w14:paraId="0BAC5CEB" w14:textId="77777777" w:rsidR="008848BD" w:rsidRDefault="008848BD">
      <w:pPr>
        <w:adjustRightInd w:val="0"/>
        <w:snapToGrid w:val="0"/>
        <w:spacing w:line="300" w:lineRule="auto"/>
        <w:rPr>
          <w:rFonts w:ascii="黑体" w:eastAsia="黑体"/>
          <w:b/>
          <w:sz w:val="32"/>
          <w:lang w:eastAsia="zh-CN"/>
        </w:rPr>
      </w:pPr>
      <w:r>
        <w:rPr>
          <w:rFonts w:ascii="黑体" w:eastAsia="黑体" w:hint="eastAsia"/>
          <w:sz w:val="28"/>
          <w:lang w:eastAsia="zh-CN"/>
        </w:rPr>
        <w:t xml:space="preserve">                             </w:t>
      </w:r>
      <w:r>
        <w:rPr>
          <w:rFonts w:ascii="黑体" w:eastAsia="黑体" w:hint="eastAsia"/>
          <w:b/>
          <w:sz w:val="32"/>
          <w:lang w:eastAsia="zh-CN"/>
        </w:rPr>
        <w:t xml:space="preserve">  年  月   日</w:t>
      </w:r>
    </w:p>
    <w:p w14:paraId="6E756AA0" w14:textId="77777777" w:rsidR="008848BD" w:rsidRDefault="008848BD">
      <w:pPr>
        <w:pStyle w:val="11"/>
        <w:adjustRightInd w:val="0"/>
        <w:snapToGrid w:val="0"/>
        <w:spacing w:line="300" w:lineRule="auto"/>
        <w:rPr>
          <w:rFonts w:ascii="黑体" w:eastAsia="黑体"/>
          <w:sz w:val="21"/>
          <w:lang w:eastAsia="zh-CN"/>
        </w:rPr>
      </w:pPr>
    </w:p>
    <w:p w14:paraId="2988725D" w14:textId="77777777" w:rsidR="008848BD" w:rsidRDefault="008848BD">
      <w:pPr>
        <w:pStyle w:val="11"/>
        <w:adjustRightInd w:val="0"/>
        <w:snapToGrid w:val="0"/>
        <w:spacing w:line="300" w:lineRule="auto"/>
        <w:rPr>
          <w:rFonts w:ascii="黑体" w:eastAsia="黑体"/>
          <w:sz w:val="21"/>
          <w:lang w:eastAsia="zh-CN"/>
        </w:rPr>
      </w:pPr>
    </w:p>
    <w:p w14:paraId="72982589" w14:textId="77777777" w:rsidR="008848BD" w:rsidRDefault="008848BD">
      <w:pPr>
        <w:pStyle w:val="11"/>
        <w:adjustRightInd w:val="0"/>
        <w:snapToGrid w:val="0"/>
        <w:spacing w:line="300" w:lineRule="auto"/>
        <w:rPr>
          <w:rFonts w:ascii="黑体" w:eastAsia="黑体"/>
          <w:sz w:val="21"/>
          <w:lang w:eastAsia="zh-CN"/>
        </w:rPr>
      </w:pPr>
    </w:p>
    <w:p w14:paraId="51E4EB1C" w14:textId="77777777" w:rsidR="008848BD" w:rsidRDefault="008848BD">
      <w:pPr>
        <w:pStyle w:val="11"/>
        <w:adjustRightInd w:val="0"/>
        <w:snapToGrid w:val="0"/>
        <w:spacing w:line="300" w:lineRule="auto"/>
        <w:rPr>
          <w:rFonts w:ascii="黑体" w:eastAsia="黑体"/>
          <w:sz w:val="21"/>
          <w:lang w:eastAsia="zh-CN"/>
        </w:rPr>
      </w:pPr>
    </w:p>
    <w:p w14:paraId="561C7234" w14:textId="77777777" w:rsidR="008848BD" w:rsidRDefault="008848BD">
      <w:pPr>
        <w:pStyle w:val="11"/>
        <w:adjustRightInd w:val="0"/>
        <w:snapToGrid w:val="0"/>
        <w:spacing w:line="300" w:lineRule="auto"/>
        <w:rPr>
          <w:rFonts w:ascii="黑体" w:eastAsia="黑体"/>
          <w:sz w:val="21"/>
          <w:lang w:eastAsia="zh-CN"/>
        </w:rPr>
      </w:pPr>
    </w:p>
    <w:p w14:paraId="1C561759" w14:textId="77777777" w:rsidR="008848BD" w:rsidRDefault="008848BD">
      <w:pPr>
        <w:pStyle w:val="11"/>
        <w:adjustRightInd w:val="0"/>
        <w:snapToGrid w:val="0"/>
        <w:spacing w:line="300" w:lineRule="auto"/>
        <w:rPr>
          <w:rFonts w:ascii="黑体" w:eastAsia="黑体"/>
          <w:sz w:val="21"/>
          <w:lang w:eastAsia="zh-CN"/>
        </w:rPr>
      </w:pPr>
    </w:p>
    <w:p w14:paraId="2DCA7EBC" w14:textId="77777777" w:rsidR="008848BD" w:rsidRDefault="008848BD">
      <w:pPr>
        <w:pStyle w:val="11"/>
        <w:adjustRightInd w:val="0"/>
        <w:snapToGrid w:val="0"/>
        <w:spacing w:line="300" w:lineRule="auto"/>
        <w:rPr>
          <w:rFonts w:ascii="黑体" w:eastAsia="黑体"/>
          <w:sz w:val="21"/>
          <w:lang w:eastAsia="zh-CN"/>
        </w:rPr>
      </w:pPr>
    </w:p>
    <w:p w14:paraId="4C6CBE20" w14:textId="77777777" w:rsidR="008848BD" w:rsidRDefault="008848BD">
      <w:pPr>
        <w:pStyle w:val="11"/>
        <w:adjustRightInd w:val="0"/>
        <w:snapToGrid w:val="0"/>
        <w:spacing w:line="300" w:lineRule="auto"/>
        <w:rPr>
          <w:rFonts w:ascii="黑体" w:eastAsia="黑体"/>
          <w:sz w:val="21"/>
          <w:lang w:eastAsia="zh-CN"/>
        </w:rPr>
      </w:pPr>
    </w:p>
    <w:p w14:paraId="02C6A493" w14:textId="77777777" w:rsidR="008848BD" w:rsidRDefault="008848BD">
      <w:pPr>
        <w:pStyle w:val="11"/>
        <w:adjustRightInd w:val="0"/>
        <w:snapToGrid w:val="0"/>
        <w:spacing w:line="300" w:lineRule="auto"/>
        <w:rPr>
          <w:rFonts w:ascii="黑体" w:eastAsia="黑体"/>
          <w:sz w:val="21"/>
          <w:lang w:eastAsia="zh-CN"/>
        </w:rPr>
      </w:pPr>
    </w:p>
    <w:p w14:paraId="19A451CE" w14:textId="77777777" w:rsidR="008848BD" w:rsidRDefault="008848BD">
      <w:pPr>
        <w:pStyle w:val="11"/>
        <w:adjustRightInd w:val="0"/>
        <w:snapToGrid w:val="0"/>
        <w:spacing w:line="300" w:lineRule="auto"/>
        <w:rPr>
          <w:rFonts w:ascii="黑体" w:eastAsia="黑体"/>
          <w:sz w:val="21"/>
          <w:lang w:eastAsia="zh-CN"/>
        </w:rPr>
      </w:pPr>
    </w:p>
    <w:p w14:paraId="4FE2FA5E" w14:textId="77777777" w:rsidR="008848BD" w:rsidRDefault="008848BD">
      <w:pPr>
        <w:pStyle w:val="11"/>
        <w:adjustRightInd w:val="0"/>
        <w:snapToGrid w:val="0"/>
        <w:spacing w:line="300" w:lineRule="auto"/>
        <w:rPr>
          <w:rFonts w:ascii="黑体" w:eastAsia="黑体"/>
          <w:sz w:val="21"/>
          <w:lang w:eastAsia="zh-CN"/>
        </w:rPr>
      </w:pPr>
    </w:p>
    <w:p w14:paraId="51ABD146" w14:textId="77777777" w:rsidR="008848BD" w:rsidRDefault="008848BD">
      <w:pPr>
        <w:pStyle w:val="11"/>
        <w:adjustRightInd w:val="0"/>
        <w:snapToGrid w:val="0"/>
        <w:spacing w:line="300" w:lineRule="auto"/>
        <w:rPr>
          <w:rFonts w:ascii="黑体" w:eastAsia="黑体"/>
          <w:sz w:val="21"/>
          <w:lang w:eastAsia="zh-CN"/>
        </w:rPr>
      </w:pPr>
    </w:p>
    <w:p w14:paraId="47883E33" w14:textId="77777777" w:rsidR="008848BD" w:rsidRDefault="008848BD">
      <w:pPr>
        <w:pStyle w:val="11"/>
        <w:adjustRightInd w:val="0"/>
        <w:snapToGrid w:val="0"/>
        <w:spacing w:line="300" w:lineRule="auto"/>
        <w:rPr>
          <w:rFonts w:ascii="黑体" w:eastAsia="黑体"/>
          <w:sz w:val="21"/>
          <w:lang w:eastAsia="zh-CN"/>
        </w:rPr>
      </w:pPr>
    </w:p>
    <w:p w14:paraId="50C70737" w14:textId="77777777" w:rsidR="008848BD" w:rsidRDefault="008848BD">
      <w:pPr>
        <w:pStyle w:val="11"/>
        <w:adjustRightInd w:val="0"/>
        <w:snapToGrid w:val="0"/>
        <w:spacing w:line="300" w:lineRule="auto"/>
        <w:rPr>
          <w:rFonts w:ascii="黑体" w:eastAsia="黑体"/>
          <w:sz w:val="21"/>
          <w:lang w:eastAsia="zh-CN"/>
        </w:rPr>
      </w:pPr>
    </w:p>
    <w:p w14:paraId="7E6C96E7" w14:textId="77777777" w:rsidR="008848BD" w:rsidRDefault="008848BD">
      <w:pPr>
        <w:pStyle w:val="11"/>
        <w:adjustRightInd w:val="0"/>
        <w:snapToGrid w:val="0"/>
        <w:spacing w:line="300" w:lineRule="auto"/>
        <w:rPr>
          <w:sz w:val="21"/>
          <w:lang w:eastAsia="zh-CN"/>
        </w:rPr>
      </w:pPr>
    </w:p>
    <w:p w14:paraId="26E61887" w14:textId="77777777" w:rsidR="008848BD" w:rsidRDefault="008848BD">
      <w:pPr>
        <w:pStyle w:val="11"/>
        <w:adjustRightInd w:val="0"/>
        <w:snapToGrid w:val="0"/>
        <w:spacing w:line="300" w:lineRule="auto"/>
        <w:rPr>
          <w:sz w:val="21"/>
          <w:lang w:eastAsia="zh-CN"/>
        </w:rPr>
      </w:pPr>
    </w:p>
    <w:p w14:paraId="6447A937" w14:textId="77777777" w:rsidR="008848BD" w:rsidRDefault="008848BD">
      <w:pPr>
        <w:adjustRightInd w:val="0"/>
        <w:snapToGrid w:val="0"/>
        <w:spacing w:line="300" w:lineRule="auto"/>
        <w:jc w:val="center"/>
        <w:rPr>
          <w:rFonts w:ascii="黑体" w:eastAsia="黑体"/>
          <w:b/>
          <w:sz w:val="28"/>
          <w:lang w:eastAsia="zh-CN"/>
        </w:rPr>
      </w:pPr>
      <w:r>
        <w:rPr>
          <w:rFonts w:ascii="黑体" w:eastAsia="黑体" w:hint="eastAsia"/>
          <w:b/>
          <w:sz w:val="28"/>
          <w:lang w:eastAsia="zh-CN"/>
        </w:rPr>
        <w:t>文档更改记录</w:t>
      </w:r>
    </w:p>
    <w:p w14:paraId="2C338956"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 xml:space="preserve">A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添加的</w:t>
      </w:r>
      <w:r>
        <w:rPr>
          <w:rFonts w:ascii="Times New Roman" w:hAnsi="Times New Roman" w:cs="宋体" w:hint="eastAsia"/>
          <w:bCs/>
          <w:sz w:val="21"/>
          <w:szCs w:val="21"/>
          <w:lang w:eastAsia="zh-CN"/>
        </w:rPr>
        <w:t xml:space="preserve">  M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修改的</w:t>
      </w:r>
      <w:r>
        <w:rPr>
          <w:rFonts w:ascii="Times New Roman" w:hAnsi="Times New Roman" w:cs="宋体" w:hint="eastAsia"/>
          <w:bCs/>
          <w:sz w:val="21"/>
          <w:szCs w:val="21"/>
          <w:lang w:eastAsia="zh-CN"/>
        </w:rPr>
        <w:t xml:space="preserve">  D </w:t>
      </w:r>
      <w:r>
        <w:rPr>
          <w:rFonts w:ascii="Times New Roman" w:hAnsi="Times New Roman" w:cs="宋体" w:hint="eastAsia"/>
          <w:bCs/>
          <w:sz w:val="21"/>
          <w:szCs w:val="21"/>
          <w:lang w:eastAsia="zh-CN"/>
        </w:rPr>
        <w:t>–</w:t>
      </w:r>
      <w:r>
        <w:rPr>
          <w:rFonts w:ascii="Times New Roman" w:hAnsi="Times New Roman" w:cs="宋体" w:hint="eastAsia"/>
          <w:bCs/>
          <w:sz w:val="21"/>
          <w:szCs w:val="21"/>
          <w:lang w:eastAsia="zh-CN"/>
        </w:rPr>
        <w:t xml:space="preserve"> </w:t>
      </w:r>
      <w:r>
        <w:rPr>
          <w:rFonts w:ascii="Times New Roman" w:hAnsi="Times New Roman" w:cs="宋体" w:hint="eastAsia"/>
          <w:bCs/>
          <w:sz w:val="21"/>
          <w:szCs w:val="21"/>
          <w:lang w:eastAsia="zh-CN"/>
        </w:rPr>
        <w:t>删除的</w:t>
      </w:r>
    </w:p>
    <w:tbl>
      <w:tblPr>
        <w:tblW w:w="0" w:type="auto"/>
        <w:tblLayout w:type="fixed"/>
        <w:tblCellMar>
          <w:left w:w="80" w:type="dxa"/>
          <w:right w:w="80" w:type="dxa"/>
        </w:tblCellMar>
        <w:tblLook w:val="0000" w:firstRow="0" w:lastRow="0" w:firstColumn="0" w:lastColumn="0" w:noHBand="0" w:noVBand="0"/>
      </w:tblPr>
      <w:tblGrid>
        <w:gridCol w:w="1080"/>
        <w:gridCol w:w="1268"/>
        <w:gridCol w:w="1828"/>
        <w:gridCol w:w="576"/>
        <w:gridCol w:w="2678"/>
        <w:gridCol w:w="945"/>
      </w:tblGrid>
      <w:tr w:rsidR="008848BD" w14:paraId="67DA14B3" w14:textId="77777777" w:rsidTr="00201CAA">
        <w:trPr>
          <w:cantSplit/>
        </w:trPr>
        <w:tc>
          <w:tcPr>
            <w:tcW w:w="1080" w:type="dxa"/>
            <w:tcBorders>
              <w:top w:val="single" w:sz="6" w:space="0" w:color="auto"/>
              <w:left w:val="single" w:sz="6" w:space="0" w:color="auto"/>
              <w:bottom w:val="single" w:sz="6" w:space="0" w:color="auto"/>
              <w:right w:val="single" w:sz="6" w:space="0" w:color="auto"/>
            </w:tcBorders>
          </w:tcPr>
          <w:p w14:paraId="5028605D"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br/>
            </w:r>
            <w:r>
              <w:rPr>
                <w:rFonts w:ascii="Times New Roman" w:hAnsi="Times New Roman" w:cs="宋体" w:hint="eastAsia"/>
                <w:bCs/>
                <w:sz w:val="21"/>
                <w:szCs w:val="21"/>
                <w:lang w:eastAsia="zh-CN"/>
              </w:rPr>
              <w:t>更改号</w:t>
            </w:r>
          </w:p>
        </w:tc>
        <w:tc>
          <w:tcPr>
            <w:tcW w:w="1268" w:type="dxa"/>
            <w:tcBorders>
              <w:top w:val="single" w:sz="6" w:space="0" w:color="auto"/>
              <w:left w:val="single" w:sz="6" w:space="0" w:color="auto"/>
              <w:bottom w:val="single" w:sz="6" w:space="0" w:color="auto"/>
              <w:right w:val="single" w:sz="6" w:space="0" w:color="auto"/>
            </w:tcBorders>
          </w:tcPr>
          <w:p w14:paraId="3805AB80"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rPr>
              <w:br/>
            </w:r>
            <w:r>
              <w:rPr>
                <w:rFonts w:ascii="Times New Roman" w:hAnsi="Times New Roman" w:cs="宋体" w:hint="eastAsia"/>
                <w:bCs/>
                <w:sz w:val="21"/>
                <w:szCs w:val="21"/>
                <w:lang w:eastAsia="zh-CN"/>
              </w:rPr>
              <w:t>日期</w:t>
            </w:r>
          </w:p>
        </w:tc>
        <w:tc>
          <w:tcPr>
            <w:tcW w:w="1828" w:type="dxa"/>
            <w:tcBorders>
              <w:top w:val="single" w:sz="6" w:space="0" w:color="auto"/>
              <w:left w:val="single" w:sz="6" w:space="0" w:color="auto"/>
              <w:bottom w:val="single" w:sz="6" w:space="0" w:color="auto"/>
              <w:right w:val="single" w:sz="6" w:space="0" w:color="auto"/>
            </w:tcBorders>
          </w:tcPr>
          <w:p w14:paraId="4C910D90"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图号</w:t>
            </w:r>
          </w:p>
          <w:p w14:paraId="73C232C3"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表号</w:t>
            </w:r>
          </w:p>
          <w:p w14:paraId="7C2260CA" w14:textId="77777777" w:rsidR="008848BD" w:rsidRDefault="008848BD">
            <w:pPr>
              <w:adjustRightInd w:val="0"/>
              <w:snapToGrid w:val="0"/>
              <w:spacing w:line="300" w:lineRule="auto"/>
              <w:rPr>
                <w:rFonts w:ascii="Times New Roman" w:hAnsi="Times New Roman" w:cs="宋体"/>
                <w:bCs/>
                <w:sz w:val="21"/>
                <w:szCs w:val="21"/>
              </w:rPr>
            </w:pPr>
            <w:r>
              <w:rPr>
                <w:rFonts w:ascii="Times New Roman" w:hAnsi="Times New Roman" w:cs="宋体" w:hint="eastAsia"/>
                <w:bCs/>
                <w:sz w:val="21"/>
                <w:szCs w:val="21"/>
                <w:lang w:eastAsia="zh-CN"/>
              </w:rPr>
              <w:t>段落</w:t>
            </w:r>
            <w:r>
              <w:rPr>
                <w:rFonts w:ascii="Times New Roman" w:hAnsi="Times New Roman" w:cs="宋体" w:hint="eastAsia"/>
                <w:bCs/>
                <w:sz w:val="21"/>
                <w:szCs w:val="21"/>
              </w:rPr>
              <w:t>号</w:t>
            </w:r>
          </w:p>
        </w:tc>
        <w:tc>
          <w:tcPr>
            <w:tcW w:w="576" w:type="dxa"/>
            <w:tcBorders>
              <w:top w:val="single" w:sz="6" w:space="0" w:color="auto"/>
              <w:left w:val="single" w:sz="6" w:space="0" w:color="auto"/>
              <w:bottom w:val="single" w:sz="6" w:space="0" w:color="auto"/>
              <w:right w:val="single" w:sz="6" w:space="0" w:color="auto"/>
            </w:tcBorders>
          </w:tcPr>
          <w:p w14:paraId="4DE8329F" w14:textId="77777777" w:rsidR="008848BD" w:rsidRDefault="008848BD">
            <w:pPr>
              <w:adjustRightInd w:val="0"/>
              <w:snapToGrid w:val="0"/>
              <w:spacing w:line="300" w:lineRule="auto"/>
              <w:rPr>
                <w:rFonts w:ascii="Times New Roman" w:hAnsi="Times New Roman" w:cs="宋体"/>
                <w:bCs/>
                <w:sz w:val="21"/>
                <w:szCs w:val="21"/>
              </w:rPr>
            </w:pPr>
            <w:r>
              <w:rPr>
                <w:rFonts w:ascii="Times New Roman" w:hAnsi="Times New Roman" w:cs="宋体" w:hint="eastAsia"/>
                <w:bCs/>
                <w:sz w:val="21"/>
                <w:szCs w:val="21"/>
              </w:rPr>
              <w:t>A</w:t>
            </w:r>
            <w:r>
              <w:rPr>
                <w:rFonts w:ascii="Times New Roman" w:hAnsi="Times New Roman" w:cs="宋体" w:hint="eastAsia"/>
                <w:bCs/>
                <w:sz w:val="21"/>
                <w:szCs w:val="21"/>
              </w:rPr>
              <w:br/>
              <w:t>M</w:t>
            </w:r>
            <w:r>
              <w:rPr>
                <w:rFonts w:ascii="Times New Roman" w:hAnsi="Times New Roman" w:cs="宋体" w:hint="eastAsia"/>
                <w:bCs/>
                <w:sz w:val="21"/>
                <w:szCs w:val="21"/>
              </w:rPr>
              <w:br/>
              <w:t>D</w:t>
            </w:r>
          </w:p>
        </w:tc>
        <w:tc>
          <w:tcPr>
            <w:tcW w:w="2678" w:type="dxa"/>
            <w:tcBorders>
              <w:top w:val="single" w:sz="6" w:space="0" w:color="auto"/>
              <w:left w:val="single" w:sz="6" w:space="0" w:color="auto"/>
              <w:bottom w:val="single" w:sz="6" w:space="0" w:color="auto"/>
              <w:right w:val="single" w:sz="6" w:space="0" w:color="auto"/>
            </w:tcBorders>
          </w:tcPr>
          <w:p w14:paraId="5FEAE6BC"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br/>
            </w:r>
            <w:r>
              <w:rPr>
                <w:rFonts w:ascii="Times New Roman" w:hAnsi="Times New Roman" w:cs="宋体" w:hint="eastAsia"/>
                <w:bCs/>
                <w:sz w:val="21"/>
                <w:szCs w:val="21"/>
                <w:lang w:eastAsia="zh-CN"/>
              </w:rPr>
              <w:t>题目或简短描述</w:t>
            </w:r>
          </w:p>
        </w:tc>
        <w:tc>
          <w:tcPr>
            <w:tcW w:w="945" w:type="dxa"/>
            <w:tcBorders>
              <w:top w:val="single" w:sz="6" w:space="0" w:color="auto"/>
              <w:left w:val="single" w:sz="6" w:space="0" w:color="auto"/>
              <w:bottom w:val="single" w:sz="6" w:space="0" w:color="auto"/>
              <w:right w:val="single" w:sz="6" w:space="0" w:color="auto"/>
            </w:tcBorders>
          </w:tcPr>
          <w:p w14:paraId="51A2A67E" w14:textId="77777777" w:rsidR="008848BD" w:rsidRDefault="008848BD">
            <w:pPr>
              <w:adjustRightInd w:val="0"/>
              <w:snapToGrid w:val="0"/>
              <w:spacing w:line="300" w:lineRule="auto"/>
              <w:rPr>
                <w:rFonts w:ascii="Times New Roman" w:hAnsi="Times New Roman" w:cs="宋体"/>
                <w:bCs/>
                <w:sz w:val="21"/>
                <w:szCs w:val="21"/>
                <w:lang w:eastAsia="zh-CN"/>
              </w:rPr>
            </w:pPr>
            <w:r>
              <w:rPr>
                <w:rFonts w:ascii="Times New Roman" w:hAnsi="Times New Roman" w:cs="宋体" w:hint="eastAsia"/>
                <w:bCs/>
                <w:sz w:val="21"/>
                <w:szCs w:val="21"/>
                <w:lang w:eastAsia="zh-CN"/>
              </w:rPr>
              <w:t>更改申请号</w:t>
            </w:r>
          </w:p>
        </w:tc>
      </w:tr>
      <w:tr w:rsidR="008848BD" w14:paraId="005A62E9" w14:textId="77777777" w:rsidTr="00201CAA">
        <w:trPr>
          <w:cantSplit/>
        </w:trPr>
        <w:tc>
          <w:tcPr>
            <w:tcW w:w="1080" w:type="dxa"/>
            <w:tcBorders>
              <w:top w:val="single" w:sz="6" w:space="0" w:color="auto"/>
              <w:left w:val="single" w:sz="6" w:space="0" w:color="auto"/>
              <w:bottom w:val="nil"/>
              <w:right w:val="single" w:sz="6" w:space="0" w:color="auto"/>
            </w:tcBorders>
          </w:tcPr>
          <w:p w14:paraId="34590A91" w14:textId="77777777" w:rsidR="008848BD" w:rsidRDefault="00661AA3">
            <w:pPr>
              <w:adjustRightInd w:val="0"/>
              <w:snapToGrid w:val="0"/>
              <w:spacing w:line="300" w:lineRule="auto"/>
              <w:rPr>
                <w:sz w:val="20"/>
                <w:lang w:eastAsia="zh-CN"/>
              </w:rPr>
            </w:pPr>
            <w:r>
              <w:rPr>
                <w:rFonts w:hint="eastAsia"/>
                <w:sz w:val="20"/>
                <w:lang w:eastAsia="zh-CN"/>
              </w:rPr>
              <w:t>1.0</w:t>
            </w:r>
          </w:p>
        </w:tc>
        <w:tc>
          <w:tcPr>
            <w:tcW w:w="1268" w:type="dxa"/>
            <w:tcBorders>
              <w:top w:val="single" w:sz="6" w:space="0" w:color="auto"/>
              <w:left w:val="single" w:sz="6" w:space="0" w:color="auto"/>
              <w:bottom w:val="nil"/>
              <w:right w:val="single" w:sz="6" w:space="0" w:color="auto"/>
            </w:tcBorders>
          </w:tcPr>
          <w:p w14:paraId="56F739F6" w14:textId="77777777" w:rsidR="008848BD" w:rsidRDefault="00661AA3">
            <w:pPr>
              <w:adjustRightInd w:val="0"/>
              <w:snapToGrid w:val="0"/>
              <w:spacing w:line="300" w:lineRule="auto"/>
              <w:rPr>
                <w:sz w:val="20"/>
                <w:lang w:eastAsia="zh-CN"/>
              </w:rPr>
            </w:pPr>
            <w:r>
              <w:rPr>
                <w:rFonts w:hint="eastAsia"/>
                <w:sz w:val="20"/>
                <w:lang w:eastAsia="zh-CN"/>
              </w:rPr>
              <w:t>2018-</w:t>
            </w:r>
            <w:r>
              <w:rPr>
                <w:sz w:val="20"/>
                <w:lang w:eastAsia="zh-CN"/>
              </w:rPr>
              <w:t>12</w:t>
            </w:r>
            <w:r>
              <w:rPr>
                <w:rFonts w:hint="eastAsia"/>
                <w:sz w:val="20"/>
                <w:lang w:eastAsia="zh-CN"/>
              </w:rPr>
              <w:t>-</w:t>
            </w:r>
            <w:r>
              <w:rPr>
                <w:sz w:val="20"/>
                <w:lang w:eastAsia="zh-CN"/>
              </w:rPr>
              <w:t>17</w:t>
            </w:r>
          </w:p>
        </w:tc>
        <w:tc>
          <w:tcPr>
            <w:tcW w:w="1828" w:type="dxa"/>
            <w:tcBorders>
              <w:top w:val="single" w:sz="6" w:space="0" w:color="auto"/>
              <w:left w:val="single" w:sz="6" w:space="0" w:color="auto"/>
              <w:bottom w:val="nil"/>
              <w:right w:val="single" w:sz="6" w:space="0" w:color="auto"/>
            </w:tcBorders>
          </w:tcPr>
          <w:p w14:paraId="657771AD" w14:textId="77777777" w:rsidR="008848BD" w:rsidRDefault="008848BD">
            <w:pPr>
              <w:adjustRightInd w:val="0"/>
              <w:snapToGrid w:val="0"/>
              <w:spacing w:line="300" w:lineRule="auto"/>
              <w:rPr>
                <w:sz w:val="20"/>
                <w:lang w:eastAsia="zh-CN"/>
              </w:rPr>
            </w:pPr>
          </w:p>
        </w:tc>
        <w:tc>
          <w:tcPr>
            <w:tcW w:w="576" w:type="dxa"/>
            <w:tcBorders>
              <w:top w:val="single" w:sz="6" w:space="0" w:color="auto"/>
              <w:left w:val="single" w:sz="6" w:space="0" w:color="auto"/>
              <w:bottom w:val="nil"/>
              <w:right w:val="single" w:sz="6" w:space="0" w:color="auto"/>
            </w:tcBorders>
          </w:tcPr>
          <w:p w14:paraId="3250D57C" w14:textId="77777777" w:rsidR="008848BD" w:rsidRDefault="002A5121">
            <w:pPr>
              <w:adjustRightInd w:val="0"/>
              <w:snapToGrid w:val="0"/>
              <w:spacing w:line="300" w:lineRule="auto"/>
              <w:rPr>
                <w:sz w:val="20"/>
                <w:lang w:eastAsia="zh-CN"/>
              </w:rPr>
            </w:pPr>
            <w:r>
              <w:rPr>
                <w:rFonts w:hint="eastAsia"/>
                <w:sz w:val="20"/>
                <w:lang w:eastAsia="zh-CN"/>
              </w:rPr>
              <w:t>M</w:t>
            </w:r>
          </w:p>
        </w:tc>
        <w:tc>
          <w:tcPr>
            <w:tcW w:w="2678" w:type="dxa"/>
            <w:tcBorders>
              <w:top w:val="single" w:sz="6" w:space="0" w:color="auto"/>
              <w:left w:val="single" w:sz="6" w:space="0" w:color="auto"/>
              <w:bottom w:val="nil"/>
              <w:right w:val="single" w:sz="6" w:space="0" w:color="auto"/>
            </w:tcBorders>
          </w:tcPr>
          <w:p w14:paraId="621AD581" w14:textId="77777777" w:rsidR="008848BD" w:rsidRDefault="008848BD">
            <w:pPr>
              <w:adjustRightInd w:val="0"/>
              <w:snapToGrid w:val="0"/>
              <w:spacing w:line="300" w:lineRule="auto"/>
              <w:rPr>
                <w:sz w:val="20"/>
                <w:lang w:eastAsia="zh-CN"/>
              </w:rPr>
            </w:pPr>
          </w:p>
        </w:tc>
        <w:tc>
          <w:tcPr>
            <w:tcW w:w="945" w:type="dxa"/>
            <w:tcBorders>
              <w:top w:val="single" w:sz="6" w:space="0" w:color="auto"/>
              <w:left w:val="single" w:sz="6" w:space="0" w:color="auto"/>
              <w:bottom w:val="nil"/>
              <w:right w:val="single" w:sz="6" w:space="0" w:color="auto"/>
            </w:tcBorders>
          </w:tcPr>
          <w:p w14:paraId="3A7D9F70" w14:textId="77777777" w:rsidR="008848BD" w:rsidRDefault="008848BD">
            <w:pPr>
              <w:adjustRightInd w:val="0"/>
              <w:snapToGrid w:val="0"/>
              <w:spacing w:line="300" w:lineRule="auto"/>
              <w:rPr>
                <w:sz w:val="20"/>
                <w:lang w:eastAsia="zh-CN"/>
              </w:rPr>
            </w:pPr>
          </w:p>
        </w:tc>
      </w:tr>
      <w:tr w:rsidR="008848BD" w14:paraId="5EAEECE3" w14:textId="77777777" w:rsidTr="00201CAA">
        <w:trPr>
          <w:cantSplit/>
        </w:trPr>
        <w:tc>
          <w:tcPr>
            <w:tcW w:w="1080" w:type="dxa"/>
            <w:tcBorders>
              <w:top w:val="nil"/>
              <w:left w:val="single" w:sz="6" w:space="0" w:color="auto"/>
              <w:bottom w:val="nil"/>
              <w:right w:val="single" w:sz="6" w:space="0" w:color="auto"/>
            </w:tcBorders>
          </w:tcPr>
          <w:p w14:paraId="2691223E" w14:textId="185E0DE7" w:rsidR="008848BD" w:rsidRDefault="00CC3D2A">
            <w:pPr>
              <w:adjustRightInd w:val="0"/>
              <w:snapToGrid w:val="0"/>
              <w:spacing w:line="300" w:lineRule="auto"/>
              <w:rPr>
                <w:sz w:val="20"/>
                <w:lang w:eastAsia="zh-CN"/>
              </w:rPr>
            </w:pPr>
            <w:r>
              <w:rPr>
                <w:rFonts w:hint="eastAsia"/>
                <w:sz w:val="20"/>
                <w:lang w:eastAsia="zh-CN"/>
              </w:rPr>
              <w:t>2.0</w:t>
            </w:r>
          </w:p>
        </w:tc>
        <w:tc>
          <w:tcPr>
            <w:tcW w:w="1268" w:type="dxa"/>
            <w:tcBorders>
              <w:top w:val="nil"/>
              <w:left w:val="single" w:sz="6" w:space="0" w:color="auto"/>
              <w:bottom w:val="nil"/>
              <w:right w:val="single" w:sz="6" w:space="0" w:color="auto"/>
            </w:tcBorders>
          </w:tcPr>
          <w:p w14:paraId="28DB74B3" w14:textId="0A437BF7" w:rsidR="008848BD" w:rsidRDefault="00CC3D2A">
            <w:pPr>
              <w:adjustRightInd w:val="0"/>
              <w:snapToGrid w:val="0"/>
              <w:spacing w:line="300" w:lineRule="auto"/>
              <w:rPr>
                <w:sz w:val="20"/>
                <w:lang w:eastAsia="zh-CN"/>
              </w:rPr>
            </w:pPr>
            <w:r>
              <w:rPr>
                <w:rFonts w:hint="eastAsia"/>
                <w:sz w:val="20"/>
                <w:lang w:eastAsia="zh-CN"/>
              </w:rPr>
              <w:t>2019-</w:t>
            </w:r>
            <w:r>
              <w:rPr>
                <w:sz w:val="20"/>
                <w:lang w:eastAsia="zh-CN"/>
              </w:rPr>
              <w:t>2</w:t>
            </w:r>
            <w:r>
              <w:rPr>
                <w:rFonts w:hint="eastAsia"/>
                <w:sz w:val="20"/>
                <w:lang w:eastAsia="zh-CN"/>
              </w:rPr>
              <w:t>-</w:t>
            </w:r>
            <w:r>
              <w:rPr>
                <w:sz w:val="20"/>
                <w:lang w:eastAsia="zh-CN"/>
              </w:rPr>
              <w:t>27</w:t>
            </w:r>
          </w:p>
        </w:tc>
        <w:tc>
          <w:tcPr>
            <w:tcW w:w="1828" w:type="dxa"/>
            <w:tcBorders>
              <w:top w:val="nil"/>
              <w:left w:val="single" w:sz="6" w:space="0" w:color="auto"/>
              <w:bottom w:val="nil"/>
              <w:right w:val="single" w:sz="6" w:space="0" w:color="auto"/>
            </w:tcBorders>
          </w:tcPr>
          <w:p w14:paraId="0618C68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F84F82A" w14:textId="59F776B0" w:rsidR="008848BD" w:rsidRDefault="00CC3D2A">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2B315C45" w14:textId="7D6713EF" w:rsidR="008848BD" w:rsidRDefault="00CC3D2A">
            <w:pPr>
              <w:adjustRightInd w:val="0"/>
              <w:snapToGrid w:val="0"/>
              <w:spacing w:line="300" w:lineRule="auto"/>
              <w:rPr>
                <w:sz w:val="20"/>
                <w:lang w:eastAsia="zh-CN"/>
              </w:rPr>
            </w:pPr>
            <w:r>
              <w:rPr>
                <w:rFonts w:hint="eastAsia"/>
                <w:sz w:val="20"/>
                <w:lang w:eastAsia="zh-CN"/>
              </w:rPr>
              <w:t>内部调拨交易</w:t>
            </w:r>
            <w:r w:rsidR="006177FF">
              <w:rPr>
                <w:rFonts w:hint="eastAsia"/>
                <w:sz w:val="20"/>
                <w:lang w:eastAsia="zh-CN"/>
              </w:rPr>
              <w:t>调整</w:t>
            </w:r>
          </w:p>
        </w:tc>
        <w:tc>
          <w:tcPr>
            <w:tcW w:w="945" w:type="dxa"/>
            <w:tcBorders>
              <w:top w:val="nil"/>
              <w:left w:val="single" w:sz="6" w:space="0" w:color="auto"/>
              <w:bottom w:val="nil"/>
              <w:right w:val="single" w:sz="6" w:space="0" w:color="auto"/>
            </w:tcBorders>
          </w:tcPr>
          <w:p w14:paraId="1FAD8408" w14:textId="77777777" w:rsidR="008848BD" w:rsidRDefault="008848BD">
            <w:pPr>
              <w:adjustRightInd w:val="0"/>
              <w:snapToGrid w:val="0"/>
              <w:spacing w:line="300" w:lineRule="auto"/>
              <w:rPr>
                <w:sz w:val="20"/>
                <w:lang w:eastAsia="zh-CN"/>
              </w:rPr>
            </w:pPr>
          </w:p>
        </w:tc>
      </w:tr>
      <w:tr w:rsidR="008848BD" w14:paraId="62CC2D73" w14:textId="77777777" w:rsidTr="00201CAA">
        <w:trPr>
          <w:cantSplit/>
        </w:trPr>
        <w:tc>
          <w:tcPr>
            <w:tcW w:w="1080" w:type="dxa"/>
            <w:tcBorders>
              <w:top w:val="nil"/>
              <w:left w:val="single" w:sz="6" w:space="0" w:color="auto"/>
              <w:bottom w:val="nil"/>
              <w:right w:val="single" w:sz="6" w:space="0" w:color="auto"/>
            </w:tcBorders>
          </w:tcPr>
          <w:p w14:paraId="77C2B354" w14:textId="7674A657" w:rsidR="008848BD" w:rsidRDefault="006177FF">
            <w:pPr>
              <w:adjustRightInd w:val="0"/>
              <w:snapToGrid w:val="0"/>
              <w:spacing w:line="300" w:lineRule="auto"/>
              <w:rPr>
                <w:sz w:val="20"/>
                <w:lang w:eastAsia="zh-CN"/>
              </w:rPr>
            </w:pPr>
            <w:r>
              <w:rPr>
                <w:rFonts w:hint="eastAsia"/>
                <w:sz w:val="20"/>
                <w:lang w:eastAsia="zh-CN"/>
              </w:rPr>
              <w:t>2.1</w:t>
            </w:r>
          </w:p>
        </w:tc>
        <w:tc>
          <w:tcPr>
            <w:tcW w:w="1268" w:type="dxa"/>
            <w:tcBorders>
              <w:top w:val="nil"/>
              <w:left w:val="single" w:sz="6" w:space="0" w:color="auto"/>
              <w:bottom w:val="nil"/>
              <w:right w:val="single" w:sz="6" w:space="0" w:color="auto"/>
            </w:tcBorders>
          </w:tcPr>
          <w:p w14:paraId="036688D1" w14:textId="748DE0FA"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3</w:t>
            </w:r>
            <w:r>
              <w:rPr>
                <w:rFonts w:hint="eastAsia"/>
                <w:sz w:val="20"/>
                <w:lang w:eastAsia="zh-CN"/>
              </w:rPr>
              <w:t>-</w:t>
            </w:r>
            <w:r>
              <w:rPr>
                <w:sz w:val="20"/>
                <w:lang w:eastAsia="zh-CN"/>
              </w:rPr>
              <w:t>6</w:t>
            </w:r>
          </w:p>
        </w:tc>
        <w:tc>
          <w:tcPr>
            <w:tcW w:w="1828" w:type="dxa"/>
            <w:tcBorders>
              <w:top w:val="nil"/>
              <w:left w:val="single" w:sz="6" w:space="0" w:color="auto"/>
              <w:bottom w:val="nil"/>
              <w:right w:val="single" w:sz="6" w:space="0" w:color="auto"/>
            </w:tcBorders>
          </w:tcPr>
          <w:p w14:paraId="0F9B719A"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961D2D9" w14:textId="4DD295AB" w:rsidR="008848BD" w:rsidRDefault="006177FF">
            <w:pPr>
              <w:adjustRightInd w:val="0"/>
              <w:snapToGrid w:val="0"/>
              <w:spacing w:line="300" w:lineRule="auto"/>
              <w:rPr>
                <w:sz w:val="20"/>
                <w:lang w:eastAsia="zh-CN"/>
              </w:rPr>
            </w:pPr>
            <w:r>
              <w:rPr>
                <w:sz w:val="20"/>
                <w:lang w:eastAsia="zh-CN"/>
              </w:rPr>
              <w:t>D</w:t>
            </w:r>
          </w:p>
        </w:tc>
        <w:tc>
          <w:tcPr>
            <w:tcW w:w="2678" w:type="dxa"/>
            <w:tcBorders>
              <w:top w:val="nil"/>
              <w:left w:val="single" w:sz="6" w:space="0" w:color="auto"/>
              <w:bottom w:val="nil"/>
              <w:right w:val="single" w:sz="6" w:space="0" w:color="auto"/>
            </w:tcBorders>
          </w:tcPr>
          <w:p w14:paraId="18E2A7A0" w14:textId="59DBE454" w:rsidR="008848BD" w:rsidRDefault="006177FF">
            <w:pPr>
              <w:adjustRightInd w:val="0"/>
              <w:snapToGrid w:val="0"/>
              <w:spacing w:line="300" w:lineRule="auto"/>
              <w:rPr>
                <w:sz w:val="20"/>
                <w:lang w:eastAsia="zh-CN"/>
              </w:rPr>
            </w:pPr>
            <w:r>
              <w:rPr>
                <w:rFonts w:hint="eastAsia"/>
                <w:sz w:val="20"/>
                <w:lang w:eastAsia="zh-CN"/>
              </w:rPr>
              <w:t>添加各内部系统对接流程和方式</w:t>
            </w:r>
          </w:p>
        </w:tc>
        <w:tc>
          <w:tcPr>
            <w:tcW w:w="945" w:type="dxa"/>
            <w:tcBorders>
              <w:top w:val="nil"/>
              <w:left w:val="single" w:sz="6" w:space="0" w:color="auto"/>
              <w:bottom w:val="nil"/>
              <w:right w:val="single" w:sz="6" w:space="0" w:color="auto"/>
            </w:tcBorders>
          </w:tcPr>
          <w:p w14:paraId="4A4561F7" w14:textId="77777777" w:rsidR="008848BD" w:rsidRDefault="008848BD">
            <w:pPr>
              <w:adjustRightInd w:val="0"/>
              <w:snapToGrid w:val="0"/>
              <w:spacing w:line="300" w:lineRule="auto"/>
              <w:rPr>
                <w:sz w:val="20"/>
                <w:lang w:eastAsia="zh-CN"/>
              </w:rPr>
            </w:pPr>
          </w:p>
        </w:tc>
      </w:tr>
      <w:tr w:rsidR="008848BD" w14:paraId="7F4FA200" w14:textId="77777777" w:rsidTr="00201CAA">
        <w:trPr>
          <w:cantSplit/>
        </w:trPr>
        <w:tc>
          <w:tcPr>
            <w:tcW w:w="1080" w:type="dxa"/>
            <w:tcBorders>
              <w:top w:val="nil"/>
              <w:left w:val="single" w:sz="6" w:space="0" w:color="auto"/>
              <w:bottom w:val="nil"/>
              <w:right w:val="single" w:sz="6" w:space="0" w:color="auto"/>
            </w:tcBorders>
          </w:tcPr>
          <w:p w14:paraId="4DF8841F" w14:textId="63D35DC1" w:rsidR="008848BD" w:rsidRDefault="006177FF">
            <w:pPr>
              <w:adjustRightInd w:val="0"/>
              <w:snapToGrid w:val="0"/>
              <w:spacing w:line="300" w:lineRule="auto"/>
              <w:rPr>
                <w:sz w:val="20"/>
                <w:lang w:eastAsia="zh-CN"/>
              </w:rPr>
            </w:pPr>
            <w:r>
              <w:rPr>
                <w:rFonts w:hint="eastAsia"/>
                <w:sz w:val="20"/>
                <w:lang w:eastAsia="zh-CN"/>
              </w:rPr>
              <w:t>2.2</w:t>
            </w:r>
          </w:p>
        </w:tc>
        <w:tc>
          <w:tcPr>
            <w:tcW w:w="1268" w:type="dxa"/>
            <w:tcBorders>
              <w:top w:val="nil"/>
              <w:left w:val="single" w:sz="6" w:space="0" w:color="auto"/>
              <w:bottom w:val="nil"/>
              <w:right w:val="single" w:sz="6" w:space="0" w:color="auto"/>
            </w:tcBorders>
          </w:tcPr>
          <w:p w14:paraId="51F16FF4" w14:textId="01FCD36E"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3</w:t>
            </w:r>
            <w:r>
              <w:rPr>
                <w:rFonts w:hint="eastAsia"/>
                <w:sz w:val="20"/>
                <w:lang w:eastAsia="zh-CN"/>
              </w:rPr>
              <w:t>-</w:t>
            </w:r>
            <w:r>
              <w:rPr>
                <w:sz w:val="20"/>
                <w:lang w:eastAsia="zh-CN"/>
              </w:rPr>
              <w:t>10</w:t>
            </w:r>
          </w:p>
        </w:tc>
        <w:tc>
          <w:tcPr>
            <w:tcW w:w="1828" w:type="dxa"/>
            <w:tcBorders>
              <w:top w:val="nil"/>
              <w:left w:val="single" w:sz="6" w:space="0" w:color="auto"/>
              <w:bottom w:val="nil"/>
              <w:right w:val="single" w:sz="6" w:space="0" w:color="auto"/>
            </w:tcBorders>
          </w:tcPr>
          <w:p w14:paraId="3660C38D"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93ABEE1" w14:textId="5B47D922" w:rsidR="008848BD" w:rsidRDefault="006177FF">
            <w:pPr>
              <w:adjustRightInd w:val="0"/>
              <w:snapToGrid w:val="0"/>
              <w:spacing w:line="300" w:lineRule="auto"/>
              <w:rPr>
                <w:sz w:val="20"/>
                <w:lang w:eastAsia="zh-CN"/>
              </w:rPr>
            </w:pPr>
            <w:r>
              <w:rPr>
                <w:rFonts w:hint="eastAsia"/>
                <w:sz w:val="20"/>
                <w:lang w:eastAsia="zh-CN"/>
              </w:rPr>
              <w:t>D</w:t>
            </w:r>
          </w:p>
        </w:tc>
        <w:tc>
          <w:tcPr>
            <w:tcW w:w="2678" w:type="dxa"/>
            <w:tcBorders>
              <w:top w:val="nil"/>
              <w:left w:val="single" w:sz="6" w:space="0" w:color="auto"/>
              <w:bottom w:val="nil"/>
              <w:right w:val="single" w:sz="6" w:space="0" w:color="auto"/>
            </w:tcBorders>
          </w:tcPr>
          <w:p w14:paraId="1DB9A298" w14:textId="51FEC6E9" w:rsidR="008848BD" w:rsidRDefault="006177FF">
            <w:pPr>
              <w:adjustRightInd w:val="0"/>
              <w:snapToGrid w:val="0"/>
              <w:spacing w:line="300" w:lineRule="auto"/>
              <w:rPr>
                <w:sz w:val="20"/>
                <w:lang w:eastAsia="zh-CN"/>
              </w:rPr>
            </w:pPr>
            <w:r>
              <w:rPr>
                <w:sz w:val="20"/>
                <w:lang w:eastAsia="zh-CN"/>
              </w:rPr>
              <w:t>收付款接口增加通知接口</w:t>
            </w:r>
          </w:p>
        </w:tc>
        <w:tc>
          <w:tcPr>
            <w:tcW w:w="945" w:type="dxa"/>
            <w:tcBorders>
              <w:top w:val="nil"/>
              <w:left w:val="single" w:sz="6" w:space="0" w:color="auto"/>
              <w:bottom w:val="nil"/>
              <w:right w:val="single" w:sz="6" w:space="0" w:color="auto"/>
            </w:tcBorders>
          </w:tcPr>
          <w:p w14:paraId="759F676C" w14:textId="77777777" w:rsidR="008848BD" w:rsidRDefault="008848BD">
            <w:pPr>
              <w:adjustRightInd w:val="0"/>
              <w:snapToGrid w:val="0"/>
              <w:spacing w:line="300" w:lineRule="auto"/>
              <w:rPr>
                <w:sz w:val="20"/>
                <w:lang w:eastAsia="zh-CN"/>
              </w:rPr>
            </w:pPr>
          </w:p>
        </w:tc>
      </w:tr>
      <w:tr w:rsidR="008848BD" w14:paraId="704E8523" w14:textId="77777777" w:rsidTr="00201CAA">
        <w:trPr>
          <w:cantSplit/>
        </w:trPr>
        <w:tc>
          <w:tcPr>
            <w:tcW w:w="1080" w:type="dxa"/>
            <w:tcBorders>
              <w:top w:val="nil"/>
              <w:left w:val="single" w:sz="6" w:space="0" w:color="auto"/>
              <w:bottom w:val="nil"/>
              <w:right w:val="single" w:sz="6" w:space="0" w:color="auto"/>
            </w:tcBorders>
          </w:tcPr>
          <w:p w14:paraId="2D06DF4D" w14:textId="3621B94E" w:rsidR="008848BD" w:rsidRDefault="006177FF">
            <w:pPr>
              <w:adjustRightInd w:val="0"/>
              <w:snapToGrid w:val="0"/>
              <w:spacing w:line="300" w:lineRule="auto"/>
              <w:rPr>
                <w:sz w:val="20"/>
                <w:lang w:eastAsia="zh-CN"/>
              </w:rPr>
            </w:pPr>
            <w:r>
              <w:rPr>
                <w:rFonts w:hint="eastAsia"/>
                <w:sz w:val="20"/>
                <w:lang w:eastAsia="zh-CN"/>
              </w:rPr>
              <w:t>2.3</w:t>
            </w:r>
          </w:p>
        </w:tc>
        <w:tc>
          <w:tcPr>
            <w:tcW w:w="1268" w:type="dxa"/>
            <w:tcBorders>
              <w:top w:val="nil"/>
              <w:left w:val="single" w:sz="6" w:space="0" w:color="auto"/>
              <w:bottom w:val="nil"/>
              <w:right w:val="single" w:sz="6" w:space="0" w:color="auto"/>
            </w:tcBorders>
          </w:tcPr>
          <w:p w14:paraId="7BB145D7" w14:textId="5EDFD3F0"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3</w:t>
            </w:r>
            <w:r>
              <w:rPr>
                <w:rFonts w:hint="eastAsia"/>
                <w:sz w:val="20"/>
                <w:lang w:eastAsia="zh-CN"/>
              </w:rPr>
              <w:t>-</w:t>
            </w:r>
            <w:r>
              <w:rPr>
                <w:sz w:val="20"/>
                <w:lang w:eastAsia="zh-CN"/>
              </w:rPr>
              <w:t>11</w:t>
            </w:r>
          </w:p>
        </w:tc>
        <w:tc>
          <w:tcPr>
            <w:tcW w:w="1828" w:type="dxa"/>
            <w:tcBorders>
              <w:top w:val="nil"/>
              <w:left w:val="single" w:sz="6" w:space="0" w:color="auto"/>
              <w:bottom w:val="nil"/>
              <w:right w:val="single" w:sz="6" w:space="0" w:color="auto"/>
            </w:tcBorders>
          </w:tcPr>
          <w:p w14:paraId="5AD1442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92FD672" w14:textId="4BD292DA" w:rsidR="008848BD" w:rsidRDefault="006177FF">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2B42A430" w14:textId="1FAA0174" w:rsidR="008848BD" w:rsidRDefault="006177FF">
            <w:pPr>
              <w:adjustRightInd w:val="0"/>
              <w:snapToGrid w:val="0"/>
              <w:spacing w:line="300" w:lineRule="auto"/>
              <w:rPr>
                <w:sz w:val="20"/>
                <w:lang w:eastAsia="zh-CN"/>
              </w:rPr>
            </w:pPr>
            <w:r>
              <w:rPr>
                <w:sz w:val="20"/>
                <w:lang w:eastAsia="zh-CN"/>
              </w:rPr>
              <w:t>调整备付金充值流程</w:t>
            </w:r>
          </w:p>
        </w:tc>
        <w:tc>
          <w:tcPr>
            <w:tcW w:w="945" w:type="dxa"/>
            <w:tcBorders>
              <w:top w:val="nil"/>
              <w:left w:val="single" w:sz="6" w:space="0" w:color="auto"/>
              <w:bottom w:val="nil"/>
              <w:right w:val="single" w:sz="6" w:space="0" w:color="auto"/>
            </w:tcBorders>
          </w:tcPr>
          <w:p w14:paraId="36A197EF" w14:textId="77777777" w:rsidR="008848BD" w:rsidRDefault="008848BD">
            <w:pPr>
              <w:adjustRightInd w:val="0"/>
              <w:snapToGrid w:val="0"/>
              <w:spacing w:line="300" w:lineRule="auto"/>
              <w:rPr>
                <w:sz w:val="20"/>
                <w:lang w:eastAsia="zh-CN"/>
              </w:rPr>
            </w:pPr>
          </w:p>
        </w:tc>
      </w:tr>
      <w:tr w:rsidR="008848BD" w14:paraId="03DF8CB1" w14:textId="77777777" w:rsidTr="00201CAA">
        <w:trPr>
          <w:cantSplit/>
        </w:trPr>
        <w:tc>
          <w:tcPr>
            <w:tcW w:w="1080" w:type="dxa"/>
            <w:tcBorders>
              <w:top w:val="nil"/>
              <w:left w:val="single" w:sz="6" w:space="0" w:color="auto"/>
              <w:bottom w:val="nil"/>
              <w:right w:val="single" w:sz="6" w:space="0" w:color="auto"/>
            </w:tcBorders>
          </w:tcPr>
          <w:p w14:paraId="0F567D57" w14:textId="58068473" w:rsidR="008848BD" w:rsidRDefault="006177FF">
            <w:pPr>
              <w:adjustRightInd w:val="0"/>
              <w:snapToGrid w:val="0"/>
              <w:spacing w:line="300" w:lineRule="auto"/>
              <w:rPr>
                <w:sz w:val="20"/>
                <w:lang w:eastAsia="zh-CN"/>
              </w:rPr>
            </w:pPr>
            <w:r>
              <w:rPr>
                <w:rFonts w:hint="eastAsia"/>
                <w:sz w:val="20"/>
                <w:lang w:eastAsia="zh-CN"/>
              </w:rPr>
              <w:t>2.4</w:t>
            </w:r>
          </w:p>
        </w:tc>
        <w:tc>
          <w:tcPr>
            <w:tcW w:w="1268" w:type="dxa"/>
            <w:tcBorders>
              <w:top w:val="nil"/>
              <w:left w:val="single" w:sz="6" w:space="0" w:color="auto"/>
              <w:bottom w:val="nil"/>
              <w:right w:val="single" w:sz="6" w:space="0" w:color="auto"/>
            </w:tcBorders>
          </w:tcPr>
          <w:p w14:paraId="04131C32" w14:textId="7953C7C0"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3</w:t>
            </w:r>
            <w:r>
              <w:rPr>
                <w:rFonts w:hint="eastAsia"/>
                <w:sz w:val="20"/>
                <w:lang w:eastAsia="zh-CN"/>
              </w:rPr>
              <w:t>-</w:t>
            </w:r>
            <w:r>
              <w:rPr>
                <w:sz w:val="20"/>
                <w:lang w:eastAsia="zh-CN"/>
              </w:rPr>
              <w:t>12</w:t>
            </w:r>
          </w:p>
        </w:tc>
        <w:tc>
          <w:tcPr>
            <w:tcW w:w="1828" w:type="dxa"/>
            <w:tcBorders>
              <w:top w:val="nil"/>
              <w:left w:val="single" w:sz="6" w:space="0" w:color="auto"/>
              <w:bottom w:val="nil"/>
              <w:right w:val="single" w:sz="6" w:space="0" w:color="auto"/>
            </w:tcBorders>
          </w:tcPr>
          <w:p w14:paraId="6C2D565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2575ACC" w14:textId="4C1FC19F" w:rsidR="008848BD" w:rsidRDefault="006177FF">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0C430753" w14:textId="75691A23" w:rsidR="008848BD" w:rsidRPr="006177FF" w:rsidRDefault="006177FF">
            <w:pPr>
              <w:adjustRightInd w:val="0"/>
              <w:snapToGrid w:val="0"/>
              <w:spacing w:line="300" w:lineRule="auto"/>
              <w:rPr>
                <w:rFonts w:asciiTheme="minorEastAsia" w:eastAsiaTheme="minorEastAsia" w:hAnsiTheme="minorEastAsia"/>
                <w:sz w:val="20"/>
                <w:szCs w:val="20"/>
                <w:lang w:eastAsia="zh-CN"/>
              </w:rPr>
            </w:pPr>
            <w:r w:rsidRPr="006177FF">
              <w:rPr>
                <w:rFonts w:asciiTheme="minorEastAsia" w:eastAsiaTheme="minorEastAsia" w:hAnsiTheme="minorEastAsia" w:hint="eastAsia"/>
                <w:color w:val="191F25"/>
                <w:sz w:val="20"/>
                <w:szCs w:val="20"/>
                <w:shd w:val="clear" w:color="auto" w:fill="CCE6FF"/>
                <w:lang w:eastAsia="zh-CN"/>
              </w:rPr>
              <w:t>3.5.2.2 和3.5.2.3 分别是支票处理和资金系统也处理不了的线下付款处理流程</w:t>
            </w:r>
          </w:p>
        </w:tc>
        <w:tc>
          <w:tcPr>
            <w:tcW w:w="945" w:type="dxa"/>
            <w:tcBorders>
              <w:top w:val="nil"/>
              <w:left w:val="single" w:sz="6" w:space="0" w:color="auto"/>
              <w:bottom w:val="nil"/>
              <w:right w:val="single" w:sz="6" w:space="0" w:color="auto"/>
            </w:tcBorders>
          </w:tcPr>
          <w:p w14:paraId="027CAC02" w14:textId="77777777" w:rsidR="008848BD" w:rsidRDefault="008848BD">
            <w:pPr>
              <w:adjustRightInd w:val="0"/>
              <w:snapToGrid w:val="0"/>
              <w:spacing w:line="300" w:lineRule="auto"/>
              <w:rPr>
                <w:sz w:val="20"/>
                <w:lang w:eastAsia="zh-CN"/>
              </w:rPr>
            </w:pPr>
          </w:p>
        </w:tc>
      </w:tr>
      <w:tr w:rsidR="008848BD" w14:paraId="5AD56B7D" w14:textId="77777777" w:rsidTr="00201CAA">
        <w:trPr>
          <w:cantSplit/>
        </w:trPr>
        <w:tc>
          <w:tcPr>
            <w:tcW w:w="1080" w:type="dxa"/>
            <w:tcBorders>
              <w:top w:val="nil"/>
              <w:left w:val="single" w:sz="6" w:space="0" w:color="auto"/>
              <w:bottom w:val="nil"/>
              <w:right w:val="single" w:sz="6" w:space="0" w:color="auto"/>
            </w:tcBorders>
          </w:tcPr>
          <w:p w14:paraId="32250C1D" w14:textId="1E230C89" w:rsidR="008848BD" w:rsidRDefault="006177FF">
            <w:pPr>
              <w:adjustRightInd w:val="0"/>
              <w:snapToGrid w:val="0"/>
              <w:spacing w:line="300" w:lineRule="auto"/>
              <w:rPr>
                <w:sz w:val="20"/>
                <w:lang w:eastAsia="zh-CN"/>
              </w:rPr>
            </w:pPr>
            <w:r>
              <w:rPr>
                <w:rFonts w:hint="eastAsia"/>
                <w:sz w:val="20"/>
                <w:lang w:eastAsia="zh-CN"/>
              </w:rPr>
              <w:t>2.5</w:t>
            </w:r>
          </w:p>
        </w:tc>
        <w:tc>
          <w:tcPr>
            <w:tcW w:w="1268" w:type="dxa"/>
            <w:tcBorders>
              <w:top w:val="nil"/>
              <w:left w:val="single" w:sz="6" w:space="0" w:color="auto"/>
              <w:bottom w:val="nil"/>
              <w:right w:val="single" w:sz="6" w:space="0" w:color="auto"/>
            </w:tcBorders>
          </w:tcPr>
          <w:p w14:paraId="524E8CA4" w14:textId="62B298E7"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-4-12</w:t>
            </w:r>
          </w:p>
        </w:tc>
        <w:tc>
          <w:tcPr>
            <w:tcW w:w="1828" w:type="dxa"/>
            <w:tcBorders>
              <w:top w:val="nil"/>
              <w:left w:val="single" w:sz="6" w:space="0" w:color="auto"/>
              <w:bottom w:val="nil"/>
              <w:right w:val="single" w:sz="6" w:space="0" w:color="auto"/>
            </w:tcBorders>
          </w:tcPr>
          <w:p w14:paraId="2A76518C"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823417A" w14:textId="78A0B466" w:rsidR="008848BD" w:rsidRDefault="006177FF">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1B93A217" w14:textId="61A2F519" w:rsidR="008848BD" w:rsidRDefault="006177FF">
            <w:pPr>
              <w:adjustRightInd w:val="0"/>
              <w:snapToGrid w:val="0"/>
              <w:spacing w:line="300" w:lineRule="auto"/>
              <w:rPr>
                <w:sz w:val="20"/>
                <w:lang w:eastAsia="zh-CN"/>
              </w:rPr>
            </w:pPr>
            <w:r>
              <w:rPr>
                <w:sz w:val="20"/>
                <w:lang w:eastAsia="zh-CN"/>
              </w:rPr>
              <w:t>所有内部系统对接细化</w:t>
            </w:r>
          </w:p>
        </w:tc>
        <w:tc>
          <w:tcPr>
            <w:tcW w:w="945" w:type="dxa"/>
            <w:tcBorders>
              <w:top w:val="nil"/>
              <w:left w:val="single" w:sz="6" w:space="0" w:color="auto"/>
              <w:bottom w:val="nil"/>
              <w:right w:val="single" w:sz="6" w:space="0" w:color="auto"/>
            </w:tcBorders>
          </w:tcPr>
          <w:p w14:paraId="09BE0BC0" w14:textId="77777777" w:rsidR="008848BD" w:rsidRDefault="008848BD">
            <w:pPr>
              <w:adjustRightInd w:val="0"/>
              <w:snapToGrid w:val="0"/>
              <w:spacing w:line="300" w:lineRule="auto"/>
              <w:rPr>
                <w:sz w:val="20"/>
                <w:lang w:eastAsia="zh-CN"/>
              </w:rPr>
            </w:pPr>
          </w:p>
        </w:tc>
      </w:tr>
      <w:tr w:rsidR="008848BD" w14:paraId="3DDBE773" w14:textId="77777777" w:rsidTr="00201CAA">
        <w:trPr>
          <w:cantSplit/>
        </w:trPr>
        <w:tc>
          <w:tcPr>
            <w:tcW w:w="1080" w:type="dxa"/>
            <w:tcBorders>
              <w:top w:val="nil"/>
              <w:left w:val="single" w:sz="6" w:space="0" w:color="auto"/>
              <w:bottom w:val="nil"/>
              <w:right w:val="single" w:sz="6" w:space="0" w:color="auto"/>
            </w:tcBorders>
          </w:tcPr>
          <w:p w14:paraId="488970BA" w14:textId="43A1B33F" w:rsidR="008848BD" w:rsidRDefault="006177FF">
            <w:pPr>
              <w:adjustRightInd w:val="0"/>
              <w:snapToGrid w:val="0"/>
              <w:spacing w:line="300" w:lineRule="auto"/>
              <w:rPr>
                <w:sz w:val="20"/>
                <w:lang w:eastAsia="zh-CN"/>
              </w:rPr>
            </w:pPr>
            <w:r>
              <w:rPr>
                <w:rFonts w:hint="eastAsia"/>
                <w:sz w:val="20"/>
                <w:lang w:eastAsia="zh-CN"/>
              </w:rPr>
              <w:t>2.6</w:t>
            </w:r>
          </w:p>
        </w:tc>
        <w:tc>
          <w:tcPr>
            <w:tcW w:w="1268" w:type="dxa"/>
            <w:tcBorders>
              <w:top w:val="nil"/>
              <w:left w:val="single" w:sz="6" w:space="0" w:color="auto"/>
              <w:bottom w:val="nil"/>
              <w:right w:val="single" w:sz="6" w:space="0" w:color="auto"/>
            </w:tcBorders>
          </w:tcPr>
          <w:p w14:paraId="5BB67300" w14:textId="58F1F4B5" w:rsidR="008848BD" w:rsidRDefault="006177FF">
            <w:pPr>
              <w:adjustRightInd w:val="0"/>
              <w:snapToGrid w:val="0"/>
              <w:spacing w:line="300" w:lineRule="auto"/>
              <w:rPr>
                <w:sz w:val="20"/>
                <w:lang w:eastAsia="zh-CN"/>
              </w:rPr>
            </w:pPr>
            <w:r>
              <w:rPr>
                <w:rFonts w:hint="eastAsia"/>
                <w:sz w:val="20"/>
                <w:lang w:eastAsia="zh-CN"/>
              </w:rPr>
              <w:t>2019-</w:t>
            </w:r>
            <w:r>
              <w:rPr>
                <w:sz w:val="20"/>
                <w:lang w:eastAsia="zh-CN"/>
              </w:rPr>
              <w:t>4</w:t>
            </w:r>
            <w:r>
              <w:rPr>
                <w:rFonts w:hint="eastAsia"/>
                <w:sz w:val="20"/>
                <w:lang w:eastAsia="zh-CN"/>
              </w:rPr>
              <w:t>-</w:t>
            </w:r>
            <w:r>
              <w:rPr>
                <w:sz w:val="20"/>
                <w:lang w:eastAsia="zh-CN"/>
              </w:rPr>
              <w:t>22</w:t>
            </w:r>
          </w:p>
        </w:tc>
        <w:tc>
          <w:tcPr>
            <w:tcW w:w="1828" w:type="dxa"/>
            <w:tcBorders>
              <w:top w:val="nil"/>
              <w:left w:val="single" w:sz="6" w:space="0" w:color="auto"/>
              <w:bottom w:val="nil"/>
              <w:right w:val="single" w:sz="6" w:space="0" w:color="auto"/>
            </w:tcBorders>
          </w:tcPr>
          <w:p w14:paraId="0166A24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96BC752" w14:textId="5545B3B2" w:rsidR="008848BD" w:rsidRDefault="006177FF">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16CA6C9C" w14:textId="77584730" w:rsidR="008848BD" w:rsidRDefault="006177FF">
            <w:pPr>
              <w:adjustRightInd w:val="0"/>
              <w:snapToGrid w:val="0"/>
              <w:spacing w:line="300" w:lineRule="auto"/>
              <w:rPr>
                <w:sz w:val="20"/>
                <w:lang w:eastAsia="zh-CN"/>
              </w:rPr>
            </w:pPr>
            <w:r>
              <w:rPr>
                <w:sz w:val="20"/>
                <w:lang w:eastAsia="zh-CN"/>
              </w:rPr>
              <w:t>银行账号同步给</w:t>
            </w:r>
            <w:r>
              <w:rPr>
                <w:rFonts w:hint="eastAsia"/>
                <w:sz w:val="20"/>
                <w:lang w:eastAsia="zh-CN"/>
              </w:rPr>
              <w:t>收付费描述调整</w:t>
            </w:r>
          </w:p>
        </w:tc>
        <w:tc>
          <w:tcPr>
            <w:tcW w:w="945" w:type="dxa"/>
            <w:tcBorders>
              <w:top w:val="nil"/>
              <w:left w:val="single" w:sz="6" w:space="0" w:color="auto"/>
              <w:bottom w:val="nil"/>
              <w:right w:val="single" w:sz="6" w:space="0" w:color="auto"/>
            </w:tcBorders>
          </w:tcPr>
          <w:p w14:paraId="6EB5571D" w14:textId="77777777" w:rsidR="008848BD" w:rsidRDefault="008848BD">
            <w:pPr>
              <w:adjustRightInd w:val="0"/>
              <w:snapToGrid w:val="0"/>
              <w:spacing w:line="300" w:lineRule="auto"/>
              <w:rPr>
                <w:sz w:val="20"/>
                <w:lang w:eastAsia="zh-CN"/>
              </w:rPr>
            </w:pPr>
          </w:p>
        </w:tc>
      </w:tr>
      <w:tr w:rsidR="008848BD" w14:paraId="55BF579F" w14:textId="77777777" w:rsidTr="00201CAA">
        <w:trPr>
          <w:cantSplit/>
        </w:trPr>
        <w:tc>
          <w:tcPr>
            <w:tcW w:w="1080" w:type="dxa"/>
            <w:tcBorders>
              <w:top w:val="nil"/>
              <w:left w:val="single" w:sz="6" w:space="0" w:color="auto"/>
              <w:bottom w:val="nil"/>
              <w:right w:val="single" w:sz="6" w:space="0" w:color="auto"/>
            </w:tcBorders>
          </w:tcPr>
          <w:p w14:paraId="384B009E" w14:textId="7CF20D76" w:rsidR="008848BD" w:rsidRDefault="000632A7">
            <w:pPr>
              <w:adjustRightInd w:val="0"/>
              <w:snapToGrid w:val="0"/>
              <w:spacing w:line="300" w:lineRule="auto"/>
              <w:rPr>
                <w:sz w:val="20"/>
                <w:lang w:eastAsia="zh-CN"/>
              </w:rPr>
            </w:pPr>
            <w:r>
              <w:rPr>
                <w:rFonts w:hint="eastAsia"/>
                <w:sz w:val="20"/>
                <w:lang w:eastAsia="zh-CN"/>
              </w:rPr>
              <w:t>2</w:t>
            </w:r>
            <w:r>
              <w:rPr>
                <w:sz w:val="20"/>
                <w:lang w:eastAsia="zh-CN"/>
              </w:rPr>
              <w:t>.7</w:t>
            </w:r>
          </w:p>
        </w:tc>
        <w:tc>
          <w:tcPr>
            <w:tcW w:w="1268" w:type="dxa"/>
            <w:tcBorders>
              <w:top w:val="nil"/>
              <w:left w:val="single" w:sz="6" w:space="0" w:color="auto"/>
              <w:bottom w:val="nil"/>
              <w:right w:val="single" w:sz="6" w:space="0" w:color="auto"/>
            </w:tcBorders>
          </w:tcPr>
          <w:p w14:paraId="30637F12" w14:textId="2A2C065D" w:rsidR="008848BD" w:rsidRDefault="000632A7">
            <w:pPr>
              <w:adjustRightInd w:val="0"/>
              <w:snapToGrid w:val="0"/>
              <w:spacing w:line="300" w:lineRule="auto"/>
              <w:rPr>
                <w:sz w:val="20"/>
                <w:lang w:eastAsia="zh-CN"/>
              </w:rPr>
            </w:pPr>
            <w:r>
              <w:rPr>
                <w:rFonts w:hint="eastAsia"/>
                <w:sz w:val="20"/>
                <w:lang w:eastAsia="zh-CN"/>
              </w:rPr>
              <w:t>2019-</w:t>
            </w:r>
            <w:r>
              <w:rPr>
                <w:sz w:val="20"/>
                <w:lang w:eastAsia="zh-CN"/>
              </w:rPr>
              <w:t>04</w:t>
            </w:r>
            <w:r>
              <w:rPr>
                <w:rFonts w:hint="eastAsia"/>
                <w:sz w:val="20"/>
                <w:lang w:eastAsia="zh-CN"/>
              </w:rPr>
              <w:t>-</w:t>
            </w:r>
            <w:r>
              <w:rPr>
                <w:sz w:val="20"/>
                <w:lang w:eastAsia="zh-CN"/>
              </w:rPr>
              <w:t>28</w:t>
            </w:r>
          </w:p>
        </w:tc>
        <w:tc>
          <w:tcPr>
            <w:tcW w:w="1828" w:type="dxa"/>
            <w:tcBorders>
              <w:top w:val="nil"/>
              <w:left w:val="single" w:sz="6" w:space="0" w:color="auto"/>
              <w:bottom w:val="nil"/>
              <w:right w:val="single" w:sz="6" w:space="0" w:color="auto"/>
            </w:tcBorders>
          </w:tcPr>
          <w:p w14:paraId="740EAEED"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259AEAF" w14:textId="12FB817E" w:rsidR="008848BD" w:rsidRDefault="000632A7">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758F61B0" w14:textId="45C81D80" w:rsidR="008848BD" w:rsidRDefault="000632A7">
            <w:pPr>
              <w:adjustRightInd w:val="0"/>
              <w:snapToGrid w:val="0"/>
              <w:spacing w:line="300" w:lineRule="auto"/>
              <w:rPr>
                <w:sz w:val="20"/>
                <w:lang w:eastAsia="zh-CN"/>
              </w:rPr>
            </w:pPr>
            <w:r>
              <w:rPr>
                <w:rFonts w:hint="eastAsia"/>
                <w:sz w:val="20"/>
                <w:lang w:eastAsia="zh-CN"/>
              </w:rPr>
              <w:t>明细、流水余额查询接口提交批次号无用去除，客户方银行名称改为</w:t>
            </w:r>
            <w:r>
              <w:rPr>
                <w:rFonts w:hint="eastAsia"/>
                <w:sz w:val="20"/>
                <w:lang w:eastAsia="zh-CN"/>
              </w:rPr>
              <w:t>recbank,</w:t>
            </w:r>
            <w:r>
              <w:rPr>
                <w:rFonts w:hint="eastAsia"/>
                <w:sz w:val="20"/>
                <w:lang w:eastAsia="zh-CN"/>
              </w:rPr>
              <w:t>付款提交接口备用字段添加到</w:t>
            </w:r>
            <w:r>
              <w:rPr>
                <w:rFonts w:hint="eastAsia"/>
                <w:sz w:val="20"/>
                <w:lang w:eastAsia="zh-CN"/>
              </w:rPr>
              <w:t>10</w:t>
            </w:r>
          </w:p>
        </w:tc>
        <w:tc>
          <w:tcPr>
            <w:tcW w:w="945" w:type="dxa"/>
            <w:tcBorders>
              <w:top w:val="nil"/>
              <w:left w:val="single" w:sz="6" w:space="0" w:color="auto"/>
              <w:bottom w:val="nil"/>
              <w:right w:val="single" w:sz="6" w:space="0" w:color="auto"/>
            </w:tcBorders>
          </w:tcPr>
          <w:p w14:paraId="18A38F5B" w14:textId="77777777" w:rsidR="008848BD" w:rsidRDefault="008848BD">
            <w:pPr>
              <w:adjustRightInd w:val="0"/>
              <w:snapToGrid w:val="0"/>
              <w:spacing w:line="300" w:lineRule="auto"/>
              <w:rPr>
                <w:sz w:val="20"/>
                <w:lang w:eastAsia="zh-CN"/>
              </w:rPr>
            </w:pPr>
          </w:p>
        </w:tc>
      </w:tr>
      <w:tr w:rsidR="008848BD" w14:paraId="3F557A30" w14:textId="77777777" w:rsidTr="00201CAA">
        <w:trPr>
          <w:cantSplit/>
        </w:trPr>
        <w:tc>
          <w:tcPr>
            <w:tcW w:w="1080" w:type="dxa"/>
            <w:tcBorders>
              <w:top w:val="nil"/>
              <w:left w:val="single" w:sz="6" w:space="0" w:color="auto"/>
              <w:bottom w:val="nil"/>
              <w:right w:val="single" w:sz="6" w:space="0" w:color="auto"/>
            </w:tcBorders>
          </w:tcPr>
          <w:p w14:paraId="28914621" w14:textId="540F0212" w:rsidR="008848BD" w:rsidRDefault="00BA238A">
            <w:pPr>
              <w:adjustRightInd w:val="0"/>
              <w:snapToGrid w:val="0"/>
              <w:spacing w:line="300" w:lineRule="auto"/>
              <w:rPr>
                <w:sz w:val="20"/>
                <w:lang w:eastAsia="zh-CN"/>
              </w:rPr>
            </w:pPr>
            <w:r>
              <w:rPr>
                <w:rFonts w:hint="eastAsia"/>
                <w:sz w:val="20"/>
                <w:lang w:eastAsia="zh-CN"/>
              </w:rPr>
              <w:t>2.8</w:t>
            </w:r>
          </w:p>
        </w:tc>
        <w:tc>
          <w:tcPr>
            <w:tcW w:w="1268" w:type="dxa"/>
            <w:tcBorders>
              <w:top w:val="nil"/>
              <w:left w:val="single" w:sz="6" w:space="0" w:color="auto"/>
              <w:bottom w:val="nil"/>
              <w:right w:val="single" w:sz="6" w:space="0" w:color="auto"/>
            </w:tcBorders>
          </w:tcPr>
          <w:p w14:paraId="683C31E2" w14:textId="0024A485" w:rsidR="008848BD" w:rsidRDefault="00BA238A">
            <w:pPr>
              <w:adjustRightInd w:val="0"/>
              <w:snapToGrid w:val="0"/>
              <w:spacing w:line="300" w:lineRule="auto"/>
              <w:rPr>
                <w:sz w:val="20"/>
                <w:lang w:eastAsia="zh-CN"/>
              </w:rPr>
            </w:pPr>
            <w:r>
              <w:rPr>
                <w:rFonts w:hint="eastAsia"/>
                <w:sz w:val="20"/>
                <w:lang w:eastAsia="zh-CN"/>
              </w:rPr>
              <w:t>2019-</w:t>
            </w:r>
            <w:r>
              <w:rPr>
                <w:sz w:val="20"/>
                <w:lang w:eastAsia="zh-CN"/>
              </w:rPr>
              <w:t>4</w:t>
            </w:r>
            <w:r>
              <w:rPr>
                <w:rFonts w:hint="eastAsia"/>
                <w:sz w:val="20"/>
                <w:lang w:eastAsia="zh-CN"/>
              </w:rPr>
              <w:t>-</w:t>
            </w:r>
            <w:r>
              <w:rPr>
                <w:sz w:val="20"/>
                <w:lang w:eastAsia="zh-CN"/>
              </w:rPr>
              <w:t>29</w:t>
            </w:r>
          </w:p>
        </w:tc>
        <w:tc>
          <w:tcPr>
            <w:tcW w:w="1828" w:type="dxa"/>
            <w:tcBorders>
              <w:top w:val="nil"/>
              <w:left w:val="single" w:sz="6" w:space="0" w:color="auto"/>
              <w:bottom w:val="nil"/>
              <w:right w:val="single" w:sz="6" w:space="0" w:color="auto"/>
            </w:tcBorders>
          </w:tcPr>
          <w:p w14:paraId="68529965"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3D39FEB" w14:textId="18C829E2" w:rsidR="008848BD" w:rsidRDefault="00BA238A">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28AAC740" w14:textId="2C7F6A9B" w:rsidR="008848BD" w:rsidRDefault="00BA238A">
            <w:pPr>
              <w:adjustRightInd w:val="0"/>
              <w:snapToGrid w:val="0"/>
              <w:spacing w:line="300" w:lineRule="auto"/>
              <w:rPr>
                <w:sz w:val="20"/>
                <w:lang w:eastAsia="zh-CN"/>
              </w:rPr>
            </w:pPr>
            <w:r>
              <w:rPr>
                <w:sz w:val="20"/>
                <w:lang w:eastAsia="zh-CN"/>
              </w:rPr>
              <w:t>GL2</w:t>
            </w:r>
            <w:r>
              <w:rPr>
                <w:sz w:val="20"/>
                <w:lang w:eastAsia="zh-CN"/>
              </w:rPr>
              <w:t>记账推送接口新增</w:t>
            </w:r>
            <w:r>
              <w:rPr>
                <w:rFonts w:hint="eastAsia"/>
                <w:sz w:val="20"/>
                <w:lang w:eastAsia="zh-CN"/>
              </w:rPr>
              <w:t>SOURCENOTECODE</w:t>
            </w:r>
            <w:r>
              <w:rPr>
                <w:rFonts w:hint="eastAsia"/>
                <w:sz w:val="20"/>
                <w:lang w:eastAsia="zh-CN"/>
              </w:rPr>
              <w:t>字段，用来判断重复</w:t>
            </w:r>
          </w:p>
        </w:tc>
        <w:tc>
          <w:tcPr>
            <w:tcW w:w="945" w:type="dxa"/>
            <w:tcBorders>
              <w:top w:val="nil"/>
              <w:left w:val="single" w:sz="6" w:space="0" w:color="auto"/>
              <w:bottom w:val="nil"/>
              <w:right w:val="single" w:sz="6" w:space="0" w:color="auto"/>
            </w:tcBorders>
          </w:tcPr>
          <w:p w14:paraId="3AAAA3AA" w14:textId="77777777" w:rsidR="008848BD" w:rsidRDefault="008848BD">
            <w:pPr>
              <w:adjustRightInd w:val="0"/>
              <w:snapToGrid w:val="0"/>
              <w:spacing w:line="300" w:lineRule="auto"/>
              <w:rPr>
                <w:sz w:val="20"/>
                <w:lang w:eastAsia="zh-CN"/>
              </w:rPr>
            </w:pPr>
          </w:p>
        </w:tc>
      </w:tr>
      <w:tr w:rsidR="008848BD" w14:paraId="08D0D4F3" w14:textId="77777777" w:rsidTr="00201CAA">
        <w:trPr>
          <w:cantSplit/>
        </w:trPr>
        <w:tc>
          <w:tcPr>
            <w:tcW w:w="1080" w:type="dxa"/>
            <w:tcBorders>
              <w:top w:val="nil"/>
              <w:left w:val="single" w:sz="6" w:space="0" w:color="auto"/>
              <w:bottom w:val="nil"/>
              <w:right w:val="single" w:sz="6" w:space="0" w:color="auto"/>
            </w:tcBorders>
          </w:tcPr>
          <w:p w14:paraId="4D3D5D93" w14:textId="51C894E9" w:rsidR="008848BD" w:rsidRDefault="009A7D2F">
            <w:pPr>
              <w:adjustRightInd w:val="0"/>
              <w:snapToGrid w:val="0"/>
              <w:spacing w:line="300" w:lineRule="auto"/>
              <w:rPr>
                <w:sz w:val="20"/>
                <w:lang w:eastAsia="zh-CN"/>
              </w:rPr>
            </w:pPr>
            <w:r>
              <w:rPr>
                <w:rFonts w:hint="eastAsia"/>
                <w:sz w:val="20"/>
                <w:lang w:eastAsia="zh-CN"/>
              </w:rPr>
              <w:t>2.9</w:t>
            </w:r>
          </w:p>
        </w:tc>
        <w:tc>
          <w:tcPr>
            <w:tcW w:w="1268" w:type="dxa"/>
            <w:tcBorders>
              <w:top w:val="nil"/>
              <w:left w:val="single" w:sz="6" w:space="0" w:color="auto"/>
              <w:bottom w:val="nil"/>
              <w:right w:val="single" w:sz="6" w:space="0" w:color="auto"/>
            </w:tcBorders>
          </w:tcPr>
          <w:p w14:paraId="463BBDF3" w14:textId="17059992" w:rsidR="008848BD" w:rsidRDefault="009A7D2F">
            <w:pPr>
              <w:adjustRightInd w:val="0"/>
              <w:snapToGrid w:val="0"/>
              <w:spacing w:line="300" w:lineRule="auto"/>
              <w:rPr>
                <w:sz w:val="20"/>
                <w:lang w:eastAsia="zh-CN"/>
              </w:rPr>
            </w:pPr>
            <w:r>
              <w:rPr>
                <w:rFonts w:hint="eastAsia"/>
                <w:sz w:val="20"/>
                <w:lang w:eastAsia="zh-CN"/>
              </w:rPr>
              <w:t>2019-5-7</w:t>
            </w:r>
          </w:p>
        </w:tc>
        <w:tc>
          <w:tcPr>
            <w:tcW w:w="1828" w:type="dxa"/>
            <w:tcBorders>
              <w:top w:val="nil"/>
              <w:left w:val="single" w:sz="6" w:space="0" w:color="auto"/>
              <w:bottom w:val="nil"/>
              <w:right w:val="single" w:sz="6" w:space="0" w:color="auto"/>
            </w:tcBorders>
          </w:tcPr>
          <w:p w14:paraId="7CF2DC2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BF5C6CD" w14:textId="4CE1313B" w:rsidR="008848BD" w:rsidRDefault="009A7D2F">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6ED86423" w14:textId="42628062" w:rsidR="008848BD" w:rsidRDefault="009A7D2F">
            <w:pPr>
              <w:adjustRightInd w:val="0"/>
              <w:snapToGrid w:val="0"/>
              <w:spacing w:line="300" w:lineRule="auto"/>
              <w:rPr>
                <w:sz w:val="20"/>
                <w:lang w:eastAsia="zh-CN"/>
              </w:rPr>
            </w:pPr>
            <w:r>
              <w:rPr>
                <w:rFonts w:hint="eastAsia"/>
                <w:sz w:val="20"/>
                <w:lang w:eastAsia="zh-CN"/>
              </w:rPr>
              <w:t>修改</w:t>
            </w:r>
            <w:r>
              <w:rPr>
                <w:rFonts w:hint="eastAsia"/>
                <w:sz w:val="20"/>
                <w:lang w:eastAsia="zh-CN"/>
              </w:rPr>
              <w:t>GL2</w:t>
            </w:r>
            <w:r>
              <w:rPr>
                <w:rFonts w:hint="eastAsia"/>
                <w:sz w:val="20"/>
                <w:lang w:eastAsia="zh-CN"/>
              </w:rPr>
              <w:t>记账，收付款账号取账号表的</w:t>
            </w:r>
            <w:r>
              <w:rPr>
                <w:rFonts w:hint="eastAsia"/>
                <w:sz w:val="20"/>
                <w:lang w:eastAsia="zh-CN"/>
              </w:rPr>
              <w:t>U</w:t>
            </w:r>
            <w:r>
              <w:rPr>
                <w:sz w:val="20"/>
                <w:lang w:eastAsia="zh-CN"/>
              </w:rPr>
              <w:t>RID,</w:t>
            </w:r>
            <w:r>
              <w:rPr>
                <w:sz w:val="20"/>
                <w:lang w:eastAsia="zh-CN"/>
              </w:rPr>
              <w:t>账号同步接口的</w:t>
            </w:r>
            <w:r w:rsidRPr="00ED0064">
              <w:rPr>
                <w:rFonts w:ascii="Arial" w:hAnsi="Arial" w:cs="Arial"/>
                <w:sz w:val="18"/>
                <w:szCs w:val="18"/>
                <w:lang w:eastAsia="zh-CN" w:bidi="ar-SA"/>
              </w:rPr>
              <w:t>OTHERACCOUNTNUMBER</w:t>
            </w:r>
            <w:r>
              <w:rPr>
                <w:rFonts w:ascii="Arial" w:hAnsi="Arial" w:cs="Arial"/>
                <w:sz w:val="18"/>
                <w:szCs w:val="18"/>
                <w:lang w:eastAsia="zh-CN" w:bidi="ar-SA"/>
              </w:rPr>
              <w:t>字段取账号表的</w:t>
            </w:r>
            <w:r>
              <w:rPr>
                <w:rFonts w:ascii="Arial" w:hAnsi="Arial" w:cs="Arial" w:hint="eastAsia"/>
                <w:sz w:val="18"/>
                <w:szCs w:val="18"/>
                <w:lang w:eastAsia="zh-CN" w:bidi="ar-SA"/>
              </w:rPr>
              <w:t>U</w:t>
            </w:r>
            <w:r>
              <w:rPr>
                <w:rFonts w:ascii="Arial" w:hAnsi="Arial" w:cs="Arial"/>
                <w:sz w:val="18"/>
                <w:szCs w:val="18"/>
                <w:lang w:eastAsia="zh-CN" w:bidi="ar-SA"/>
              </w:rPr>
              <w:t>RID</w:t>
            </w:r>
            <w:r>
              <w:rPr>
                <w:rFonts w:ascii="Arial" w:hAnsi="Arial" w:cs="Arial" w:hint="eastAsia"/>
                <w:sz w:val="18"/>
                <w:szCs w:val="18"/>
                <w:lang w:eastAsia="zh-CN" w:bidi="ar-SA"/>
              </w:rPr>
              <w:t>。</w:t>
            </w:r>
          </w:p>
        </w:tc>
        <w:tc>
          <w:tcPr>
            <w:tcW w:w="945" w:type="dxa"/>
            <w:tcBorders>
              <w:top w:val="nil"/>
              <w:left w:val="single" w:sz="6" w:space="0" w:color="auto"/>
              <w:bottom w:val="nil"/>
              <w:right w:val="single" w:sz="6" w:space="0" w:color="auto"/>
            </w:tcBorders>
          </w:tcPr>
          <w:p w14:paraId="7E867F5B" w14:textId="77777777" w:rsidR="008848BD" w:rsidRDefault="008848BD">
            <w:pPr>
              <w:adjustRightInd w:val="0"/>
              <w:snapToGrid w:val="0"/>
              <w:spacing w:line="300" w:lineRule="auto"/>
              <w:rPr>
                <w:sz w:val="20"/>
                <w:lang w:eastAsia="zh-CN"/>
              </w:rPr>
            </w:pPr>
          </w:p>
        </w:tc>
      </w:tr>
      <w:tr w:rsidR="008848BD" w14:paraId="4FD442FC" w14:textId="77777777" w:rsidTr="00201CAA">
        <w:trPr>
          <w:cantSplit/>
        </w:trPr>
        <w:tc>
          <w:tcPr>
            <w:tcW w:w="1080" w:type="dxa"/>
            <w:tcBorders>
              <w:top w:val="nil"/>
              <w:left w:val="single" w:sz="6" w:space="0" w:color="auto"/>
              <w:bottom w:val="nil"/>
              <w:right w:val="single" w:sz="6" w:space="0" w:color="auto"/>
            </w:tcBorders>
          </w:tcPr>
          <w:p w14:paraId="4E8630BD" w14:textId="7CD3F865" w:rsidR="008848BD" w:rsidRDefault="00214D6E">
            <w:pPr>
              <w:adjustRightInd w:val="0"/>
              <w:snapToGrid w:val="0"/>
              <w:spacing w:line="300" w:lineRule="auto"/>
              <w:rPr>
                <w:sz w:val="20"/>
                <w:lang w:eastAsia="zh-CN"/>
              </w:rPr>
            </w:pPr>
            <w:r>
              <w:rPr>
                <w:sz w:val="20"/>
                <w:lang w:eastAsia="zh-CN"/>
              </w:rPr>
              <w:t>3.0</w:t>
            </w:r>
          </w:p>
        </w:tc>
        <w:tc>
          <w:tcPr>
            <w:tcW w:w="1268" w:type="dxa"/>
            <w:tcBorders>
              <w:top w:val="nil"/>
              <w:left w:val="single" w:sz="6" w:space="0" w:color="auto"/>
              <w:bottom w:val="nil"/>
              <w:right w:val="single" w:sz="6" w:space="0" w:color="auto"/>
            </w:tcBorders>
          </w:tcPr>
          <w:p w14:paraId="0D08A0EC" w14:textId="7BC31C1E" w:rsidR="008848BD" w:rsidRDefault="00214D6E">
            <w:pPr>
              <w:adjustRightInd w:val="0"/>
              <w:snapToGrid w:val="0"/>
              <w:spacing w:line="300" w:lineRule="auto"/>
              <w:rPr>
                <w:sz w:val="20"/>
                <w:lang w:eastAsia="zh-CN"/>
              </w:rPr>
            </w:pPr>
            <w:r>
              <w:rPr>
                <w:sz w:val="20"/>
                <w:lang w:eastAsia="zh-CN"/>
              </w:rPr>
              <w:t>2019-5-10</w:t>
            </w:r>
          </w:p>
        </w:tc>
        <w:tc>
          <w:tcPr>
            <w:tcW w:w="1828" w:type="dxa"/>
            <w:tcBorders>
              <w:top w:val="nil"/>
              <w:left w:val="single" w:sz="6" w:space="0" w:color="auto"/>
              <w:bottom w:val="nil"/>
              <w:right w:val="single" w:sz="6" w:space="0" w:color="auto"/>
            </w:tcBorders>
          </w:tcPr>
          <w:p w14:paraId="1F12448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ADC54ED" w14:textId="58A7605B" w:rsidR="008848BD" w:rsidRDefault="00214D6E">
            <w:pPr>
              <w:adjustRightInd w:val="0"/>
              <w:snapToGrid w:val="0"/>
              <w:spacing w:line="300" w:lineRule="auto"/>
              <w:rPr>
                <w:sz w:val="20"/>
                <w:lang w:eastAsia="zh-CN"/>
              </w:rPr>
            </w:pPr>
            <w:r>
              <w:rPr>
                <w:rFonts w:hint="eastAsia"/>
                <w:sz w:val="20"/>
                <w:lang w:eastAsia="zh-CN"/>
              </w:rPr>
              <w:t>D</w:t>
            </w:r>
            <w:r w:rsidR="00F726A2">
              <w:rPr>
                <w:rFonts w:hint="eastAsia"/>
                <w:sz w:val="20"/>
                <w:lang w:eastAsia="zh-CN"/>
              </w:rPr>
              <w:t>、</w:t>
            </w:r>
            <w:r w:rsidR="00F726A2">
              <w:rPr>
                <w:rFonts w:hint="eastAsia"/>
                <w:sz w:val="20"/>
                <w:lang w:eastAsia="zh-CN"/>
              </w:rPr>
              <w:t>M</w:t>
            </w:r>
          </w:p>
        </w:tc>
        <w:tc>
          <w:tcPr>
            <w:tcW w:w="2678" w:type="dxa"/>
            <w:tcBorders>
              <w:top w:val="nil"/>
              <w:left w:val="single" w:sz="6" w:space="0" w:color="auto"/>
              <w:bottom w:val="nil"/>
              <w:right w:val="single" w:sz="6" w:space="0" w:color="auto"/>
            </w:tcBorders>
          </w:tcPr>
          <w:p w14:paraId="11B2C611" w14:textId="688717D0" w:rsidR="008848BD" w:rsidRDefault="00214D6E">
            <w:pPr>
              <w:adjustRightInd w:val="0"/>
              <w:snapToGrid w:val="0"/>
              <w:spacing w:line="300" w:lineRule="auto"/>
              <w:rPr>
                <w:sz w:val="20"/>
                <w:lang w:eastAsia="zh-CN"/>
              </w:rPr>
            </w:pPr>
            <w:r>
              <w:rPr>
                <w:sz w:val="20"/>
                <w:lang w:eastAsia="zh-CN"/>
              </w:rPr>
              <w:t>添加对账码关联接口</w:t>
            </w:r>
            <w:r w:rsidR="005046F8">
              <w:rPr>
                <w:rFonts w:hint="eastAsia"/>
                <w:sz w:val="20"/>
                <w:lang w:eastAsia="zh-CN"/>
              </w:rPr>
              <w:t>，</w:t>
            </w:r>
            <w:r w:rsidR="005046F8">
              <w:rPr>
                <w:sz w:val="20"/>
                <w:lang w:eastAsia="zh-CN"/>
              </w:rPr>
              <w:t>利息计提及利息账务不在资金系统处理</w:t>
            </w:r>
            <w:r w:rsidR="005046F8">
              <w:rPr>
                <w:rFonts w:hint="eastAsia"/>
                <w:sz w:val="20"/>
                <w:lang w:eastAsia="zh-CN"/>
              </w:rPr>
              <w:t>，</w:t>
            </w:r>
            <w:r w:rsidR="005046F8">
              <w:rPr>
                <w:sz w:val="20"/>
                <w:lang w:eastAsia="zh-CN"/>
              </w:rPr>
              <w:t>还是在</w:t>
            </w:r>
            <w:r w:rsidR="005046F8">
              <w:rPr>
                <w:rFonts w:hint="eastAsia"/>
                <w:sz w:val="20"/>
                <w:lang w:eastAsia="zh-CN"/>
              </w:rPr>
              <w:t>SA</w:t>
            </w:r>
            <w:r w:rsidR="005046F8">
              <w:rPr>
                <w:sz w:val="20"/>
                <w:lang w:eastAsia="zh-CN"/>
              </w:rPr>
              <w:t>P</w:t>
            </w:r>
            <w:r w:rsidR="005046F8">
              <w:rPr>
                <w:sz w:val="20"/>
                <w:lang w:eastAsia="zh-CN"/>
              </w:rPr>
              <w:t>手工处理</w:t>
            </w:r>
          </w:p>
        </w:tc>
        <w:tc>
          <w:tcPr>
            <w:tcW w:w="945" w:type="dxa"/>
            <w:tcBorders>
              <w:top w:val="nil"/>
              <w:left w:val="single" w:sz="6" w:space="0" w:color="auto"/>
              <w:bottom w:val="nil"/>
              <w:right w:val="single" w:sz="6" w:space="0" w:color="auto"/>
            </w:tcBorders>
          </w:tcPr>
          <w:p w14:paraId="126535F9" w14:textId="77777777" w:rsidR="008848BD" w:rsidRDefault="008848BD">
            <w:pPr>
              <w:adjustRightInd w:val="0"/>
              <w:snapToGrid w:val="0"/>
              <w:spacing w:line="300" w:lineRule="auto"/>
              <w:rPr>
                <w:sz w:val="20"/>
                <w:lang w:eastAsia="zh-CN"/>
              </w:rPr>
            </w:pPr>
          </w:p>
        </w:tc>
      </w:tr>
      <w:tr w:rsidR="008848BD" w14:paraId="06880604" w14:textId="77777777" w:rsidTr="00201CAA">
        <w:trPr>
          <w:cantSplit/>
        </w:trPr>
        <w:tc>
          <w:tcPr>
            <w:tcW w:w="1080" w:type="dxa"/>
            <w:tcBorders>
              <w:top w:val="nil"/>
              <w:left w:val="single" w:sz="6" w:space="0" w:color="auto"/>
              <w:bottom w:val="nil"/>
              <w:right w:val="single" w:sz="6" w:space="0" w:color="auto"/>
            </w:tcBorders>
          </w:tcPr>
          <w:p w14:paraId="1D1A99DC" w14:textId="21FB9DFE" w:rsidR="008848BD" w:rsidRDefault="00A141F8">
            <w:pPr>
              <w:adjustRightInd w:val="0"/>
              <w:snapToGrid w:val="0"/>
              <w:spacing w:line="300" w:lineRule="auto"/>
              <w:rPr>
                <w:sz w:val="20"/>
                <w:lang w:eastAsia="zh-CN"/>
              </w:rPr>
            </w:pPr>
            <w:r>
              <w:rPr>
                <w:rFonts w:hint="eastAsia"/>
                <w:sz w:val="20"/>
                <w:lang w:eastAsia="zh-CN"/>
              </w:rPr>
              <w:t>3.1</w:t>
            </w:r>
          </w:p>
        </w:tc>
        <w:tc>
          <w:tcPr>
            <w:tcW w:w="1268" w:type="dxa"/>
            <w:tcBorders>
              <w:top w:val="nil"/>
              <w:left w:val="single" w:sz="6" w:space="0" w:color="auto"/>
              <w:bottom w:val="nil"/>
              <w:right w:val="single" w:sz="6" w:space="0" w:color="auto"/>
            </w:tcBorders>
          </w:tcPr>
          <w:p w14:paraId="208D5E5F" w14:textId="0FB4E181" w:rsidR="008848BD" w:rsidRDefault="00A141F8">
            <w:pPr>
              <w:adjustRightInd w:val="0"/>
              <w:snapToGrid w:val="0"/>
              <w:spacing w:line="300" w:lineRule="auto"/>
              <w:rPr>
                <w:sz w:val="20"/>
                <w:lang w:eastAsia="zh-CN"/>
              </w:rPr>
            </w:pPr>
            <w:r>
              <w:rPr>
                <w:rFonts w:hint="eastAsia"/>
                <w:sz w:val="20"/>
                <w:lang w:eastAsia="zh-CN"/>
              </w:rPr>
              <w:t>2019-</w:t>
            </w:r>
            <w:r>
              <w:rPr>
                <w:sz w:val="20"/>
                <w:lang w:eastAsia="zh-CN"/>
              </w:rPr>
              <w:t>5</w:t>
            </w:r>
            <w:r>
              <w:rPr>
                <w:rFonts w:hint="eastAsia"/>
                <w:sz w:val="20"/>
                <w:lang w:eastAsia="zh-CN"/>
              </w:rPr>
              <w:t>-</w:t>
            </w:r>
            <w:r>
              <w:rPr>
                <w:sz w:val="20"/>
                <w:lang w:eastAsia="zh-CN"/>
              </w:rPr>
              <w:t>31</w:t>
            </w:r>
          </w:p>
        </w:tc>
        <w:tc>
          <w:tcPr>
            <w:tcW w:w="1828" w:type="dxa"/>
            <w:tcBorders>
              <w:top w:val="nil"/>
              <w:left w:val="single" w:sz="6" w:space="0" w:color="auto"/>
              <w:bottom w:val="nil"/>
              <w:right w:val="single" w:sz="6" w:space="0" w:color="auto"/>
            </w:tcBorders>
          </w:tcPr>
          <w:p w14:paraId="6A6A26F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566DF3B" w14:textId="293BC989" w:rsidR="008848BD" w:rsidRDefault="00A141F8">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568E7EB3" w14:textId="42CD97A8" w:rsidR="008848BD" w:rsidRDefault="00A141F8">
            <w:pPr>
              <w:adjustRightInd w:val="0"/>
              <w:snapToGrid w:val="0"/>
              <w:spacing w:line="300" w:lineRule="auto"/>
              <w:rPr>
                <w:sz w:val="20"/>
                <w:lang w:eastAsia="zh-CN"/>
              </w:rPr>
            </w:pPr>
            <w:r>
              <w:rPr>
                <w:rFonts w:hint="eastAsia"/>
                <w:sz w:val="20"/>
                <w:lang w:eastAsia="zh-CN"/>
              </w:rPr>
              <w:t>内部调拨交易发生退票后，推送交易单为负数的值到</w:t>
            </w:r>
            <w:r>
              <w:rPr>
                <w:rFonts w:hint="eastAsia"/>
                <w:sz w:val="20"/>
                <w:lang w:eastAsia="zh-CN"/>
              </w:rPr>
              <w:t>GL2</w:t>
            </w:r>
          </w:p>
        </w:tc>
        <w:tc>
          <w:tcPr>
            <w:tcW w:w="945" w:type="dxa"/>
            <w:tcBorders>
              <w:top w:val="nil"/>
              <w:left w:val="single" w:sz="6" w:space="0" w:color="auto"/>
              <w:bottom w:val="nil"/>
              <w:right w:val="single" w:sz="6" w:space="0" w:color="auto"/>
            </w:tcBorders>
          </w:tcPr>
          <w:p w14:paraId="339F6F92" w14:textId="77777777" w:rsidR="008848BD" w:rsidRDefault="008848BD">
            <w:pPr>
              <w:adjustRightInd w:val="0"/>
              <w:snapToGrid w:val="0"/>
              <w:spacing w:line="300" w:lineRule="auto"/>
              <w:rPr>
                <w:sz w:val="20"/>
                <w:lang w:eastAsia="zh-CN"/>
              </w:rPr>
            </w:pPr>
          </w:p>
        </w:tc>
      </w:tr>
      <w:tr w:rsidR="008848BD" w14:paraId="12C02325" w14:textId="77777777" w:rsidTr="00201CAA">
        <w:trPr>
          <w:cantSplit/>
        </w:trPr>
        <w:tc>
          <w:tcPr>
            <w:tcW w:w="1080" w:type="dxa"/>
            <w:tcBorders>
              <w:top w:val="nil"/>
              <w:left w:val="single" w:sz="6" w:space="0" w:color="auto"/>
              <w:bottom w:val="nil"/>
              <w:right w:val="single" w:sz="6" w:space="0" w:color="auto"/>
            </w:tcBorders>
          </w:tcPr>
          <w:p w14:paraId="2B5B6FFE" w14:textId="160E6580" w:rsidR="008848BD" w:rsidRDefault="00F8225B">
            <w:pPr>
              <w:adjustRightInd w:val="0"/>
              <w:snapToGrid w:val="0"/>
              <w:spacing w:line="300" w:lineRule="auto"/>
              <w:rPr>
                <w:sz w:val="20"/>
                <w:lang w:eastAsia="zh-CN"/>
              </w:rPr>
            </w:pPr>
            <w:r>
              <w:rPr>
                <w:rFonts w:hint="eastAsia"/>
                <w:sz w:val="20"/>
                <w:lang w:eastAsia="zh-CN"/>
              </w:rPr>
              <w:t>3.2</w:t>
            </w:r>
          </w:p>
        </w:tc>
        <w:tc>
          <w:tcPr>
            <w:tcW w:w="1268" w:type="dxa"/>
            <w:tcBorders>
              <w:top w:val="nil"/>
              <w:left w:val="single" w:sz="6" w:space="0" w:color="auto"/>
              <w:bottom w:val="nil"/>
              <w:right w:val="single" w:sz="6" w:space="0" w:color="auto"/>
            </w:tcBorders>
          </w:tcPr>
          <w:p w14:paraId="6DE42103" w14:textId="0AB65795" w:rsidR="008848BD" w:rsidRDefault="00F8225B">
            <w:pPr>
              <w:adjustRightInd w:val="0"/>
              <w:snapToGrid w:val="0"/>
              <w:spacing w:line="300" w:lineRule="auto"/>
              <w:rPr>
                <w:sz w:val="20"/>
                <w:lang w:eastAsia="zh-CN"/>
              </w:rPr>
            </w:pPr>
            <w:r>
              <w:rPr>
                <w:rFonts w:hint="eastAsia"/>
                <w:sz w:val="20"/>
                <w:lang w:eastAsia="zh-CN"/>
              </w:rPr>
              <w:t>2019-</w:t>
            </w:r>
            <w:r>
              <w:rPr>
                <w:sz w:val="20"/>
                <w:lang w:eastAsia="zh-CN"/>
              </w:rPr>
              <w:t>6</w:t>
            </w:r>
            <w:r>
              <w:rPr>
                <w:rFonts w:hint="eastAsia"/>
                <w:sz w:val="20"/>
                <w:lang w:eastAsia="zh-CN"/>
              </w:rPr>
              <w:t>-</w:t>
            </w:r>
            <w:r>
              <w:rPr>
                <w:sz w:val="20"/>
                <w:lang w:eastAsia="zh-CN"/>
              </w:rPr>
              <w:t>19</w:t>
            </w:r>
          </w:p>
        </w:tc>
        <w:tc>
          <w:tcPr>
            <w:tcW w:w="1828" w:type="dxa"/>
            <w:tcBorders>
              <w:top w:val="nil"/>
              <w:left w:val="single" w:sz="6" w:space="0" w:color="auto"/>
              <w:bottom w:val="nil"/>
              <w:right w:val="single" w:sz="6" w:space="0" w:color="auto"/>
            </w:tcBorders>
          </w:tcPr>
          <w:p w14:paraId="63D363B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FA4D4B8" w14:textId="104AADD9" w:rsidR="008848BD" w:rsidRDefault="00F8225B">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31817900" w14:textId="4FDE39F9" w:rsidR="008848BD" w:rsidRDefault="00F8225B">
            <w:pPr>
              <w:adjustRightInd w:val="0"/>
              <w:snapToGrid w:val="0"/>
              <w:spacing w:line="300" w:lineRule="auto"/>
              <w:rPr>
                <w:sz w:val="20"/>
                <w:lang w:eastAsia="zh-CN"/>
              </w:rPr>
            </w:pPr>
            <w:r>
              <w:rPr>
                <w:sz w:val="20"/>
                <w:lang w:eastAsia="zh-CN"/>
              </w:rPr>
              <w:t>调整余额</w:t>
            </w:r>
            <w:r>
              <w:rPr>
                <w:rFonts w:hint="eastAsia"/>
                <w:sz w:val="20"/>
                <w:lang w:eastAsia="zh-CN"/>
              </w:rPr>
              <w:t>、</w:t>
            </w:r>
            <w:r>
              <w:rPr>
                <w:sz w:val="20"/>
                <w:lang w:eastAsia="zh-CN"/>
              </w:rPr>
              <w:t>流水查询账号分别为非必输和必输</w:t>
            </w:r>
          </w:p>
        </w:tc>
        <w:tc>
          <w:tcPr>
            <w:tcW w:w="945" w:type="dxa"/>
            <w:tcBorders>
              <w:top w:val="nil"/>
              <w:left w:val="single" w:sz="6" w:space="0" w:color="auto"/>
              <w:bottom w:val="nil"/>
              <w:right w:val="single" w:sz="6" w:space="0" w:color="auto"/>
            </w:tcBorders>
          </w:tcPr>
          <w:p w14:paraId="4F0BCCE4" w14:textId="77777777" w:rsidR="008848BD" w:rsidRDefault="008848BD">
            <w:pPr>
              <w:adjustRightInd w:val="0"/>
              <w:snapToGrid w:val="0"/>
              <w:spacing w:line="300" w:lineRule="auto"/>
              <w:rPr>
                <w:sz w:val="20"/>
                <w:lang w:eastAsia="zh-CN"/>
              </w:rPr>
            </w:pPr>
          </w:p>
        </w:tc>
      </w:tr>
      <w:tr w:rsidR="008848BD" w14:paraId="208E99A3" w14:textId="77777777" w:rsidTr="00201CAA">
        <w:trPr>
          <w:cantSplit/>
        </w:trPr>
        <w:tc>
          <w:tcPr>
            <w:tcW w:w="1080" w:type="dxa"/>
            <w:tcBorders>
              <w:top w:val="nil"/>
              <w:left w:val="single" w:sz="6" w:space="0" w:color="auto"/>
              <w:bottom w:val="nil"/>
              <w:right w:val="single" w:sz="6" w:space="0" w:color="auto"/>
            </w:tcBorders>
          </w:tcPr>
          <w:p w14:paraId="7010ED86" w14:textId="1B62D256" w:rsidR="008848BD" w:rsidRDefault="00F8225B">
            <w:pPr>
              <w:adjustRightInd w:val="0"/>
              <w:snapToGrid w:val="0"/>
              <w:spacing w:line="300" w:lineRule="auto"/>
              <w:rPr>
                <w:sz w:val="20"/>
                <w:lang w:eastAsia="zh-CN"/>
              </w:rPr>
            </w:pPr>
            <w:r>
              <w:rPr>
                <w:rFonts w:hint="eastAsia"/>
                <w:sz w:val="20"/>
                <w:lang w:eastAsia="zh-CN"/>
              </w:rPr>
              <w:t>3.3</w:t>
            </w:r>
          </w:p>
        </w:tc>
        <w:tc>
          <w:tcPr>
            <w:tcW w:w="1268" w:type="dxa"/>
            <w:tcBorders>
              <w:top w:val="nil"/>
              <w:left w:val="single" w:sz="6" w:space="0" w:color="auto"/>
              <w:bottom w:val="nil"/>
              <w:right w:val="single" w:sz="6" w:space="0" w:color="auto"/>
            </w:tcBorders>
          </w:tcPr>
          <w:p w14:paraId="54751887" w14:textId="71F965D3" w:rsidR="008848BD" w:rsidRDefault="00201CAA">
            <w:pPr>
              <w:adjustRightInd w:val="0"/>
              <w:snapToGrid w:val="0"/>
              <w:spacing w:line="300" w:lineRule="auto"/>
              <w:rPr>
                <w:sz w:val="20"/>
                <w:lang w:eastAsia="zh-CN"/>
              </w:rPr>
            </w:pPr>
            <w:r>
              <w:rPr>
                <w:rFonts w:hint="eastAsia"/>
                <w:sz w:val="20"/>
                <w:lang w:eastAsia="zh-CN"/>
              </w:rPr>
              <w:t>201</w:t>
            </w:r>
            <w:r>
              <w:rPr>
                <w:sz w:val="20"/>
                <w:lang w:eastAsia="zh-CN"/>
              </w:rPr>
              <w:t>9</w:t>
            </w:r>
            <w:r w:rsidR="00F8225B">
              <w:rPr>
                <w:rFonts w:hint="eastAsia"/>
                <w:sz w:val="20"/>
                <w:lang w:eastAsia="zh-CN"/>
              </w:rPr>
              <w:t>-</w:t>
            </w:r>
            <w:r w:rsidR="00F8225B">
              <w:rPr>
                <w:sz w:val="20"/>
                <w:lang w:eastAsia="zh-CN"/>
              </w:rPr>
              <w:t>6</w:t>
            </w:r>
            <w:r w:rsidR="00F8225B">
              <w:rPr>
                <w:rFonts w:hint="eastAsia"/>
                <w:sz w:val="20"/>
                <w:lang w:eastAsia="zh-CN"/>
              </w:rPr>
              <w:t>-</w:t>
            </w:r>
            <w:r w:rsidR="00F8225B">
              <w:rPr>
                <w:sz w:val="20"/>
                <w:lang w:eastAsia="zh-CN"/>
              </w:rPr>
              <w:t>21</w:t>
            </w:r>
          </w:p>
        </w:tc>
        <w:tc>
          <w:tcPr>
            <w:tcW w:w="1828" w:type="dxa"/>
            <w:tcBorders>
              <w:top w:val="nil"/>
              <w:left w:val="single" w:sz="6" w:space="0" w:color="auto"/>
              <w:bottom w:val="nil"/>
              <w:right w:val="single" w:sz="6" w:space="0" w:color="auto"/>
            </w:tcBorders>
          </w:tcPr>
          <w:p w14:paraId="2B3ACDC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9F54A3A" w14:textId="784C8C54" w:rsidR="008848BD" w:rsidRDefault="00F8225B">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222D3B02" w14:textId="6C1C2CBF" w:rsidR="008848BD" w:rsidRDefault="00F8225B">
            <w:pPr>
              <w:adjustRightInd w:val="0"/>
              <w:snapToGrid w:val="0"/>
              <w:spacing w:line="300" w:lineRule="auto"/>
              <w:rPr>
                <w:sz w:val="20"/>
                <w:lang w:eastAsia="zh-CN"/>
              </w:rPr>
            </w:pPr>
            <w:r>
              <w:rPr>
                <w:sz w:val="20"/>
                <w:lang w:eastAsia="zh-CN"/>
              </w:rPr>
              <w:t>调整银行明细同步对方账号</w:t>
            </w:r>
            <w:r>
              <w:rPr>
                <w:rFonts w:hint="eastAsia"/>
                <w:sz w:val="20"/>
                <w:lang w:eastAsia="zh-CN"/>
              </w:rPr>
              <w:t>、</w:t>
            </w:r>
            <w:r>
              <w:rPr>
                <w:sz w:val="20"/>
                <w:lang w:eastAsia="zh-CN"/>
              </w:rPr>
              <w:t>户名</w:t>
            </w:r>
            <w:r>
              <w:rPr>
                <w:rFonts w:hint="eastAsia"/>
                <w:sz w:val="20"/>
                <w:lang w:eastAsia="zh-CN"/>
              </w:rPr>
              <w:t>、</w:t>
            </w:r>
            <w:r>
              <w:rPr>
                <w:sz w:val="20"/>
                <w:lang w:eastAsia="zh-CN"/>
              </w:rPr>
              <w:t>银行</w:t>
            </w:r>
            <w:r>
              <w:rPr>
                <w:rFonts w:hint="eastAsia"/>
                <w:sz w:val="20"/>
                <w:lang w:eastAsia="zh-CN"/>
              </w:rPr>
              <w:t>、</w:t>
            </w:r>
            <w:r>
              <w:rPr>
                <w:sz w:val="20"/>
                <w:lang w:eastAsia="zh-CN"/>
              </w:rPr>
              <w:t>对账码</w:t>
            </w:r>
            <w:r>
              <w:rPr>
                <w:rFonts w:hint="eastAsia"/>
                <w:sz w:val="20"/>
                <w:lang w:eastAsia="zh-CN"/>
              </w:rPr>
              <w:t>、</w:t>
            </w:r>
            <w:r>
              <w:rPr>
                <w:sz w:val="20"/>
                <w:lang w:eastAsia="zh-CN"/>
              </w:rPr>
              <w:t>备注长度</w:t>
            </w:r>
          </w:p>
        </w:tc>
        <w:tc>
          <w:tcPr>
            <w:tcW w:w="945" w:type="dxa"/>
            <w:tcBorders>
              <w:top w:val="nil"/>
              <w:left w:val="single" w:sz="6" w:space="0" w:color="auto"/>
              <w:bottom w:val="nil"/>
              <w:right w:val="single" w:sz="6" w:space="0" w:color="auto"/>
            </w:tcBorders>
          </w:tcPr>
          <w:p w14:paraId="3C3D8E73" w14:textId="77777777" w:rsidR="008848BD" w:rsidRDefault="008848BD">
            <w:pPr>
              <w:adjustRightInd w:val="0"/>
              <w:snapToGrid w:val="0"/>
              <w:spacing w:line="300" w:lineRule="auto"/>
              <w:rPr>
                <w:sz w:val="20"/>
                <w:lang w:eastAsia="zh-CN"/>
              </w:rPr>
            </w:pPr>
          </w:p>
        </w:tc>
      </w:tr>
      <w:tr w:rsidR="008848BD" w14:paraId="4AEDA590" w14:textId="77777777" w:rsidTr="00201CAA">
        <w:trPr>
          <w:cantSplit/>
        </w:trPr>
        <w:tc>
          <w:tcPr>
            <w:tcW w:w="1080" w:type="dxa"/>
            <w:tcBorders>
              <w:top w:val="nil"/>
              <w:left w:val="single" w:sz="6" w:space="0" w:color="auto"/>
              <w:bottom w:val="nil"/>
              <w:right w:val="single" w:sz="6" w:space="0" w:color="auto"/>
            </w:tcBorders>
          </w:tcPr>
          <w:p w14:paraId="19A8BD1C" w14:textId="57F68016" w:rsidR="008848BD" w:rsidRDefault="00201CAA">
            <w:pPr>
              <w:adjustRightInd w:val="0"/>
              <w:snapToGrid w:val="0"/>
              <w:spacing w:line="300" w:lineRule="auto"/>
              <w:rPr>
                <w:sz w:val="20"/>
                <w:lang w:eastAsia="zh-CN"/>
              </w:rPr>
            </w:pPr>
            <w:r>
              <w:rPr>
                <w:rFonts w:hint="eastAsia"/>
                <w:sz w:val="20"/>
                <w:lang w:eastAsia="zh-CN"/>
              </w:rPr>
              <w:t>3.4</w:t>
            </w:r>
          </w:p>
        </w:tc>
        <w:tc>
          <w:tcPr>
            <w:tcW w:w="1268" w:type="dxa"/>
            <w:tcBorders>
              <w:top w:val="nil"/>
              <w:left w:val="single" w:sz="6" w:space="0" w:color="auto"/>
              <w:bottom w:val="nil"/>
              <w:right w:val="single" w:sz="6" w:space="0" w:color="auto"/>
            </w:tcBorders>
          </w:tcPr>
          <w:p w14:paraId="796BAC2B" w14:textId="23325BFC" w:rsidR="008848BD" w:rsidRDefault="00201CAA">
            <w:pPr>
              <w:adjustRightInd w:val="0"/>
              <w:snapToGrid w:val="0"/>
              <w:spacing w:line="300" w:lineRule="auto"/>
              <w:rPr>
                <w:sz w:val="20"/>
                <w:lang w:eastAsia="zh-CN"/>
              </w:rPr>
            </w:pPr>
            <w:r>
              <w:rPr>
                <w:rFonts w:hint="eastAsia"/>
                <w:sz w:val="20"/>
                <w:lang w:eastAsia="zh-CN"/>
              </w:rPr>
              <w:t>2019</w:t>
            </w:r>
            <w:r>
              <w:rPr>
                <w:rFonts w:hint="eastAsia"/>
                <w:sz w:val="20"/>
                <w:lang w:eastAsia="zh-CN"/>
              </w:rPr>
              <w:t>-</w:t>
            </w:r>
            <w:r>
              <w:rPr>
                <w:sz w:val="20"/>
                <w:lang w:eastAsia="zh-CN"/>
              </w:rPr>
              <w:t>7</w:t>
            </w:r>
            <w:r>
              <w:rPr>
                <w:rFonts w:hint="eastAsia"/>
                <w:sz w:val="20"/>
                <w:lang w:eastAsia="zh-CN"/>
              </w:rPr>
              <w:t>-</w:t>
            </w:r>
            <w:r>
              <w:rPr>
                <w:sz w:val="20"/>
                <w:lang w:eastAsia="zh-CN"/>
              </w:rPr>
              <w:t>8</w:t>
            </w:r>
          </w:p>
        </w:tc>
        <w:tc>
          <w:tcPr>
            <w:tcW w:w="1828" w:type="dxa"/>
            <w:tcBorders>
              <w:top w:val="nil"/>
              <w:left w:val="single" w:sz="6" w:space="0" w:color="auto"/>
              <w:bottom w:val="nil"/>
              <w:right w:val="single" w:sz="6" w:space="0" w:color="auto"/>
            </w:tcBorders>
          </w:tcPr>
          <w:p w14:paraId="32B8D506"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7D11421" w14:textId="5DFF9335" w:rsidR="008848BD" w:rsidRDefault="00201CAA">
            <w:pPr>
              <w:adjustRightInd w:val="0"/>
              <w:snapToGrid w:val="0"/>
              <w:spacing w:line="300" w:lineRule="auto"/>
              <w:rPr>
                <w:sz w:val="20"/>
                <w:lang w:eastAsia="zh-CN"/>
              </w:rPr>
            </w:pPr>
            <w:r>
              <w:rPr>
                <w:rFonts w:hint="eastAsia"/>
                <w:sz w:val="20"/>
                <w:lang w:eastAsia="zh-CN"/>
              </w:rPr>
              <w:t>M</w:t>
            </w:r>
          </w:p>
        </w:tc>
        <w:tc>
          <w:tcPr>
            <w:tcW w:w="2678" w:type="dxa"/>
            <w:tcBorders>
              <w:top w:val="nil"/>
              <w:left w:val="single" w:sz="6" w:space="0" w:color="auto"/>
              <w:bottom w:val="nil"/>
              <w:right w:val="single" w:sz="6" w:space="0" w:color="auto"/>
            </w:tcBorders>
          </w:tcPr>
          <w:p w14:paraId="2AFE24BC" w14:textId="42B6E387" w:rsidR="008848BD" w:rsidRDefault="00201CAA">
            <w:pPr>
              <w:adjustRightInd w:val="0"/>
              <w:snapToGrid w:val="0"/>
              <w:spacing w:line="300" w:lineRule="auto"/>
              <w:rPr>
                <w:rFonts w:hint="eastAsia"/>
                <w:sz w:val="20"/>
                <w:lang w:eastAsia="zh-CN"/>
              </w:rPr>
            </w:pPr>
            <w:r>
              <w:rPr>
                <w:sz w:val="20"/>
                <w:lang w:eastAsia="zh-CN"/>
              </w:rPr>
              <w:t>收付费接口同步增加支付宝</w:t>
            </w:r>
            <w:r>
              <w:rPr>
                <w:rFonts w:hint="eastAsia"/>
                <w:sz w:val="20"/>
                <w:lang w:eastAsia="zh-CN"/>
              </w:rPr>
              <w:t>PID</w:t>
            </w:r>
            <w:r>
              <w:rPr>
                <w:rFonts w:hint="eastAsia"/>
                <w:sz w:val="20"/>
                <w:lang w:eastAsia="zh-CN"/>
              </w:rPr>
              <w:t>及对账单路径</w:t>
            </w:r>
            <w:bookmarkStart w:id="0" w:name="_GoBack"/>
            <w:bookmarkEnd w:id="0"/>
          </w:p>
        </w:tc>
        <w:tc>
          <w:tcPr>
            <w:tcW w:w="945" w:type="dxa"/>
            <w:tcBorders>
              <w:top w:val="nil"/>
              <w:left w:val="single" w:sz="6" w:space="0" w:color="auto"/>
              <w:bottom w:val="nil"/>
              <w:right w:val="single" w:sz="6" w:space="0" w:color="auto"/>
            </w:tcBorders>
          </w:tcPr>
          <w:p w14:paraId="72D405C1" w14:textId="77777777" w:rsidR="008848BD" w:rsidRDefault="008848BD">
            <w:pPr>
              <w:adjustRightInd w:val="0"/>
              <w:snapToGrid w:val="0"/>
              <w:spacing w:line="300" w:lineRule="auto"/>
              <w:rPr>
                <w:sz w:val="20"/>
                <w:lang w:eastAsia="zh-CN"/>
              </w:rPr>
            </w:pPr>
          </w:p>
        </w:tc>
      </w:tr>
      <w:tr w:rsidR="008848BD" w14:paraId="05696404" w14:textId="77777777" w:rsidTr="00201CAA">
        <w:trPr>
          <w:cantSplit/>
        </w:trPr>
        <w:tc>
          <w:tcPr>
            <w:tcW w:w="1080" w:type="dxa"/>
            <w:tcBorders>
              <w:top w:val="nil"/>
              <w:left w:val="single" w:sz="6" w:space="0" w:color="auto"/>
              <w:bottom w:val="nil"/>
              <w:right w:val="single" w:sz="6" w:space="0" w:color="auto"/>
            </w:tcBorders>
          </w:tcPr>
          <w:p w14:paraId="19F5673F"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6869EDF"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589B9B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FA56556"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72D6A4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45253E6" w14:textId="77777777" w:rsidR="008848BD" w:rsidRDefault="008848BD">
            <w:pPr>
              <w:adjustRightInd w:val="0"/>
              <w:snapToGrid w:val="0"/>
              <w:spacing w:line="300" w:lineRule="auto"/>
              <w:rPr>
                <w:sz w:val="20"/>
                <w:lang w:eastAsia="zh-CN"/>
              </w:rPr>
            </w:pPr>
          </w:p>
        </w:tc>
      </w:tr>
      <w:tr w:rsidR="008848BD" w14:paraId="76967D9B" w14:textId="77777777" w:rsidTr="00201CAA">
        <w:trPr>
          <w:cantSplit/>
        </w:trPr>
        <w:tc>
          <w:tcPr>
            <w:tcW w:w="1080" w:type="dxa"/>
            <w:tcBorders>
              <w:top w:val="nil"/>
              <w:left w:val="single" w:sz="6" w:space="0" w:color="auto"/>
              <w:bottom w:val="nil"/>
              <w:right w:val="single" w:sz="6" w:space="0" w:color="auto"/>
            </w:tcBorders>
          </w:tcPr>
          <w:p w14:paraId="372EAF8A"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51122EB"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4D75466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71B67C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1697FF4"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75EB019" w14:textId="77777777" w:rsidR="008848BD" w:rsidRDefault="008848BD">
            <w:pPr>
              <w:adjustRightInd w:val="0"/>
              <w:snapToGrid w:val="0"/>
              <w:spacing w:line="300" w:lineRule="auto"/>
              <w:rPr>
                <w:sz w:val="20"/>
                <w:lang w:eastAsia="zh-CN"/>
              </w:rPr>
            </w:pPr>
          </w:p>
        </w:tc>
      </w:tr>
      <w:tr w:rsidR="008848BD" w14:paraId="4CB1805C" w14:textId="77777777" w:rsidTr="00201CAA">
        <w:trPr>
          <w:cantSplit/>
        </w:trPr>
        <w:tc>
          <w:tcPr>
            <w:tcW w:w="1080" w:type="dxa"/>
            <w:tcBorders>
              <w:top w:val="nil"/>
              <w:left w:val="single" w:sz="6" w:space="0" w:color="auto"/>
              <w:bottom w:val="nil"/>
              <w:right w:val="single" w:sz="6" w:space="0" w:color="auto"/>
            </w:tcBorders>
          </w:tcPr>
          <w:p w14:paraId="065D8AF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DA7D4C1"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A99D977"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B386C8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EA8E0D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FC5A757" w14:textId="77777777" w:rsidR="008848BD" w:rsidRDefault="008848BD">
            <w:pPr>
              <w:adjustRightInd w:val="0"/>
              <w:snapToGrid w:val="0"/>
              <w:spacing w:line="300" w:lineRule="auto"/>
              <w:rPr>
                <w:sz w:val="20"/>
                <w:lang w:eastAsia="zh-CN"/>
              </w:rPr>
            </w:pPr>
          </w:p>
        </w:tc>
      </w:tr>
      <w:tr w:rsidR="008848BD" w14:paraId="4AF30D37" w14:textId="77777777" w:rsidTr="00201CAA">
        <w:trPr>
          <w:cantSplit/>
        </w:trPr>
        <w:tc>
          <w:tcPr>
            <w:tcW w:w="1080" w:type="dxa"/>
            <w:tcBorders>
              <w:top w:val="nil"/>
              <w:left w:val="single" w:sz="6" w:space="0" w:color="auto"/>
              <w:bottom w:val="nil"/>
              <w:right w:val="single" w:sz="6" w:space="0" w:color="auto"/>
            </w:tcBorders>
          </w:tcPr>
          <w:p w14:paraId="50961566"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8BFCAF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0D92DB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06BB4E67"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ABB6A2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62E37457" w14:textId="77777777" w:rsidR="008848BD" w:rsidRDefault="008848BD">
            <w:pPr>
              <w:adjustRightInd w:val="0"/>
              <w:snapToGrid w:val="0"/>
              <w:spacing w:line="300" w:lineRule="auto"/>
              <w:rPr>
                <w:sz w:val="20"/>
                <w:lang w:eastAsia="zh-CN"/>
              </w:rPr>
            </w:pPr>
          </w:p>
        </w:tc>
      </w:tr>
      <w:tr w:rsidR="008848BD" w14:paraId="0DE5DAB6" w14:textId="77777777" w:rsidTr="00201CAA">
        <w:trPr>
          <w:cantSplit/>
        </w:trPr>
        <w:tc>
          <w:tcPr>
            <w:tcW w:w="1080" w:type="dxa"/>
            <w:tcBorders>
              <w:top w:val="nil"/>
              <w:left w:val="single" w:sz="6" w:space="0" w:color="auto"/>
              <w:bottom w:val="nil"/>
              <w:right w:val="single" w:sz="6" w:space="0" w:color="auto"/>
            </w:tcBorders>
          </w:tcPr>
          <w:p w14:paraId="694EC82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E6068F7"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3A79071"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6E5D082E"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020FB15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F132E59" w14:textId="77777777" w:rsidR="008848BD" w:rsidRDefault="008848BD">
            <w:pPr>
              <w:adjustRightInd w:val="0"/>
              <w:snapToGrid w:val="0"/>
              <w:spacing w:line="300" w:lineRule="auto"/>
              <w:rPr>
                <w:sz w:val="20"/>
                <w:lang w:eastAsia="zh-CN"/>
              </w:rPr>
            </w:pPr>
          </w:p>
        </w:tc>
      </w:tr>
      <w:tr w:rsidR="008848BD" w14:paraId="4F57B933" w14:textId="77777777" w:rsidTr="00201CAA">
        <w:trPr>
          <w:cantSplit/>
        </w:trPr>
        <w:tc>
          <w:tcPr>
            <w:tcW w:w="1080" w:type="dxa"/>
            <w:tcBorders>
              <w:top w:val="nil"/>
              <w:left w:val="single" w:sz="6" w:space="0" w:color="auto"/>
              <w:bottom w:val="nil"/>
              <w:right w:val="single" w:sz="6" w:space="0" w:color="auto"/>
            </w:tcBorders>
          </w:tcPr>
          <w:p w14:paraId="4604427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2C75F073"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439627D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2846369"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BE6A555"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A61A730" w14:textId="77777777" w:rsidR="008848BD" w:rsidRDefault="008848BD">
            <w:pPr>
              <w:adjustRightInd w:val="0"/>
              <w:snapToGrid w:val="0"/>
              <w:spacing w:line="300" w:lineRule="auto"/>
              <w:rPr>
                <w:sz w:val="20"/>
                <w:lang w:eastAsia="zh-CN"/>
              </w:rPr>
            </w:pPr>
          </w:p>
        </w:tc>
      </w:tr>
      <w:tr w:rsidR="008848BD" w14:paraId="3BD23603" w14:textId="77777777" w:rsidTr="00201CAA">
        <w:trPr>
          <w:cantSplit/>
        </w:trPr>
        <w:tc>
          <w:tcPr>
            <w:tcW w:w="1080" w:type="dxa"/>
            <w:tcBorders>
              <w:top w:val="nil"/>
              <w:left w:val="single" w:sz="6" w:space="0" w:color="auto"/>
              <w:bottom w:val="nil"/>
              <w:right w:val="single" w:sz="6" w:space="0" w:color="auto"/>
            </w:tcBorders>
          </w:tcPr>
          <w:p w14:paraId="7368AE6B"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1F8375C"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A707AE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8277F0E"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E420A3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368F8AF2" w14:textId="77777777" w:rsidR="008848BD" w:rsidRDefault="008848BD">
            <w:pPr>
              <w:adjustRightInd w:val="0"/>
              <w:snapToGrid w:val="0"/>
              <w:spacing w:line="300" w:lineRule="auto"/>
              <w:rPr>
                <w:sz w:val="20"/>
                <w:lang w:eastAsia="zh-CN"/>
              </w:rPr>
            </w:pPr>
          </w:p>
        </w:tc>
      </w:tr>
      <w:tr w:rsidR="008848BD" w14:paraId="4F66273C" w14:textId="77777777" w:rsidTr="00201CAA">
        <w:trPr>
          <w:cantSplit/>
        </w:trPr>
        <w:tc>
          <w:tcPr>
            <w:tcW w:w="1080" w:type="dxa"/>
            <w:tcBorders>
              <w:top w:val="nil"/>
              <w:left w:val="single" w:sz="6" w:space="0" w:color="auto"/>
              <w:bottom w:val="nil"/>
              <w:right w:val="single" w:sz="6" w:space="0" w:color="auto"/>
            </w:tcBorders>
          </w:tcPr>
          <w:p w14:paraId="0A6EF19A"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D37529F"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E69880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193A44C"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3812BCD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1E37E04" w14:textId="77777777" w:rsidR="008848BD" w:rsidRDefault="008848BD">
            <w:pPr>
              <w:adjustRightInd w:val="0"/>
              <w:snapToGrid w:val="0"/>
              <w:spacing w:line="300" w:lineRule="auto"/>
              <w:rPr>
                <w:sz w:val="20"/>
                <w:lang w:eastAsia="zh-CN"/>
              </w:rPr>
            </w:pPr>
          </w:p>
        </w:tc>
      </w:tr>
      <w:tr w:rsidR="008848BD" w14:paraId="67BF3B17" w14:textId="77777777" w:rsidTr="00201CAA">
        <w:trPr>
          <w:cantSplit/>
        </w:trPr>
        <w:tc>
          <w:tcPr>
            <w:tcW w:w="1080" w:type="dxa"/>
            <w:tcBorders>
              <w:top w:val="nil"/>
              <w:left w:val="single" w:sz="6" w:space="0" w:color="auto"/>
              <w:bottom w:val="nil"/>
              <w:right w:val="single" w:sz="6" w:space="0" w:color="auto"/>
            </w:tcBorders>
          </w:tcPr>
          <w:p w14:paraId="1CFC0317"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B0F381D"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1E87132"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D4B8200"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44C716FC"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4C9AB59" w14:textId="77777777" w:rsidR="008848BD" w:rsidRDefault="008848BD">
            <w:pPr>
              <w:adjustRightInd w:val="0"/>
              <w:snapToGrid w:val="0"/>
              <w:spacing w:line="300" w:lineRule="auto"/>
              <w:rPr>
                <w:sz w:val="20"/>
                <w:lang w:eastAsia="zh-CN"/>
              </w:rPr>
            </w:pPr>
          </w:p>
        </w:tc>
      </w:tr>
      <w:tr w:rsidR="008848BD" w14:paraId="73ACF85D" w14:textId="77777777" w:rsidTr="00201CAA">
        <w:trPr>
          <w:cantSplit/>
        </w:trPr>
        <w:tc>
          <w:tcPr>
            <w:tcW w:w="1080" w:type="dxa"/>
            <w:tcBorders>
              <w:top w:val="nil"/>
              <w:left w:val="single" w:sz="6" w:space="0" w:color="auto"/>
              <w:bottom w:val="nil"/>
              <w:right w:val="single" w:sz="6" w:space="0" w:color="auto"/>
            </w:tcBorders>
          </w:tcPr>
          <w:p w14:paraId="2E4ABF51"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49A57B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024311F"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77D2EB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87685D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5F85A4D" w14:textId="77777777" w:rsidR="008848BD" w:rsidRDefault="008848BD">
            <w:pPr>
              <w:adjustRightInd w:val="0"/>
              <w:snapToGrid w:val="0"/>
              <w:spacing w:line="300" w:lineRule="auto"/>
              <w:rPr>
                <w:sz w:val="20"/>
                <w:lang w:eastAsia="zh-CN"/>
              </w:rPr>
            </w:pPr>
          </w:p>
        </w:tc>
      </w:tr>
      <w:tr w:rsidR="008848BD" w14:paraId="747A5D7C" w14:textId="77777777" w:rsidTr="00201CAA">
        <w:trPr>
          <w:cantSplit/>
        </w:trPr>
        <w:tc>
          <w:tcPr>
            <w:tcW w:w="1080" w:type="dxa"/>
            <w:tcBorders>
              <w:top w:val="nil"/>
              <w:left w:val="single" w:sz="6" w:space="0" w:color="auto"/>
              <w:bottom w:val="nil"/>
              <w:right w:val="single" w:sz="6" w:space="0" w:color="auto"/>
            </w:tcBorders>
          </w:tcPr>
          <w:p w14:paraId="4DC0F10F"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DECAE3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BE4E8D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7C59763"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24D809E"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424BE419" w14:textId="77777777" w:rsidR="008848BD" w:rsidRDefault="008848BD">
            <w:pPr>
              <w:adjustRightInd w:val="0"/>
              <w:snapToGrid w:val="0"/>
              <w:spacing w:line="300" w:lineRule="auto"/>
              <w:rPr>
                <w:sz w:val="20"/>
                <w:lang w:eastAsia="zh-CN"/>
              </w:rPr>
            </w:pPr>
          </w:p>
        </w:tc>
      </w:tr>
      <w:tr w:rsidR="008848BD" w14:paraId="7941347E" w14:textId="77777777" w:rsidTr="00201CAA">
        <w:trPr>
          <w:cantSplit/>
        </w:trPr>
        <w:tc>
          <w:tcPr>
            <w:tcW w:w="1080" w:type="dxa"/>
            <w:tcBorders>
              <w:top w:val="nil"/>
              <w:left w:val="single" w:sz="6" w:space="0" w:color="auto"/>
              <w:bottom w:val="nil"/>
              <w:right w:val="single" w:sz="6" w:space="0" w:color="auto"/>
            </w:tcBorders>
          </w:tcPr>
          <w:p w14:paraId="1561460D"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FC918B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0C5327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582CE15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4CCE44D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033AB59" w14:textId="77777777" w:rsidR="008848BD" w:rsidRDefault="008848BD">
            <w:pPr>
              <w:adjustRightInd w:val="0"/>
              <w:snapToGrid w:val="0"/>
              <w:spacing w:line="300" w:lineRule="auto"/>
              <w:rPr>
                <w:sz w:val="20"/>
                <w:lang w:eastAsia="zh-CN"/>
              </w:rPr>
            </w:pPr>
          </w:p>
        </w:tc>
      </w:tr>
      <w:tr w:rsidR="008848BD" w14:paraId="3300B718" w14:textId="77777777" w:rsidTr="00201CAA">
        <w:trPr>
          <w:cantSplit/>
        </w:trPr>
        <w:tc>
          <w:tcPr>
            <w:tcW w:w="1080" w:type="dxa"/>
            <w:tcBorders>
              <w:top w:val="nil"/>
              <w:left w:val="single" w:sz="6" w:space="0" w:color="auto"/>
              <w:bottom w:val="nil"/>
              <w:right w:val="single" w:sz="6" w:space="0" w:color="auto"/>
            </w:tcBorders>
          </w:tcPr>
          <w:p w14:paraId="5587CAB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577F17E"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75785F03"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5E1FA0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942268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29CCDB2B" w14:textId="77777777" w:rsidR="008848BD" w:rsidRDefault="008848BD">
            <w:pPr>
              <w:adjustRightInd w:val="0"/>
              <w:snapToGrid w:val="0"/>
              <w:spacing w:line="300" w:lineRule="auto"/>
              <w:rPr>
                <w:sz w:val="20"/>
                <w:lang w:eastAsia="zh-CN"/>
              </w:rPr>
            </w:pPr>
          </w:p>
        </w:tc>
      </w:tr>
      <w:tr w:rsidR="008848BD" w14:paraId="0BFB078D" w14:textId="77777777" w:rsidTr="00201CAA">
        <w:trPr>
          <w:cantSplit/>
        </w:trPr>
        <w:tc>
          <w:tcPr>
            <w:tcW w:w="1080" w:type="dxa"/>
            <w:tcBorders>
              <w:top w:val="nil"/>
              <w:left w:val="single" w:sz="6" w:space="0" w:color="auto"/>
              <w:bottom w:val="nil"/>
              <w:right w:val="single" w:sz="6" w:space="0" w:color="auto"/>
            </w:tcBorders>
          </w:tcPr>
          <w:p w14:paraId="3D7CEF95"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CFFF52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026BD03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7D1F0CD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B3D8069"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1740BF1" w14:textId="77777777" w:rsidR="008848BD" w:rsidRDefault="008848BD">
            <w:pPr>
              <w:adjustRightInd w:val="0"/>
              <w:snapToGrid w:val="0"/>
              <w:spacing w:line="300" w:lineRule="auto"/>
              <w:rPr>
                <w:sz w:val="20"/>
                <w:lang w:eastAsia="zh-CN"/>
              </w:rPr>
            </w:pPr>
          </w:p>
        </w:tc>
      </w:tr>
      <w:tr w:rsidR="008848BD" w14:paraId="25E13F34" w14:textId="77777777" w:rsidTr="00201CAA">
        <w:trPr>
          <w:cantSplit/>
        </w:trPr>
        <w:tc>
          <w:tcPr>
            <w:tcW w:w="1080" w:type="dxa"/>
            <w:tcBorders>
              <w:top w:val="nil"/>
              <w:left w:val="single" w:sz="6" w:space="0" w:color="auto"/>
              <w:bottom w:val="nil"/>
              <w:right w:val="single" w:sz="6" w:space="0" w:color="auto"/>
            </w:tcBorders>
          </w:tcPr>
          <w:p w14:paraId="385D6E63"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3608E59"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A41E9FC"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DBA59E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61183907"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950A545" w14:textId="77777777" w:rsidR="008848BD" w:rsidRDefault="008848BD">
            <w:pPr>
              <w:adjustRightInd w:val="0"/>
              <w:snapToGrid w:val="0"/>
              <w:spacing w:line="300" w:lineRule="auto"/>
              <w:rPr>
                <w:sz w:val="20"/>
                <w:lang w:eastAsia="zh-CN"/>
              </w:rPr>
            </w:pPr>
          </w:p>
        </w:tc>
      </w:tr>
      <w:tr w:rsidR="008848BD" w14:paraId="25F92AAE" w14:textId="77777777" w:rsidTr="00201CAA">
        <w:trPr>
          <w:cantSplit/>
        </w:trPr>
        <w:tc>
          <w:tcPr>
            <w:tcW w:w="1080" w:type="dxa"/>
            <w:tcBorders>
              <w:top w:val="nil"/>
              <w:left w:val="single" w:sz="6" w:space="0" w:color="auto"/>
              <w:bottom w:val="nil"/>
              <w:right w:val="single" w:sz="6" w:space="0" w:color="auto"/>
            </w:tcBorders>
          </w:tcPr>
          <w:p w14:paraId="4D428089"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0B49EF06"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2E637832"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3906E6CA"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58D097F1"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5561DA1B" w14:textId="77777777" w:rsidR="008848BD" w:rsidRDefault="008848BD">
            <w:pPr>
              <w:adjustRightInd w:val="0"/>
              <w:snapToGrid w:val="0"/>
              <w:spacing w:line="300" w:lineRule="auto"/>
              <w:rPr>
                <w:sz w:val="20"/>
                <w:lang w:eastAsia="zh-CN"/>
              </w:rPr>
            </w:pPr>
          </w:p>
        </w:tc>
      </w:tr>
      <w:tr w:rsidR="008848BD" w14:paraId="3838EA7E" w14:textId="77777777" w:rsidTr="00201CAA">
        <w:trPr>
          <w:cantSplit/>
        </w:trPr>
        <w:tc>
          <w:tcPr>
            <w:tcW w:w="1080" w:type="dxa"/>
            <w:tcBorders>
              <w:top w:val="nil"/>
              <w:left w:val="single" w:sz="6" w:space="0" w:color="auto"/>
              <w:bottom w:val="nil"/>
              <w:right w:val="single" w:sz="6" w:space="0" w:color="auto"/>
            </w:tcBorders>
          </w:tcPr>
          <w:p w14:paraId="62E72C20"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5994BC70"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3A0DF558"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448A16F2"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009F23E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431DEB0" w14:textId="77777777" w:rsidR="008848BD" w:rsidRDefault="008848BD">
            <w:pPr>
              <w:adjustRightInd w:val="0"/>
              <w:snapToGrid w:val="0"/>
              <w:spacing w:line="300" w:lineRule="auto"/>
              <w:rPr>
                <w:sz w:val="20"/>
                <w:lang w:eastAsia="zh-CN"/>
              </w:rPr>
            </w:pPr>
          </w:p>
        </w:tc>
      </w:tr>
      <w:tr w:rsidR="008848BD" w14:paraId="4EF42076" w14:textId="77777777" w:rsidTr="00201CAA">
        <w:trPr>
          <w:cantSplit/>
        </w:trPr>
        <w:tc>
          <w:tcPr>
            <w:tcW w:w="1080" w:type="dxa"/>
            <w:tcBorders>
              <w:top w:val="nil"/>
              <w:left w:val="single" w:sz="6" w:space="0" w:color="auto"/>
              <w:bottom w:val="nil"/>
              <w:right w:val="single" w:sz="6" w:space="0" w:color="auto"/>
            </w:tcBorders>
          </w:tcPr>
          <w:p w14:paraId="7A88C00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6B3AFD91"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11E92CB"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CF25DF9"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190BE656"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89032A7" w14:textId="77777777" w:rsidR="008848BD" w:rsidRDefault="008848BD">
            <w:pPr>
              <w:adjustRightInd w:val="0"/>
              <w:snapToGrid w:val="0"/>
              <w:spacing w:line="300" w:lineRule="auto"/>
              <w:rPr>
                <w:sz w:val="20"/>
                <w:lang w:eastAsia="zh-CN"/>
              </w:rPr>
            </w:pPr>
          </w:p>
        </w:tc>
      </w:tr>
      <w:tr w:rsidR="008848BD" w14:paraId="1F24128B" w14:textId="77777777" w:rsidTr="00201CAA">
        <w:trPr>
          <w:cantSplit/>
        </w:trPr>
        <w:tc>
          <w:tcPr>
            <w:tcW w:w="1080" w:type="dxa"/>
            <w:tcBorders>
              <w:top w:val="nil"/>
              <w:left w:val="single" w:sz="6" w:space="0" w:color="auto"/>
              <w:bottom w:val="nil"/>
              <w:right w:val="single" w:sz="6" w:space="0" w:color="auto"/>
            </w:tcBorders>
          </w:tcPr>
          <w:p w14:paraId="068E290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16C7F8E9"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10A4CB8E"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D21AFF3"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3067BAF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167B9C33" w14:textId="77777777" w:rsidR="008848BD" w:rsidRDefault="008848BD">
            <w:pPr>
              <w:adjustRightInd w:val="0"/>
              <w:snapToGrid w:val="0"/>
              <w:spacing w:line="300" w:lineRule="auto"/>
              <w:rPr>
                <w:sz w:val="20"/>
                <w:lang w:eastAsia="zh-CN"/>
              </w:rPr>
            </w:pPr>
          </w:p>
        </w:tc>
      </w:tr>
      <w:tr w:rsidR="008848BD" w14:paraId="0560E605" w14:textId="77777777" w:rsidTr="00201CAA">
        <w:trPr>
          <w:cantSplit/>
        </w:trPr>
        <w:tc>
          <w:tcPr>
            <w:tcW w:w="1080" w:type="dxa"/>
            <w:tcBorders>
              <w:top w:val="nil"/>
              <w:left w:val="single" w:sz="6" w:space="0" w:color="auto"/>
              <w:bottom w:val="nil"/>
              <w:right w:val="single" w:sz="6" w:space="0" w:color="auto"/>
            </w:tcBorders>
          </w:tcPr>
          <w:p w14:paraId="45E812F2"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732BAD72"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6DA9DEF4"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28DB3040"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7BD6D998"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7C668DF5" w14:textId="77777777" w:rsidR="008848BD" w:rsidRDefault="008848BD">
            <w:pPr>
              <w:adjustRightInd w:val="0"/>
              <w:snapToGrid w:val="0"/>
              <w:spacing w:line="300" w:lineRule="auto"/>
              <w:rPr>
                <w:sz w:val="20"/>
                <w:lang w:eastAsia="zh-CN"/>
              </w:rPr>
            </w:pPr>
          </w:p>
        </w:tc>
      </w:tr>
      <w:tr w:rsidR="008848BD" w14:paraId="7486CE1A" w14:textId="77777777" w:rsidTr="00201CAA">
        <w:trPr>
          <w:cantSplit/>
        </w:trPr>
        <w:tc>
          <w:tcPr>
            <w:tcW w:w="1080" w:type="dxa"/>
            <w:tcBorders>
              <w:top w:val="nil"/>
              <w:left w:val="single" w:sz="6" w:space="0" w:color="auto"/>
              <w:bottom w:val="nil"/>
              <w:right w:val="single" w:sz="6" w:space="0" w:color="auto"/>
            </w:tcBorders>
          </w:tcPr>
          <w:p w14:paraId="71650496"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nil"/>
              <w:right w:val="single" w:sz="6" w:space="0" w:color="auto"/>
            </w:tcBorders>
          </w:tcPr>
          <w:p w14:paraId="4B6DE63A"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nil"/>
              <w:right w:val="single" w:sz="6" w:space="0" w:color="auto"/>
            </w:tcBorders>
          </w:tcPr>
          <w:p w14:paraId="52262319"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nil"/>
              <w:right w:val="single" w:sz="6" w:space="0" w:color="auto"/>
            </w:tcBorders>
          </w:tcPr>
          <w:p w14:paraId="1C1D62BB"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nil"/>
              <w:right w:val="single" w:sz="6" w:space="0" w:color="auto"/>
            </w:tcBorders>
          </w:tcPr>
          <w:p w14:paraId="2E6161F2"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nil"/>
              <w:right w:val="single" w:sz="6" w:space="0" w:color="auto"/>
            </w:tcBorders>
          </w:tcPr>
          <w:p w14:paraId="68F75BBA" w14:textId="77777777" w:rsidR="008848BD" w:rsidRDefault="008848BD">
            <w:pPr>
              <w:adjustRightInd w:val="0"/>
              <w:snapToGrid w:val="0"/>
              <w:spacing w:line="300" w:lineRule="auto"/>
              <w:rPr>
                <w:sz w:val="20"/>
                <w:lang w:eastAsia="zh-CN"/>
              </w:rPr>
            </w:pPr>
          </w:p>
        </w:tc>
      </w:tr>
      <w:tr w:rsidR="008848BD" w14:paraId="42FB6C02" w14:textId="77777777" w:rsidTr="00201CAA">
        <w:trPr>
          <w:cantSplit/>
        </w:trPr>
        <w:tc>
          <w:tcPr>
            <w:tcW w:w="1080" w:type="dxa"/>
            <w:tcBorders>
              <w:top w:val="nil"/>
              <w:left w:val="single" w:sz="6" w:space="0" w:color="auto"/>
              <w:bottom w:val="single" w:sz="6" w:space="0" w:color="auto"/>
              <w:right w:val="single" w:sz="6" w:space="0" w:color="auto"/>
            </w:tcBorders>
          </w:tcPr>
          <w:p w14:paraId="729DABFC" w14:textId="77777777" w:rsidR="008848BD" w:rsidRDefault="008848BD">
            <w:pPr>
              <w:adjustRightInd w:val="0"/>
              <w:snapToGrid w:val="0"/>
              <w:spacing w:line="300" w:lineRule="auto"/>
              <w:rPr>
                <w:sz w:val="20"/>
                <w:lang w:eastAsia="zh-CN"/>
              </w:rPr>
            </w:pPr>
          </w:p>
        </w:tc>
        <w:tc>
          <w:tcPr>
            <w:tcW w:w="1268" w:type="dxa"/>
            <w:tcBorders>
              <w:top w:val="nil"/>
              <w:left w:val="single" w:sz="6" w:space="0" w:color="auto"/>
              <w:bottom w:val="single" w:sz="6" w:space="0" w:color="auto"/>
              <w:right w:val="single" w:sz="6" w:space="0" w:color="auto"/>
            </w:tcBorders>
          </w:tcPr>
          <w:p w14:paraId="25DBDC28" w14:textId="77777777" w:rsidR="008848BD" w:rsidRDefault="008848BD">
            <w:pPr>
              <w:adjustRightInd w:val="0"/>
              <w:snapToGrid w:val="0"/>
              <w:spacing w:line="300" w:lineRule="auto"/>
              <w:rPr>
                <w:sz w:val="20"/>
                <w:lang w:eastAsia="zh-CN"/>
              </w:rPr>
            </w:pPr>
          </w:p>
        </w:tc>
        <w:tc>
          <w:tcPr>
            <w:tcW w:w="1828" w:type="dxa"/>
            <w:tcBorders>
              <w:top w:val="nil"/>
              <w:left w:val="single" w:sz="6" w:space="0" w:color="auto"/>
              <w:bottom w:val="single" w:sz="6" w:space="0" w:color="auto"/>
              <w:right w:val="single" w:sz="6" w:space="0" w:color="auto"/>
            </w:tcBorders>
          </w:tcPr>
          <w:p w14:paraId="7E99BCE0" w14:textId="77777777" w:rsidR="008848BD" w:rsidRDefault="008848BD">
            <w:pPr>
              <w:adjustRightInd w:val="0"/>
              <w:snapToGrid w:val="0"/>
              <w:spacing w:line="300" w:lineRule="auto"/>
              <w:rPr>
                <w:sz w:val="20"/>
                <w:lang w:eastAsia="zh-CN"/>
              </w:rPr>
            </w:pPr>
          </w:p>
        </w:tc>
        <w:tc>
          <w:tcPr>
            <w:tcW w:w="576" w:type="dxa"/>
            <w:tcBorders>
              <w:top w:val="nil"/>
              <w:left w:val="single" w:sz="6" w:space="0" w:color="auto"/>
              <w:bottom w:val="single" w:sz="6" w:space="0" w:color="auto"/>
              <w:right w:val="single" w:sz="6" w:space="0" w:color="auto"/>
            </w:tcBorders>
          </w:tcPr>
          <w:p w14:paraId="6AEFCF1D" w14:textId="77777777" w:rsidR="008848BD" w:rsidRDefault="008848BD">
            <w:pPr>
              <w:adjustRightInd w:val="0"/>
              <w:snapToGrid w:val="0"/>
              <w:spacing w:line="300" w:lineRule="auto"/>
              <w:rPr>
                <w:sz w:val="20"/>
                <w:lang w:eastAsia="zh-CN"/>
              </w:rPr>
            </w:pPr>
          </w:p>
        </w:tc>
        <w:tc>
          <w:tcPr>
            <w:tcW w:w="2678" w:type="dxa"/>
            <w:tcBorders>
              <w:top w:val="nil"/>
              <w:left w:val="single" w:sz="6" w:space="0" w:color="auto"/>
              <w:bottom w:val="single" w:sz="6" w:space="0" w:color="auto"/>
              <w:right w:val="single" w:sz="6" w:space="0" w:color="auto"/>
            </w:tcBorders>
          </w:tcPr>
          <w:p w14:paraId="0CE9818D" w14:textId="77777777" w:rsidR="008848BD" w:rsidRDefault="008848BD">
            <w:pPr>
              <w:adjustRightInd w:val="0"/>
              <w:snapToGrid w:val="0"/>
              <w:spacing w:line="300" w:lineRule="auto"/>
              <w:rPr>
                <w:sz w:val="20"/>
                <w:lang w:eastAsia="zh-CN"/>
              </w:rPr>
            </w:pPr>
          </w:p>
        </w:tc>
        <w:tc>
          <w:tcPr>
            <w:tcW w:w="945" w:type="dxa"/>
            <w:tcBorders>
              <w:top w:val="nil"/>
              <w:left w:val="single" w:sz="6" w:space="0" w:color="auto"/>
              <w:bottom w:val="single" w:sz="6" w:space="0" w:color="auto"/>
              <w:right w:val="single" w:sz="6" w:space="0" w:color="auto"/>
            </w:tcBorders>
          </w:tcPr>
          <w:p w14:paraId="751BB4FE" w14:textId="77777777" w:rsidR="008848BD" w:rsidRDefault="008848BD">
            <w:pPr>
              <w:adjustRightInd w:val="0"/>
              <w:snapToGrid w:val="0"/>
              <w:spacing w:line="300" w:lineRule="auto"/>
              <w:rPr>
                <w:sz w:val="20"/>
                <w:lang w:eastAsia="zh-CN"/>
              </w:rPr>
            </w:pPr>
          </w:p>
        </w:tc>
      </w:tr>
    </w:tbl>
    <w:p w14:paraId="426B6CC2" w14:textId="77777777" w:rsidR="008848BD" w:rsidRDefault="008848BD">
      <w:pPr>
        <w:jc w:val="center"/>
        <w:rPr>
          <w:rFonts w:ascii="黑体" w:eastAsia="黑体" w:hAnsi="黑体" w:cs="黑体"/>
          <w:b/>
          <w:bCs/>
          <w:sz w:val="44"/>
          <w:szCs w:val="44"/>
        </w:rPr>
      </w:pPr>
      <w:bookmarkStart w:id="1" w:name="_Toc255547663"/>
      <w:bookmarkStart w:id="2" w:name="_Toc255547879"/>
      <w:bookmarkStart w:id="3" w:name="_Toc8210"/>
      <w:bookmarkStart w:id="4" w:name="_Toc440870256"/>
      <w:r>
        <w:rPr>
          <w:rFonts w:ascii="黑体" w:eastAsia="黑体" w:hAnsi="黑体" w:cs="黑体" w:hint="eastAsia"/>
          <w:b/>
          <w:bCs/>
          <w:sz w:val="44"/>
          <w:szCs w:val="44"/>
        </w:rPr>
        <w:t>目 录</w:t>
      </w:r>
      <w:bookmarkEnd w:id="1"/>
      <w:bookmarkEnd w:id="2"/>
      <w:bookmarkEnd w:id="3"/>
    </w:p>
    <w:p w14:paraId="14E20470" w14:textId="77777777" w:rsidR="00A141F8" w:rsidRDefault="008848BD">
      <w:pPr>
        <w:pStyle w:val="10"/>
        <w:tabs>
          <w:tab w:val="right" w:leader="dot" w:pos="8302"/>
        </w:tabs>
        <w:rPr>
          <w:rFonts w:asciiTheme="minorHAnsi" w:eastAsiaTheme="minorEastAsia" w:hAnsiTheme="minorHAnsi" w:cstheme="minorBidi"/>
          <w:noProof/>
          <w:kern w:val="2"/>
          <w:sz w:val="21"/>
          <w:szCs w:val="22"/>
          <w:lang w:eastAsia="zh-CN" w:bidi="ar-SA"/>
        </w:rPr>
      </w:pPr>
      <w:r>
        <w:rPr>
          <w:rFonts w:ascii="宋体" w:hAnsi="宋体" w:cs="宋体" w:hint="eastAsia"/>
          <w:sz w:val="21"/>
          <w:szCs w:val="21"/>
        </w:rPr>
        <w:fldChar w:fldCharType="begin"/>
      </w:r>
      <w:r>
        <w:rPr>
          <w:rFonts w:ascii="宋体" w:hAnsi="宋体" w:cs="宋体" w:hint="eastAsia"/>
          <w:sz w:val="21"/>
          <w:szCs w:val="21"/>
        </w:rPr>
        <w:instrText xml:space="preserve"> TOC \o "1-3" \h \z \u </w:instrText>
      </w:r>
      <w:r>
        <w:rPr>
          <w:rFonts w:ascii="宋体" w:hAnsi="宋体" w:cs="宋体" w:hint="eastAsia"/>
          <w:sz w:val="21"/>
          <w:szCs w:val="21"/>
        </w:rPr>
        <w:fldChar w:fldCharType="separate"/>
      </w:r>
      <w:hyperlink w:anchor="_Toc10186591" w:history="1">
        <w:r w:rsidR="00A141F8" w:rsidRPr="00362641">
          <w:rPr>
            <w:rStyle w:val="ae"/>
            <w:rFonts w:hint="eastAsia"/>
            <w:noProof/>
          </w:rPr>
          <w:t>第一章</w:t>
        </w:r>
        <w:r w:rsidR="00A141F8" w:rsidRPr="00362641">
          <w:rPr>
            <w:rStyle w:val="ae"/>
            <w:rFonts w:hint="eastAsia"/>
            <w:noProof/>
          </w:rPr>
          <w:t xml:space="preserve"> </w:t>
        </w:r>
        <w:r w:rsidR="00A141F8" w:rsidRPr="00362641">
          <w:rPr>
            <w:rStyle w:val="ae"/>
            <w:rFonts w:hint="eastAsia"/>
            <w:noProof/>
          </w:rPr>
          <w:t>引言</w:t>
        </w:r>
        <w:r w:rsidR="00A141F8">
          <w:rPr>
            <w:noProof/>
            <w:webHidden/>
          </w:rPr>
          <w:tab/>
        </w:r>
        <w:r w:rsidR="00A141F8">
          <w:rPr>
            <w:noProof/>
            <w:webHidden/>
          </w:rPr>
          <w:fldChar w:fldCharType="begin"/>
        </w:r>
        <w:r w:rsidR="00A141F8">
          <w:rPr>
            <w:noProof/>
            <w:webHidden/>
          </w:rPr>
          <w:instrText xml:space="preserve"> PAGEREF _Toc10186591 \h </w:instrText>
        </w:r>
        <w:r w:rsidR="00A141F8">
          <w:rPr>
            <w:noProof/>
            <w:webHidden/>
          </w:rPr>
        </w:r>
        <w:r w:rsidR="00A141F8">
          <w:rPr>
            <w:noProof/>
            <w:webHidden/>
          </w:rPr>
          <w:fldChar w:fldCharType="separate"/>
        </w:r>
        <w:r w:rsidR="00A141F8">
          <w:rPr>
            <w:noProof/>
            <w:webHidden/>
          </w:rPr>
          <w:t>6</w:t>
        </w:r>
        <w:r w:rsidR="00A141F8">
          <w:rPr>
            <w:noProof/>
            <w:webHidden/>
          </w:rPr>
          <w:fldChar w:fldCharType="end"/>
        </w:r>
      </w:hyperlink>
    </w:p>
    <w:p w14:paraId="3DD0FA34"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2" w:history="1">
        <w:r w:rsidR="00A141F8" w:rsidRPr="00362641">
          <w:rPr>
            <w:rStyle w:val="ae"/>
            <w:noProof/>
            <w:lang w:eastAsia="zh-CN"/>
          </w:rPr>
          <w:t>1.1.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编写目的</w:t>
        </w:r>
        <w:r w:rsidR="00A141F8">
          <w:rPr>
            <w:noProof/>
            <w:webHidden/>
          </w:rPr>
          <w:tab/>
        </w:r>
        <w:r w:rsidR="00A141F8">
          <w:rPr>
            <w:noProof/>
            <w:webHidden/>
          </w:rPr>
          <w:fldChar w:fldCharType="begin"/>
        </w:r>
        <w:r w:rsidR="00A141F8">
          <w:rPr>
            <w:noProof/>
            <w:webHidden/>
          </w:rPr>
          <w:instrText xml:space="preserve"> PAGEREF _Toc10186592 \h </w:instrText>
        </w:r>
        <w:r w:rsidR="00A141F8">
          <w:rPr>
            <w:noProof/>
            <w:webHidden/>
          </w:rPr>
        </w:r>
        <w:r w:rsidR="00A141F8">
          <w:rPr>
            <w:noProof/>
            <w:webHidden/>
          </w:rPr>
          <w:fldChar w:fldCharType="separate"/>
        </w:r>
        <w:r w:rsidR="00A141F8">
          <w:rPr>
            <w:noProof/>
            <w:webHidden/>
          </w:rPr>
          <w:t>6</w:t>
        </w:r>
        <w:r w:rsidR="00A141F8">
          <w:rPr>
            <w:noProof/>
            <w:webHidden/>
          </w:rPr>
          <w:fldChar w:fldCharType="end"/>
        </w:r>
      </w:hyperlink>
    </w:p>
    <w:p w14:paraId="151B7B9A"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3" w:history="1">
        <w:r w:rsidR="00A141F8" w:rsidRPr="00362641">
          <w:rPr>
            <w:rStyle w:val="ae"/>
            <w:noProof/>
          </w:rPr>
          <w:t>1.2.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项目背景</w:t>
        </w:r>
        <w:r w:rsidR="00A141F8">
          <w:rPr>
            <w:noProof/>
            <w:webHidden/>
          </w:rPr>
          <w:tab/>
        </w:r>
        <w:r w:rsidR="00A141F8">
          <w:rPr>
            <w:noProof/>
            <w:webHidden/>
          </w:rPr>
          <w:fldChar w:fldCharType="begin"/>
        </w:r>
        <w:r w:rsidR="00A141F8">
          <w:rPr>
            <w:noProof/>
            <w:webHidden/>
          </w:rPr>
          <w:instrText xml:space="preserve"> PAGEREF _Toc10186593 \h </w:instrText>
        </w:r>
        <w:r w:rsidR="00A141F8">
          <w:rPr>
            <w:noProof/>
            <w:webHidden/>
          </w:rPr>
        </w:r>
        <w:r w:rsidR="00A141F8">
          <w:rPr>
            <w:noProof/>
            <w:webHidden/>
          </w:rPr>
          <w:fldChar w:fldCharType="separate"/>
        </w:r>
        <w:r w:rsidR="00A141F8">
          <w:rPr>
            <w:noProof/>
            <w:webHidden/>
          </w:rPr>
          <w:t>6</w:t>
        </w:r>
        <w:r w:rsidR="00A141F8">
          <w:rPr>
            <w:noProof/>
            <w:webHidden/>
          </w:rPr>
          <w:fldChar w:fldCharType="end"/>
        </w:r>
      </w:hyperlink>
    </w:p>
    <w:p w14:paraId="5A618D33"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4" w:history="1">
        <w:r w:rsidR="00A141F8" w:rsidRPr="00362641">
          <w:rPr>
            <w:rStyle w:val="ae"/>
            <w:noProof/>
            <w:lang w:eastAsia="zh-CN"/>
          </w:rPr>
          <w:t>1.3.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阅读对象</w:t>
        </w:r>
        <w:r w:rsidR="00A141F8">
          <w:rPr>
            <w:noProof/>
            <w:webHidden/>
          </w:rPr>
          <w:tab/>
        </w:r>
        <w:r w:rsidR="00A141F8">
          <w:rPr>
            <w:noProof/>
            <w:webHidden/>
          </w:rPr>
          <w:fldChar w:fldCharType="begin"/>
        </w:r>
        <w:r w:rsidR="00A141F8">
          <w:rPr>
            <w:noProof/>
            <w:webHidden/>
          </w:rPr>
          <w:instrText xml:space="preserve"> PAGEREF _Toc10186594 \h </w:instrText>
        </w:r>
        <w:r w:rsidR="00A141F8">
          <w:rPr>
            <w:noProof/>
            <w:webHidden/>
          </w:rPr>
        </w:r>
        <w:r w:rsidR="00A141F8">
          <w:rPr>
            <w:noProof/>
            <w:webHidden/>
          </w:rPr>
          <w:fldChar w:fldCharType="separate"/>
        </w:r>
        <w:r w:rsidR="00A141F8">
          <w:rPr>
            <w:noProof/>
            <w:webHidden/>
          </w:rPr>
          <w:t>6</w:t>
        </w:r>
        <w:r w:rsidR="00A141F8">
          <w:rPr>
            <w:noProof/>
            <w:webHidden/>
          </w:rPr>
          <w:fldChar w:fldCharType="end"/>
        </w:r>
      </w:hyperlink>
    </w:p>
    <w:p w14:paraId="6B72B797"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5" w:history="1">
        <w:r w:rsidR="00A141F8" w:rsidRPr="00362641">
          <w:rPr>
            <w:rStyle w:val="ae"/>
            <w:noProof/>
            <w:lang w:eastAsia="zh-CN"/>
          </w:rPr>
          <w:t>1.4.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术语</w:t>
        </w:r>
        <w:r w:rsidR="00A141F8" w:rsidRPr="00362641">
          <w:rPr>
            <w:rStyle w:val="ae"/>
            <w:rFonts w:hint="eastAsia"/>
            <w:noProof/>
          </w:rPr>
          <w:t>定义</w:t>
        </w:r>
        <w:r w:rsidR="00A141F8">
          <w:rPr>
            <w:noProof/>
            <w:webHidden/>
          </w:rPr>
          <w:tab/>
        </w:r>
        <w:r w:rsidR="00A141F8">
          <w:rPr>
            <w:noProof/>
            <w:webHidden/>
          </w:rPr>
          <w:fldChar w:fldCharType="begin"/>
        </w:r>
        <w:r w:rsidR="00A141F8">
          <w:rPr>
            <w:noProof/>
            <w:webHidden/>
          </w:rPr>
          <w:instrText xml:space="preserve"> PAGEREF _Toc10186595 \h </w:instrText>
        </w:r>
        <w:r w:rsidR="00A141F8">
          <w:rPr>
            <w:noProof/>
            <w:webHidden/>
          </w:rPr>
        </w:r>
        <w:r w:rsidR="00A141F8">
          <w:rPr>
            <w:noProof/>
            <w:webHidden/>
          </w:rPr>
          <w:fldChar w:fldCharType="separate"/>
        </w:r>
        <w:r w:rsidR="00A141F8">
          <w:rPr>
            <w:noProof/>
            <w:webHidden/>
          </w:rPr>
          <w:t>7</w:t>
        </w:r>
        <w:r w:rsidR="00A141F8">
          <w:rPr>
            <w:noProof/>
            <w:webHidden/>
          </w:rPr>
          <w:fldChar w:fldCharType="end"/>
        </w:r>
      </w:hyperlink>
    </w:p>
    <w:p w14:paraId="2AFA026F"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6" w:history="1">
        <w:r w:rsidR="00A141F8" w:rsidRPr="00362641">
          <w:rPr>
            <w:rStyle w:val="ae"/>
            <w:noProof/>
          </w:rPr>
          <w:t>1.5.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参考资料</w:t>
        </w:r>
        <w:r w:rsidR="00A141F8">
          <w:rPr>
            <w:noProof/>
            <w:webHidden/>
          </w:rPr>
          <w:tab/>
        </w:r>
        <w:r w:rsidR="00A141F8">
          <w:rPr>
            <w:noProof/>
            <w:webHidden/>
          </w:rPr>
          <w:fldChar w:fldCharType="begin"/>
        </w:r>
        <w:r w:rsidR="00A141F8">
          <w:rPr>
            <w:noProof/>
            <w:webHidden/>
          </w:rPr>
          <w:instrText xml:space="preserve"> PAGEREF _Toc10186596 \h </w:instrText>
        </w:r>
        <w:r w:rsidR="00A141F8">
          <w:rPr>
            <w:noProof/>
            <w:webHidden/>
          </w:rPr>
        </w:r>
        <w:r w:rsidR="00A141F8">
          <w:rPr>
            <w:noProof/>
            <w:webHidden/>
          </w:rPr>
          <w:fldChar w:fldCharType="separate"/>
        </w:r>
        <w:r w:rsidR="00A141F8">
          <w:rPr>
            <w:noProof/>
            <w:webHidden/>
          </w:rPr>
          <w:t>7</w:t>
        </w:r>
        <w:r w:rsidR="00A141F8">
          <w:rPr>
            <w:noProof/>
            <w:webHidden/>
          </w:rPr>
          <w:fldChar w:fldCharType="end"/>
        </w:r>
      </w:hyperlink>
    </w:p>
    <w:p w14:paraId="543C296D" w14:textId="77777777" w:rsidR="00A141F8" w:rsidRDefault="00617A30">
      <w:pPr>
        <w:pStyle w:val="10"/>
        <w:tabs>
          <w:tab w:val="right" w:leader="dot" w:pos="8302"/>
        </w:tabs>
        <w:rPr>
          <w:rFonts w:asciiTheme="minorHAnsi" w:eastAsiaTheme="minorEastAsia" w:hAnsiTheme="minorHAnsi" w:cstheme="minorBidi"/>
          <w:noProof/>
          <w:kern w:val="2"/>
          <w:sz w:val="21"/>
          <w:szCs w:val="22"/>
          <w:lang w:eastAsia="zh-CN" w:bidi="ar-SA"/>
        </w:rPr>
      </w:pPr>
      <w:hyperlink w:anchor="_Toc10186597" w:history="1">
        <w:r w:rsidR="00A141F8" w:rsidRPr="00362641">
          <w:rPr>
            <w:rStyle w:val="ae"/>
            <w:rFonts w:hint="eastAsia"/>
            <w:noProof/>
          </w:rPr>
          <w:t>第</w:t>
        </w:r>
        <w:r w:rsidR="00A141F8" w:rsidRPr="00362641">
          <w:rPr>
            <w:rStyle w:val="ae"/>
            <w:rFonts w:hint="eastAsia"/>
            <w:noProof/>
          </w:rPr>
          <w:t>2</w:t>
        </w:r>
        <w:r w:rsidR="00A141F8" w:rsidRPr="00362641">
          <w:rPr>
            <w:rStyle w:val="ae"/>
            <w:rFonts w:hint="eastAsia"/>
            <w:noProof/>
          </w:rPr>
          <w:t>章</w:t>
        </w:r>
        <w:r w:rsidR="00A141F8" w:rsidRPr="00362641">
          <w:rPr>
            <w:rStyle w:val="ae"/>
            <w:rFonts w:hint="eastAsia"/>
            <w:noProof/>
          </w:rPr>
          <w:t xml:space="preserve"> </w:t>
        </w:r>
        <w:r w:rsidR="00A141F8" w:rsidRPr="00362641">
          <w:rPr>
            <w:rStyle w:val="ae"/>
            <w:rFonts w:hint="eastAsia"/>
            <w:noProof/>
          </w:rPr>
          <w:t>任务概述</w:t>
        </w:r>
        <w:r w:rsidR="00A141F8">
          <w:rPr>
            <w:noProof/>
            <w:webHidden/>
          </w:rPr>
          <w:tab/>
        </w:r>
        <w:r w:rsidR="00A141F8">
          <w:rPr>
            <w:noProof/>
            <w:webHidden/>
          </w:rPr>
          <w:fldChar w:fldCharType="begin"/>
        </w:r>
        <w:r w:rsidR="00A141F8">
          <w:rPr>
            <w:noProof/>
            <w:webHidden/>
          </w:rPr>
          <w:instrText xml:space="preserve"> PAGEREF _Toc10186597 \h </w:instrText>
        </w:r>
        <w:r w:rsidR="00A141F8">
          <w:rPr>
            <w:noProof/>
            <w:webHidden/>
          </w:rPr>
        </w:r>
        <w:r w:rsidR="00A141F8">
          <w:rPr>
            <w:noProof/>
            <w:webHidden/>
          </w:rPr>
          <w:fldChar w:fldCharType="separate"/>
        </w:r>
        <w:r w:rsidR="00A141F8">
          <w:rPr>
            <w:noProof/>
            <w:webHidden/>
          </w:rPr>
          <w:t>8</w:t>
        </w:r>
        <w:r w:rsidR="00A141F8">
          <w:rPr>
            <w:noProof/>
            <w:webHidden/>
          </w:rPr>
          <w:fldChar w:fldCharType="end"/>
        </w:r>
      </w:hyperlink>
    </w:p>
    <w:p w14:paraId="230E10EB"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8" w:history="1">
        <w:r w:rsidR="00A141F8" w:rsidRPr="00362641">
          <w:rPr>
            <w:rStyle w:val="ae"/>
            <w:noProof/>
            <w:lang w:eastAsia="zh-CN"/>
          </w:rPr>
          <w:t>2.1.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目标</w:t>
        </w:r>
        <w:r w:rsidR="00A141F8">
          <w:rPr>
            <w:noProof/>
            <w:webHidden/>
          </w:rPr>
          <w:tab/>
        </w:r>
        <w:r w:rsidR="00A141F8">
          <w:rPr>
            <w:noProof/>
            <w:webHidden/>
          </w:rPr>
          <w:fldChar w:fldCharType="begin"/>
        </w:r>
        <w:r w:rsidR="00A141F8">
          <w:rPr>
            <w:noProof/>
            <w:webHidden/>
          </w:rPr>
          <w:instrText xml:space="preserve"> PAGEREF _Toc10186598 \h </w:instrText>
        </w:r>
        <w:r w:rsidR="00A141F8">
          <w:rPr>
            <w:noProof/>
            <w:webHidden/>
          </w:rPr>
        </w:r>
        <w:r w:rsidR="00A141F8">
          <w:rPr>
            <w:noProof/>
            <w:webHidden/>
          </w:rPr>
          <w:fldChar w:fldCharType="separate"/>
        </w:r>
        <w:r w:rsidR="00A141F8">
          <w:rPr>
            <w:noProof/>
            <w:webHidden/>
          </w:rPr>
          <w:t>8</w:t>
        </w:r>
        <w:r w:rsidR="00A141F8">
          <w:rPr>
            <w:noProof/>
            <w:webHidden/>
          </w:rPr>
          <w:fldChar w:fldCharType="end"/>
        </w:r>
      </w:hyperlink>
    </w:p>
    <w:p w14:paraId="6DABC46F"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599" w:history="1">
        <w:r w:rsidR="00A141F8" w:rsidRPr="00362641">
          <w:rPr>
            <w:rStyle w:val="ae"/>
            <w:noProof/>
            <w:lang w:eastAsia="zh-CN"/>
          </w:rPr>
          <w:t>2.2.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范围</w:t>
        </w:r>
        <w:r w:rsidR="00A141F8">
          <w:rPr>
            <w:noProof/>
            <w:webHidden/>
          </w:rPr>
          <w:tab/>
        </w:r>
        <w:r w:rsidR="00A141F8">
          <w:rPr>
            <w:noProof/>
            <w:webHidden/>
          </w:rPr>
          <w:fldChar w:fldCharType="begin"/>
        </w:r>
        <w:r w:rsidR="00A141F8">
          <w:rPr>
            <w:noProof/>
            <w:webHidden/>
          </w:rPr>
          <w:instrText xml:space="preserve"> PAGEREF _Toc10186599 \h </w:instrText>
        </w:r>
        <w:r w:rsidR="00A141F8">
          <w:rPr>
            <w:noProof/>
            <w:webHidden/>
          </w:rPr>
        </w:r>
        <w:r w:rsidR="00A141F8">
          <w:rPr>
            <w:noProof/>
            <w:webHidden/>
          </w:rPr>
          <w:fldChar w:fldCharType="separate"/>
        </w:r>
        <w:r w:rsidR="00A141F8">
          <w:rPr>
            <w:noProof/>
            <w:webHidden/>
          </w:rPr>
          <w:t>8</w:t>
        </w:r>
        <w:r w:rsidR="00A141F8">
          <w:rPr>
            <w:noProof/>
            <w:webHidden/>
          </w:rPr>
          <w:fldChar w:fldCharType="end"/>
        </w:r>
      </w:hyperlink>
    </w:p>
    <w:p w14:paraId="719BD7F3"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00" w:history="1">
        <w:r w:rsidR="00A141F8" w:rsidRPr="00362641">
          <w:rPr>
            <w:rStyle w:val="ae"/>
            <w:noProof/>
          </w:rPr>
          <w:t>2.3.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用户</w:t>
        </w:r>
        <w:r w:rsidR="00A141F8">
          <w:rPr>
            <w:noProof/>
            <w:webHidden/>
          </w:rPr>
          <w:tab/>
        </w:r>
        <w:r w:rsidR="00A141F8">
          <w:rPr>
            <w:noProof/>
            <w:webHidden/>
          </w:rPr>
          <w:fldChar w:fldCharType="begin"/>
        </w:r>
        <w:r w:rsidR="00A141F8">
          <w:rPr>
            <w:noProof/>
            <w:webHidden/>
          </w:rPr>
          <w:instrText xml:space="preserve"> PAGEREF _Toc10186600 \h </w:instrText>
        </w:r>
        <w:r w:rsidR="00A141F8">
          <w:rPr>
            <w:noProof/>
            <w:webHidden/>
          </w:rPr>
        </w:r>
        <w:r w:rsidR="00A141F8">
          <w:rPr>
            <w:noProof/>
            <w:webHidden/>
          </w:rPr>
          <w:fldChar w:fldCharType="separate"/>
        </w:r>
        <w:r w:rsidR="00A141F8">
          <w:rPr>
            <w:noProof/>
            <w:webHidden/>
          </w:rPr>
          <w:t>10</w:t>
        </w:r>
        <w:r w:rsidR="00A141F8">
          <w:rPr>
            <w:noProof/>
            <w:webHidden/>
          </w:rPr>
          <w:fldChar w:fldCharType="end"/>
        </w:r>
      </w:hyperlink>
    </w:p>
    <w:p w14:paraId="02B86869"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01" w:history="1">
        <w:r w:rsidR="00A141F8" w:rsidRPr="00362641">
          <w:rPr>
            <w:rStyle w:val="ae"/>
            <w:noProof/>
          </w:rPr>
          <w:t>2.4.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总体规划</w:t>
        </w:r>
        <w:r w:rsidR="00A141F8">
          <w:rPr>
            <w:noProof/>
            <w:webHidden/>
          </w:rPr>
          <w:tab/>
        </w:r>
        <w:r w:rsidR="00A141F8">
          <w:rPr>
            <w:noProof/>
            <w:webHidden/>
          </w:rPr>
          <w:fldChar w:fldCharType="begin"/>
        </w:r>
        <w:r w:rsidR="00A141F8">
          <w:rPr>
            <w:noProof/>
            <w:webHidden/>
          </w:rPr>
          <w:instrText xml:space="preserve"> PAGEREF _Toc10186601 \h </w:instrText>
        </w:r>
        <w:r w:rsidR="00A141F8">
          <w:rPr>
            <w:noProof/>
            <w:webHidden/>
          </w:rPr>
        </w:r>
        <w:r w:rsidR="00A141F8">
          <w:rPr>
            <w:noProof/>
            <w:webHidden/>
          </w:rPr>
          <w:fldChar w:fldCharType="separate"/>
        </w:r>
        <w:r w:rsidR="00A141F8">
          <w:rPr>
            <w:noProof/>
            <w:webHidden/>
          </w:rPr>
          <w:t>10</w:t>
        </w:r>
        <w:r w:rsidR="00A141F8">
          <w:rPr>
            <w:noProof/>
            <w:webHidden/>
          </w:rPr>
          <w:fldChar w:fldCharType="end"/>
        </w:r>
      </w:hyperlink>
    </w:p>
    <w:p w14:paraId="778A439B"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2" w:history="1">
        <w:r w:rsidR="00A141F8" w:rsidRPr="00362641">
          <w:rPr>
            <w:rStyle w:val="ae"/>
            <w:noProof/>
            <w:lang w:eastAsia="zh-CN"/>
          </w:rPr>
          <w:t>2.4.1.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银行渠道规划</w:t>
        </w:r>
        <w:r w:rsidR="00A141F8">
          <w:rPr>
            <w:noProof/>
            <w:webHidden/>
          </w:rPr>
          <w:tab/>
        </w:r>
        <w:r w:rsidR="00A141F8">
          <w:rPr>
            <w:noProof/>
            <w:webHidden/>
          </w:rPr>
          <w:fldChar w:fldCharType="begin"/>
        </w:r>
        <w:r w:rsidR="00A141F8">
          <w:rPr>
            <w:noProof/>
            <w:webHidden/>
          </w:rPr>
          <w:instrText xml:space="preserve"> PAGEREF _Toc10186602 \h </w:instrText>
        </w:r>
        <w:r w:rsidR="00A141F8">
          <w:rPr>
            <w:noProof/>
            <w:webHidden/>
          </w:rPr>
        </w:r>
        <w:r w:rsidR="00A141F8">
          <w:rPr>
            <w:noProof/>
            <w:webHidden/>
          </w:rPr>
          <w:fldChar w:fldCharType="separate"/>
        </w:r>
        <w:r w:rsidR="00A141F8">
          <w:rPr>
            <w:noProof/>
            <w:webHidden/>
          </w:rPr>
          <w:t>10</w:t>
        </w:r>
        <w:r w:rsidR="00A141F8">
          <w:rPr>
            <w:noProof/>
            <w:webHidden/>
          </w:rPr>
          <w:fldChar w:fldCharType="end"/>
        </w:r>
      </w:hyperlink>
    </w:p>
    <w:p w14:paraId="0E508BB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3" w:history="1">
        <w:r w:rsidR="00A141F8" w:rsidRPr="00362641">
          <w:rPr>
            <w:rStyle w:val="ae"/>
            <w:noProof/>
            <w:lang w:eastAsia="zh-CN"/>
          </w:rPr>
          <w:t>2.4.2.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系统对接规划</w:t>
        </w:r>
        <w:r w:rsidR="00A141F8">
          <w:rPr>
            <w:noProof/>
            <w:webHidden/>
          </w:rPr>
          <w:tab/>
        </w:r>
        <w:r w:rsidR="00A141F8">
          <w:rPr>
            <w:noProof/>
            <w:webHidden/>
          </w:rPr>
          <w:fldChar w:fldCharType="begin"/>
        </w:r>
        <w:r w:rsidR="00A141F8">
          <w:rPr>
            <w:noProof/>
            <w:webHidden/>
          </w:rPr>
          <w:instrText xml:space="preserve"> PAGEREF _Toc10186603 \h </w:instrText>
        </w:r>
        <w:r w:rsidR="00A141F8">
          <w:rPr>
            <w:noProof/>
            <w:webHidden/>
          </w:rPr>
        </w:r>
        <w:r w:rsidR="00A141F8">
          <w:rPr>
            <w:noProof/>
            <w:webHidden/>
          </w:rPr>
          <w:fldChar w:fldCharType="separate"/>
        </w:r>
        <w:r w:rsidR="00A141F8">
          <w:rPr>
            <w:noProof/>
            <w:webHidden/>
          </w:rPr>
          <w:t>11</w:t>
        </w:r>
        <w:r w:rsidR="00A141F8">
          <w:rPr>
            <w:noProof/>
            <w:webHidden/>
          </w:rPr>
          <w:fldChar w:fldCharType="end"/>
        </w:r>
      </w:hyperlink>
    </w:p>
    <w:p w14:paraId="430DE14C" w14:textId="77777777" w:rsidR="00A141F8" w:rsidRDefault="00617A30">
      <w:pPr>
        <w:pStyle w:val="10"/>
        <w:tabs>
          <w:tab w:val="right" w:leader="dot" w:pos="8302"/>
        </w:tabs>
        <w:rPr>
          <w:rFonts w:asciiTheme="minorHAnsi" w:eastAsiaTheme="minorEastAsia" w:hAnsiTheme="minorHAnsi" w:cstheme="minorBidi"/>
          <w:noProof/>
          <w:kern w:val="2"/>
          <w:sz w:val="21"/>
          <w:szCs w:val="22"/>
          <w:lang w:eastAsia="zh-CN" w:bidi="ar-SA"/>
        </w:rPr>
      </w:pPr>
      <w:hyperlink w:anchor="_Toc10186604" w:history="1">
        <w:r w:rsidR="00A141F8" w:rsidRPr="00362641">
          <w:rPr>
            <w:rStyle w:val="ae"/>
            <w:rFonts w:hint="eastAsia"/>
            <w:noProof/>
          </w:rPr>
          <w:t>第</w:t>
        </w:r>
        <w:r w:rsidR="00A141F8" w:rsidRPr="00362641">
          <w:rPr>
            <w:rStyle w:val="ae"/>
            <w:rFonts w:hint="eastAsia"/>
            <w:noProof/>
          </w:rPr>
          <w:t>3</w:t>
        </w:r>
        <w:r w:rsidR="00A141F8" w:rsidRPr="00362641">
          <w:rPr>
            <w:rStyle w:val="ae"/>
            <w:rFonts w:hint="eastAsia"/>
            <w:noProof/>
          </w:rPr>
          <w:t>章</w:t>
        </w:r>
        <w:r w:rsidR="00A141F8" w:rsidRPr="00362641">
          <w:rPr>
            <w:rStyle w:val="ae"/>
            <w:rFonts w:hint="eastAsia"/>
            <w:noProof/>
          </w:rPr>
          <w:t xml:space="preserve"> </w:t>
        </w:r>
        <w:r w:rsidR="00A141F8" w:rsidRPr="00362641">
          <w:rPr>
            <w:rStyle w:val="ae"/>
            <w:rFonts w:hint="eastAsia"/>
            <w:noProof/>
          </w:rPr>
          <w:t>系统功能</w:t>
        </w:r>
        <w:r w:rsidR="00A141F8">
          <w:rPr>
            <w:noProof/>
            <w:webHidden/>
          </w:rPr>
          <w:tab/>
        </w:r>
        <w:r w:rsidR="00A141F8">
          <w:rPr>
            <w:noProof/>
            <w:webHidden/>
          </w:rPr>
          <w:fldChar w:fldCharType="begin"/>
        </w:r>
        <w:r w:rsidR="00A141F8">
          <w:rPr>
            <w:noProof/>
            <w:webHidden/>
          </w:rPr>
          <w:instrText xml:space="preserve"> PAGEREF _Toc10186604 \h </w:instrText>
        </w:r>
        <w:r w:rsidR="00A141F8">
          <w:rPr>
            <w:noProof/>
            <w:webHidden/>
          </w:rPr>
        </w:r>
        <w:r w:rsidR="00A141F8">
          <w:rPr>
            <w:noProof/>
            <w:webHidden/>
          </w:rPr>
          <w:fldChar w:fldCharType="separate"/>
        </w:r>
        <w:r w:rsidR="00A141F8">
          <w:rPr>
            <w:noProof/>
            <w:webHidden/>
          </w:rPr>
          <w:t>11</w:t>
        </w:r>
        <w:r w:rsidR="00A141F8">
          <w:rPr>
            <w:noProof/>
            <w:webHidden/>
          </w:rPr>
          <w:fldChar w:fldCharType="end"/>
        </w:r>
      </w:hyperlink>
    </w:p>
    <w:p w14:paraId="06890252"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05" w:history="1">
        <w:r w:rsidR="00A141F8" w:rsidRPr="00362641">
          <w:rPr>
            <w:rStyle w:val="ae"/>
            <w:noProof/>
          </w:rPr>
          <w:t>3.1.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基础数据</w:t>
        </w:r>
        <w:r w:rsidR="00A141F8">
          <w:rPr>
            <w:noProof/>
            <w:webHidden/>
          </w:rPr>
          <w:tab/>
        </w:r>
        <w:r w:rsidR="00A141F8">
          <w:rPr>
            <w:noProof/>
            <w:webHidden/>
          </w:rPr>
          <w:fldChar w:fldCharType="begin"/>
        </w:r>
        <w:r w:rsidR="00A141F8">
          <w:rPr>
            <w:noProof/>
            <w:webHidden/>
          </w:rPr>
          <w:instrText xml:space="preserve"> PAGEREF _Toc10186605 \h </w:instrText>
        </w:r>
        <w:r w:rsidR="00A141F8">
          <w:rPr>
            <w:noProof/>
            <w:webHidden/>
          </w:rPr>
        </w:r>
        <w:r w:rsidR="00A141F8">
          <w:rPr>
            <w:noProof/>
            <w:webHidden/>
          </w:rPr>
          <w:fldChar w:fldCharType="separate"/>
        </w:r>
        <w:r w:rsidR="00A141F8">
          <w:rPr>
            <w:noProof/>
            <w:webHidden/>
          </w:rPr>
          <w:t>11</w:t>
        </w:r>
        <w:r w:rsidR="00A141F8">
          <w:rPr>
            <w:noProof/>
            <w:webHidden/>
          </w:rPr>
          <w:fldChar w:fldCharType="end"/>
        </w:r>
      </w:hyperlink>
    </w:p>
    <w:p w14:paraId="512AB1D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6" w:history="1">
        <w:r w:rsidR="00A141F8" w:rsidRPr="00362641">
          <w:rPr>
            <w:rStyle w:val="ae"/>
            <w:noProof/>
            <w:lang w:eastAsia="zh-CN"/>
          </w:rPr>
          <w:t>3.1.1.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组织架构</w:t>
        </w:r>
        <w:r w:rsidR="00A141F8">
          <w:rPr>
            <w:noProof/>
            <w:webHidden/>
          </w:rPr>
          <w:tab/>
        </w:r>
        <w:r w:rsidR="00A141F8">
          <w:rPr>
            <w:noProof/>
            <w:webHidden/>
          </w:rPr>
          <w:fldChar w:fldCharType="begin"/>
        </w:r>
        <w:r w:rsidR="00A141F8">
          <w:rPr>
            <w:noProof/>
            <w:webHidden/>
          </w:rPr>
          <w:instrText xml:space="preserve"> PAGEREF _Toc10186606 \h </w:instrText>
        </w:r>
        <w:r w:rsidR="00A141F8">
          <w:rPr>
            <w:noProof/>
            <w:webHidden/>
          </w:rPr>
        </w:r>
        <w:r w:rsidR="00A141F8">
          <w:rPr>
            <w:noProof/>
            <w:webHidden/>
          </w:rPr>
          <w:fldChar w:fldCharType="separate"/>
        </w:r>
        <w:r w:rsidR="00A141F8">
          <w:rPr>
            <w:noProof/>
            <w:webHidden/>
          </w:rPr>
          <w:t>11</w:t>
        </w:r>
        <w:r w:rsidR="00A141F8">
          <w:rPr>
            <w:noProof/>
            <w:webHidden/>
          </w:rPr>
          <w:fldChar w:fldCharType="end"/>
        </w:r>
      </w:hyperlink>
    </w:p>
    <w:p w14:paraId="6DF686A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7" w:history="1">
        <w:r w:rsidR="00A141F8" w:rsidRPr="00362641">
          <w:rPr>
            <w:rStyle w:val="ae"/>
            <w:noProof/>
            <w:lang w:eastAsia="zh-CN"/>
          </w:rPr>
          <w:t>3.1.2.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用户</w:t>
        </w:r>
        <w:r w:rsidR="00A141F8">
          <w:rPr>
            <w:noProof/>
            <w:webHidden/>
          </w:rPr>
          <w:tab/>
        </w:r>
        <w:r w:rsidR="00A141F8">
          <w:rPr>
            <w:noProof/>
            <w:webHidden/>
          </w:rPr>
          <w:fldChar w:fldCharType="begin"/>
        </w:r>
        <w:r w:rsidR="00A141F8">
          <w:rPr>
            <w:noProof/>
            <w:webHidden/>
          </w:rPr>
          <w:instrText xml:space="preserve"> PAGEREF _Toc10186607 \h </w:instrText>
        </w:r>
        <w:r w:rsidR="00A141F8">
          <w:rPr>
            <w:noProof/>
            <w:webHidden/>
          </w:rPr>
        </w:r>
        <w:r w:rsidR="00A141F8">
          <w:rPr>
            <w:noProof/>
            <w:webHidden/>
          </w:rPr>
          <w:fldChar w:fldCharType="separate"/>
        </w:r>
        <w:r w:rsidR="00A141F8">
          <w:rPr>
            <w:noProof/>
            <w:webHidden/>
          </w:rPr>
          <w:t>13</w:t>
        </w:r>
        <w:r w:rsidR="00A141F8">
          <w:rPr>
            <w:noProof/>
            <w:webHidden/>
          </w:rPr>
          <w:fldChar w:fldCharType="end"/>
        </w:r>
      </w:hyperlink>
    </w:p>
    <w:p w14:paraId="2599DD23"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8" w:history="1">
        <w:r w:rsidR="00A141F8" w:rsidRPr="00362641">
          <w:rPr>
            <w:rStyle w:val="ae"/>
            <w:noProof/>
            <w:lang w:eastAsia="zh-CN"/>
          </w:rPr>
          <w:t>3.1.3.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角色</w:t>
        </w:r>
        <w:r w:rsidR="00A141F8">
          <w:rPr>
            <w:noProof/>
            <w:webHidden/>
          </w:rPr>
          <w:tab/>
        </w:r>
        <w:r w:rsidR="00A141F8">
          <w:rPr>
            <w:noProof/>
            <w:webHidden/>
          </w:rPr>
          <w:fldChar w:fldCharType="begin"/>
        </w:r>
        <w:r w:rsidR="00A141F8">
          <w:rPr>
            <w:noProof/>
            <w:webHidden/>
          </w:rPr>
          <w:instrText xml:space="preserve"> PAGEREF _Toc10186608 \h </w:instrText>
        </w:r>
        <w:r w:rsidR="00A141F8">
          <w:rPr>
            <w:noProof/>
            <w:webHidden/>
          </w:rPr>
        </w:r>
        <w:r w:rsidR="00A141F8">
          <w:rPr>
            <w:noProof/>
            <w:webHidden/>
          </w:rPr>
          <w:fldChar w:fldCharType="separate"/>
        </w:r>
        <w:r w:rsidR="00A141F8">
          <w:rPr>
            <w:noProof/>
            <w:webHidden/>
          </w:rPr>
          <w:t>14</w:t>
        </w:r>
        <w:r w:rsidR="00A141F8">
          <w:rPr>
            <w:noProof/>
            <w:webHidden/>
          </w:rPr>
          <w:fldChar w:fldCharType="end"/>
        </w:r>
      </w:hyperlink>
    </w:p>
    <w:p w14:paraId="1AC56168"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09" w:history="1">
        <w:r w:rsidR="00A141F8" w:rsidRPr="00362641">
          <w:rPr>
            <w:rStyle w:val="ae"/>
            <w:noProof/>
            <w:lang w:eastAsia="zh-CN"/>
          </w:rPr>
          <w:t>3.1.4.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币种</w:t>
        </w:r>
        <w:r w:rsidR="00A141F8">
          <w:rPr>
            <w:noProof/>
            <w:webHidden/>
          </w:rPr>
          <w:tab/>
        </w:r>
        <w:r w:rsidR="00A141F8">
          <w:rPr>
            <w:noProof/>
            <w:webHidden/>
          </w:rPr>
          <w:fldChar w:fldCharType="begin"/>
        </w:r>
        <w:r w:rsidR="00A141F8">
          <w:rPr>
            <w:noProof/>
            <w:webHidden/>
          </w:rPr>
          <w:instrText xml:space="preserve"> PAGEREF _Toc10186609 \h </w:instrText>
        </w:r>
        <w:r w:rsidR="00A141F8">
          <w:rPr>
            <w:noProof/>
            <w:webHidden/>
          </w:rPr>
        </w:r>
        <w:r w:rsidR="00A141F8">
          <w:rPr>
            <w:noProof/>
            <w:webHidden/>
          </w:rPr>
          <w:fldChar w:fldCharType="separate"/>
        </w:r>
        <w:r w:rsidR="00A141F8">
          <w:rPr>
            <w:noProof/>
            <w:webHidden/>
          </w:rPr>
          <w:t>16</w:t>
        </w:r>
        <w:r w:rsidR="00A141F8">
          <w:rPr>
            <w:noProof/>
            <w:webHidden/>
          </w:rPr>
          <w:fldChar w:fldCharType="end"/>
        </w:r>
      </w:hyperlink>
    </w:p>
    <w:p w14:paraId="21369685"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0" w:history="1">
        <w:r w:rsidR="00A141F8" w:rsidRPr="00362641">
          <w:rPr>
            <w:rStyle w:val="ae"/>
            <w:noProof/>
            <w:lang w:eastAsia="zh-CN"/>
          </w:rPr>
          <w:t>3.1.5.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账户用途</w:t>
        </w:r>
        <w:r w:rsidR="00A141F8">
          <w:rPr>
            <w:noProof/>
            <w:webHidden/>
          </w:rPr>
          <w:tab/>
        </w:r>
        <w:r w:rsidR="00A141F8">
          <w:rPr>
            <w:noProof/>
            <w:webHidden/>
          </w:rPr>
          <w:fldChar w:fldCharType="begin"/>
        </w:r>
        <w:r w:rsidR="00A141F8">
          <w:rPr>
            <w:noProof/>
            <w:webHidden/>
          </w:rPr>
          <w:instrText xml:space="preserve"> PAGEREF _Toc10186610 \h </w:instrText>
        </w:r>
        <w:r w:rsidR="00A141F8">
          <w:rPr>
            <w:noProof/>
            <w:webHidden/>
          </w:rPr>
        </w:r>
        <w:r w:rsidR="00A141F8">
          <w:rPr>
            <w:noProof/>
            <w:webHidden/>
          </w:rPr>
          <w:fldChar w:fldCharType="separate"/>
        </w:r>
        <w:r w:rsidR="00A141F8">
          <w:rPr>
            <w:noProof/>
            <w:webHidden/>
          </w:rPr>
          <w:t>17</w:t>
        </w:r>
        <w:r w:rsidR="00A141F8">
          <w:rPr>
            <w:noProof/>
            <w:webHidden/>
          </w:rPr>
          <w:fldChar w:fldCharType="end"/>
        </w:r>
      </w:hyperlink>
    </w:p>
    <w:p w14:paraId="46392796"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1" w:history="1">
        <w:r w:rsidR="00A141F8" w:rsidRPr="00362641">
          <w:rPr>
            <w:rStyle w:val="ae"/>
            <w:noProof/>
            <w:lang w:eastAsia="zh-CN"/>
          </w:rPr>
          <w:t>3.1.6.</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日历</w:t>
        </w:r>
        <w:r w:rsidR="00A141F8">
          <w:rPr>
            <w:noProof/>
            <w:webHidden/>
          </w:rPr>
          <w:tab/>
        </w:r>
        <w:r w:rsidR="00A141F8">
          <w:rPr>
            <w:noProof/>
            <w:webHidden/>
          </w:rPr>
          <w:fldChar w:fldCharType="begin"/>
        </w:r>
        <w:r w:rsidR="00A141F8">
          <w:rPr>
            <w:noProof/>
            <w:webHidden/>
          </w:rPr>
          <w:instrText xml:space="preserve"> PAGEREF _Toc10186611 \h </w:instrText>
        </w:r>
        <w:r w:rsidR="00A141F8">
          <w:rPr>
            <w:noProof/>
            <w:webHidden/>
          </w:rPr>
        </w:r>
        <w:r w:rsidR="00A141F8">
          <w:rPr>
            <w:noProof/>
            <w:webHidden/>
          </w:rPr>
          <w:fldChar w:fldCharType="separate"/>
        </w:r>
        <w:r w:rsidR="00A141F8">
          <w:rPr>
            <w:noProof/>
            <w:webHidden/>
          </w:rPr>
          <w:t>19</w:t>
        </w:r>
        <w:r w:rsidR="00A141F8">
          <w:rPr>
            <w:noProof/>
            <w:webHidden/>
          </w:rPr>
          <w:fldChar w:fldCharType="end"/>
        </w:r>
      </w:hyperlink>
    </w:p>
    <w:p w14:paraId="19B072F9"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2" w:history="1">
        <w:r w:rsidR="00A141F8" w:rsidRPr="00362641">
          <w:rPr>
            <w:rStyle w:val="ae"/>
            <w:noProof/>
            <w:lang w:eastAsia="zh-CN"/>
          </w:rPr>
          <w:t>3.1.7.</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特殊节假日</w:t>
        </w:r>
        <w:r w:rsidR="00A141F8">
          <w:rPr>
            <w:noProof/>
            <w:webHidden/>
          </w:rPr>
          <w:tab/>
        </w:r>
        <w:r w:rsidR="00A141F8">
          <w:rPr>
            <w:noProof/>
            <w:webHidden/>
          </w:rPr>
          <w:fldChar w:fldCharType="begin"/>
        </w:r>
        <w:r w:rsidR="00A141F8">
          <w:rPr>
            <w:noProof/>
            <w:webHidden/>
          </w:rPr>
          <w:instrText xml:space="preserve"> PAGEREF _Toc10186612 \h </w:instrText>
        </w:r>
        <w:r w:rsidR="00A141F8">
          <w:rPr>
            <w:noProof/>
            <w:webHidden/>
          </w:rPr>
        </w:r>
        <w:r w:rsidR="00A141F8">
          <w:rPr>
            <w:noProof/>
            <w:webHidden/>
          </w:rPr>
          <w:fldChar w:fldCharType="separate"/>
        </w:r>
        <w:r w:rsidR="00A141F8">
          <w:rPr>
            <w:noProof/>
            <w:webHidden/>
          </w:rPr>
          <w:t>20</w:t>
        </w:r>
        <w:r w:rsidR="00A141F8">
          <w:rPr>
            <w:noProof/>
            <w:webHidden/>
          </w:rPr>
          <w:fldChar w:fldCharType="end"/>
        </w:r>
      </w:hyperlink>
    </w:p>
    <w:p w14:paraId="213766E4"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3" w:history="1">
        <w:r w:rsidR="00A141F8" w:rsidRPr="00362641">
          <w:rPr>
            <w:rStyle w:val="ae"/>
            <w:noProof/>
            <w:lang w:eastAsia="zh-CN"/>
          </w:rPr>
          <w:t>3.1.8.</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结算方式</w:t>
        </w:r>
        <w:r w:rsidR="00A141F8">
          <w:rPr>
            <w:noProof/>
            <w:webHidden/>
          </w:rPr>
          <w:tab/>
        </w:r>
        <w:r w:rsidR="00A141F8">
          <w:rPr>
            <w:noProof/>
            <w:webHidden/>
          </w:rPr>
          <w:fldChar w:fldCharType="begin"/>
        </w:r>
        <w:r w:rsidR="00A141F8">
          <w:rPr>
            <w:noProof/>
            <w:webHidden/>
          </w:rPr>
          <w:instrText xml:space="preserve"> PAGEREF _Toc10186613 \h </w:instrText>
        </w:r>
        <w:r w:rsidR="00A141F8">
          <w:rPr>
            <w:noProof/>
            <w:webHidden/>
          </w:rPr>
        </w:r>
        <w:r w:rsidR="00A141F8">
          <w:rPr>
            <w:noProof/>
            <w:webHidden/>
          </w:rPr>
          <w:fldChar w:fldCharType="separate"/>
        </w:r>
        <w:r w:rsidR="00A141F8">
          <w:rPr>
            <w:noProof/>
            <w:webHidden/>
          </w:rPr>
          <w:t>22</w:t>
        </w:r>
        <w:r w:rsidR="00A141F8">
          <w:rPr>
            <w:noProof/>
            <w:webHidden/>
          </w:rPr>
          <w:fldChar w:fldCharType="end"/>
        </w:r>
      </w:hyperlink>
    </w:p>
    <w:p w14:paraId="657307A7"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4" w:history="1">
        <w:r w:rsidR="00A141F8" w:rsidRPr="00362641">
          <w:rPr>
            <w:rStyle w:val="ae"/>
            <w:noProof/>
            <w:lang w:eastAsia="zh-CN"/>
          </w:rPr>
          <w:t>3.1.9.</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交易类型</w:t>
        </w:r>
        <w:r w:rsidR="00A141F8">
          <w:rPr>
            <w:noProof/>
            <w:webHidden/>
          </w:rPr>
          <w:tab/>
        </w:r>
        <w:r w:rsidR="00A141F8">
          <w:rPr>
            <w:noProof/>
            <w:webHidden/>
          </w:rPr>
          <w:fldChar w:fldCharType="begin"/>
        </w:r>
        <w:r w:rsidR="00A141F8">
          <w:rPr>
            <w:noProof/>
            <w:webHidden/>
          </w:rPr>
          <w:instrText xml:space="preserve"> PAGEREF _Toc10186614 \h </w:instrText>
        </w:r>
        <w:r w:rsidR="00A141F8">
          <w:rPr>
            <w:noProof/>
            <w:webHidden/>
          </w:rPr>
        </w:r>
        <w:r w:rsidR="00A141F8">
          <w:rPr>
            <w:noProof/>
            <w:webHidden/>
          </w:rPr>
          <w:fldChar w:fldCharType="separate"/>
        </w:r>
        <w:r w:rsidR="00A141F8">
          <w:rPr>
            <w:noProof/>
            <w:webHidden/>
          </w:rPr>
          <w:t>23</w:t>
        </w:r>
        <w:r w:rsidR="00A141F8">
          <w:rPr>
            <w:noProof/>
            <w:webHidden/>
          </w:rPr>
          <w:fldChar w:fldCharType="end"/>
        </w:r>
      </w:hyperlink>
    </w:p>
    <w:p w14:paraId="08F96EC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5" w:history="1">
        <w:r w:rsidR="00A141F8" w:rsidRPr="00362641">
          <w:rPr>
            <w:rStyle w:val="ae"/>
            <w:noProof/>
            <w:lang w:eastAsia="zh-CN"/>
          </w:rPr>
          <w:t>3.1.10.</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计划项目</w:t>
        </w:r>
        <w:r w:rsidR="00A141F8">
          <w:rPr>
            <w:noProof/>
            <w:webHidden/>
          </w:rPr>
          <w:tab/>
        </w:r>
        <w:r w:rsidR="00A141F8">
          <w:rPr>
            <w:noProof/>
            <w:webHidden/>
          </w:rPr>
          <w:fldChar w:fldCharType="begin"/>
        </w:r>
        <w:r w:rsidR="00A141F8">
          <w:rPr>
            <w:noProof/>
            <w:webHidden/>
          </w:rPr>
          <w:instrText xml:space="preserve"> PAGEREF _Toc10186615 \h </w:instrText>
        </w:r>
        <w:r w:rsidR="00A141F8">
          <w:rPr>
            <w:noProof/>
            <w:webHidden/>
          </w:rPr>
        </w:r>
        <w:r w:rsidR="00A141F8">
          <w:rPr>
            <w:noProof/>
            <w:webHidden/>
          </w:rPr>
          <w:fldChar w:fldCharType="separate"/>
        </w:r>
        <w:r w:rsidR="00A141F8">
          <w:rPr>
            <w:noProof/>
            <w:webHidden/>
          </w:rPr>
          <w:t>25</w:t>
        </w:r>
        <w:r w:rsidR="00A141F8">
          <w:rPr>
            <w:noProof/>
            <w:webHidden/>
          </w:rPr>
          <w:fldChar w:fldCharType="end"/>
        </w:r>
      </w:hyperlink>
    </w:p>
    <w:p w14:paraId="641CA635"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6" w:history="1">
        <w:r w:rsidR="00A141F8" w:rsidRPr="00362641">
          <w:rPr>
            <w:rStyle w:val="ae"/>
            <w:noProof/>
            <w:lang w:eastAsia="zh-CN"/>
          </w:rPr>
          <w:t>3.1.11.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公告管理</w:t>
        </w:r>
        <w:r w:rsidR="00A141F8">
          <w:rPr>
            <w:noProof/>
            <w:webHidden/>
          </w:rPr>
          <w:tab/>
        </w:r>
        <w:r w:rsidR="00A141F8">
          <w:rPr>
            <w:noProof/>
            <w:webHidden/>
          </w:rPr>
          <w:fldChar w:fldCharType="begin"/>
        </w:r>
        <w:r w:rsidR="00A141F8">
          <w:rPr>
            <w:noProof/>
            <w:webHidden/>
          </w:rPr>
          <w:instrText xml:space="preserve"> PAGEREF _Toc10186616 \h </w:instrText>
        </w:r>
        <w:r w:rsidR="00A141F8">
          <w:rPr>
            <w:noProof/>
            <w:webHidden/>
          </w:rPr>
        </w:r>
        <w:r w:rsidR="00A141F8">
          <w:rPr>
            <w:noProof/>
            <w:webHidden/>
          </w:rPr>
          <w:fldChar w:fldCharType="separate"/>
        </w:r>
        <w:r w:rsidR="00A141F8">
          <w:rPr>
            <w:noProof/>
            <w:webHidden/>
          </w:rPr>
          <w:t>27</w:t>
        </w:r>
        <w:r w:rsidR="00A141F8">
          <w:rPr>
            <w:noProof/>
            <w:webHidden/>
          </w:rPr>
          <w:fldChar w:fldCharType="end"/>
        </w:r>
      </w:hyperlink>
    </w:p>
    <w:p w14:paraId="3A212322"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17" w:history="1">
        <w:r w:rsidR="00A141F8" w:rsidRPr="00362641">
          <w:rPr>
            <w:rStyle w:val="ae"/>
            <w:noProof/>
            <w:lang w:eastAsia="zh-CN"/>
          </w:rPr>
          <w:t>3.2.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资金渠道</w:t>
        </w:r>
        <w:r w:rsidR="00A141F8">
          <w:rPr>
            <w:noProof/>
            <w:webHidden/>
          </w:rPr>
          <w:tab/>
        </w:r>
        <w:r w:rsidR="00A141F8">
          <w:rPr>
            <w:noProof/>
            <w:webHidden/>
          </w:rPr>
          <w:fldChar w:fldCharType="begin"/>
        </w:r>
        <w:r w:rsidR="00A141F8">
          <w:rPr>
            <w:noProof/>
            <w:webHidden/>
          </w:rPr>
          <w:instrText xml:space="preserve"> PAGEREF _Toc10186617 \h </w:instrText>
        </w:r>
        <w:r w:rsidR="00A141F8">
          <w:rPr>
            <w:noProof/>
            <w:webHidden/>
          </w:rPr>
        </w:r>
        <w:r w:rsidR="00A141F8">
          <w:rPr>
            <w:noProof/>
            <w:webHidden/>
          </w:rPr>
          <w:fldChar w:fldCharType="separate"/>
        </w:r>
        <w:r w:rsidR="00A141F8">
          <w:rPr>
            <w:noProof/>
            <w:webHidden/>
          </w:rPr>
          <w:t>28</w:t>
        </w:r>
        <w:r w:rsidR="00A141F8">
          <w:rPr>
            <w:noProof/>
            <w:webHidden/>
          </w:rPr>
          <w:fldChar w:fldCharType="end"/>
        </w:r>
      </w:hyperlink>
    </w:p>
    <w:p w14:paraId="244DAE10"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8" w:history="1">
        <w:r w:rsidR="00A141F8" w:rsidRPr="00362641">
          <w:rPr>
            <w:rStyle w:val="ae"/>
            <w:noProof/>
            <w:lang w:eastAsia="zh-CN"/>
          </w:rPr>
          <w:t>3.2.1.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渠道信息</w:t>
        </w:r>
        <w:r w:rsidR="00A141F8">
          <w:rPr>
            <w:noProof/>
            <w:webHidden/>
          </w:rPr>
          <w:tab/>
        </w:r>
        <w:r w:rsidR="00A141F8">
          <w:rPr>
            <w:noProof/>
            <w:webHidden/>
          </w:rPr>
          <w:fldChar w:fldCharType="begin"/>
        </w:r>
        <w:r w:rsidR="00A141F8">
          <w:rPr>
            <w:noProof/>
            <w:webHidden/>
          </w:rPr>
          <w:instrText xml:space="preserve"> PAGEREF _Toc10186618 \h </w:instrText>
        </w:r>
        <w:r w:rsidR="00A141F8">
          <w:rPr>
            <w:noProof/>
            <w:webHidden/>
          </w:rPr>
        </w:r>
        <w:r w:rsidR="00A141F8">
          <w:rPr>
            <w:noProof/>
            <w:webHidden/>
          </w:rPr>
          <w:fldChar w:fldCharType="separate"/>
        </w:r>
        <w:r w:rsidR="00A141F8">
          <w:rPr>
            <w:noProof/>
            <w:webHidden/>
          </w:rPr>
          <w:t>28</w:t>
        </w:r>
        <w:r w:rsidR="00A141F8">
          <w:rPr>
            <w:noProof/>
            <w:webHidden/>
          </w:rPr>
          <w:fldChar w:fldCharType="end"/>
        </w:r>
      </w:hyperlink>
    </w:p>
    <w:p w14:paraId="531B661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19" w:history="1">
        <w:r w:rsidR="00A141F8" w:rsidRPr="00362641">
          <w:rPr>
            <w:rStyle w:val="ae"/>
            <w:noProof/>
            <w:lang w:eastAsia="zh-CN"/>
          </w:rPr>
          <w:t>3.2.2.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银行区域</w:t>
        </w:r>
        <w:r w:rsidR="00A141F8">
          <w:rPr>
            <w:noProof/>
            <w:webHidden/>
          </w:rPr>
          <w:tab/>
        </w:r>
        <w:r w:rsidR="00A141F8">
          <w:rPr>
            <w:noProof/>
            <w:webHidden/>
          </w:rPr>
          <w:fldChar w:fldCharType="begin"/>
        </w:r>
        <w:r w:rsidR="00A141F8">
          <w:rPr>
            <w:noProof/>
            <w:webHidden/>
          </w:rPr>
          <w:instrText xml:space="preserve"> PAGEREF _Toc10186619 \h </w:instrText>
        </w:r>
        <w:r w:rsidR="00A141F8">
          <w:rPr>
            <w:noProof/>
            <w:webHidden/>
          </w:rPr>
        </w:r>
        <w:r w:rsidR="00A141F8">
          <w:rPr>
            <w:noProof/>
            <w:webHidden/>
          </w:rPr>
          <w:fldChar w:fldCharType="separate"/>
        </w:r>
        <w:r w:rsidR="00A141F8">
          <w:rPr>
            <w:noProof/>
            <w:webHidden/>
          </w:rPr>
          <w:t>29</w:t>
        </w:r>
        <w:r w:rsidR="00A141F8">
          <w:rPr>
            <w:noProof/>
            <w:webHidden/>
          </w:rPr>
          <w:fldChar w:fldCharType="end"/>
        </w:r>
      </w:hyperlink>
    </w:p>
    <w:p w14:paraId="5D27743D"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0" w:history="1">
        <w:r w:rsidR="00A141F8" w:rsidRPr="00362641">
          <w:rPr>
            <w:rStyle w:val="ae"/>
            <w:noProof/>
            <w:lang w:eastAsia="zh-CN"/>
          </w:rPr>
          <w:t>3.2.3.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直连银行区域</w:t>
        </w:r>
        <w:r w:rsidR="00A141F8">
          <w:rPr>
            <w:noProof/>
            <w:webHidden/>
          </w:rPr>
          <w:tab/>
        </w:r>
        <w:r w:rsidR="00A141F8">
          <w:rPr>
            <w:noProof/>
            <w:webHidden/>
          </w:rPr>
          <w:fldChar w:fldCharType="begin"/>
        </w:r>
        <w:r w:rsidR="00A141F8">
          <w:rPr>
            <w:noProof/>
            <w:webHidden/>
          </w:rPr>
          <w:instrText xml:space="preserve"> PAGEREF _Toc10186620 \h </w:instrText>
        </w:r>
        <w:r w:rsidR="00A141F8">
          <w:rPr>
            <w:noProof/>
            <w:webHidden/>
          </w:rPr>
        </w:r>
        <w:r w:rsidR="00A141F8">
          <w:rPr>
            <w:noProof/>
            <w:webHidden/>
          </w:rPr>
          <w:fldChar w:fldCharType="separate"/>
        </w:r>
        <w:r w:rsidR="00A141F8">
          <w:rPr>
            <w:noProof/>
            <w:webHidden/>
          </w:rPr>
          <w:t>30</w:t>
        </w:r>
        <w:r w:rsidR="00A141F8">
          <w:rPr>
            <w:noProof/>
            <w:webHidden/>
          </w:rPr>
          <w:fldChar w:fldCharType="end"/>
        </w:r>
      </w:hyperlink>
    </w:p>
    <w:p w14:paraId="4DA32EBD"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1" w:history="1">
        <w:r w:rsidR="00A141F8" w:rsidRPr="00362641">
          <w:rPr>
            <w:rStyle w:val="ae"/>
            <w:noProof/>
            <w:lang w:eastAsia="zh-CN"/>
          </w:rPr>
          <w:t>3.2.4.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开户行</w:t>
        </w:r>
        <w:r w:rsidR="00A141F8">
          <w:rPr>
            <w:noProof/>
            <w:webHidden/>
          </w:rPr>
          <w:tab/>
        </w:r>
        <w:r w:rsidR="00A141F8">
          <w:rPr>
            <w:noProof/>
            <w:webHidden/>
          </w:rPr>
          <w:fldChar w:fldCharType="begin"/>
        </w:r>
        <w:r w:rsidR="00A141F8">
          <w:rPr>
            <w:noProof/>
            <w:webHidden/>
          </w:rPr>
          <w:instrText xml:space="preserve"> PAGEREF _Toc10186621 \h </w:instrText>
        </w:r>
        <w:r w:rsidR="00A141F8">
          <w:rPr>
            <w:noProof/>
            <w:webHidden/>
          </w:rPr>
        </w:r>
        <w:r w:rsidR="00A141F8">
          <w:rPr>
            <w:noProof/>
            <w:webHidden/>
          </w:rPr>
          <w:fldChar w:fldCharType="separate"/>
        </w:r>
        <w:r w:rsidR="00A141F8">
          <w:rPr>
            <w:noProof/>
            <w:webHidden/>
          </w:rPr>
          <w:t>32</w:t>
        </w:r>
        <w:r w:rsidR="00A141F8">
          <w:rPr>
            <w:noProof/>
            <w:webHidden/>
          </w:rPr>
          <w:fldChar w:fldCharType="end"/>
        </w:r>
      </w:hyperlink>
    </w:p>
    <w:p w14:paraId="0844D5B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2" w:history="1">
        <w:r w:rsidR="00A141F8" w:rsidRPr="00362641">
          <w:rPr>
            <w:rStyle w:val="ae"/>
            <w:noProof/>
            <w:lang w:eastAsia="zh-CN"/>
          </w:rPr>
          <w:t>3.2.5.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银行线路</w:t>
        </w:r>
        <w:r w:rsidR="00A141F8">
          <w:rPr>
            <w:noProof/>
            <w:webHidden/>
          </w:rPr>
          <w:tab/>
        </w:r>
        <w:r w:rsidR="00A141F8">
          <w:rPr>
            <w:noProof/>
            <w:webHidden/>
          </w:rPr>
          <w:fldChar w:fldCharType="begin"/>
        </w:r>
        <w:r w:rsidR="00A141F8">
          <w:rPr>
            <w:noProof/>
            <w:webHidden/>
          </w:rPr>
          <w:instrText xml:space="preserve"> PAGEREF _Toc10186622 \h </w:instrText>
        </w:r>
        <w:r w:rsidR="00A141F8">
          <w:rPr>
            <w:noProof/>
            <w:webHidden/>
          </w:rPr>
        </w:r>
        <w:r w:rsidR="00A141F8">
          <w:rPr>
            <w:noProof/>
            <w:webHidden/>
          </w:rPr>
          <w:fldChar w:fldCharType="separate"/>
        </w:r>
        <w:r w:rsidR="00A141F8">
          <w:rPr>
            <w:noProof/>
            <w:webHidden/>
          </w:rPr>
          <w:t>33</w:t>
        </w:r>
        <w:r w:rsidR="00A141F8">
          <w:rPr>
            <w:noProof/>
            <w:webHidden/>
          </w:rPr>
          <w:fldChar w:fldCharType="end"/>
        </w:r>
      </w:hyperlink>
    </w:p>
    <w:p w14:paraId="53C69049"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3" w:history="1">
        <w:r w:rsidR="00A141F8" w:rsidRPr="00362641">
          <w:rPr>
            <w:rStyle w:val="ae"/>
            <w:noProof/>
            <w:lang w:eastAsia="zh-CN"/>
          </w:rPr>
          <w:t>3.2.6.</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线路指令</w:t>
        </w:r>
        <w:r w:rsidR="00A141F8">
          <w:rPr>
            <w:noProof/>
            <w:webHidden/>
          </w:rPr>
          <w:tab/>
        </w:r>
        <w:r w:rsidR="00A141F8">
          <w:rPr>
            <w:noProof/>
            <w:webHidden/>
          </w:rPr>
          <w:fldChar w:fldCharType="begin"/>
        </w:r>
        <w:r w:rsidR="00A141F8">
          <w:rPr>
            <w:noProof/>
            <w:webHidden/>
          </w:rPr>
          <w:instrText xml:space="preserve"> PAGEREF _Toc10186623 \h </w:instrText>
        </w:r>
        <w:r w:rsidR="00A141F8">
          <w:rPr>
            <w:noProof/>
            <w:webHidden/>
          </w:rPr>
        </w:r>
        <w:r w:rsidR="00A141F8">
          <w:rPr>
            <w:noProof/>
            <w:webHidden/>
          </w:rPr>
          <w:fldChar w:fldCharType="separate"/>
        </w:r>
        <w:r w:rsidR="00A141F8">
          <w:rPr>
            <w:noProof/>
            <w:webHidden/>
          </w:rPr>
          <w:t>34</w:t>
        </w:r>
        <w:r w:rsidR="00A141F8">
          <w:rPr>
            <w:noProof/>
            <w:webHidden/>
          </w:rPr>
          <w:fldChar w:fldCharType="end"/>
        </w:r>
      </w:hyperlink>
    </w:p>
    <w:p w14:paraId="039A2813"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4" w:history="1">
        <w:r w:rsidR="00A141F8" w:rsidRPr="00362641">
          <w:rPr>
            <w:rStyle w:val="ae"/>
            <w:noProof/>
            <w:lang w:eastAsia="zh-CN"/>
          </w:rPr>
          <w:t>3.2.7.</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指令参数</w:t>
        </w:r>
        <w:r w:rsidR="00A141F8">
          <w:rPr>
            <w:noProof/>
            <w:webHidden/>
          </w:rPr>
          <w:tab/>
        </w:r>
        <w:r w:rsidR="00A141F8">
          <w:rPr>
            <w:noProof/>
            <w:webHidden/>
          </w:rPr>
          <w:fldChar w:fldCharType="begin"/>
        </w:r>
        <w:r w:rsidR="00A141F8">
          <w:rPr>
            <w:noProof/>
            <w:webHidden/>
          </w:rPr>
          <w:instrText xml:space="preserve"> PAGEREF _Toc10186624 \h </w:instrText>
        </w:r>
        <w:r w:rsidR="00A141F8">
          <w:rPr>
            <w:noProof/>
            <w:webHidden/>
          </w:rPr>
        </w:r>
        <w:r w:rsidR="00A141F8">
          <w:rPr>
            <w:noProof/>
            <w:webHidden/>
          </w:rPr>
          <w:fldChar w:fldCharType="separate"/>
        </w:r>
        <w:r w:rsidR="00A141F8">
          <w:rPr>
            <w:noProof/>
            <w:webHidden/>
          </w:rPr>
          <w:t>35</w:t>
        </w:r>
        <w:r w:rsidR="00A141F8">
          <w:rPr>
            <w:noProof/>
            <w:webHidden/>
          </w:rPr>
          <w:fldChar w:fldCharType="end"/>
        </w:r>
      </w:hyperlink>
    </w:p>
    <w:p w14:paraId="4C00156D"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5" w:history="1">
        <w:r w:rsidR="00A141F8" w:rsidRPr="00362641">
          <w:rPr>
            <w:rStyle w:val="ae"/>
            <w:noProof/>
            <w:lang w:eastAsia="zh-CN"/>
          </w:rPr>
          <w:t>3.2.8.</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收付状态映射</w:t>
        </w:r>
        <w:r w:rsidR="00A141F8">
          <w:rPr>
            <w:noProof/>
            <w:webHidden/>
          </w:rPr>
          <w:tab/>
        </w:r>
        <w:r w:rsidR="00A141F8">
          <w:rPr>
            <w:noProof/>
            <w:webHidden/>
          </w:rPr>
          <w:fldChar w:fldCharType="begin"/>
        </w:r>
        <w:r w:rsidR="00A141F8">
          <w:rPr>
            <w:noProof/>
            <w:webHidden/>
          </w:rPr>
          <w:instrText xml:space="preserve"> PAGEREF _Toc10186625 \h </w:instrText>
        </w:r>
        <w:r w:rsidR="00A141F8">
          <w:rPr>
            <w:noProof/>
            <w:webHidden/>
          </w:rPr>
        </w:r>
        <w:r w:rsidR="00A141F8">
          <w:rPr>
            <w:noProof/>
            <w:webHidden/>
          </w:rPr>
          <w:fldChar w:fldCharType="separate"/>
        </w:r>
        <w:r w:rsidR="00A141F8">
          <w:rPr>
            <w:noProof/>
            <w:webHidden/>
          </w:rPr>
          <w:t>37</w:t>
        </w:r>
        <w:r w:rsidR="00A141F8">
          <w:rPr>
            <w:noProof/>
            <w:webHidden/>
          </w:rPr>
          <w:fldChar w:fldCharType="end"/>
        </w:r>
      </w:hyperlink>
    </w:p>
    <w:p w14:paraId="3A42DD1A"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6" w:history="1">
        <w:r w:rsidR="00A141F8" w:rsidRPr="00362641">
          <w:rPr>
            <w:rStyle w:val="ae"/>
            <w:noProof/>
            <w:lang w:eastAsia="zh-CN"/>
          </w:rPr>
          <w:t>3.2.9.</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统一收付信息码</w:t>
        </w:r>
        <w:r w:rsidR="00A141F8">
          <w:rPr>
            <w:noProof/>
            <w:webHidden/>
          </w:rPr>
          <w:tab/>
        </w:r>
        <w:r w:rsidR="00A141F8">
          <w:rPr>
            <w:noProof/>
            <w:webHidden/>
          </w:rPr>
          <w:fldChar w:fldCharType="begin"/>
        </w:r>
        <w:r w:rsidR="00A141F8">
          <w:rPr>
            <w:noProof/>
            <w:webHidden/>
          </w:rPr>
          <w:instrText xml:space="preserve"> PAGEREF _Toc10186626 \h </w:instrText>
        </w:r>
        <w:r w:rsidR="00A141F8">
          <w:rPr>
            <w:noProof/>
            <w:webHidden/>
          </w:rPr>
        </w:r>
        <w:r w:rsidR="00A141F8">
          <w:rPr>
            <w:noProof/>
            <w:webHidden/>
          </w:rPr>
          <w:fldChar w:fldCharType="separate"/>
        </w:r>
        <w:r w:rsidR="00A141F8">
          <w:rPr>
            <w:noProof/>
            <w:webHidden/>
          </w:rPr>
          <w:t>39</w:t>
        </w:r>
        <w:r w:rsidR="00A141F8">
          <w:rPr>
            <w:noProof/>
            <w:webHidden/>
          </w:rPr>
          <w:fldChar w:fldCharType="end"/>
        </w:r>
      </w:hyperlink>
    </w:p>
    <w:p w14:paraId="3228F48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7" w:history="1">
        <w:r w:rsidR="00A141F8" w:rsidRPr="00362641">
          <w:rPr>
            <w:rStyle w:val="ae"/>
            <w:noProof/>
            <w:lang w:eastAsia="zh-CN"/>
          </w:rPr>
          <w:t>3.2.10.</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收付信息码映射</w:t>
        </w:r>
        <w:r w:rsidR="00A141F8">
          <w:rPr>
            <w:noProof/>
            <w:webHidden/>
          </w:rPr>
          <w:tab/>
        </w:r>
        <w:r w:rsidR="00A141F8">
          <w:rPr>
            <w:noProof/>
            <w:webHidden/>
          </w:rPr>
          <w:fldChar w:fldCharType="begin"/>
        </w:r>
        <w:r w:rsidR="00A141F8">
          <w:rPr>
            <w:noProof/>
            <w:webHidden/>
          </w:rPr>
          <w:instrText xml:space="preserve"> PAGEREF _Toc10186627 \h </w:instrText>
        </w:r>
        <w:r w:rsidR="00A141F8">
          <w:rPr>
            <w:noProof/>
            <w:webHidden/>
          </w:rPr>
        </w:r>
        <w:r w:rsidR="00A141F8">
          <w:rPr>
            <w:noProof/>
            <w:webHidden/>
          </w:rPr>
          <w:fldChar w:fldCharType="separate"/>
        </w:r>
        <w:r w:rsidR="00A141F8">
          <w:rPr>
            <w:noProof/>
            <w:webHidden/>
          </w:rPr>
          <w:t>40</w:t>
        </w:r>
        <w:r w:rsidR="00A141F8">
          <w:rPr>
            <w:noProof/>
            <w:webHidden/>
          </w:rPr>
          <w:fldChar w:fldCharType="end"/>
        </w:r>
      </w:hyperlink>
    </w:p>
    <w:p w14:paraId="6838CC55"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28" w:history="1">
        <w:r w:rsidR="00A141F8" w:rsidRPr="00362641">
          <w:rPr>
            <w:rStyle w:val="ae"/>
            <w:noProof/>
            <w:lang w:eastAsia="zh-CN"/>
          </w:rPr>
          <w:t>3.3.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系统设置</w:t>
        </w:r>
        <w:r w:rsidR="00A141F8">
          <w:rPr>
            <w:noProof/>
            <w:webHidden/>
          </w:rPr>
          <w:tab/>
        </w:r>
        <w:r w:rsidR="00A141F8">
          <w:rPr>
            <w:noProof/>
            <w:webHidden/>
          </w:rPr>
          <w:fldChar w:fldCharType="begin"/>
        </w:r>
        <w:r w:rsidR="00A141F8">
          <w:rPr>
            <w:noProof/>
            <w:webHidden/>
          </w:rPr>
          <w:instrText xml:space="preserve"> PAGEREF _Toc10186628 \h </w:instrText>
        </w:r>
        <w:r w:rsidR="00A141F8">
          <w:rPr>
            <w:noProof/>
            <w:webHidden/>
          </w:rPr>
        </w:r>
        <w:r w:rsidR="00A141F8">
          <w:rPr>
            <w:noProof/>
            <w:webHidden/>
          </w:rPr>
          <w:fldChar w:fldCharType="separate"/>
        </w:r>
        <w:r w:rsidR="00A141F8">
          <w:rPr>
            <w:noProof/>
            <w:webHidden/>
          </w:rPr>
          <w:t>42</w:t>
        </w:r>
        <w:r w:rsidR="00A141F8">
          <w:rPr>
            <w:noProof/>
            <w:webHidden/>
          </w:rPr>
          <w:fldChar w:fldCharType="end"/>
        </w:r>
      </w:hyperlink>
    </w:p>
    <w:p w14:paraId="6603C00E"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29" w:history="1">
        <w:r w:rsidR="00A141F8" w:rsidRPr="00362641">
          <w:rPr>
            <w:rStyle w:val="ae"/>
            <w:noProof/>
            <w:lang w:eastAsia="zh-CN"/>
          </w:rPr>
          <w:t>3.3.1.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结算方式配置</w:t>
        </w:r>
        <w:r w:rsidR="00A141F8">
          <w:rPr>
            <w:noProof/>
            <w:webHidden/>
          </w:rPr>
          <w:tab/>
        </w:r>
        <w:r w:rsidR="00A141F8">
          <w:rPr>
            <w:noProof/>
            <w:webHidden/>
          </w:rPr>
          <w:fldChar w:fldCharType="begin"/>
        </w:r>
        <w:r w:rsidR="00A141F8">
          <w:rPr>
            <w:noProof/>
            <w:webHidden/>
          </w:rPr>
          <w:instrText xml:space="preserve"> PAGEREF _Toc10186629 \h </w:instrText>
        </w:r>
        <w:r w:rsidR="00A141F8">
          <w:rPr>
            <w:noProof/>
            <w:webHidden/>
          </w:rPr>
        </w:r>
        <w:r w:rsidR="00A141F8">
          <w:rPr>
            <w:noProof/>
            <w:webHidden/>
          </w:rPr>
          <w:fldChar w:fldCharType="separate"/>
        </w:r>
        <w:r w:rsidR="00A141F8">
          <w:rPr>
            <w:noProof/>
            <w:webHidden/>
          </w:rPr>
          <w:t>42</w:t>
        </w:r>
        <w:r w:rsidR="00A141F8">
          <w:rPr>
            <w:noProof/>
            <w:webHidden/>
          </w:rPr>
          <w:fldChar w:fldCharType="end"/>
        </w:r>
      </w:hyperlink>
    </w:p>
    <w:p w14:paraId="38EBB77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0" w:history="1">
        <w:r w:rsidR="00A141F8" w:rsidRPr="00362641">
          <w:rPr>
            <w:rStyle w:val="ae"/>
            <w:noProof/>
            <w:lang w:eastAsia="zh-CN"/>
          </w:rPr>
          <w:t>3.3.2.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交易类型配置</w:t>
        </w:r>
        <w:r w:rsidR="00A141F8">
          <w:rPr>
            <w:noProof/>
            <w:webHidden/>
          </w:rPr>
          <w:tab/>
        </w:r>
        <w:r w:rsidR="00A141F8">
          <w:rPr>
            <w:noProof/>
            <w:webHidden/>
          </w:rPr>
          <w:fldChar w:fldCharType="begin"/>
        </w:r>
        <w:r w:rsidR="00A141F8">
          <w:rPr>
            <w:noProof/>
            <w:webHidden/>
          </w:rPr>
          <w:instrText xml:space="preserve"> PAGEREF _Toc10186630 \h </w:instrText>
        </w:r>
        <w:r w:rsidR="00A141F8">
          <w:rPr>
            <w:noProof/>
            <w:webHidden/>
          </w:rPr>
        </w:r>
        <w:r w:rsidR="00A141F8">
          <w:rPr>
            <w:noProof/>
            <w:webHidden/>
          </w:rPr>
          <w:fldChar w:fldCharType="separate"/>
        </w:r>
        <w:r w:rsidR="00A141F8">
          <w:rPr>
            <w:noProof/>
            <w:webHidden/>
          </w:rPr>
          <w:t>44</w:t>
        </w:r>
        <w:r w:rsidR="00A141F8">
          <w:rPr>
            <w:noProof/>
            <w:webHidden/>
          </w:rPr>
          <w:fldChar w:fldCharType="end"/>
        </w:r>
      </w:hyperlink>
    </w:p>
    <w:p w14:paraId="45EB57E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1" w:history="1">
        <w:r w:rsidR="00A141F8" w:rsidRPr="00362641">
          <w:rPr>
            <w:rStyle w:val="ae"/>
            <w:noProof/>
            <w:lang w:eastAsia="zh-CN"/>
          </w:rPr>
          <w:t>3.3.3.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审批流程配置</w:t>
        </w:r>
        <w:r w:rsidR="00A141F8">
          <w:rPr>
            <w:noProof/>
            <w:webHidden/>
          </w:rPr>
          <w:tab/>
        </w:r>
        <w:r w:rsidR="00A141F8">
          <w:rPr>
            <w:noProof/>
            <w:webHidden/>
          </w:rPr>
          <w:fldChar w:fldCharType="begin"/>
        </w:r>
        <w:r w:rsidR="00A141F8">
          <w:rPr>
            <w:noProof/>
            <w:webHidden/>
          </w:rPr>
          <w:instrText xml:space="preserve"> PAGEREF _Toc10186631 \h </w:instrText>
        </w:r>
        <w:r w:rsidR="00A141F8">
          <w:rPr>
            <w:noProof/>
            <w:webHidden/>
          </w:rPr>
        </w:r>
        <w:r w:rsidR="00A141F8">
          <w:rPr>
            <w:noProof/>
            <w:webHidden/>
          </w:rPr>
          <w:fldChar w:fldCharType="separate"/>
        </w:r>
        <w:r w:rsidR="00A141F8">
          <w:rPr>
            <w:noProof/>
            <w:webHidden/>
          </w:rPr>
          <w:t>46</w:t>
        </w:r>
        <w:r w:rsidR="00A141F8">
          <w:rPr>
            <w:noProof/>
            <w:webHidden/>
          </w:rPr>
          <w:fldChar w:fldCharType="end"/>
        </w:r>
      </w:hyperlink>
    </w:p>
    <w:p w14:paraId="70973D49"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2" w:history="1">
        <w:r w:rsidR="00A141F8" w:rsidRPr="00362641">
          <w:rPr>
            <w:rStyle w:val="ae"/>
            <w:noProof/>
            <w:lang w:eastAsia="zh-CN"/>
          </w:rPr>
          <w:t>3.3.4.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预警监控配置</w:t>
        </w:r>
        <w:r w:rsidR="00A141F8">
          <w:rPr>
            <w:noProof/>
            <w:webHidden/>
          </w:rPr>
          <w:tab/>
        </w:r>
        <w:r w:rsidR="00A141F8">
          <w:rPr>
            <w:noProof/>
            <w:webHidden/>
          </w:rPr>
          <w:fldChar w:fldCharType="begin"/>
        </w:r>
        <w:r w:rsidR="00A141F8">
          <w:rPr>
            <w:noProof/>
            <w:webHidden/>
          </w:rPr>
          <w:instrText xml:space="preserve"> PAGEREF _Toc10186632 \h </w:instrText>
        </w:r>
        <w:r w:rsidR="00A141F8">
          <w:rPr>
            <w:noProof/>
            <w:webHidden/>
          </w:rPr>
        </w:r>
        <w:r w:rsidR="00A141F8">
          <w:rPr>
            <w:noProof/>
            <w:webHidden/>
          </w:rPr>
          <w:fldChar w:fldCharType="separate"/>
        </w:r>
        <w:r w:rsidR="00A141F8">
          <w:rPr>
            <w:noProof/>
            <w:webHidden/>
          </w:rPr>
          <w:t>49</w:t>
        </w:r>
        <w:r w:rsidR="00A141F8">
          <w:rPr>
            <w:noProof/>
            <w:webHidden/>
          </w:rPr>
          <w:fldChar w:fldCharType="end"/>
        </w:r>
      </w:hyperlink>
    </w:p>
    <w:p w14:paraId="7516FE98"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3" w:history="1">
        <w:r w:rsidR="00A141F8" w:rsidRPr="00362641">
          <w:rPr>
            <w:rStyle w:val="ae"/>
            <w:noProof/>
            <w:lang w:eastAsia="zh-CN"/>
          </w:rPr>
          <w:t>3.3.5.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自动任务配置</w:t>
        </w:r>
        <w:r w:rsidR="00A141F8">
          <w:rPr>
            <w:noProof/>
            <w:webHidden/>
          </w:rPr>
          <w:tab/>
        </w:r>
        <w:r w:rsidR="00A141F8">
          <w:rPr>
            <w:noProof/>
            <w:webHidden/>
          </w:rPr>
          <w:fldChar w:fldCharType="begin"/>
        </w:r>
        <w:r w:rsidR="00A141F8">
          <w:rPr>
            <w:noProof/>
            <w:webHidden/>
          </w:rPr>
          <w:instrText xml:space="preserve"> PAGEREF _Toc10186633 \h </w:instrText>
        </w:r>
        <w:r w:rsidR="00A141F8">
          <w:rPr>
            <w:noProof/>
            <w:webHidden/>
          </w:rPr>
        </w:r>
        <w:r w:rsidR="00A141F8">
          <w:rPr>
            <w:noProof/>
            <w:webHidden/>
          </w:rPr>
          <w:fldChar w:fldCharType="separate"/>
        </w:r>
        <w:r w:rsidR="00A141F8">
          <w:rPr>
            <w:noProof/>
            <w:webHidden/>
          </w:rPr>
          <w:t>51</w:t>
        </w:r>
        <w:r w:rsidR="00A141F8">
          <w:rPr>
            <w:noProof/>
            <w:webHidden/>
          </w:rPr>
          <w:fldChar w:fldCharType="end"/>
        </w:r>
      </w:hyperlink>
    </w:p>
    <w:p w14:paraId="0E320EC6"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4" w:history="1">
        <w:r w:rsidR="00A141F8" w:rsidRPr="00362641">
          <w:rPr>
            <w:rStyle w:val="ae"/>
            <w:noProof/>
            <w:lang w:eastAsia="zh-CN"/>
          </w:rPr>
          <w:t>3.3.6.</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清算条件配置</w:t>
        </w:r>
        <w:r w:rsidR="00A141F8">
          <w:rPr>
            <w:noProof/>
            <w:webHidden/>
          </w:rPr>
          <w:tab/>
        </w:r>
        <w:r w:rsidR="00A141F8">
          <w:rPr>
            <w:noProof/>
            <w:webHidden/>
          </w:rPr>
          <w:fldChar w:fldCharType="begin"/>
        </w:r>
        <w:r w:rsidR="00A141F8">
          <w:rPr>
            <w:noProof/>
            <w:webHidden/>
          </w:rPr>
          <w:instrText xml:space="preserve"> PAGEREF _Toc10186634 \h </w:instrText>
        </w:r>
        <w:r w:rsidR="00A141F8">
          <w:rPr>
            <w:noProof/>
            <w:webHidden/>
          </w:rPr>
        </w:r>
        <w:r w:rsidR="00A141F8">
          <w:rPr>
            <w:noProof/>
            <w:webHidden/>
          </w:rPr>
          <w:fldChar w:fldCharType="separate"/>
        </w:r>
        <w:r w:rsidR="00A141F8">
          <w:rPr>
            <w:noProof/>
            <w:webHidden/>
          </w:rPr>
          <w:t>53</w:t>
        </w:r>
        <w:r w:rsidR="00A141F8">
          <w:rPr>
            <w:noProof/>
            <w:webHidden/>
          </w:rPr>
          <w:fldChar w:fldCharType="end"/>
        </w:r>
      </w:hyperlink>
    </w:p>
    <w:p w14:paraId="316D77A8"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35" w:history="1">
        <w:r w:rsidR="00A141F8" w:rsidRPr="00362641">
          <w:rPr>
            <w:rStyle w:val="ae"/>
            <w:noProof/>
            <w:lang w:eastAsia="zh-CN"/>
          </w:rPr>
          <w:t>3.4.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业务功能</w:t>
        </w:r>
        <w:r w:rsidR="00A141F8">
          <w:rPr>
            <w:noProof/>
            <w:webHidden/>
          </w:rPr>
          <w:tab/>
        </w:r>
        <w:r w:rsidR="00A141F8">
          <w:rPr>
            <w:noProof/>
            <w:webHidden/>
          </w:rPr>
          <w:fldChar w:fldCharType="begin"/>
        </w:r>
        <w:r w:rsidR="00A141F8">
          <w:rPr>
            <w:noProof/>
            <w:webHidden/>
          </w:rPr>
          <w:instrText xml:space="preserve"> PAGEREF _Toc10186635 \h </w:instrText>
        </w:r>
        <w:r w:rsidR="00A141F8">
          <w:rPr>
            <w:noProof/>
            <w:webHidden/>
          </w:rPr>
        </w:r>
        <w:r w:rsidR="00A141F8">
          <w:rPr>
            <w:noProof/>
            <w:webHidden/>
          </w:rPr>
          <w:fldChar w:fldCharType="separate"/>
        </w:r>
        <w:r w:rsidR="00A141F8">
          <w:rPr>
            <w:noProof/>
            <w:webHidden/>
          </w:rPr>
          <w:t>54</w:t>
        </w:r>
        <w:r w:rsidR="00A141F8">
          <w:rPr>
            <w:noProof/>
            <w:webHidden/>
          </w:rPr>
          <w:fldChar w:fldCharType="end"/>
        </w:r>
      </w:hyperlink>
    </w:p>
    <w:p w14:paraId="4F942493"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6" w:history="1">
        <w:r w:rsidR="00A141F8" w:rsidRPr="00362641">
          <w:rPr>
            <w:rStyle w:val="ae"/>
            <w:noProof/>
            <w:lang w:eastAsia="zh-CN"/>
          </w:rPr>
          <w:t>3.4.1.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银行账户</w:t>
        </w:r>
        <w:r w:rsidR="00A141F8">
          <w:rPr>
            <w:noProof/>
            <w:webHidden/>
          </w:rPr>
          <w:tab/>
        </w:r>
        <w:r w:rsidR="00A141F8">
          <w:rPr>
            <w:noProof/>
            <w:webHidden/>
          </w:rPr>
          <w:fldChar w:fldCharType="begin"/>
        </w:r>
        <w:r w:rsidR="00A141F8">
          <w:rPr>
            <w:noProof/>
            <w:webHidden/>
          </w:rPr>
          <w:instrText xml:space="preserve"> PAGEREF _Toc10186636 \h </w:instrText>
        </w:r>
        <w:r w:rsidR="00A141F8">
          <w:rPr>
            <w:noProof/>
            <w:webHidden/>
          </w:rPr>
        </w:r>
        <w:r w:rsidR="00A141F8">
          <w:rPr>
            <w:noProof/>
            <w:webHidden/>
          </w:rPr>
          <w:fldChar w:fldCharType="separate"/>
        </w:r>
        <w:r w:rsidR="00A141F8">
          <w:rPr>
            <w:noProof/>
            <w:webHidden/>
          </w:rPr>
          <w:t>54</w:t>
        </w:r>
        <w:r w:rsidR="00A141F8">
          <w:rPr>
            <w:noProof/>
            <w:webHidden/>
          </w:rPr>
          <w:fldChar w:fldCharType="end"/>
        </w:r>
      </w:hyperlink>
    </w:p>
    <w:p w14:paraId="014BEC4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39" w:history="1">
        <w:r w:rsidR="00A141F8" w:rsidRPr="00362641">
          <w:rPr>
            <w:rStyle w:val="ae"/>
            <w:noProof/>
            <w:lang w:eastAsia="zh-CN"/>
          </w:rPr>
          <w:t>3.4.2.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资金调拨</w:t>
        </w:r>
        <w:r w:rsidR="00A141F8">
          <w:rPr>
            <w:noProof/>
            <w:webHidden/>
          </w:rPr>
          <w:tab/>
        </w:r>
        <w:r w:rsidR="00A141F8">
          <w:rPr>
            <w:noProof/>
            <w:webHidden/>
          </w:rPr>
          <w:fldChar w:fldCharType="begin"/>
        </w:r>
        <w:r w:rsidR="00A141F8">
          <w:rPr>
            <w:noProof/>
            <w:webHidden/>
          </w:rPr>
          <w:instrText xml:space="preserve"> PAGEREF _Toc10186639 \h </w:instrText>
        </w:r>
        <w:r w:rsidR="00A141F8">
          <w:rPr>
            <w:noProof/>
            <w:webHidden/>
          </w:rPr>
        </w:r>
        <w:r w:rsidR="00A141F8">
          <w:rPr>
            <w:noProof/>
            <w:webHidden/>
          </w:rPr>
          <w:fldChar w:fldCharType="separate"/>
        </w:r>
        <w:r w:rsidR="00A141F8">
          <w:rPr>
            <w:noProof/>
            <w:webHidden/>
          </w:rPr>
          <w:t>75</w:t>
        </w:r>
        <w:r w:rsidR="00A141F8">
          <w:rPr>
            <w:noProof/>
            <w:webHidden/>
          </w:rPr>
          <w:fldChar w:fldCharType="end"/>
        </w:r>
      </w:hyperlink>
    </w:p>
    <w:p w14:paraId="58B32CB7"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0" w:history="1">
        <w:r w:rsidR="00A141F8" w:rsidRPr="00362641">
          <w:rPr>
            <w:rStyle w:val="ae"/>
            <w:noProof/>
            <w:lang w:eastAsia="zh-CN"/>
          </w:rPr>
          <w:t>3.4.3.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资金交易</w:t>
        </w:r>
        <w:r w:rsidR="00A141F8">
          <w:rPr>
            <w:noProof/>
            <w:webHidden/>
          </w:rPr>
          <w:tab/>
        </w:r>
        <w:r w:rsidR="00A141F8">
          <w:rPr>
            <w:noProof/>
            <w:webHidden/>
          </w:rPr>
          <w:fldChar w:fldCharType="begin"/>
        </w:r>
        <w:r w:rsidR="00A141F8">
          <w:rPr>
            <w:noProof/>
            <w:webHidden/>
          </w:rPr>
          <w:instrText xml:space="preserve"> PAGEREF _Toc10186640 \h </w:instrText>
        </w:r>
        <w:r w:rsidR="00A141F8">
          <w:rPr>
            <w:noProof/>
            <w:webHidden/>
          </w:rPr>
        </w:r>
        <w:r w:rsidR="00A141F8">
          <w:rPr>
            <w:noProof/>
            <w:webHidden/>
          </w:rPr>
          <w:fldChar w:fldCharType="separate"/>
        </w:r>
        <w:r w:rsidR="00A141F8">
          <w:rPr>
            <w:noProof/>
            <w:webHidden/>
          </w:rPr>
          <w:t>81</w:t>
        </w:r>
        <w:r w:rsidR="00A141F8">
          <w:rPr>
            <w:noProof/>
            <w:webHidden/>
          </w:rPr>
          <w:fldChar w:fldCharType="end"/>
        </w:r>
      </w:hyperlink>
    </w:p>
    <w:p w14:paraId="6CC73DAC"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1" w:history="1">
        <w:r w:rsidR="00A141F8" w:rsidRPr="00362641">
          <w:rPr>
            <w:rStyle w:val="ae"/>
            <w:noProof/>
            <w:lang w:eastAsia="zh-CN"/>
          </w:rPr>
          <w:t>3.4.4.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预警监控</w:t>
        </w:r>
        <w:r w:rsidR="00A141F8">
          <w:rPr>
            <w:noProof/>
            <w:webHidden/>
          </w:rPr>
          <w:tab/>
        </w:r>
        <w:r w:rsidR="00A141F8">
          <w:rPr>
            <w:noProof/>
            <w:webHidden/>
          </w:rPr>
          <w:fldChar w:fldCharType="begin"/>
        </w:r>
        <w:r w:rsidR="00A141F8">
          <w:rPr>
            <w:noProof/>
            <w:webHidden/>
          </w:rPr>
          <w:instrText xml:space="preserve"> PAGEREF _Toc10186641 \h </w:instrText>
        </w:r>
        <w:r w:rsidR="00A141F8">
          <w:rPr>
            <w:noProof/>
            <w:webHidden/>
          </w:rPr>
        </w:r>
        <w:r w:rsidR="00A141F8">
          <w:rPr>
            <w:noProof/>
            <w:webHidden/>
          </w:rPr>
          <w:fldChar w:fldCharType="separate"/>
        </w:r>
        <w:r w:rsidR="00A141F8">
          <w:rPr>
            <w:noProof/>
            <w:webHidden/>
          </w:rPr>
          <w:t>110</w:t>
        </w:r>
        <w:r w:rsidR="00A141F8">
          <w:rPr>
            <w:noProof/>
            <w:webHidden/>
          </w:rPr>
          <w:fldChar w:fldCharType="end"/>
        </w:r>
      </w:hyperlink>
    </w:p>
    <w:p w14:paraId="3295E8F2"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2" w:history="1">
        <w:r w:rsidR="00A141F8" w:rsidRPr="00362641">
          <w:rPr>
            <w:rStyle w:val="ae"/>
            <w:noProof/>
            <w:lang w:eastAsia="zh-CN"/>
          </w:rPr>
          <w:t>3.4.5.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电子回单</w:t>
        </w:r>
        <w:r w:rsidR="00A141F8">
          <w:rPr>
            <w:noProof/>
            <w:webHidden/>
          </w:rPr>
          <w:tab/>
        </w:r>
        <w:r w:rsidR="00A141F8">
          <w:rPr>
            <w:noProof/>
            <w:webHidden/>
          </w:rPr>
          <w:fldChar w:fldCharType="begin"/>
        </w:r>
        <w:r w:rsidR="00A141F8">
          <w:rPr>
            <w:noProof/>
            <w:webHidden/>
          </w:rPr>
          <w:instrText xml:space="preserve"> PAGEREF _Toc10186642 \h </w:instrText>
        </w:r>
        <w:r w:rsidR="00A141F8">
          <w:rPr>
            <w:noProof/>
            <w:webHidden/>
          </w:rPr>
        </w:r>
        <w:r w:rsidR="00A141F8">
          <w:rPr>
            <w:noProof/>
            <w:webHidden/>
          </w:rPr>
          <w:fldChar w:fldCharType="separate"/>
        </w:r>
        <w:r w:rsidR="00A141F8">
          <w:rPr>
            <w:noProof/>
            <w:webHidden/>
          </w:rPr>
          <w:t>112</w:t>
        </w:r>
        <w:r w:rsidR="00A141F8">
          <w:rPr>
            <w:noProof/>
            <w:webHidden/>
          </w:rPr>
          <w:fldChar w:fldCharType="end"/>
        </w:r>
      </w:hyperlink>
    </w:p>
    <w:p w14:paraId="3C165053"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43" w:history="1">
        <w:r w:rsidR="00A141F8" w:rsidRPr="00362641">
          <w:rPr>
            <w:rStyle w:val="ae"/>
            <w:noProof/>
            <w:lang w:eastAsia="zh-CN"/>
          </w:rPr>
          <w:t>3.5.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接口功能</w:t>
        </w:r>
        <w:r w:rsidR="00A141F8">
          <w:rPr>
            <w:noProof/>
            <w:webHidden/>
          </w:rPr>
          <w:tab/>
        </w:r>
        <w:r w:rsidR="00A141F8">
          <w:rPr>
            <w:noProof/>
            <w:webHidden/>
          </w:rPr>
          <w:fldChar w:fldCharType="begin"/>
        </w:r>
        <w:r w:rsidR="00A141F8">
          <w:rPr>
            <w:noProof/>
            <w:webHidden/>
          </w:rPr>
          <w:instrText xml:space="preserve"> PAGEREF _Toc10186643 \h </w:instrText>
        </w:r>
        <w:r w:rsidR="00A141F8">
          <w:rPr>
            <w:noProof/>
            <w:webHidden/>
          </w:rPr>
        </w:r>
        <w:r w:rsidR="00A141F8">
          <w:rPr>
            <w:noProof/>
            <w:webHidden/>
          </w:rPr>
          <w:fldChar w:fldCharType="separate"/>
        </w:r>
        <w:r w:rsidR="00A141F8">
          <w:rPr>
            <w:noProof/>
            <w:webHidden/>
          </w:rPr>
          <w:t>114</w:t>
        </w:r>
        <w:r w:rsidR="00A141F8">
          <w:rPr>
            <w:noProof/>
            <w:webHidden/>
          </w:rPr>
          <w:fldChar w:fldCharType="end"/>
        </w:r>
      </w:hyperlink>
    </w:p>
    <w:p w14:paraId="3F1453C6"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4" w:history="1">
        <w:r w:rsidR="00A141F8" w:rsidRPr="00362641">
          <w:rPr>
            <w:rStyle w:val="ae"/>
            <w:noProof/>
            <w:lang w:eastAsia="zh-CN"/>
          </w:rPr>
          <w:t>3.5.1.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收付费收付款对接说明</w:t>
        </w:r>
        <w:r w:rsidR="00A141F8">
          <w:rPr>
            <w:noProof/>
            <w:webHidden/>
          </w:rPr>
          <w:tab/>
        </w:r>
        <w:r w:rsidR="00A141F8">
          <w:rPr>
            <w:noProof/>
            <w:webHidden/>
          </w:rPr>
          <w:fldChar w:fldCharType="begin"/>
        </w:r>
        <w:r w:rsidR="00A141F8">
          <w:rPr>
            <w:noProof/>
            <w:webHidden/>
          </w:rPr>
          <w:instrText xml:space="preserve"> PAGEREF _Toc10186644 \h </w:instrText>
        </w:r>
        <w:r w:rsidR="00A141F8">
          <w:rPr>
            <w:noProof/>
            <w:webHidden/>
          </w:rPr>
        </w:r>
        <w:r w:rsidR="00A141F8">
          <w:rPr>
            <w:noProof/>
            <w:webHidden/>
          </w:rPr>
          <w:fldChar w:fldCharType="separate"/>
        </w:r>
        <w:r w:rsidR="00A141F8">
          <w:rPr>
            <w:noProof/>
            <w:webHidden/>
          </w:rPr>
          <w:t>114</w:t>
        </w:r>
        <w:r w:rsidR="00A141F8">
          <w:rPr>
            <w:noProof/>
            <w:webHidden/>
          </w:rPr>
          <w:fldChar w:fldCharType="end"/>
        </w:r>
      </w:hyperlink>
    </w:p>
    <w:p w14:paraId="09DEA1AF"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5" w:history="1">
        <w:r w:rsidR="00A141F8" w:rsidRPr="00362641">
          <w:rPr>
            <w:rStyle w:val="ae"/>
            <w:noProof/>
            <w:lang w:eastAsia="zh-CN"/>
          </w:rPr>
          <w:t>3.5.2.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对接</w:t>
        </w:r>
        <w:r w:rsidR="00A141F8" w:rsidRPr="00362641">
          <w:rPr>
            <w:rStyle w:val="ae"/>
            <w:noProof/>
            <w:lang w:eastAsia="zh-CN"/>
          </w:rPr>
          <w:t>SAP</w:t>
        </w:r>
        <w:r w:rsidR="00A141F8" w:rsidRPr="00362641">
          <w:rPr>
            <w:rStyle w:val="ae"/>
            <w:rFonts w:hint="eastAsia"/>
            <w:noProof/>
            <w:lang w:eastAsia="zh-CN"/>
          </w:rPr>
          <w:t>接口功能及流程说明</w:t>
        </w:r>
        <w:r w:rsidR="00A141F8">
          <w:rPr>
            <w:noProof/>
            <w:webHidden/>
          </w:rPr>
          <w:tab/>
        </w:r>
        <w:r w:rsidR="00A141F8">
          <w:rPr>
            <w:noProof/>
            <w:webHidden/>
          </w:rPr>
          <w:fldChar w:fldCharType="begin"/>
        </w:r>
        <w:r w:rsidR="00A141F8">
          <w:rPr>
            <w:noProof/>
            <w:webHidden/>
          </w:rPr>
          <w:instrText xml:space="preserve"> PAGEREF _Toc10186645 \h </w:instrText>
        </w:r>
        <w:r w:rsidR="00A141F8">
          <w:rPr>
            <w:noProof/>
            <w:webHidden/>
          </w:rPr>
        </w:r>
        <w:r w:rsidR="00A141F8">
          <w:rPr>
            <w:noProof/>
            <w:webHidden/>
          </w:rPr>
          <w:fldChar w:fldCharType="separate"/>
        </w:r>
        <w:r w:rsidR="00A141F8">
          <w:rPr>
            <w:noProof/>
            <w:webHidden/>
          </w:rPr>
          <w:t>120</w:t>
        </w:r>
        <w:r w:rsidR="00A141F8">
          <w:rPr>
            <w:noProof/>
            <w:webHidden/>
          </w:rPr>
          <w:fldChar w:fldCharType="end"/>
        </w:r>
      </w:hyperlink>
    </w:p>
    <w:p w14:paraId="3CED6661"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6" w:history="1">
        <w:r w:rsidR="00A141F8" w:rsidRPr="00362641">
          <w:rPr>
            <w:rStyle w:val="ae"/>
            <w:noProof/>
            <w:lang w:eastAsia="zh-CN"/>
          </w:rPr>
          <w:t>3.5.3.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对接收付系统接口功能及流程说明</w:t>
        </w:r>
        <w:r w:rsidR="00A141F8">
          <w:rPr>
            <w:noProof/>
            <w:webHidden/>
          </w:rPr>
          <w:tab/>
        </w:r>
        <w:r w:rsidR="00A141F8">
          <w:rPr>
            <w:noProof/>
            <w:webHidden/>
          </w:rPr>
          <w:fldChar w:fldCharType="begin"/>
        </w:r>
        <w:r w:rsidR="00A141F8">
          <w:rPr>
            <w:noProof/>
            <w:webHidden/>
          </w:rPr>
          <w:instrText xml:space="preserve"> PAGEREF _Toc10186646 \h </w:instrText>
        </w:r>
        <w:r w:rsidR="00A141F8">
          <w:rPr>
            <w:noProof/>
            <w:webHidden/>
          </w:rPr>
        </w:r>
        <w:r w:rsidR="00A141F8">
          <w:rPr>
            <w:noProof/>
            <w:webHidden/>
          </w:rPr>
          <w:fldChar w:fldCharType="separate"/>
        </w:r>
        <w:r w:rsidR="00A141F8">
          <w:rPr>
            <w:noProof/>
            <w:webHidden/>
          </w:rPr>
          <w:t>122</w:t>
        </w:r>
        <w:r w:rsidR="00A141F8">
          <w:rPr>
            <w:noProof/>
            <w:webHidden/>
          </w:rPr>
          <w:fldChar w:fldCharType="end"/>
        </w:r>
      </w:hyperlink>
    </w:p>
    <w:p w14:paraId="7A7D6CBA"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7" w:history="1">
        <w:r w:rsidR="00A141F8" w:rsidRPr="00362641">
          <w:rPr>
            <w:rStyle w:val="ae"/>
            <w:noProof/>
            <w:lang w:eastAsia="zh-CN"/>
          </w:rPr>
          <w:t>3.5.4.</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单点登陆功能及流程说明</w:t>
        </w:r>
        <w:r w:rsidR="00A141F8">
          <w:rPr>
            <w:noProof/>
            <w:webHidden/>
          </w:rPr>
          <w:tab/>
        </w:r>
        <w:r w:rsidR="00A141F8">
          <w:rPr>
            <w:noProof/>
            <w:webHidden/>
          </w:rPr>
          <w:fldChar w:fldCharType="begin"/>
        </w:r>
        <w:r w:rsidR="00A141F8">
          <w:rPr>
            <w:noProof/>
            <w:webHidden/>
          </w:rPr>
          <w:instrText xml:space="preserve"> PAGEREF _Toc10186647 \h </w:instrText>
        </w:r>
        <w:r w:rsidR="00A141F8">
          <w:rPr>
            <w:noProof/>
            <w:webHidden/>
          </w:rPr>
        </w:r>
        <w:r w:rsidR="00A141F8">
          <w:rPr>
            <w:noProof/>
            <w:webHidden/>
          </w:rPr>
          <w:fldChar w:fldCharType="separate"/>
        </w:r>
        <w:r w:rsidR="00A141F8">
          <w:rPr>
            <w:noProof/>
            <w:webHidden/>
          </w:rPr>
          <w:t>143</w:t>
        </w:r>
        <w:r w:rsidR="00A141F8">
          <w:rPr>
            <w:noProof/>
            <w:webHidden/>
          </w:rPr>
          <w:fldChar w:fldCharType="end"/>
        </w:r>
      </w:hyperlink>
    </w:p>
    <w:p w14:paraId="38C12570"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48" w:history="1">
        <w:r w:rsidR="00A141F8" w:rsidRPr="00362641">
          <w:rPr>
            <w:rStyle w:val="ae"/>
            <w:noProof/>
            <w:lang w:eastAsia="zh-CN"/>
          </w:rPr>
          <w:t>3.5.5.</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银行明细推送融汇通接口功能及流程说明</w:t>
        </w:r>
        <w:r w:rsidR="00A141F8">
          <w:rPr>
            <w:noProof/>
            <w:webHidden/>
          </w:rPr>
          <w:tab/>
        </w:r>
        <w:r w:rsidR="00A141F8">
          <w:rPr>
            <w:noProof/>
            <w:webHidden/>
          </w:rPr>
          <w:fldChar w:fldCharType="begin"/>
        </w:r>
        <w:r w:rsidR="00A141F8">
          <w:rPr>
            <w:noProof/>
            <w:webHidden/>
          </w:rPr>
          <w:instrText xml:space="preserve"> PAGEREF _Toc10186648 \h </w:instrText>
        </w:r>
        <w:r w:rsidR="00A141F8">
          <w:rPr>
            <w:noProof/>
            <w:webHidden/>
          </w:rPr>
        </w:r>
        <w:r w:rsidR="00A141F8">
          <w:rPr>
            <w:noProof/>
            <w:webHidden/>
          </w:rPr>
          <w:fldChar w:fldCharType="separate"/>
        </w:r>
        <w:r w:rsidR="00A141F8">
          <w:rPr>
            <w:noProof/>
            <w:webHidden/>
          </w:rPr>
          <w:t>145</w:t>
        </w:r>
        <w:r w:rsidR="00A141F8">
          <w:rPr>
            <w:noProof/>
            <w:webHidden/>
          </w:rPr>
          <w:fldChar w:fldCharType="end"/>
        </w:r>
      </w:hyperlink>
    </w:p>
    <w:p w14:paraId="64C61BEB"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49" w:history="1">
        <w:r w:rsidR="00A141F8" w:rsidRPr="00362641">
          <w:rPr>
            <w:rStyle w:val="ae"/>
            <w:noProof/>
          </w:rPr>
          <w:t>3.6.</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报表功能</w:t>
        </w:r>
        <w:r w:rsidR="00A141F8">
          <w:rPr>
            <w:noProof/>
            <w:webHidden/>
          </w:rPr>
          <w:tab/>
        </w:r>
        <w:r w:rsidR="00A141F8">
          <w:rPr>
            <w:noProof/>
            <w:webHidden/>
          </w:rPr>
          <w:fldChar w:fldCharType="begin"/>
        </w:r>
        <w:r w:rsidR="00A141F8">
          <w:rPr>
            <w:noProof/>
            <w:webHidden/>
          </w:rPr>
          <w:instrText xml:space="preserve"> PAGEREF _Toc10186649 \h </w:instrText>
        </w:r>
        <w:r w:rsidR="00A141F8">
          <w:rPr>
            <w:noProof/>
            <w:webHidden/>
          </w:rPr>
        </w:r>
        <w:r w:rsidR="00A141F8">
          <w:rPr>
            <w:noProof/>
            <w:webHidden/>
          </w:rPr>
          <w:fldChar w:fldCharType="separate"/>
        </w:r>
        <w:r w:rsidR="00A141F8">
          <w:rPr>
            <w:noProof/>
            <w:webHidden/>
          </w:rPr>
          <w:t>148</w:t>
        </w:r>
        <w:r w:rsidR="00A141F8">
          <w:rPr>
            <w:noProof/>
            <w:webHidden/>
          </w:rPr>
          <w:fldChar w:fldCharType="end"/>
        </w:r>
      </w:hyperlink>
    </w:p>
    <w:p w14:paraId="1F29E53C" w14:textId="77777777" w:rsidR="00A141F8" w:rsidRDefault="00617A30">
      <w:pPr>
        <w:pStyle w:val="31"/>
        <w:tabs>
          <w:tab w:val="left" w:pos="2100"/>
        </w:tabs>
        <w:rPr>
          <w:rFonts w:asciiTheme="minorHAnsi" w:eastAsiaTheme="minorEastAsia" w:hAnsiTheme="minorHAnsi" w:cstheme="minorBidi"/>
          <w:noProof/>
          <w:kern w:val="2"/>
          <w:sz w:val="21"/>
          <w:szCs w:val="22"/>
          <w:lang w:eastAsia="zh-CN" w:bidi="ar-SA"/>
        </w:rPr>
      </w:pPr>
      <w:hyperlink w:anchor="_Toc10186650" w:history="1">
        <w:r w:rsidR="00A141F8" w:rsidRPr="00362641">
          <w:rPr>
            <w:rStyle w:val="ae"/>
            <w:noProof/>
          </w:rPr>
          <w:t>3.6.1.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lang w:eastAsia="zh-CN"/>
          </w:rPr>
          <w:t>报表</w:t>
        </w:r>
        <w:r w:rsidR="00A141F8">
          <w:rPr>
            <w:noProof/>
            <w:webHidden/>
          </w:rPr>
          <w:tab/>
        </w:r>
        <w:r w:rsidR="00A141F8">
          <w:rPr>
            <w:noProof/>
            <w:webHidden/>
          </w:rPr>
          <w:fldChar w:fldCharType="begin"/>
        </w:r>
        <w:r w:rsidR="00A141F8">
          <w:rPr>
            <w:noProof/>
            <w:webHidden/>
          </w:rPr>
          <w:instrText xml:space="preserve"> PAGEREF _Toc10186650 \h </w:instrText>
        </w:r>
        <w:r w:rsidR="00A141F8">
          <w:rPr>
            <w:noProof/>
            <w:webHidden/>
          </w:rPr>
        </w:r>
        <w:r w:rsidR="00A141F8">
          <w:rPr>
            <w:noProof/>
            <w:webHidden/>
          </w:rPr>
          <w:fldChar w:fldCharType="separate"/>
        </w:r>
        <w:r w:rsidR="00A141F8">
          <w:rPr>
            <w:noProof/>
            <w:webHidden/>
          </w:rPr>
          <w:t>148</w:t>
        </w:r>
        <w:r w:rsidR="00A141F8">
          <w:rPr>
            <w:noProof/>
            <w:webHidden/>
          </w:rPr>
          <w:fldChar w:fldCharType="end"/>
        </w:r>
      </w:hyperlink>
    </w:p>
    <w:p w14:paraId="254BE0A0" w14:textId="77777777" w:rsidR="00A141F8" w:rsidRDefault="00617A30">
      <w:pPr>
        <w:pStyle w:val="10"/>
        <w:tabs>
          <w:tab w:val="right" w:leader="dot" w:pos="8302"/>
        </w:tabs>
        <w:rPr>
          <w:rFonts w:asciiTheme="minorHAnsi" w:eastAsiaTheme="minorEastAsia" w:hAnsiTheme="minorHAnsi" w:cstheme="minorBidi"/>
          <w:noProof/>
          <w:kern w:val="2"/>
          <w:sz w:val="21"/>
          <w:szCs w:val="22"/>
          <w:lang w:eastAsia="zh-CN" w:bidi="ar-SA"/>
        </w:rPr>
      </w:pPr>
      <w:hyperlink w:anchor="_Toc10186651" w:history="1">
        <w:r w:rsidR="00A141F8" w:rsidRPr="00362641">
          <w:rPr>
            <w:rStyle w:val="ae"/>
            <w:rFonts w:hint="eastAsia"/>
            <w:noProof/>
            <w:lang w:eastAsia="zh-CN"/>
          </w:rPr>
          <w:t>第</w:t>
        </w:r>
        <w:r w:rsidR="00A141F8" w:rsidRPr="00362641">
          <w:rPr>
            <w:rStyle w:val="ae"/>
            <w:rFonts w:hint="eastAsia"/>
            <w:noProof/>
            <w:lang w:eastAsia="zh-CN"/>
          </w:rPr>
          <w:t>4</w:t>
        </w:r>
        <w:r w:rsidR="00A141F8" w:rsidRPr="00362641">
          <w:rPr>
            <w:rStyle w:val="ae"/>
            <w:rFonts w:hint="eastAsia"/>
            <w:noProof/>
            <w:lang w:eastAsia="zh-CN"/>
          </w:rPr>
          <w:t>章</w:t>
        </w:r>
        <w:r w:rsidR="00A141F8" w:rsidRPr="00362641">
          <w:rPr>
            <w:rStyle w:val="ae"/>
            <w:rFonts w:hint="eastAsia"/>
            <w:noProof/>
            <w:lang w:eastAsia="zh-CN"/>
          </w:rPr>
          <w:t xml:space="preserve"> </w:t>
        </w:r>
        <w:r w:rsidR="00A141F8" w:rsidRPr="00362641">
          <w:rPr>
            <w:rStyle w:val="ae"/>
            <w:rFonts w:hint="eastAsia"/>
            <w:noProof/>
            <w:lang w:eastAsia="zh-CN"/>
          </w:rPr>
          <w:t>附件（参考）</w:t>
        </w:r>
        <w:r w:rsidR="00A141F8">
          <w:rPr>
            <w:noProof/>
            <w:webHidden/>
          </w:rPr>
          <w:tab/>
        </w:r>
        <w:r w:rsidR="00A141F8">
          <w:rPr>
            <w:noProof/>
            <w:webHidden/>
          </w:rPr>
          <w:fldChar w:fldCharType="begin"/>
        </w:r>
        <w:r w:rsidR="00A141F8">
          <w:rPr>
            <w:noProof/>
            <w:webHidden/>
          </w:rPr>
          <w:instrText xml:space="preserve"> PAGEREF _Toc10186651 \h </w:instrText>
        </w:r>
        <w:r w:rsidR="00A141F8">
          <w:rPr>
            <w:noProof/>
            <w:webHidden/>
          </w:rPr>
        </w:r>
        <w:r w:rsidR="00A141F8">
          <w:rPr>
            <w:noProof/>
            <w:webHidden/>
          </w:rPr>
          <w:fldChar w:fldCharType="separate"/>
        </w:r>
        <w:r w:rsidR="00A141F8">
          <w:rPr>
            <w:noProof/>
            <w:webHidden/>
          </w:rPr>
          <w:t>148</w:t>
        </w:r>
        <w:r w:rsidR="00A141F8">
          <w:rPr>
            <w:noProof/>
            <w:webHidden/>
          </w:rPr>
          <w:fldChar w:fldCharType="end"/>
        </w:r>
      </w:hyperlink>
    </w:p>
    <w:p w14:paraId="6AF52BF2"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52" w:history="1">
        <w:r w:rsidR="00A141F8" w:rsidRPr="00362641">
          <w:rPr>
            <w:rStyle w:val="ae"/>
            <w:noProof/>
          </w:rPr>
          <w:t>4.1.</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资金系统</w:t>
        </w:r>
        <w:r w:rsidR="00A141F8" w:rsidRPr="00362641">
          <w:rPr>
            <w:rStyle w:val="ae"/>
            <w:noProof/>
          </w:rPr>
          <w:t>WebService</w:t>
        </w:r>
        <w:r w:rsidR="00A141F8" w:rsidRPr="00362641">
          <w:rPr>
            <w:rStyle w:val="ae"/>
            <w:rFonts w:hint="eastAsia"/>
            <w:noProof/>
          </w:rPr>
          <w:t>对接</w:t>
        </w:r>
        <w:r w:rsidR="00A141F8">
          <w:rPr>
            <w:noProof/>
            <w:webHidden/>
          </w:rPr>
          <w:tab/>
        </w:r>
        <w:r w:rsidR="00A141F8">
          <w:rPr>
            <w:noProof/>
            <w:webHidden/>
          </w:rPr>
          <w:fldChar w:fldCharType="begin"/>
        </w:r>
        <w:r w:rsidR="00A141F8">
          <w:rPr>
            <w:noProof/>
            <w:webHidden/>
          </w:rPr>
          <w:instrText xml:space="preserve"> PAGEREF _Toc10186652 \h </w:instrText>
        </w:r>
        <w:r w:rsidR="00A141F8">
          <w:rPr>
            <w:noProof/>
            <w:webHidden/>
          </w:rPr>
        </w:r>
        <w:r w:rsidR="00A141F8">
          <w:rPr>
            <w:noProof/>
            <w:webHidden/>
          </w:rPr>
          <w:fldChar w:fldCharType="separate"/>
        </w:r>
        <w:r w:rsidR="00A141F8">
          <w:rPr>
            <w:noProof/>
            <w:webHidden/>
          </w:rPr>
          <w:t>148</w:t>
        </w:r>
        <w:r w:rsidR="00A141F8">
          <w:rPr>
            <w:noProof/>
            <w:webHidden/>
          </w:rPr>
          <w:fldChar w:fldCharType="end"/>
        </w:r>
      </w:hyperlink>
    </w:p>
    <w:p w14:paraId="5AA3CA3D"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53" w:history="1">
        <w:r w:rsidR="00A141F8" w:rsidRPr="00362641">
          <w:rPr>
            <w:rStyle w:val="ae"/>
            <w:noProof/>
          </w:rPr>
          <w:t>4.2.</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基础数据收集模板</w:t>
        </w:r>
        <w:r w:rsidR="00A141F8">
          <w:rPr>
            <w:noProof/>
            <w:webHidden/>
          </w:rPr>
          <w:tab/>
        </w:r>
        <w:r w:rsidR="00A141F8">
          <w:rPr>
            <w:noProof/>
            <w:webHidden/>
          </w:rPr>
          <w:fldChar w:fldCharType="begin"/>
        </w:r>
        <w:r w:rsidR="00A141F8">
          <w:rPr>
            <w:noProof/>
            <w:webHidden/>
          </w:rPr>
          <w:instrText xml:space="preserve"> PAGEREF _Toc10186653 \h </w:instrText>
        </w:r>
        <w:r w:rsidR="00A141F8">
          <w:rPr>
            <w:noProof/>
            <w:webHidden/>
          </w:rPr>
        </w:r>
        <w:r w:rsidR="00A141F8">
          <w:rPr>
            <w:noProof/>
            <w:webHidden/>
          </w:rPr>
          <w:fldChar w:fldCharType="separate"/>
        </w:r>
        <w:r w:rsidR="00A141F8">
          <w:rPr>
            <w:noProof/>
            <w:webHidden/>
          </w:rPr>
          <w:t>149</w:t>
        </w:r>
        <w:r w:rsidR="00A141F8">
          <w:rPr>
            <w:noProof/>
            <w:webHidden/>
          </w:rPr>
          <w:fldChar w:fldCharType="end"/>
        </w:r>
      </w:hyperlink>
    </w:p>
    <w:p w14:paraId="58927295" w14:textId="77777777" w:rsidR="00A141F8" w:rsidRDefault="00617A30">
      <w:pPr>
        <w:pStyle w:val="21"/>
        <w:rPr>
          <w:rFonts w:asciiTheme="minorHAnsi" w:eastAsiaTheme="minorEastAsia" w:hAnsiTheme="minorHAnsi" w:cstheme="minorBidi"/>
          <w:noProof/>
          <w:kern w:val="2"/>
          <w:sz w:val="21"/>
          <w:szCs w:val="22"/>
          <w:lang w:eastAsia="zh-CN" w:bidi="ar-SA"/>
        </w:rPr>
      </w:pPr>
      <w:hyperlink w:anchor="_Toc10186654" w:history="1">
        <w:r w:rsidR="00A141F8" w:rsidRPr="00362641">
          <w:rPr>
            <w:rStyle w:val="ae"/>
            <w:noProof/>
          </w:rPr>
          <w:t>4.3.</w:t>
        </w:r>
        <w:r w:rsidR="00A141F8">
          <w:rPr>
            <w:rFonts w:asciiTheme="minorHAnsi" w:eastAsiaTheme="minorEastAsia" w:hAnsiTheme="minorHAnsi" w:cstheme="minorBidi"/>
            <w:noProof/>
            <w:kern w:val="2"/>
            <w:sz w:val="21"/>
            <w:szCs w:val="22"/>
            <w:lang w:eastAsia="zh-CN" w:bidi="ar-SA"/>
          </w:rPr>
          <w:tab/>
        </w:r>
        <w:r w:rsidR="00A141F8" w:rsidRPr="00362641">
          <w:rPr>
            <w:rStyle w:val="ae"/>
            <w:rFonts w:hint="eastAsia"/>
            <w:noProof/>
          </w:rPr>
          <w:t>基础数据字典</w:t>
        </w:r>
        <w:r w:rsidR="00A141F8">
          <w:rPr>
            <w:noProof/>
            <w:webHidden/>
          </w:rPr>
          <w:tab/>
        </w:r>
        <w:r w:rsidR="00A141F8">
          <w:rPr>
            <w:noProof/>
            <w:webHidden/>
          </w:rPr>
          <w:fldChar w:fldCharType="begin"/>
        </w:r>
        <w:r w:rsidR="00A141F8">
          <w:rPr>
            <w:noProof/>
            <w:webHidden/>
          </w:rPr>
          <w:instrText xml:space="preserve"> PAGEREF _Toc10186654 \h </w:instrText>
        </w:r>
        <w:r w:rsidR="00A141F8">
          <w:rPr>
            <w:noProof/>
            <w:webHidden/>
          </w:rPr>
        </w:r>
        <w:r w:rsidR="00A141F8">
          <w:rPr>
            <w:noProof/>
            <w:webHidden/>
          </w:rPr>
          <w:fldChar w:fldCharType="separate"/>
        </w:r>
        <w:r w:rsidR="00A141F8">
          <w:rPr>
            <w:noProof/>
            <w:webHidden/>
          </w:rPr>
          <w:t>149</w:t>
        </w:r>
        <w:r w:rsidR="00A141F8">
          <w:rPr>
            <w:noProof/>
            <w:webHidden/>
          </w:rPr>
          <w:fldChar w:fldCharType="end"/>
        </w:r>
      </w:hyperlink>
    </w:p>
    <w:p w14:paraId="3FE9568D" w14:textId="77777777" w:rsidR="008848BD" w:rsidRDefault="008848BD">
      <w:pPr>
        <w:adjustRightInd w:val="0"/>
        <w:snapToGrid w:val="0"/>
        <w:spacing w:line="300" w:lineRule="auto"/>
        <w:rPr>
          <w:rFonts w:ascii="宋体" w:hAnsi="宋体" w:cs="宋体"/>
          <w:sz w:val="21"/>
          <w:szCs w:val="21"/>
          <w:lang w:eastAsia="zh-CN"/>
        </w:rPr>
      </w:pPr>
      <w:r>
        <w:rPr>
          <w:rFonts w:ascii="宋体" w:hAnsi="宋体" w:cs="宋体" w:hint="eastAsia"/>
          <w:sz w:val="21"/>
          <w:szCs w:val="21"/>
        </w:rPr>
        <w:fldChar w:fldCharType="end"/>
      </w:r>
    </w:p>
    <w:p w14:paraId="75AA23DB" w14:textId="77777777" w:rsidR="008848BD" w:rsidRDefault="008848BD">
      <w:pPr>
        <w:adjustRightInd w:val="0"/>
        <w:snapToGrid w:val="0"/>
        <w:spacing w:line="300" w:lineRule="auto"/>
        <w:rPr>
          <w:rFonts w:ascii="宋体" w:hAnsi="宋体" w:cs="宋体"/>
          <w:sz w:val="21"/>
          <w:szCs w:val="21"/>
          <w:lang w:eastAsia="zh-CN"/>
        </w:rPr>
      </w:pPr>
    </w:p>
    <w:p w14:paraId="1B2E7116" w14:textId="77777777" w:rsidR="008848BD" w:rsidRDefault="008848BD">
      <w:pPr>
        <w:adjustRightInd w:val="0"/>
        <w:snapToGrid w:val="0"/>
        <w:spacing w:line="300" w:lineRule="auto"/>
        <w:rPr>
          <w:rFonts w:ascii="宋体" w:hAnsi="宋体" w:cs="宋体"/>
          <w:sz w:val="21"/>
          <w:szCs w:val="21"/>
          <w:lang w:eastAsia="zh-CN"/>
        </w:rPr>
      </w:pPr>
    </w:p>
    <w:p w14:paraId="5FB51B74" w14:textId="77777777" w:rsidR="008848BD" w:rsidRDefault="008848BD">
      <w:pPr>
        <w:adjustRightInd w:val="0"/>
        <w:snapToGrid w:val="0"/>
        <w:spacing w:line="300" w:lineRule="auto"/>
        <w:rPr>
          <w:rFonts w:ascii="宋体" w:hAnsi="宋体" w:cs="宋体"/>
          <w:sz w:val="21"/>
          <w:szCs w:val="21"/>
          <w:lang w:eastAsia="zh-CN"/>
        </w:rPr>
      </w:pPr>
    </w:p>
    <w:p w14:paraId="41EB0F67" w14:textId="77777777" w:rsidR="008848BD" w:rsidRDefault="008848BD">
      <w:pPr>
        <w:adjustRightInd w:val="0"/>
        <w:snapToGrid w:val="0"/>
        <w:spacing w:line="300" w:lineRule="auto"/>
        <w:rPr>
          <w:rFonts w:ascii="宋体" w:hAnsi="宋体" w:cs="宋体"/>
          <w:sz w:val="21"/>
          <w:szCs w:val="21"/>
          <w:lang w:eastAsia="zh-CN"/>
        </w:rPr>
      </w:pPr>
    </w:p>
    <w:p w14:paraId="71BAA939" w14:textId="77777777" w:rsidR="008848BD" w:rsidRDefault="008848BD">
      <w:pPr>
        <w:pStyle w:val="1"/>
        <w:numPr>
          <w:ilvl w:val="0"/>
          <w:numId w:val="1"/>
        </w:numPr>
      </w:pPr>
      <w:bookmarkStart w:id="5" w:name="_Toc255547664"/>
      <w:bookmarkStart w:id="6" w:name="_Toc255547880"/>
      <w:bookmarkStart w:id="7" w:name="_Toc10186591"/>
      <w:bookmarkStart w:id="8" w:name="_Toc440870257"/>
      <w:bookmarkEnd w:id="4"/>
      <w:r>
        <w:rPr>
          <w:rFonts w:hint="eastAsia"/>
        </w:rPr>
        <w:t>引言</w:t>
      </w:r>
      <w:bookmarkEnd w:id="5"/>
      <w:bookmarkEnd w:id="6"/>
      <w:bookmarkEnd w:id="7"/>
    </w:p>
    <w:p w14:paraId="20FAE280" w14:textId="77777777" w:rsidR="008848BD" w:rsidRDefault="008848BD">
      <w:pPr>
        <w:pStyle w:val="20"/>
        <w:numPr>
          <w:ilvl w:val="1"/>
          <w:numId w:val="2"/>
        </w:numPr>
        <w:rPr>
          <w:lang w:eastAsia="zh-CN"/>
        </w:rPr>
      </w:pPr>
      <w:bookmarkStart w:id="9" w:name="_Toc255547665"/>
      <w:bookmarkStart w:id="10" w:name="_Toc255547881"/>
      <w:bookmarkStart w:id="11" w:name="_Toc10186592"/>
      <w:r>
        <w:rPr>
          <w:rFonts w:hint="eastAsia"/>
        </w:rPr>
        <w:t>编写目的</w:t>
      </w:r>
      <w:bookmarkEnd w:id="8"/>
      <w:bookmarkEnd w:id="9"/>
      <w:bookmarkEnd w:id="10"/>
      <w:bookmarkEnd w:id="11"/>
    </w:p>
    <w:p w14:paraId="53D00677" w14:textId="77777777" w:rsidR="008848BD" w:rsidRDefault="008848BD" w:rsidP="008848BD">
      <w:pPr>
        <w:rPr>
          <w:lang w:eastAsia="zh-CN"/>
        </w:rPr>
      </w:pPr>
    </w:p>
    <w:p w14:paraId="6E94E562" w14:textId="77777777" w:rsidR="008848BD" w:rsidRDefault="008848BD" w:rsidP="008848BD">
      <w:pPr>
        <w:ind w:firstLineChars="200" w:firstLine="480"/>
        <w:rPr>
          <w:lang w:eastAsia="zh-CN"/>
        </w:rPr>
      </w:pPr>
      <w:r w:rsidRPr="004B14CF">
        <w:rPr>
          <w:rFonts w:hint="eastAsia"/>
          <w:lang w:eastAsia="zh-CN"/>
        </w:rPr>
        <w:t>编写此文档有</w:t>
      </w:r>
      <w:r>
        <w:rPr>
          <w:rFonts w:hint="eastAsia"/>
          <w:lang w:eastAsia="zh-CN"/>
        </w:rPr>
        <w:t>两个目的，第一，把调研过程中对描述的关于系统需求和处理需求</w:t>
      </w:r>
      <w:r w:rsidRPr="004B14CF">
        <w:rPr>
          <w:rFonts w:hint="eastAsia"/>
          <w:lang w:eastAsia="zh-CN"/>
        </w:rPr>
        <w:t>整理在一起，以便</w:t>
      </w:r>
      <w:r w:rsidR="00AA2B08">
        <w:rPr>
          <w:rFonts w:hint="eastAsia"/>
          <w:lang w:eastAsia="zh-CN"/>
        </w:rPr>
        <w:t>信美人寿</w:t>
      </w:r>
      <w:r>
        <w:rPr>
          <w:rFonts w:hint="eastAsia"/>
          <w:lang w:eastAsia="zh-CN"/>
        </w:rPr>
        <w:t>资金项目组</w:t>
      </w:r>
      <w:r w:rsidRPr="004B14CF">
        <w:rPr>
          <w:rFonts w:hint="eastAsia"/>
          <w:lang w:eastAsia="zh-CN"/>
        </w:rPr>
        <w:t>进行审核。第二，便于系统分析人员进行系统分析设计。</w:t>
      </w:r>
    </w:p>
    <w:p w14:paraId="6130DEDB" w14:textId="77777777" w:rsidR="008848BD" w:rsidRPr="008848BD" w:rsidRDefault="008848BD" w:rsidP="008848BD">
      <w:pPr>
        <w:rPr>
          <w:lang w:eastAsia="zh-CN"/>
        </w:rPr>
      </w:pPr>
    </w:p>
    <w:p w14:paraId="2AE253F2" w14:textId="77777777" w:rsidR="008848BD" w:rsidRDefault="008848BD">
      <w:pPr>
        <w:pStyle w:val="20"/>
        <w:numPr>
          <w:ilvl w:val="1"/>
          <w:numId w:val="2"/>
        </w:numPr>
      </w:pPr>
      <w:bookmarkStart w:id="12" w:name="_Toc440870258"/>
      <w:bookmarkStart w:id="13" w:name="_Toc255547666"/>
      <w:bookmarkStart w:id="14" w:name="_Toc255547882"/>
      <w:bookmarkStart w:id="15" w:name="_Toc10186593"/>
      <w:r>
        <w:rPr>
          <w:rFonts w:hint="eastAsia"/>
        </w:rPr>
        <w:t>项目背景</w:t>
      </w:r>
      <w:bookmarkEnd w:id="12"/>
      <w:bookmarkEnd w:id="13"/>
      <w:bookmarkEnd w:id="14"/>
      <w:bookmarkEnd w:id="15"/>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4"/>
        <w:gridCol w:w="2493"/>
        <w:gridCol w:w="1274"/>
        <w:gridCol w:w="2729"/>
      </w:tblGrid>
      <w:tr w:rsidR="008848BD" w14:paraId="1B96DAFF" w14:textId="77777777">
        <w:trPr>
          <w:cantSplit/>
          <w:trHeight w:val="679"/>
        </w:trPr>
        <w:tc>
          <w:tcPr>
            <w:tcW w:w="2184" w:type="dxa"/>
          </w:tcPr>
          <w:p w14:paraId="47BB4354" w14:textId="77777777" w:rsidR="008848BD" w:rsidRDefault="008848BD">
            <w:pPr>
              <w:spacing w:line="360" w:lineRule="auto"/>
              <w:jc w:val="both"/>
              <w:rPr>
                <w:rFonts w:ascii="宋体" w:hAnsi="宋体" w:cs="宋体"/>
              </w:rPr>
            </w:pPr>
            <w:r>
              <w:rPr>
                <w:rFonts w:ascii="宋体" w:hAnsi="宋体" w:cs="宋体" w:hint="eastAsia"/>
              </w:rPr>
              <w:t>项目</w:t>
            </w:r>
            <w:r>
              <w:rPr>
                <w:rFonts w:ascii="宋体" w:hAnsi="宋体" w:cs="宋体" w:hint="eastAsia"/>
                <w:lang w:eastAsia="zh-CN"/>
              </w:rPr>
              <w:t>名</w:t>
            </w:r>
            <w:r>
              <w:rPr>
                <w:rFonts w:ascii="宋体" w:hAnsi="宋体" w:cs="宋体" w:hint="eastAsia"/>
              </w:rPr>
              <w:t>称</w:t>
            </w:r>
          </w:p>
        </w:tc>
        <w:tc>
          <w:tcPr>
            <w:tcW w:w="2493" w:type="dxa"/>
          </w:tcPr>
          <w:p w14:paraId="7612D43D" w14:textId="77777777" w:rsidR="008848BD" w:rsidRDefault="00C40974">
            <w:pPr>
              <w:spacing w:line="360" w:lineRule="auto"/>
              <w:jc w:val="both"/>
              <w:rPr>
                <w:rFonts w:ascii="宋体" w:hAnsi="宋体" w:cs="宋体"/>
                <w:lang w:eastAsia="zh-CN"/>
              </w:rPr>
            </w:pPr>
            <w:r>
              <w:rPr>
                <w:rFonts w:ascii="宋体" w:hAnsi="宋体" w:cs="宋体"/>
                <w:lang w:eastAsia="zh-CN"/>
              </w:rPr>
              <w:t>信美人寿资金管理系统</w:t>
            </w:r>
          </w:p>
        </w:tc>
        <w:tc>
          <w:tcPr>
            <w:tcW w:w="1274" w:type="dxa"/>
          </w:tcPr>
          <w:p w14:paraId="4B65297C" w14:textId="77777777" w:rsidR="008848BD" w:rsidRDefault="008848BD">
            <w:pPr>
              <w:spacing w:line="360" w:lineRule="auto"/>
              <w:jc w:val="both"/>
              <w:rPr>
                <w:rFonts w:ascii="宋体" w:hAnsi="宋体" w:cs="宋体"/>
              </w:rPr>
            </w:pPr>
            <w:r>
              <w:rPr>
                <w:rFonts w:ascii="宋体" w:hAnsi="宋体" w:cs="宋体" w:hint="eastAsia"/>
              </w:rPr>
              <w:t>项目编号</w:t>
            </w:r>
          </w:p>
        </w:tc>
        <w:tc>
          <w:tcPr>
            <w:tcW w:w="2729" w:type="dxa"/>
          </w:tcPr>
          <w:p w14:paraId="02F567AC" w14:textId="77777777" w:rsidR="008848BD" w:rsidRDefault="00C40974">
            <w:pPr>
              <w:spacing w:line="360" w:lineRule="auto"/>
              <w:jc w:val="both"/>
              <w:rPr>
                <w:rFonts w:ascii="宋体" w:hAnsi="宋体" w:cs="宋体"/>
                <w:lang w:eastAsia="zh-CN"/>
              </w:rPr>
            </w:pPr>
            <w:r>
              <w:rPr>
                <w:rFonts w:ascii="宋体" w:hAnsi="宋体" w:cs="宋体" w:hint="eastAsia"/>
                <w:lang w:eastAsia="zh-CN"/>
              </w:rPr>
              <w:t>BRBX-2018</w:t>
            </w:r>
            <w:r w:rsidR="00E56699">
              <w:rPr>
                <w:rFonts w:ascii="宋体" w:hAnsi="宋体" w:cs="宋体"/>
                <w:lang w:eastAsia="zh-CN"/>
              </w:rPr>
              <w:t>1202</w:t>
            </w:r>
          </w:p>
        </w:tc>
      </w:tr>
      <w:tr w:rsidR="008848BD" w14:paraId="4E8EB1BC" w14:textId="77777777">
        <w:trPr>
          <w:cantSplit/>
          <w:trHeight w:val="679"/>
        </w:trPr>
        <w:tc>
          <w:tcPr>
            <w:tcW w:w="2184" w:type="dxa"/>
          </w:tcPr>
          <w:p w14:paraId="055C343F" w14:textId="77777777" w:rsidR="008848BD" w:rsidRDefault="008848BD">
            <w:pPr>
              <w:spacing w:line="360" w:lineRule="auto"/>
              <w:jc w:val="both"/>
              <w:rPr>
                <w:rFonts w:ascii="宋体" w:hAnsi="宋体" w:cs="宋体"/>
              </w:rPr>
            </w:pPr>
            <w:r>
              <w:rPr>
                <w:rFonts w:ascii="宋体" w:hAnsi="宋体" w:cs="宋体" w:hint="eastAsia"/>
                <w:lang w:eastAsia="zh-CN"/>
              </w:rPr>
              <w:t>甲方（</w:t>
            </w:r>
            <w:r>
              <w:rPr>
                <w:rFonts w:ascii="宋体" w:hAnsi="宋体" w:cs="宋体" w:hint="eastAsia"/>
              </w:rPr>
              <w:t>任务提出者</w:t>
            </w:r>
            <w:r>
              <w:rPr>
                <w:rFonts w:ascii="宋体" w:hAnsi="宋体" w:cs="宋体" w:hint="eastAsia"/>
                <w:lang w:eastAsia="zh-CN"/>
              </w:rPr>
              <w:t>）</w:t>
            </w:r>
          </w:p>
        </w:tc>
        <w:tc>
          <w:tcPr>
            <w:tcW w:w="6496" w:type="dxa"/>
            <w:gridSpan w:val="3"/>
          </w:tcPr>
          <w:p w14:paraId="3D4D0391" w14:textId="77777777" w:rsidR="008848BD" w:rsidRDefault="006C4C45">
            <w:pPr>
              <w:spacing w:line="360" w:lineRule="auto"/>
              <w:jc w:val="both"/>
              <w:rPr>
                <w:rFonts w:ascii="宋体" w:hAnsi="宋体" w:cs="宋体"/>
              </w:rPr>
            </w:pPr>
            <w:r>
              <w:rPr>
                <w:rFonts w:ascii="宋体" w:hAnsi="宋体" w:cs="宋体"/>
              </w:rPr>
              <w:t>信美人寿相互保险社</w:t>
            </w:r>
          </w:p>
        </w:tc>
      </w:tr>
      <w:tr w:rsidR="008848BD" w14:paraId="747FB601" w14:textId="77777777">
        <w:trPr>
          <w:cantSplit/>
          <w:trHeight w:val="345"/>
        </w:trPr>
        <w:tc>
          <w:tcPr>
            <w:tcW w:w="2184" w:type="dxa"/>
          </w:tcPr>
          <w:p w14:paraId="53454DE4" w14:textId="77777777" w:rsidR="008848BD" w:rsidRDefault="008848BD">
            <w:pPr>
              <w:spacing w:line="360" w:lineRule="auto"/>
              <w:jc w:val="both"/>
              <w:rPr>
                <w:rFonts w:ascii="宋体" w:hAnsi="宋体" w:cs="宋体"/>
              </w:rPr>
            </w:pPr>
            <w:r>
              <w:rPr>
                <w:rFonts w:ascii="宋体" w:hAnsi="宋体" w:cs="宋体" w:hint="eastAsia"/>
                <w:lang w:eastAsia="zh-CN"/>
              </w:rPr>
              <w:t>乙方（</w:t>
            </w:r>
            <w:r>
              <w:rPr>
                <w:rFonts w:ascii="宋体" w:hAnsi="宋体" w:cs="宋体" w:hint="eastAsia"/>
              </w:rPr>
              <w:t>开发者</w:t>
            </w:r>
            <w:r>
              <w:rPr>
                <w:rFonts w:ascii="宋体" w:hAnsi="宋体" w:cs="宋体" w:hint="eastAsia"/>
                <w:lang w:eastAsia="zh-CN"/>
              </w:rPr>
              <w:t>）</w:t>
            </w:r>
          </w:p>
        </w:tc>
        <w:tc>
          <w:tcPr>
            <w:tcW w:w="6496" w:type="dxa"/>
            <w:gridSpan w:val="3"/>
          </w:tcPr>
          <w:p w14:paraId="24CA0071" w14:textId="77777777" w:rsidR="008848BD" w:rsidRDefault="006C4C45">
            <w:pPr>
              <w:spacing w:line="360" w:lineRule="auto"/>
              <w:jc w:val="both"/>
              <w:rPr>
                <w:rFonts w:ascii="宋体" w:hAnsi="宋体" w:cs="宋体"/>
              </w:rPr>
            </w:pPr>
            <w:r>
              <w:rPr>
                <w:rFonts w:ascii="宋体" w:hAnsi="宋体" w:cs="宋体"/>
              </w:rPr>
              <w:t>浙江保融科技有限公司</w:t>
            </w:r>
          </w:p>
        </w:tc>
      </w:tr>
      <w:tr w:rsidR="008848BD" w14:paraId="767114B2" w14:textId="77777777">
        <w:trPr>
          <w:cantSplit/>
          <w:trHeight w:val="345"/>
        </w:trPr>
        <w:tc>
          <w:tcPr>
            <w:tcW w:w="2184" w:type="dxa"/>
          </w:tcPr>
          <w:p w14:paraId="62764517" w14:textId="77777777" w:rsidR="008848BD" w:rsidRDefault="008848BD">
            <w:pPr>
              <w:spacing w:line="360" w:lineRule="auto"/>
              <w:jc w:val="both"/>
              <w:rPr>
                <w:rFonts w:ascii="宋体" w:hAnsi="宋体" w:cs="宋体"/>
              </w:rPr>
            </w:pPr>
            <w:r>
              <w:rPr>
                <w:rFonts w:ascii="宋体" w:hAnsi="宋体" w:cs="宋体" w:hint="eastAsia"/>
              </w:rPr>
              <w:t>用户</w:t>
            </w:r>
          </w:p>
        </w:tc>
        <w:tc>
          <w:tcPr>
            <w:tcW w:w="6496" w:type="dxa"/>
            <w:gridSpan w:val="3"/>
          </w:tcPr>
          <w:p w14:paraId="6E455F97" w14:textId="77777777" w:rsidR="008848BD" w:rsidRDefault="00E7093F">
            <w:pPr>
              <w:spacing w:line="360" w:lineRule="auto"/>
              <w:jc w:val="both"/>
              <w:rPr>
                <w:rFonts w:ascii="宋体" w:hAnsi="宋体" w:cs="宋体"/>
              </w:rPr>
            </w:pPr>
            <w:r>
              <w:rPr>
                <w:rFonts w:ascii="宋体" w:hAnsi="宋体" w:cs="宋体"/>
              </w:rPr>
              <w:t>信美人寿相互保险社</w:t>
            </w:r>
          </w:p>
        </w:tc>
      </w:tr>
      <w:tr w:rsidR="008848BD" w14:paraId="2F5F220E" w14:textId="77777777">
        <w:trPr>
          <w:cantSplit/>
          <w:trHeight w:val="1753"/>
        </w:trPr>
        <w:tc>
          <w:tcPr>
            <w:tcW w:w="2184" w:type="dxa"/>
          </w:tcPr>
          <w:p w14:paraId="6B33DFC8" w14:textId="77777777" w:rsidR="008848BD" w:rsidRDefault="008848BD">
            <w:pPr>
              <w:spacing w:line="360" w:lineRule="auto"/>
              <w:jc w:val="both"/>
              <w:rPr>
                <w:rFonts w:ascii="宋体" w:hAnsi="宋体" w:cs="宋体"/>
              </w:rPr>
            </w:pPr>
            <w:r>
              <w:rPr>
                <w:rFonts w:ascii="宋体" w:hAnsi="宋体" w:cs="宋体" w:hint="eastAsia"/>
                <w:lang w:eastAsia="zh-CN"/>
              </w:rPr>
              <w:t>业务背景</w:t>
            </w:r>
          </w:p>
        </w:tc>
        <w:tc>
          <w:tcPr>
            <w:tcW w:w="6496" w:type="dxa"/>
            <w:gridSpan w:val="3"/>
          </w:tcPr>
          <w:p w14:paraId="401CE3E2" w14:textId="77777777" w:rsidR="008848BD" w:rsidRDefault="008848BD" w:rsidP="008848BD">
            <w:pPr>
              <w:adjustRightInd w:val="0"/>
              <w:snapToGrid w:val="0"/>
              <w:spacing w:line="360" w:lineRule="auto"/>
              <w:rPr>
                <w:rFonts w:ascii="宋体" w:hAnsi="宋体" w:cs="宋体"/>
                <w:i/>
                <w:color w:val="808080"/>
                <w:lang w:eastAsia="zh-CN"/>
              </w:rPr>
            </w:pPr>
            <w:r>
              <w:rPr>
                <w:rFonts w:hint="eastAsia"/>
                <w:lang w:eastAsia="zh-CN"/>
              </w:rPr>
              <w:t>本次项目</w:t>
            </w:r>
            <w:r w:rsidRPr="00191BC5">
              <w:rPr>
                <w:rFonts w:hint="eastAsia"/>
                <w:lang w:eastAsia="zh-CN"/>
              </w:rPr>
              <w:t>根据</w:t>
            </w:r>
            <w:r w:rsidR="00196E28">
              <w:rPr>
                <w:rFonts w:ascii="宋体" w:hAnsi="宋体" w:cs="宋体"/>
                <w:lang w:eastAsia="zh-CN"/>
              </w:rPr>
              <w:t>信美人寿相互保险社</w:t>
            </w:r>
            <w:r w:rsidRPr="00191BC5">
              <w:rPr>
                <w:rFonts w:hint="eastAsia"/>
                <w:lang w:eastAsia="zh-CN"/>
              </w:rPr>
              <w:t>当前的业务需要，在最新版本资金管理系统基础上，进行客制化开发，更好地满足</w:t>
            </w:r>
            <w:r w:rsidR="00C6543F">
              <w:rPr>
                <w:rFonts w:ascii="宋体" w:hAnsi="宋体" w:cs="宋体"/>
                <w:lang w:eastAsia="zh-CN"/>
              </w:rPr>
              <w:t>信美人寿相互保险社</w:t>
            </w:r>
            <w:r>
              <w:rPr>
                <w:rFonts w:hint="eastAsia"/>
                <w:lang w:eastAsia="zh-CN"/>
              </w:rPr>
              <w:t>财务部对资金管理系统的使用需求。</w:t>
            </w:r>
          </w:p>
        </w:tc>
      </w:tr>
      <w:tr w:rsidR="008848BD" w14:paraId="65128B81" w14:textId="77777777">
        <w:trPr>
          <w:cantSplit/>
          <w:trHeight w:val="390"/>
        </w:trPr>
        <w:tc>
          <w:tcPr>
            <w:tcW w:w="2184" w:type="dxa"/>
          </w:tcPr>
          <w:p w14:paraId="6FAA3B77" w14:textId="77777777" w:rsidR="008848BD" w:rsidRDefault="008848BD">
            <w:pPr>
              <w:spacing w:line="360" w:lineRule="auto"/>
              <w:jc w:val="both"/>
              <w:rPr>
                <w:rFonts w:ascii="宋体" w:hAnsi="宋体" w:cs="宋体"/>
              </w:rPr>
            </w:pPr>
            <w:r>
              <w:rPr>
                <w:rFonts w:ascii="宋体" w:hAnsi="宋体" w:cs="宋体" w:hint="eastAsia"/>
                <w:lang w:eastAsia="zh-CN"/>
              </w:rPr>
              <w:t>系统运行总体环境</w:t>
            </w:r>
          </w:p>
        </w:tc>
        <w:tc>
          <w:tcPr>
            <w:tcW w:w="6496" w:type="dxa"/>
            <w:gridSpan w:val="3"/>
          </w:tcPr>
          <w:p w14:paraId="70B82FE6" w14:textId="77777777" w:rsidR="008848BD" w:rsidRDefault="008848BD">
            <w:pPr>
              <w:adjustRightInd w:val="0"/>
              <w:snapToGrid w:val="0"/>
              <w:spacing w:line="360" w:lineRule="auto"/>
              <w:rPr>
                <w:rFonts w:ascii="宋体" w:hAnsi="宋体" w:cs="宋体"/>
                <w:i/>
                <w:color w:val="808080"/>
                <w:lang w:eastAsia="zh-CN"/>
              </w:rPr>
            </w:pPr>
            <w:r>
              <w:rPr>
                <w:rFonts w:ascii="宋体" w:hAnsi="宋体" w:cs="宋体" w:hint="eastAsia"/>
                <w:i/>
                <w:color w:val="808080"/>
                <w:lang w:eastAsia="zh-CN"/>
              </w:rPr>
              <w:t>实现该软件的计算机网络</w:t>
            </w:r>
          </w:p>
        </w:tc>
      </w:tr>
    </w:tbl>
    <w:p w14:paraId="137EC4EF" w14:textId="77777777" w:rsidR="008848BD" w:rsidRDefault="008848BD">
      <w:pPr>
        <w:pStyle w:val="20"/>
        <w:numPr>
          <w:ilvl w:val="1"/>
          <w:numId w:val="2"/>
        </w:numPr>
        <w:rPr>
          <w:lang w:eastAsia="zh-CN"/>
        </w:rPr>
      </w:pPr>
      <w:bookmarkStart w:id="16" w:name="_Toc10186594"/>
      <w:r>
        <w:rPr>
          <w:rFonts w:hint="eastAsia"/>
          <w:lang w:eastAsia="zh-CN"/>
        </w:rPr>
        <w:t>阅读对象</w:t>
      </w:r>
      <w:bookmarkEnd w:id="16"/>
    </w:p>
    <w:p w14:paraId="0155BBFA" w14:textId="77777777" w:rsidR="008848BD" w:rsidRDefault="008848BD">
      <w:pPr>
        <w:rPr>
          <w:lang w:eastAsia="zh-CN"/>
        </w:rPr>
      </w:pPr>
    </w:p>
    <w:p w14:paraId="51190D4F" w14:textId="77777777" w:rsidR="008848BD" w:rsidRPr="000A5ED7" w:rsidRDefault="008848BD" w:rsidP="008848BD">
      <w:pPr>
        <w:ind w:firstLineChars="200" w:firstLine="480"/>
        <w:rPr>
          <w:lang w:eastAsia="zh-CN"/>
        </w:rPr>
      </w:pPr>
      <w:r>
        <w:rPr>
          <w:rFonts w:hint="eastAsia"/>
          <w:lang w:eastAsia="zh-CN"/>
        </w:rPr>
        <w:t>项目涉众，</w:t>
      </w:r>
      <w:r w:rsidRPr="004B14CF">
        <w:rPr>
          <w:rFonts w:hint="eastAsia"/>
          <w:lang w:eastAsia="zh-CN"/>
        </w:rPr>
        <w:t>包括</w:t>
      </w:r>
      <w:r>
        <w:rPr>
          <w:rFonts w:hint="eastAsia"/>
          <w:lang w:eastAsia="zh-CN"/>
        </w:rPr>
        <w:t>调研人员、需求分析人员、系统分析人员、项目经理、需求审核人员、</w:t>
      </w:r>
      <w:r w:rsidR="00F32FE5">
        <w:rPr>
          <w:rFonts w:hint="eastAsia"/>
          <w:lang w:eastAsia="zh-CN"/>
        </w:rPr>
        <w:t>信美人寿</w:t>
      </w:r>
      <w:r>
        <w:rPr>
          <w:rFonts w:hint="eastAsia"/>
          <w:lang w:eastAsia="zh-CN"/>
        </w:rPr>
        <w:t>资金</w:t>
      </w:r>
      <w:r w:rsidRPr="004B14CF">
        <w:rPr>
          <w:rFonts w:hint="eastAsia"/>
          <w:lang w:eastAsia="zh-CN"/>
        </w:rPr>
        <w:t>项目</w:t>
      </w:r>
      <w:r>
        <w:rPr>
          <w:rFonts w:hint="eastAsia"/>
          <w:lang w:eastAsia="zh-CN"/>
        </w:rPr>
        <w:t>组</w:t>
      </w:r>
      <w:r w:rsidRPr="004B14CF">
        <w:rPr>
          <w:rFonts w:hint="eastAsia"/>
          <w:lang w:eastAsia="zh-CN"/>
        </w:rPr>
        <w:t>。</w:t>
      </w:r>
    </w:p>
    <w:p w14:paraId="49205EF9" w14:textId="77777777" w:rsidR="008848BD" w:rsidRPr="008848BD" w:rsidRDefault="008848BD">
      <w:pPr>
        <w:rPr>
          <w:lang w:eastAsia="zh-CN"/>
        </w:rPr>
      </w:pPr>
    </w:p>
    <w:p w14:paraId="79E86280" w14:textId="77777777" w:rsidR="008848BD" w:rsidRDefault="008848BD">
      <w:pPr>
        <w:pStyle w:val="20"/>
        <w:numPr>
          <w:ilvl w:val="1"/>
          <w:numId w:val="2"/>
        </w:numPr>
        <w:rPr>
          <w:lang w:eastAsia="zh-CN"/>
        </w:rPr>
      </w:pPr>
      <w:bookmarkStart w:id="17" w:name="_Toc440870259"/>
      <w:bookmarkStart w:id="18" w:name="_Toc255547667"/>
      <w:bookmarkStart w:id="19" w:name="_Toc255547883"/>
      <w:bookmarkStart w:id="20" w:name="_Toc10186595"/>
      <w:r>
        <w:rPr>
          <w:rFonts w:hint="eastAsia"/>
          <w:lang w:eastAsia="zh-CN"/>
        </w:rPr>
        <w:t>术语</w:t>
      </w:r>
      <w:r>
        <w:rPr>
          <w:rFonts w:hint="eastAsia"/>
        </w:rPr>
        <w:t>定义</w:t>
      </w:r>
      <w:bookmarkEnd w:id="17"/>
      <w:bookmarkEnd w:id="18"/>
      <w:bookmarkEnd w:id="19"/>
      <w:bookmarkEnd w:id="20"/>
    </w:p>
    <w:p w14:paraId="6317C5DA" w14:textId="77777777" w:rsidR="008848BD" w:rsidRDefault="008848BD" w:rsidP="008848BD">
      <w:pPr>
        <w:rPr>
          <w:lang w:eastAsia="zh-CN"/>
        </w:rPr>
      </w:pPr>
    </w:p>
    <w:p w14:paraId="220E380E" w14:textId="77777777" w:rsidR="008848BD" w:rsidRDefault="008848BD" w:rsidP="008848BD">
      <w:pPr>
        <w:pStyle w:val="Cap"/>
        <w:ind w:firstLine="442"/>
        <w:rPr>
          <w:lang w:eastAsia="zh-CN"/>
        </w:rPr>
      </w:pPr>
      <w:r w:rsidRPr="001A7B05">
        <w:rPr>
          <w:b/>
          <w:lang w:eastAsia="zh-CN"/>
        </w:rPr>
        <w:t>前端系统</w:t>
      </w:r>
      <w:r>
        <w:rPr>
          <w:rFonts w:hint="eastAsia"/>
          <w:lang w:eastAsia="zh-CN"/>
        </w:rPr>
        <w:t>：</w:t>
      </w:r>
      <w:r>
        <w:rPr>
          <w:lang w:eastAsia="zh-CN"/>
        </w:rPr>
        <w:t>需要调用</w:t>
      </w:r>
      <w:r>
        <w:rPr>
          <w:rFonts w:hint="eastAsia"/>
          <w:lang w:eastAsia="zh-CN"/>
        </w:rPr>
        <w:t>资金</w:t>
      </w:r>
      <w:r>
        <w:rPr>
          <w:lang w:eastAsia="zh-CN"/>
        </w:rPr>
        <w:t>系统</w:t>
      </w:r>
      <w:r>
        <w:rPr>
          <w:rFonts w:hint="eastAsia"/>
          <w:lang w:eastAsia="zh-CN"/>
        </w:rPr>
        <w:t>，传输收付数据的系统；</w:t>
      </w:r>
    </w:p>
    <w:p w14:paraId="16892E3B" w14:textId="77777777" w:rsidR="008848BD" w:rsidRDefault="008848BD" w:rsidP="008848BD">
      <w:pPr>
        <w:pStyle w:val="Cap"/>
        <w:ind w:firstLine="442"/>
        <w:rPr>
          <w:lang w:eastAsia="zh-CN"/>
        </w:rPr>
      </w:pPr>
      <w:r w:rsidRPr="001F7632">
        <w:rPr>
          <w:rFonts w:hint="eastAsia"/>
          <w:b/>
          <w:lang w:eastAsia="zh-CN"/>
        </w:rPr>
        <w:t>资金管理系统</w:t>
      </w:r>
      <w:r>
        <w:rPr>
          <w:rFonts w:hint="eastAsia"/>
          <w:b/>
          <w:lang w:eastAsia="zh-CN"/>
        </w:rPr>
        <w:t>/</w:t>
      </w:r>
      <w:r>
        <w:rPr>
          <w:rFonts w:hint="eastAsia"/>
          <w:b/>
          <w:lang w:eastAsia="zh-CN"/>
        </w:rPr>
        <w:t>资金系统</w:t>
      </w:r>
      <w:r w:rsidRPr="001F7632">
        <w:rPr>
          <w:rFonts w:hint="eastAsia"/>
          <w:lang w:eastAsia="zh-CN"/>
        </w:rPr>
        <w:t>：</w:t>
      </w:r>
      <w:r>
        <w:rPr>
          <w:rFonts w:hint="eastAsia"/>
          <w:lang w:eastAsia="zh-CN"/>
        </w:rPr>
        <w:t>保融公司的资金管理系统</w:t>
      </w:r>
      <w:r>
        <w:rPr>
          <w:rFonts w:hint="eastAsia"/>
          <w:lang w:eastAsia="zh-CN"/>
        </w:rPr>
        <w:t>JAVA</w:t>
      </w:r>
      <w:r>
        <w:rPr>
          <w:rFonts w:hint="eastAsia"/>
          <w:lang w:eastAsia="zh-CN"/>
        </w:rPr>
        <w:t>版，文档中使用简称</w:t>
      </w:r>
      <w:r>
        <w:rPr>
          <w:rFonts w:hint="eastAsia"/>
          <w:lang w:eastAsia="zh-CN"/>
        </w:rPr>
        <w:t>ATS</w:t>
      </w:r>
      <w:r>
        <w:rPr>
          <w:rFonts w:hint="eastAsia"/>
          <w:lang w:eastAsia="zh-CN"/>
        </w:rPr>
        <w:t>（</w:t>
      </w:r>
      <w:r w:rsidRPr="003B3A2E">
        <w:rPr>
          <w:rFonts w:hint="eastAsia"/>
        </w:rPr>
        <w:t>Advance Treasury Suite</w:t>
      </w:r>
      <w:r>
        <w:rPr>
          <w:rFonts w:hint="eastAsia"/>
          <w:lang w:eastAsia="zh-CN"/>
        </w:rPr>
        <w:t>）；</w:t>
      </w:r>
    </w:p>
    <w:p w14:paraId="27BF494E" w14:textId="77777777" w:rsidR="008848BD" w:rsidRPr="001F7632" w:rsidRDefault="008848BD" w:rsidP="008848BD">
      <w:pPr>
        <w:pStyle w:val="Cap"/>
        <w:ind w:firstLine="442"/>
        <w:rPr>
          <w:lang w:eastAsia="zh-CN"/>
        </w:rPr>
      </w:pPr>
      <w:r w:rsidRPr="00264259">
        <w:rPr>
          <w:rFonts w:hint="eastAsia"/>
          <w:b/>
          <w:lang w:eastAsia="zh-CN"/>
        </w:rPr>
        <w:t>DSP</w:t>
      </w:r>
      <w:r w:rsidRPr="001F7632">
        <w:rPr>
          <w:rFonts w:hint="eastAsia"/>
          <w:lang w:eastAsia="zh-CN"/>
        </w:rPr>
        <w:t>：</w:t>
      </w:r>
      <w:r w:rsidRPr="003B3A2E">
        <w:rPr>
          <w:rFonts w:hint="eastAsia"/>
        </w:rPr>
        <w:t>Data Service Platform</w:t>
      </w:r>
      <w:r w:rsidRPr="00065B67">
        <w:rPr>
          <w:rFonts w:hint="eastAsia"/>
          <w:lang w:eastAsia="zh-CN"/>
        </w:rPr>
        <w:t>数据服务平台，用于</w:t>
      </w:r>
      <w:r>
        <w:rPr>
          <w:rFonts w:hint="eastAsia"/>
          <w:lang w:eastAsia="zh-CN"/>
        </w:rPr>
        <w:t>资金系统</w:t>
      </w:r>
      <w:r w:rsidRPr="00065B67">
        <w:rPr>
          <w:rFonts w:hint="eastAsia"/>
          <w:lang w:eastAsia="zh-CN"/>
        </w:rPr>
        <w:t>和银行间的数据交互</w:t>
      </w:r>
      <w:r>
        <w:rPr>
          <w:rFonts w:hint="eastAsia"/>
          <w:lang w:eastAsia="zh-CN"/>
        </w:rPr>
        <w:t>；</w:t>
      </w:r>
    </w:p>
    <w:p w14:paraId="706BEDD4" w14:textId="77777777" w:rsidR="008848BD" w:rsidRPr="001F7632" w:rsidRDefault="008848BD" w:rsidP="008848BD">
      <w:pPr>
        <w:pStyle w:val="Cap"/>
        <w:ind w:firstLine="442"/>
        <w:rPr>
          <w:lang w:eastAsia="zh-CN"/>
        </w:rPr>
      </w:pPr>
      <w:r w:rsidRPr="00264259">
        <w:rPr>
          <w:rFonts w:hint="eastAsia"/>
          <w:b/>
          <w:lang w:eastAsia="zh-CN"/>
        </w:rPr>
        <w:t>WebService</w:t>
      </w:r>
      <w:r w:rsidRPr="001F7632">
        <w:rPr>
          <w:rFonts w:hint="eastAsia"/>
          <w:lang w:eastAsia="zh-CN"/>
        </w:rPr>
        <w:t>：</w:t>
      </w:r>
      <w:r>
        <w:rPr>
          <w:rFonts w:hint="eastAsia"/>
          <w:lang w:eastAsia="zh-CN"/>
        </w:rPr>
        <w:t>系统间交互的一种方式，基于</w:t>
      </w:r>
      <w:r>
        <w:rPr>
          <w:rFonts w:hint="eastAsia"/>
          <w:lang w:eastAsia="zh-CN"/>
        </w:rPr>
        <w:t>XML</w:t>
      </w:r>
      <w:r>
        <w:rPr>
          <w:rFonts w:hint="eastAsia"/>
          <w:lang w:eastAsia="zh-CN"/>
        </w:rPr>
        <w:t>报文进行信息传递；</w:t>
      </w:r>
    </w:p>
    <w:p w14:paraId="778FDC91" w14:textId="77777777" w:rsidR="008848BD" w:rsidRDefault="008848BD" w:rsidP="008848BD">
      <w:pPr>
        <w:pStyle w:val="Cap"/>
        <w:ind w:firstLine="442"/>
        <w:rPr>
          <w:lang w:eastAsia="zh-CN"/>
        </w:rPr>
      </w:pPr>
      <w:r w:rsidRPr="00264259">
        <w:rPr>
          <w:rFonts w:hint="eastAsia"/>
          <w:b/>
          <w:lang w:eastAsia="zh-CN"/>
        </w:rPr>
        <w:t>XML</w:t>
      </w:r>
      <w:r w:rsidRPr="001F7632">
        <w:rPr>
          <w:rFonts w:hint="eastAsia"/>
          <w:lang w:eastAsia="zh-CN"/>
        </w:rPr>
        <w:t>：</w:t>
      </w:r>
      <w:r w:rsidRPr="00592A35">
        <w:rPr>
          <w:rFonts w:hint="eastAsia"/>
          <w:lang w:eastAsia="zh-CN"/>
        </w:rPr>
        <w:t>一种国际通用可扩张标记格式文件</w:t>
      </w:r>
      <w:r>
        <w:rPr>
          <w:rFonts w:hint="eastAsia"/>
          <w:lang w:eastAsia="zh-CN"/>
        </w:rPr>
        <w:t>；</w:t>
      </w:r>
    </w:p>
    <w:p w14:paraId="650D9EEF" w14:textId="77777777" w:rsidR="008848BD" w:rsidRDefault="008848BD" w:rsidP="008848BD">
      <w:pPr>
        <w:pStyle w:val="Cap"/>
        <w:ind w:firstLine="442"/>
        <w:rPr>
          <w:lang w:eastAsia="zh-CN"/>
        </w:rPr>
      </w:pPr>
      <w:r w:rsidRPr="00612707">
        <w:rPr>
          <w:rFonts w:hint="eastAsia"/>
          <w:b/>
          <w:lang w:eastAsia="zh-CN"/>
        </w:rPr>
        <w:t>退票：</w:t>
      </w:r>
      <w:r w:rsidRPr="00EA229C">
        <w:rPr>
          <w:rFonts w:hint="eastAsia"/>
          <w:lang w:eastAsia="zh-CN"/>
        </w:rPr>
        <w:t>在跨行转账时，由于收方信息有误（一般是开户网点和账号错误），导致落地行无法接受，从而出现付款银行先行支付，</w:t>
      </w:r>
      <w:r w:rsidRPr="00EA229C">
        <w:rPr>
          <w:rFonts w:hint="eastAsia"/>
          <w:lang w:eastAsia="zh-CN"/>
        </w:rPr>
        <w:t>N</w:t>
      </w:r>
      <w:r w:rsidRPr="00EA229C">
        <w:rPr>
          <w:rFonts w:hint="eastAsia"/>
          <w:lang w:eastAsia="zh-CN"/>
        </w:rPr>
        <w:t>天后退款的情况</w:t>
      </w:r>
      <w:r>
        <w:rPr>
          <w:rFonts w:hint="eastAsia"/>
          <w:lang w:eastAsia="zh-CN"/>
        </w:rPr>
        <w:t>；</w:t>
      </w:r>
    </w:p>
    <w:p w14:paraId="56972531" w14:textId="77777777" w:rsidR="008848BD" w:rsidRDefault="008848BD" w:rsidP="008848BD">
      <w:pPr>
        <w:pStyle w:val="Cap"/>
        <w:ind w:firstLine="442"/>
        <w:rPr>
          <w:lang w:eastAsia="zh-CN"/>
        </w:rPr>
      </w:pPr>
      <w:r w:rsidRPr="00252F25">
        <w:rPr>
          <w:rFonts w:hint="eastAsia"/>
          <w:b/>
          <w:lang w:eastAsia="zh-CN"/>
        </w:rPr>
        <w:t>对账码：</w:t>
      </w:r>
      <w:r w:rsidRPr="00252F25">
        <w:rPr>
          <w:rFonts w:hint="eastAsia"/>
          <w:lang w:eastAsia="zh-CN"/>
        </w:rPr>
        <w:t>资金系统在收付时按支付批</w:t>
      </w:r>
      <w:r>
        <w:rPr>
          <w:rFonts w:hint="eastAsia"/>
          <w:lang w:eastAsia="zh-CN"/>
        </w:rPr>
        <w:t>（或按单笔）</w:t>
      </w:r>
      <w:r w:rsidRPr="00252F25">
        <w:rPr>
          <w:rFonts w:hint="eastAsia"/>
          <w:lang w:eastAsia="zh-CN"/>
        </w:rPr>
        <w:t>自动生产的唯一标识号，支付时传值到银行支付接口的特殊字段，并能在返回的直联银行明细上传回，资金系统</w:t>
      </w:r>
      <w:r>
        <w:rPr>
          <w:rFonts w:hint="eastAsia"/>
          <w:lang w:eastAsia="zh-CN"/>
        </w:rPr>
        <w:t>后续</w:t>
      </w:r>
      <w:r w:rsidRPr="00252F25">
        <w:rPr>
          <w:rFonts w:hint="eastAsia"/>
          <w:lang w:eastAsia="zh-CN"/>
        </w:rPr>
        <w:t>可根据对账码匹配实现自动对账</w:t>
      </w:r>
      <w:r>
        <w:rPr>
          <w:rFonts w:hint="eastAsia"/>
          <w:lang w:eastAsia="zh-CN"/>
        </w:rPr>
        <w:t>。</w:t>
      </w:r>
    </w:p>
    <w:p w14:paraId="7F7AB7FE" w14:textId="77777777" w:rsidR="008848BD" w:rsidRDefault="007C577F" w:rsidP="008848BD">
      <w:pPr>
        <w:pStyle w:val="Cap"/>
        <w:ind w:firstLine="442"/>
        <w:rPr>
          <w:lang w:eastAsia="zh-CN"/>
        </w:rPr>
      </w:pPr>
      <w:r>
        <w:rPr>
          <w:rFonts w:hint="eastAsia"/>
          <w:b/>
          <w:lang w:eastAsia="zh-CN"/>
        </w:rPr>
        <w:t>信美人寿</w:t>
      </w:r>
      <w:r w:rsidR="008848BD" w:rsidRPr="00612707">
        <w:rPr>
          <w:rFonts w:hint="eastAsia"/>
          <w:b/>
          <w:lang w:eastAsia="zh-CN"/>
        </w:rPr>
        <w:t>：</w:t>
      </w:r>
      <w:r>
        <w:rPr>
          <w:rFonts w:hint="eastAsia"/>
          <w:lang w:eastAsia="zh-CN"/>
        </w:rPr>
        <w:t>信美人寿相互保险社</w:t>
      </w:r>
      <w:r w:rsidR="008848BD" w:rsidRPr="0012001B">
        <w:rPr>
          <w:rFonts w:hint="eastAsia"/>
          <w:lang w:eastAsia="zh-CN"/>
        </w:rPr>
        <w:t>的简称</w:t>
      </w:r>
      <w:r w:rsidR="008848BD">
        <w:rPr>
          <w:rFonts w:hint="eastAsia"/>
          <w:lang w:eastAsia="zh-CN"/>
        </w:rPr>
        <w:t>；</w:t>
      </w:r>
    </w:p>
    <w:p w14:paraId="21F17A65" w14:textId="77777777" w:rsidR="008848BD" w:rsidRDefault="008848BD" w:rsidP="008848BD">
      <w:pPr>
        <w:pStyle w:val="Cap"/>
        <w:ind w:firstLine="442"/>
        <w:rPr>
          <w:lang w:eastAsia="zh-CN"/>
        </w:rPr>
      </w:pPr>
      <w:r w:rsidRPr="00612707">
        <w:rPr>
          <w:b/>
          <w:lang w:eastAsia="zh-CN"/>
        </w:rPr>
        <w:t>保融</w:t>
      </w:r>
      <w:r w:rsidRPr="00612707">
        <w:rPr>
          <w:rFonts w:hint="eastAsia"/>
          <w:b/>
          <w:lang w:eastAsia="zh-CN"/>
        </w:rPr>
        <w:t>：</w:t>
      </w:r>
      <w:r>
        <w:rPr>
          <w:lang w:eastAsia="zh-CN"/>
        </w:rPr>
        <w:t>浙江保融科技有限公司</w:t>
      </w:r>
      <w:r w:rsidRPr="0012001B">
        <w:rPr>
          <w:rFonts w:hint="eastAsia"/>
          <w:lang w:eastAsia="zh-CN"/>
        </w:rPr>
        <w:t>的简称</w:t>
      </w:r>
      <w:r>
        <w:rPr>
          <w:rFonts w:hint="eastAsia"/>
          <w:lang w:eastAsia="zh-CN"/>
        </w:rPr>
        <w:t>；</w:t>
      </w:r>
    </w:p>
    <w:p w14:paraId="47F1368E" w14:textId="77777777" w:rsidR="008848BD" w:rsidRPr="008848BD" w:rsidRDefault="008848BD" w:rsidP="008848BD">
      <w:pPr>
        <w:rPr>
          <w:lang w:eastAsia="zh-CN"/>
        </w:rPr>
      </w:pPr>
    </w:p>
    <w:p w14:paraId="0BC6B277" w14:textId="77777777" w:rsidR="008848BD" w:rsidRDefault="008848BD">
      <w:pPr>
        <w:pStyle w:val="20"/>
        <w:numPr>
          <w:ilvl w:val="1"/>
          <w:numId w:val="2"/>
        </w:numPr>
      </w:pPr>
      <w:bookmarkStart w:id="21" w:name="_Toc440870260"/>
      <w:bookmarkStart w:id="22" w:name="_Toc255547668"/>
      <w:bookmarkStart w:id="23" w:name="_Toc255547884"/>
      <w:bookmarkStart w:id="24" w:name="_Toc10186596"/>
      <w:r>
        <w:rPr>
          <w:rFonts w:hint="eastAsia"/>
        </w:rPr>
        <w:t>参考资料</w:t>
      </w:r>
      <w:bookmarkEnd w:id="21"/>
      <w:bookmarkEnd w:id="22"/>
      <w:bookmarkEnd w:id="23"/>
      <w:bookmarkEnd w:id="24"/>
    </w:p>
    <w:p w14:paraId="60B940A4" w14:textId="77777777" w:rsidR="008848BD" w:rsidRDefault="008848BD">
      <w:pPr>
        <w:tabs>
          <w:tab w:val="left" w:pos="1320"/>
        </w:tabs>
        <w:adjustRightInd w:val="0"/>
        <w:snapToGrid w:val="0"/>
        <w:spacing w:line="360" w:lineRule="auto"/>
        <w:rPr>
          <w:rFonts w:ascii="宋体" w:hAnsi="宋体" w:cs="宋体"/>
          <w:lang w:eastAsia="zh-CN"/>
        </w:rPr>
      </w:pPr>
    </w:p>
    <w:p w14:paraId="3DF1C35F" w14:textId="77777777" w:rsidR="008848BD" w:rsidRDefault="008848BD" w:rsidP="008848BD">
      <w:pPr>
        <w:pStyle w:val="Cap"/>
        <w:ind w:firstLine="440"/>
        <w:rPr>
          <w:lang w:eastAsia="zh-CN"/>
        </w:rPr>
      </w:pPr>
      <w:r>
        <w:rPr>
          <w:rFonts w:hint="eastAsia"/>
          <w:lang w:eastAsia="zh-CN"/>
        </w:rPr>
        <w:t>《</w:t>
      </w:r>
      <w:r w:rsidRPr="00DC3DB8">
        <w:rPr>
          <w:rFonts w:hint="eastAsia"/>
          <w:lang w:eastAsia="zh-CN"/>
        </w:rPr>
        <w:t>[</w:t>
      </w:r>
      <w:r w:rsidR="00514B32">
        <w:rPr>
          <w:rFonts w:hint="eastAsia"/>
          <w:lang w:eastAsia="zh-CN"/>
        </w:rPr>
        <w:t>信美人寿</w:t>
      </w:r>
      <w:r w:rsidRPr="00DC3DB8">
        <w:rPr>
          <w:rFonts w:hint="eastAsia"/>
          <w:lang w:eastAsia="zh-CN"/>
        </w:rPr>
        <w:t>资金系统</w:t>
      </w:r>
      <w:r w:rsidRPr="00DC3DB8">
        <w:rPr>
          <w:rFonts w:hint="eastAsia"/>
          <w:lang w:eastAsia="zh-CN"/>
        </w:rPr>
        <w:t>]</w:t>
      </w:r>
      <w:r w:rsidRPr="00DC3DB8">
        <w:rPr>
          <w:rFonts w:hint="eastAsia"/>
          <w:lang w:eastAsia="zh-CN"/>
        </w:rPr>
        <w:t>需求调研会议纪要</w:t>
      </w:r>
      <w:r w:rsidRPr="00DC3DB8">
        <w:rPr>
          <w:rFonts w:hint="eastAsia"/>
          <w:lang w:eastAsia="zh-CN"/>
        </w:rPr>
        <w:t>.</w:t>
      </w:r>
      <w:r w:rsidR="00DA24A1">
        <w:rPr>
          <w:lang w:eastAsia="zh-CN"/>
        </w:rPr>
        <w:t>word</w:t>
      </w:r>
      <w:r>
        <w:rPr>
          <w:rFonts w:hint="eastAsia"/>
          <w:lang w:eastAsia="zh-CN"/>
        </w:rPr>
        <w:t>》</w:t>
      </w:r>
    </w:p>
    <w:p w14:paraId="7EE0EDA6" w14:textId="77777777" w:rsidR="008848BD" w:rsidRDefault="008848BD" w:rsidP="008848BD">
      <w:pPr>
        <w:pStyle w:val="Cap"/>
        <w:ind w:firstLine="440"/>
        <w:rPr>
          <w:lang w:eastAsia="zh-CN"/>
        </w:rPr>
      </w:pPr>
      <w:r>
        <w:rPr>
          <w:rFonts w:hint="eastAsia"/>
          <w:lang w:eastAsia="zh-CN"/>
        </w:rPr>
        <w:t>《</w:t>
      </w:r>
      <w:r w:rsidRPr="00DC3DB8">
        <w:rPr>
          <w:rFonts w:hint="eastAsia"/>
          <w:lang w:eastAsia="zh-CN"/>
        </w:rPr>
        <w:t>基础数据收集模板</w:t>
      </w:r>
      <w:r w:rsidRPr="00DC3DB8">
        <w:rPr>
          <w:rFonts w:hint="eastAsia"/>
          <w:lang w:eastAsia="zh-CN"/>
        </w:rPr>
        <w:t>.xlsx</w:t>
      </w:r>
      <w:r>
        <w:rPr>
          <w:rFonts w:hint="eastAsia"/>
          <w:lang w:eastAsia="zh-CN"/>
        </w:rPr>
        <w:t>》</w:t>
      </w:r>
    </w:p>
    <w:p w14:paraId="1609E6DA" w14:textId="77777777" w:rsidR="008848BD" w:rsidRPr="008848BD" w:rsidRDefault="008848BD">
      <w:pPr>
        <w:tabs>
          <w:tab w:val="left" w:pos="1320"/>
        </w:tabs>
        <w:adjustRightInd w:val="0"/>
        <w:snapToGrid w:val="0"/>
        <w:spacing w:line="360" w:lineRule="auto"/>
        <w:rPr>
          <w:rFonts w:ascii="宋体" w:hAnsi="宋体" w:cs="宋体"/>
          <w:lang w:eastAsia="zh-CN"/>
        </w:rPr>
      </w:pPr>
    </w:p>
    <w:p w14:paraId="14EA0241" w14:textId="77777777" w:rsidR="008848BD" w:rsidRDefault="008848BD">
      <w:pPr>
        <w:pStyle w:val="1"/>
        <w:numPr>
          <w:ilvl w:val="0"/>
          <w:numId w:val="2"/>
        </w:numPr>
      </w:pPr>
      <w:bookmarkStart w:id="25" w:name="_Toc255547669"/>
      <w:bookmarkStart w:id="26" w:name="_Toc255547885"/>
      <w:bookmarkStart w:id="27" w:name="_Toc10186597"/>
      <w:r>
        <w:rPr>
          <w:rFonts w:hint="eastAsia"/>
        </w:rPr>
        <w:t>任务概述</w:t>
      </w:r>
      <w:bookmarkEnd w:id="25"/>
      <w:bookmarkEnd w:id="26"/>
      <w:bookmarkEnd w:id="27"/>
    </w:p>
    <w:p w14:paraId="70652EE8" w14:textId="77777777" w:rsidR="008848BD" w:rsidRDefault="008848BD">
      <w:pPr>
        <w:pStyle w:val="20"/>
        <w:numPr>
          <w:ilvl w:val="1"/>
          <w:numId w:val="2"/>
        </w:numPr>
        <w:rPr>
          <w:lang w:eastAsia="zh-CN"/>
        </w:rPr>
      </w:pPr>
      <w:bookmarkStart w:id="28" w:name="_Toc440870262"/>
      <w:bookmarkStart w:id="29" w:name="_Toc255547670"/>
      <w:bookmarkStart w:id="30" w:name="_Toc255547886"/>
      <w:bookmarkStart w:id="31" w:name="_Toc10186598"/>
      <w:r>
        <w:rPr>
          <w:rFonts w:hint="eastAsia"/>
        </w:rPr>
        <w:t>目标</w:t>
      </w:r>
      <w:bookmarkEnd w:id="28"/>
      <w:bookmarkEnd w:id="29"/>
      <w:bookmarkEnd w:id="30"/>
      <w:bookmarkEnd w:id="31"/>
    </w:p>
    <w:p w14:paraId="74C57C6E" w14:textId="77777777" w:rsidR="008848BD" w:rsidRDefault="008848BD" w:rsidP="008848BD">
      <w:pPr>
        <w:rPr>
          <w:lang w:eastAsia="zh-CN"/>
        </w:rPr>
      </w:pPr>
    </w:p>
    <w:p w14:paraId="5743756E" w14:textId="77777777" w:rsidR="008848BD" w:rsidRDefault="008848BD" w:rsidP="008848BD">
      <w:pPr>
        <w:ind w:firstLineChars="200" w:firstLine="480"/>
        <w:rPr>
          <w:lang w:eastAsia="zh-CN"/>
        </w:rPr>
      </w:pPr>
      <w:r>
        <w:rPr>
          <w:rFonts w:hint="eastAsia"/>
          <w:lang w:eastAsia="zh-CN"/>
        </w:rPr>
        <w:t>为了使得</w:t>
      </w:r>
      <w:r w:rsidR="007D0C2C">
        <w:rPr>
          <w:lang w:eastAsia="zh-CN"/>
        </w:rPr>
        <w:t>信美人寿</w:t>
      </w:r>
      <w:r w:rsidRPr="00416A2B">
        <w:rPr>
          <w:rFonts w:hint="eastAsia"/>
          <w:lang w:eastAsia="zh-CN"/>
        </w:rPr>
        <w:t>资金管理工作集中有序、统一规划管理，在本次项目中会将分散的资金管理功能统一整理收集到资金管理系统中实现；</w:t>
      </w:r>
    </w:p>
    <w:p w14:paraId="51FCE556" w14:textId="77777777" w:rsidR="008848BD" w:rsidRDefault="008848BD" w:rsidP="008848BD">
      <w:pPr>
        <w:ind w:firstLineChars="200" w:firstLine="480"/>
        <w:rPr>
          <w:lang w:eastAsia="zh-CN"/>
        </w:rPr>
      </w:pPr>
      <w:r w:rsidRPr="00416A2B">
        <w:rPr>
          <w:rFonts w:hint="eastAsia"/>
          <w:lang w:eastAsia="zh-CN"/>
        </w:rPr>
        <w:t>原有对接到核心系统、</w:t>
      </w:r>
      <w:r>
        <w:rPr>
          <w:rFonts w:hint="eastAsia"/>
          <w:lang w:eastAsia="zh-CN"/>
        </w:rPr>
        <w:t>收付费</w:t>
      </w:r>
      <w:r w:rsidRPr="00416A2B">
        <w:rPr>
          <w:rFonts w:hint="eastAsia"/>
          <w:lang w:eastAsia="zh-CN"/>
        </w:rPr>
        <w:t>系统的相关联系统的接口将会重新梳理调整或重新开发，以便对接到资金管理系统中。</w:t>
      </w:r>
    </w:p>
    <w:p w14:paraId="6DF6EF0E" w14:textId="77777777" w:rsidR="008848BD" w:rsidRPr="008848BD" w:rsidRDefault="008848BD" w:rsidP="008848BD">
      <w:pPr>
        <w:rPr>
          <w:lang w:eastAsia="zh-CN"/>
        </w:rPr>
      </w:pPr>
    </w:p>
    <w:p w14:paraId="353DCB9F" w14:textId="77777777" w:rsidR="008848BD" w:rsidRDefault="008848BD" w:rsidP="008848BD">
      <w:pPr>
        <w:pStyle w:val="20"/>
        <w:numPr>
          <w:ilvl w:val="1"/>
          <w:numId w:val="2"/>
        </w:numPr>
        <w:rPr>
          <w:lang w:eastAsia="zh-CN"/>
        </w:rPr>
      </w:pPr>
      <w:bookmarkStart w:id="32" w:name="_Toc10186599"/>
      <w:r>
        <w:rPr>
          <w:rFonts w:hint="eastAsia"/>
          <w:lang w:eastAsia="zh-CN"/>
        </w:rPr>
        <w:t>范围</w:t>
      </w:r>
      <w:bookmarkStart w:id="33" w:name="_Toc440870263"/>
      <w:bookmarkStart w:id="34" w:name="_Toc255547671"/>
      <w:bookmarkStart w:id="35" w:name="_Toc255547887"/>
      <w:bookmarkEnd w:id="32"/>
    </w:p>
    <w:p w14:paraId="1EB95D05" w14:textId="77777777" w:rsidR="008848BD" w:rsidRDefault="008848BD" w:rsidP="008848BD">
      <w:pPr>
        <w:rPr>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2403"/>
        <w:gridCol w:w="2694"/>
        <w:gridCol w:w="2835"/>
      </w:tblGrid>
      <w:tr w:rsidR="008848BD" w:rsidRPr="00751274" w14:paraId="125C3B0A" w14:textId="77777777" w:rsidTr="0001162E">
        <w:trPr>
          <w:cantSplit/>
        </w:trPr>
        <w:tc>
          <w:tcPr>
            <w:tcW w:w="490" w:type="dxa"/>
            <w:shd w:val="clear" w:color="auto" w:fill="7C9BC1"/>
            <w:tcMar>
              <w:top w:w="58" w:type="dxa"/>
              <w:left w:w="58" w:type="dxa"/>
              <w:bottom w:w="58" w:type="dxa"/>
              <w:right w:w="58" w:type="dxa"/>
            </w:tcMar>
          </w:tcPr>
          <w:p w14:paraId="48323C84" w14:textId="77777777" w:rsidR="008848BD" w:rsidRPr="00751274" w:rsidRDefault="008848BD" w:rsidP="008848BD">
            <w:pPr>
              <w:pStyle w:val="Cap1"/>
              <w:ind w:firstLineChars="100" w:firstLine="201"/>
              <w:jc w:val="both"/>
              <w:rPr>
                <w:rFonts w:hint="eastAsia"/>
                <w:szCs w:val="18"/>
              </w:rPr>
            </w:pPr>
            <w:r w:rsidRPr="00751274">
              <w:rPr>
                <w:rFonts w:hint="eastAsia"/>
                <w:szCs w:val="18"/>
              </w:rPr>
              <w:t>#</w:t>
            </w:r>
          </w:p>
        </w:tc>
        <w:tc>
          <w:tcPr>
            <w:tcW w:w="2403" w:type="dxa"/>
            <w:shd w:val="clear" w:color="auto" w:fill="7C9BC1"/>
            <w:tcMar>
              <w:top w:w="58" w:type="dxa"/>
              <w:left w:w="58" w:type="dxa"/>
              <w:bottom w:w="58" w:type="dxa"/>
              <w:right w:w="58" w:type="dxa"/>
            </w:tcMar>
          </w:tcPr>
          <w:p w14:paraId="4A487A88" w14:textId="77777777" w:rsidR="008848BD" w:rsidRPr="00751274" w:rsidRDefault="008848BD" w:rsidP="008848BD">
            <w:pPr>
              <w:pStyle w:val="Cap1"/>
              <w:rPr>
                <w:rFonts w:hint="eastAsia"/>
                <w:szCs w:val="18"/>
              </w:rPr>
            </w:pPr>
            <w:r>
              <w:rPr>
                <w:rFonts w:hint="eastAsia"/>
                <w:szCs w:val="18"/>
              </w:rPr>
              <w:t>模块</w:t>
            </w:r>
          </w:p>
        </w:tc>
        <w:tc>
          <w:tcPr>
            <w:tcW w:w="2694" w:type="dxa"/>
            <w:shd w:val="clear" w:color="auto" w:fill="7C9BC1"/>
          </w:tcPr>
          <w:p w14:paraId="5991806E" w14:textId="77777777" w:rsidR="008848BD" w:rsidRDefault="008848BD" w:rsidP="008848BD">
            <w:pPr>
              <w:pStyle w:val="Cap1"/>
              <w:rPr>
                <w:rFonts w:hint="eastAsia"/>
                <w:szCs w:val="18"/>
              </w:rPr>
            </w:pPr>
            <w:r>
              <w:rPr>
                <w:rFonts w:hint="eastAsia"/>
                <w:szCs w:val="18"/>
              </w:rPr>
              <w:t>功能点</w:t>
            </w:r>
          </w:p>
        </w:tc>
        <w:tc>
          <w:tcPr>
            <w:tcW w:w="2835" w:type="dxa"/>
            <w:shd w:val="clear" w:color="auto" w:fill="7C9BC1"/>
            <w:tcMar>
              <w:top w:w="58" w:type="dxa"/>
              <w:left w:w="58" w:type="dxa"/>
              <w:bottom w:w="58" w:type="dxa"/>
              <w:right w:w="58" w:type="dxa"/>
            </w:tcMar>
          </w:tcPr>
          <w:p w14:paraId="3DF8F1AC" w14:textId="77777777" w:rsidR="008848BD" w:rsidRPr="00751274" w:rsidRDefault="008848BD" w:rsidP="008848BD">
            <w:pPr>
              <w:pStyle w:val="Cap1"/>
              <w:rPr>
                <w:rFonts w:hint="eastAsia"/>
                <w:szCs w:val="18"/>
              </w:rPr>
            </w:pPr>
            <w:r>
              <w:rPr>
                <w:rFonts w:hint="eastAsia"/>
                <w:szCs w:val="18"/>
              </w:rPr>
              <w:t>备注</w:t>
            </w:r>
          </w:p>
        </w:tc>
      </w:tr>
      <w:tr w:rsidR="008848BD" w:rsidRPr="00751274" w14:paraId="307EB2B9" w14:textId="77777777" w:rsidTr="0001162E">
        <w:trPr>
          <w:cantSplit/>
          <w:trHeight w:val="289"/>
        </w:trPr>
        <w:tc>
          <w:tcPr>
            <w:tcW w:w="490" w:type="dxa"/>
            <w:shd w:val="clear" w:color="auto" w:fill="AECEE1"/>
            <w:tcMar>
              <w:top w:w="58" w:type="dxa"/>
              <w:left w:w="58" w:type="dxa"/>
              <w:bottom w:w="58" w:type="dxa"/>
              <w:right w:w="58" w:type="dxa"/>
            </w:tcMar>
            <w:vAlign w:val="center"/>
          </w:tcPr>
          <w:p w14:paraId="7751A328" w14:textId="77777777" w:rsidR="008848BD" w:rsidRPr="005D789A" w:rsidRDefault="008848BD" w:rsidP="008848BD">
            <w:pPr>
              <w:pStyle w:val="Cap2"/>
              <w:jc w:val="center"/>
              <w:rPr>
                <w:rFonts w:hint="eastAsia"/>
                <w:lang w:eastAsia="zh-CN"/>
              </w:rPr>
            </w:pPr>
            <w:r w:rsidRPr="005D789A">
              <w:rPr>
                <w:lang w:eastAsia="zh-CN"/>
              </w:rPr>
              <w:t>1</w:t>
            </w:r>
          </w:p>
        </w:tc>
        <w:tc>
          <w:tcPr>
            <w:tcW w:w="2403" w:type="dxa"/>
            <w:shd w:val="clear" w:color="auto" w:fill="E3EEF5"/>
            <w:tcMar>
              <w:top w:w="58" w:type="dxa"/>
              <w:left w:w="58" w:type="dxa"/>
              <w:bottom w:w="58" w:type="dxa"/>
              <w:right w:w="58" w:type="dxa"/>
            </w:tcMar>
            <w:vAlign w:val="center"/>
          </w:tcPr>
          <w:p w14:paraId="11ED1C09" w14:textId="77777777" w:rsidR="008848BD" w:rsidRPr="009D64FC" w:rsidRDefault="008848BD" w:rsidP="008848BD">
            <w:pPr>
              <w:rPr>
                <w:rFonts w:ascii="Arial" w:hAnsi="Arial" w:cs="Arial"/>
                <w:b/>
                <w:color w:val="000000"/>
                <w:sz w:val="20"/>
              </w:rPr>
            </w:pPr>
            <w:r w:rsidRPr="009D64FC">
              <w:rPr>
                <w:rFonts w:ascii="Arial" w:hAnsi="Arial" w:cs="Arial"/>
                <w:b/>
                <w:color w:val="000000"/>
                <w:sz w:val="20"/>
              </w:rPr>
              <w:t>基础资料</w:t>
            </w:r>
          </w:p>
        </w:tc>
        <w:tc>
          <w:tcPr>
            <w:tcW w:w="2694" w:type="dxa"/>
            <w:shd w:val="clear" w:color="auto" w:fill="E3EEF5"/>
            <w:vAlign w:val="center"/>
          </w:tcPr>
          <w:p w14:paraId="50594B54" w14:textId="28D07BA9" w:rsidR="008848BD" w:rsidRPr="009B1313" w:rsidRDefault="008848BD" w:rsidP="008848BD">
            <w:pPr>
              <w:rPr>
                <w:rFonts w:ascii="Arial" w:hAnsi="Arial" w:cs="Arial"/>
                <w:color w:val="000000"/>
                <w:sz w:val="20"/>
                <w:lang w:eastAsia="zh-CN"/>
              </w:rPr>
            </w:pPr>
            <w:r>
              <w:rPr>
                <w:rFonts w:ascii="Arial" w:hAnsi="Arial" w:cs="Arial"/>
                <w:color w:val="000000"/>
                <w:sz w:val="20"/>
              </w:rPr>
              <w:t>组织</w:t>
            </w:r>
            <w:r w:rsidR="00D75A6D">
              <w:rPr>
                <w:rFonts w:ascii="Arial" w:hAnsi="Arial" w:cs="Arial" w:hint="eastAsia"/>
                <w:color w:val="000000"/>
                <w:sz w:val="20"/>
                <w:lang w:eastAsia="zh-CN"/>
              </w:rPr>
              <w:t>架构</w:t>
            </w:r>
          </w:p>
        </w:tc>
        <w:tc>
          <w:tcPr>
            <w:tcW w:w="2835" w:type="dxa"/>
            <w:shd w:val="clear" w:color="auto" w:fill="E3EEF5"/>
            <w:tcMar>
              <w:top w:w="58" w:type="dxa"/>
              <w:left w:w="58" w:type="dxa"/>
              <w:bottom w:w="58" w:type="dxa"/>
              <w:right w:w="58" w:type="dxa"/>
            </w:tcMar>
          </w:tcPr>
          <w:p w14:paraId="0CABA8FD"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7744B15" w14:textId="77777777" w:rsidTr="0001162E">
        <w:trPr>
          <w:cantSplit/>
          <w:trHeight w:val="139"/>
        </w:trPr>
        <w:tc>
          <w:tcPr>
            <w:tcW w:w="490" w:type="dxa"/>
            <w:shd w:val="clear" w:color="auto" w:fill="AECEE1"/>
            <w:tcMar>
              <w:top w:w="58" w:type="dxa"/>
              <w:left w:w="58" w:type="dxa"/>
              <w:bottom w:w="58" w:type="dxa"/>
              <w:right w:w="58" w:type="dxa"/>
            </w:tcMar>
            <w:vAlign w:val="center"/>
          </w:tcPr>
          <w:p w14:paraId="079B419F" w14:textId="77777777" w:rsidR="008848BD" w:rsidRPr="005D789A" w:rsidRDefault="008848BD" w:rsidP="008848BD">
            <w:pPr>
              <w:pStyle w:val="Cap2"/>
              <w:jc w:val="center"/>
              <w:rPr>
                <w:rFonts w:hint="eastAsia"/>
                <w:lang w:eastAsia="zh-CN"/>
              </w:rPr>
            </w:pPr>
            <w:r w:rsidRPr="005D789A">
              <w:rPr>
                <w:lang w:eastAsia="zh-CN"/>
              </w:rPr>
              <w:t>2</w:t>
            </w:r>
          </w:p>
        </w:tc>
        <w:tc>
          <w:tcPr>
            <w:tcW w:w="2403" w:type="dxa"/>
            <w:shd w:val="clear" w:color="auto" w:fill="E3EEF5"/>
            <w:tcMar>
              <w:top w:w="58" w:type="dxa"/>
              <w:left w:w="58" w:type="dxa"/>
              <w:bottom w:w="58" w:type="dxa"/>
              <w:right w:w="58" w:type="dxa"/>
            </w:tcMar>
            <w:vAlign w:val="center"/>
          </w:tcPr>
          <w:p w14:paraId="6A311F24" w14:textId="77777777" w:rsidR="008848BD" w:rsidRDefault="008848BD" w:rsidP="008848BD">
            <w:pPr>
              <w:rPr>
                <w:rFonts w:ascii="Arial" w:hAnsi="Arial" w:cs="Arial"/>
                <w:color w:val="000000"/>
                <w:sz w:val="20"/>
              </w:rPr>
            </w:pPr>
          </w:p>
        </w:tc>
        <w:tc>
          <w:tcPr>
            <w:tcW w:w="2694" w:type="dxa"/>
            <w:shd w:val="clear" w:color="auto" w:fill="E3EEF5"/>
            <w:vAlign w:val="center"/>
          </w:tcPr>
          <w:p w14:paraId="7984929F" w14:textId="77777777" w:rsidR="008848BD" w:rsidRPr="009B1313" w:rsidRDefault="008848BD" w:rsidP="008848BD">
            <w:pPr>
              <w:rPr>
                <w:rFonts w:ascii="Arial" w:hAnsi="Arial" w:cs="Arial"/>
                <w:color w:val="000000"/>
                <w:sz w:val="20"/>
              </w:rPr>
            </w:pPr>
            <w:r>
              <w:rPr>
                <w:rFonts w:ascii="Arial" w:hAnsi="Arial" w:cs="Arial"/>
                <w:color w:val="000000"/>
                <w:sz w:val="20"/>
              </w:rPr>
              <w:t>用户</w:t>
            </w:r>
          </w:p>
        </w:tc>
        <w:tc>
          <w:tcPr>
            <w:tcW w:w="2835" w:type="dxa"/>
            <w:shd w:val="clear" w:color="auto" w:fill="E3EEF5"/>
            <w:tcMar>
              <w:top w:w="58" w:type="dxa"/>
              <w:left w:w="58" w:type="dxa"/>
              <w:bottom w:w="58" w:type="dxa"/>
              <w:right w:w="58" w:type="dxa"/>
            </w:tcMar>
          </w:tcPr>
          <w:p w14:paraId="6DF9E933"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001516D1" w14:textId="77777777" w:rsidTr="0001162E">
        <w:trPr>
          <w:cantSplit/>
          <w:trHeight w:val="139"/>
        </w:trPr>
        <w:tc>
          <w:tcPr>
            <w:tcW w:w="490" w:type="dxa"/>
            <w:shd w:val="clear" w:color="auto" w:fill="AECEE1"/>
            <w:tcMar>
              <w:top w:w="58" w:type="dxa"/>
              <w:left w:w="58" w:type="dxa"/>
              <w:bottom w:w="58" w:type="dxa"/>
              <w:right w:w="58" w:type="dxa"/>
            </w:tcMar>
            <w:vAlign w:val="center"/>
          </w:tcPr>
          <w:p w14:paraId="33711A5B" w14:textId="77777777" w:rsidR="008848BD" w:rsidRPr="005D789A" w:rsidRDefault="008848BD" w:rsidP="008848BD">
            <w:pPr>
              <w:pStyle w:val="Cap2"/>
              <w:jc w:val="center"/>
              <w:rPr>
                <w:rFonts w:hint="eastAsia"/>
                <w:lang w:eastAsia="zh-CN"/>
              </w:rPr>
            </w:pPr>
            <w:r>
              <w:rPr>
                <w:rFonts w:hint="eastAsia"/>
                <w:lang w:eastAsia="zh-CN"/>
              </w:rPr>
              <w:t>3</w:t>
            </w:r>
          </w:p>
        </w:tc>
        <w:tc>
          <w:tcPr>
            <w:tcW w:w="2403" w:type="dxa"/>
            <w:shd w:val="clear" w:color="auto" w:fill="E3EEF5"/>
            <w:tcMar>
              <w:top w:w="58" w:type="dxa"/>
              <w:left w:w="58" w:type="dxa"/>
              <w:bottom w:w="58" w:type="dxa"/>
              <w:right w:w="58" w:type="dxa"/>
            </w:tcMar>
            <w:vAlign w:val="center"/>
          </w:tcPr>
          <w:p w14:paraId="150CD19B" w14:textId="77777777" w:rsidR="008848BD" w:rsidRDefault="008848BD" w:rsidP="008848BD">
            <w:pPr>
              <w:rPr>
                <w:rFonts w:ascii="Arial" w:hAnsi="Arial" w:cs="Arial"/>
                <w:color w:val="000000"/>
                <w:sz w:val="20"/>
              </w:rPr>
            </w:pPr>
          </w:p>
        </w:tc>
        <w:tc>
          <w:tcPr>
            <w:tcW w:w="2694" w:type="dxa"/>
            <w:shd w:val="clear" w:color="auto" w:fill="E3EEF5"/>
            <w:vAlign w:val="center"/>
          </w:tcPr>
          <w:p w14:paraId="27D1D1CB" w14:textId="77777777" w:rsidR="008848BD" w:rsidRPr="009B1313" w:rsidRDefault="008848BD" w:rsidP="008848BD">
            <w:pPr>
              <w:rPr>
                <w:rFonts w:ascii="Arial" w:hAnsi="Arial" w:cs="Arial"/>
                <w:color w:val="000000"/>
                <w:sz w:val="20"/>
              </w:rPr>
            </w:pPr>
            <w:r>
              <w:rPr>
                <w:rFonts w:ascii="Arial" w:hAnsi="Arial" w:cs="Arial" w:hint="eastAsia"/>
                <w:color w:val="000000"/>
                <w:sz w:val="20"/>
              </w:rPr>
              <w:t>角色</w:t>
            </w:r>
          </w:p>
        </w:tc>
        <w:tc>
          <w:tcPr>
            <w:tcW w:w="2835" w:type="dxa"/>
            <w:shd w:val="clear" w:color="auto" w:fill="E3EEF5"/>
            <w:tcMar>
              <w:top w:w="58" w:type="dxa"/>
              <w:left w:w="58" w:type="dxa"/>
              <w:bottom w:w="58" w:type="dxa"/>
              <w:right w:w="58" w:type="dxa"/>
            </w:tcMar>
          </w:tcPr>
          <w:p w14:paraId="376A3236" w14:textId="77777777" w:rsidR="008848BD" w:rsidRPr="00BA4F5A"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CE16039" w14:textId="77777777" w:rsidTr="0001162E">
        <w:trPr>
          <w:cantSplit/>
          <w:trHeight w:val="139"/>
        </w:trPr>
        <w:tc>
          <w:tcPr>
            <w:tcW w:w="490" w:type="dxa"/>
            <w:shd w:val="clear" w:color="auto" w:fill="AECEE1"/>
            <w:tcMar>
              <w:top w:w="58" w:type="dxa"/>
              <w:left w:w="58" w:type="dxa"/>
              <w:bottom w:w="58" w:type="dxa"/>
              <w:right w:w="58" w:type="dxa"/>
            </w:tcMar>
            <w:vAlign w:val="center"/>
          </w:tcPr>
          <w:p w14:paraId="4418F132" w14:textId="77777777" w:rsidR="008848BD" w:rsidRPr="005D789A" w:rsidRDefault="008848BD" w:rsidP="008848BD">
            <w:pPr>
              <w:pStyle w:val="Cap2"/>
              <w:jc w:val="center"/>
              <w:rPr>
                <w:rFonts w:hint="eastAsia"/>
                <w:lang w:eastAsia="zh-CN"/>
              </w:rPr>
            </w:pPr>
            <w:r>
              <w:rPr>
                <w:rFonts w:hint="eastAsia"/>
                <w:lang w:eastAsia="zh-CN"/>
              </w:rPr>
              <w:t>4</w:t>
            </w:r>
          </w:p>
        </w:tc>
        <w:tc>
          <w:tcPr>
            <w:tcW w:w="2403" w:type="dxa"/>
            <w:shd w:val="clear" w:color="auto" w:fill="E3EEF5"/>
            <w:tcMar>
              <w:top w:w="58" w:type="dxa"/>
              <w:left w:w="58" w:type="dxa"/>
              <w:bottom w:w="58" w:type="dxa"/>
              <w:right w:w="58" w:type="dxa"/>
            </w:tcMar>
            <w:vAlign w:val="center"/>
          </w:tcPr>
          <w:p w14:paraId="0BE9D785" w14:textId="77777777" w:rsidR="008848BD" w:rsidRDefault="008848BD" w:rsidP="008848BD">
            <w:pPr>
              <w:rPr>
                <w:rFonts w:ascii="Arial" w:hAnsi="Arial" w:cs="Arial"/>
                <w:color w:val="000000"/>
                <w:sz w:val="20"/>
              </w:rPr>
            </w:pPr>
          </w:p>
        </w:tc>
        <w:tc>
          <w:tcPr>
            <w:tcW w:w="2694" w:type="dxa"/>
            <w:shd w:val="clear" w:color="auto" w:fill="E3EEF5"/>
            <w:vAlign w:val="center"/>
          </w:tcPr>
          <w:p w14:paraId="24FDCDF4" w14:textId="77777777" w:rsidR="008848BD" w:rsidRPr="009B1313" w:rsidRDefault="008848BD" w:rsidP="008848BD">
            <w:pPr>
              <w:rPr>
                <w:rFonts w:ascii="Arial" w:hAnsi="Arial" w:cs="Arial"/>
                <w:color w:val="000000"/>
                <w:sz w:val="20"/>
              </w:rPr>
            </w:pPr>
            <w:r>
              <w:rPr>
                <w:rFonts w:ascii="Arial" w:hAnsi="Arial" w:cs="Arial"/>
                <w:color w:val="000000"/>
                <w:sz w:val="20"/>
              </w:rPr>
              <w:t>币种</w:t>
            </w:r>
          </w:p>
        </w:tc>
        <w:tc>
          <w:tcPr>
            <w:tcW w:w="2835" w:type="dxa"/>
            <w:shd w:val="clear" w:color="auto" w:fill="E3EEF5"/>
            <w:tcMar>
              <w:top w:w="58" w:type="dxa"/>
              <w:left w:w="58" w:type="dxa"/>
              <w:bottom w:w="58" w:type="dxa"/>
              <w:right w:w="58" w:type="dxa"/>
            </w:tcMar>
          </w:tcPr>
          <w:p w14:paraId="37D2CBCE"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D75A6D" w:rsidRPr="00751274" w14:paraId="4D2B0D29" w14:textId="77777777" w:rsidTr="0001162E">
        <w:trPr>
          <w:cantSplit/>
          <w:trHeight w:val="139"/>
        </w:trPr>
        <w:tc>
          <w:tcPr>
            <w:tcW w:w="490" w:type="dxa"/>
            <w:shd w:val="clear" w:color="auto" w:fill="AECEE1"/>
            <w:tcMar>
              <w:top w:w="58" w:type="dxa"/>
              <w:left w:w="58" w:type="dxa"/>
              <w:bottom w:w="58" w:type="dxa"/>
              <w:right w:w="58" w:type="dxa"/>
            </w:tcMar>
            <w:vAlign w:val="center"/>
          </w:tcPr>
          <w:p w14:paraId="72B41EC8" w14:textId="2E333D22" w:rsidR="00D75A6D" w:rsidRDefault="00D75A6D" w:rsidP="00D75A6D">
            <w:pPr>
              <w:pStyle w:val="Cap2"/>
              <w:jc w:val="center"/>
              <w:rPr>
                <w:rFonts w:hint="eastAsia"/>
                <w:lang w:eastAsia="zh-CN"/>
              </w:rPr>
            </w:pPr>
            <w:r>
              <w:rPr>
                <w:lang w:eastAsia="zh-CN"/>
              </w:rPr>
              <w:t>5</w:t>
            </w:r>
          </w:p>
        </w:tc>
        <w:tc>
          <w:tcPr>
            <w:tcW w:w="2403" w:type="dxa"/>
            <w:shd w:val="clear" w:color="auto" w:fill="E3EEF5"/>
            <w:tcMar>
              <w:top w:w="58" w:type="dxa"/>
              <w:left w:w="58" w:type="dxa"/>
              <w:bottom w:w="58" w:type="dxa"/>
              <w:right w:w="58" w:type="dxa"/>
            </w:tcMar>
          </w:tcPr>
          <w:p w14:paraId="030DC5E9" w14:textId="77777777" w:rsidR="00D75A6D" w:rsidRDefault="00D75A6D" w:rsidP="00D75A6D">
            <w:pPr>
              <w:rPr>
                <w:rFonts w:ascii="Arial" w:hAnsi="Arial" w:cs="Arial"/>
                <w:color w:val="000000"/>
                <w:sz w:val="20"/>
              </w:rPr>
            </w:pPr>
          </w:p>
        </w:tc>
        <w:tc>
          <w:tcPr>
            <w:tcW w:w="2694" w:type="dxa"/>
            <w:shd w:val="clear" w:color="auto" w:fill="E3EEF5"/>
            <w:vAlign w:val="center"/>
          </w:tcPr>
          <w:p w14:paraId="426E3ACF" w14:textId="48A057D0" w:rsidR="00D75A6D" w:rsidRDefault="00D75A6D" w:rsidP="00D75A6D">
            <w:pPr>
              <w:rPr>
                <w:rFonts w:ascii="Arial" w:hAnsi="Arial" w:cs="Arial"/>
                <w:color w:val="000000"/>
                <w:sz w:val="20"/>
              </w:rPr>
            </w:pPr>
            <w:r>
              <w:rPr>
                <w:rFonts w:ascii="Arial" w:hAnsi="Arial" w:cs="Arial"/>
                <w:color w:val="000000"/>
                <w:sz w:val="20"/>
              </w:rPr>
              <w:t>账户用途</w:t>
            </w:r>
          </w:p>
        </w:tc>
        <w:tc>
          <w:tcPr>
            <w:tcW w:w="2835" w:type="dxa"/>
            <w:shd w:val="clear" w:color="auto" w:fill="E3EEF5"/>
            <w:tcMar>
              <w:top w:w="58" w:type="dxa"/>
              <w:left w:w="58" w:type="dxa"/>
              <w:bottom w:w="58" w:type="dxa"/>
              <w:right w:w="58" w:type="dxa"/>
            </w:tcMar>
          </w:tcPr>
          <w:p w14:paraId="19D2F5C4" w14:textId="4A559948" w:rsidR="00D75A6D" w:rsidRDefault="00D75A6D" w:rsidP="00D75A6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3D88FE73" w14:textId="77777777" w:rsidTr="0001162E">
        <w:trPr>
          <w:cantSplit/>
          <w:trHeight w:val="139"/>
        </w:trPr>
        <w:tc>
          <w:tcPr>
            <w:tcW w:w="490" w:type="dxa"/>
            <w:shd w:val="clear" w:color="auto" w:fill="AECEE1"/>
            <w:tcMar>
              <w:top w:w="58" w:type="dxa"/>
              <w:left w:w="58" w:type="dxa"/>
              <w:bottom w:w="58" w:type="dxa"/>
              <w:right w:w="58" w:type="dxa"/>
            </w:tcMar>
            <w:vAlign w:val="center"/>
          </w:tcPr>
          <w:p w14:paraId="5D3541FF" w14:textId="1F914669" w:rsidR="008848BD" w:rsidRPr="005D789A" w:rsidRDefault="00D75A6D" w:rsidP="008848BD">
            <w:pPr>
              <w:pStyle w:val="Cap2"/>
              <w:jc w:val="center"/>
              <w:rPr>
                <w:rFonts w:hint="eastAsia"/>
                <w:lang w:eastAsia="zh-CN"/>
              </w:rPr>
            </w:pPr>
            <w:r>
              <w:rPr>
                <w:lang w:eastAsia="zh-CN"/>
              </w:rPr>
              <w:t>6</w:t>
            </w:r>
          </w:p>
        </w:tc>
        <w:tc>
          <w:tcPr>
            <w:tcW w:w="2403" w:type="dxa"/>
            <w:shd w:val="clear" w:color="auto" w:fill="E3EEF5"/>
            <w:tcMar>
              <w:top w:w="58" w:type="dxa"/>
              <w:left w:w="58" w:type="dxa"/>
              <w:bottom w:w="58" w:type="dxa"/>
              <w:right w:w="58" w:type="dxa"/>
            </w:tcMar>
            <w:vAlign w:val="center"/>
          </w:tcPr>
          <w:p w14:paraId="5F31C4ED" w14:textId="77777777" w:rsidR="008848BD" w:rsidRDefault="008848BD" w:rsidP="008848BD">
            <w:pPr>
              <w:rPr>
                <w:rFonts w:ascii="Arial" w:hAnsi="Arial" w:cs="Arial"/>
                <w:color w:val="000000"/>
                <w:sz w:val="20"/>
              </w:rPr>
            </w:pPr>
          </w:p>
        </w:tc>
        <w:tc>
          <w:tcPr>
            <w:tcW w:w="2694" w:type="dxa"/>
            <w:shd w:val="clear" w:color="auto" w:fill="E3EEF5"/>
            <w:vAlign w:val="center"/>
          </w:tcPr>
          <w:p w14:paraId="135CAA84" w14:textId="77777777" w:rsidR="008848BD" w:rsidRPr="009B1313" w:rsidRDefault="008848BD" w:rsidP="008848BD">
            <w:pPr>
              <w:rPr>
                <w:rFonts w:ascii="Arial" w:hAnsi="Arial" w:cs="Arial"/>
                <w:color w:val="000000"/>
                <w:sz w:val="20"/>
              </w:rPr>
            </w:pPr>
            <w:r>
              <w:rPr>
                <w:rFonts w:ascii="Arial" w:hAnsi="Arial" w:cs="Arial"/>
                <w:color w:val="000000"/>
                <w:sz w:val="20"/>
              </w:rPr>
              <w:t>日历</w:t>
            </w:r>
          </w:p>
        </w:tc>
        <w:tc>
          <w:tcPr>
            <w:tcW w:w="2835" w:type="dxa"/>
            <w:shd w:val="clear" w:color="auto" w:fill="E3EEF5"/>
            <w:tcMar>
              <w:top w:w="58" w:type="dxa"/>
              <w:left w:w="58" w:type="dxa"/>
              <w:bottom w:w="58" w:type="dxa"/>
              <w:right w:w="58" w:type="dxa"/>
            </w:tcMar>
          </w:tcPr>
          <w:p w14:paraId="65064B70"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15A6C4E0" w14:textId="77777777" w:rsidTr="0001162E">
        <w:trPr>
          <w:cantSplit/>
          <w:trHeight w:val="139"/>
        </w:trPr>
        <w:tc>
          <w:tcPr>
            <w:tcW w:w="490" w:type="dxa"/>
            <w:shd w:val="clear" w:color="auto" w:fill="AECEE1"/>
            <w:tcMar>
              <w:top w:w="58" w:type="dxa"/>
              <w:left w:w="58" w:type="dxa"/>
              <w:bottom w:w="58" w:type="dxa"/>
              <w:right w:w="58" w:type="dxa"/>
            </w:tcMar>
            <w:vAlign w:val="center"/>
          </w:tcPr>
          <w:p w14:paraId="4B9657CB" w14:textId="731DD27F" w:rsidR="008848BD" w:rsidRPr="005D789A" w:rsidRDefault="00D75A6D" w:rsidP="008848BD">
            <w:pPr>
              <w:pStyle w:val="Cap2"/>
              <w:jc w:val="center"/>
              <w:rPr>
                <w:rFonts w:hint="eastAsia"/>
                <w:lang w:eastAsia="zh-CN"/>
              </w:rPr>
            </w:pPr>
            <w:r>
              <w:rPr>
                <w:lang w:eastAsia="zh-CN"/>
              </w:rPr>
              <w:t>7</w:t>
            </w:r>
          </w:p>
        </w:tc>
        <w:tc>
          <w:tcPr>
            <w:tcW w:w="2403" w:type="dxa"/>
            <w:shd w:val="clear" w:color="auto" w:fill="E3EEF5"/>
            <w:tcMar>
              <w:top w:w="58" w:type="dxa"/>
              <w:left w:w="58" w:type="dxa"/>
              <w:bottom w:w="58" w:type="dxa"/>
              <w:right w:w="58" w:type="dxa"/>
            </w:tcMar>
            <w:vAlign w:val="center"/>
          </w:tcPr>
          <w:p w14:paraId="61B2F4AA" w14:textId="77777777" w:rsidR="008848BD" w:rsidRDefault="008848BD" w:rsidP="008848BD">
            <w:pPr>
              <w:rPr>
                <w:rFonts w:ascii="Arial" w:hAnsi="Arial" w:cs="Arial"/>
                <w:color w:val="000000"/>
                <w:sz w:val="20"/>
              </w:rPr>
            </w:pPr>
          </w:p>
        </w:tc>
        <w:tc>
          <w:tcPr>
            <w:tcW w:w="2694" w:type="dxa"/>
            <w:shd w:val="clear" w:color="auto" w:fill="E3EEF5"/>
            <w:vAlign w:val="center"/>
          </w:tcPr>
          <w:p w14:paraId="29610982" w14:textId="77777777" w:rsidR="008848BD" w:rsidRDefault="008848BD" w:rsidP="008848BD">
            <w:pPr>
              <w:rPr>
                <w:rFonts w:ascii="Arial" w:hAnsi="Arial" w:cs="Arial"/>
                <w:color w:val="000000"/>
                <w:sz w:val="20"/>
              </w:rPr>
            </w:pPr>
            <w:r>
              <w:rPr>
                <w:rFonts w:ascii="Arial" w:hAnsi="Arial" w:cs="Arial"/>
                <w:color w:val="000000"/>
                <w:sz w:val="20"/>
              </w:rPr>
              <w:t>特殊节假日</w:t>
            </w:r>
          </w:p>
        </w:tc>
        <w:tc>
          <w:tcPr>
            <w:tcW w:w="2835" w:type="dxa"/>
            <w:shd w:val="clear" w:color="auto" w:fill="E3EEF5"/>
            <w:tcMar>
              <w:top w:w="58" w:type="dxa"/>
              <w:left w:w="58" w:type="dxa"/>
              <w:bottom w:w="58" w:type="dxa"/>
              <w:right w:w="58" w:type="dxa"/>
            </w:tcMar>
          </w:tcPr>
          <w:p w14:paraId="0AB67B59"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0C6F2495" w14:textId="77777777" w:rsidTr="0001162E">
        <w:trPr>
          <w:cantSplit/>
          <w:trHeight w:val="139"/>
        </w:trPr>
        <w:tc>
          <w:tcPr>
            <w:tcW w:w="490" w:type="dxa"/>
            <w:shd w:val="clear" w:color="auto" w:fill="AECEE1"/>
            <w:tcMar>
              <w:top w:w="58" w:type="dxa"/>
              <w:left w:w="58" w:type="dxa"/>
              <w:bottom w:w="58" w:type="dxa"/>
              <w:right w:w="58" w:type="dxa"/>
            </w:tcMar>
            <w:vAlign w:val="center"/>
          </w:tcPr>
          <w:p w14:paraId="39DB7A0D" w14:textId="4A247394" w:rsidR="008848BD" w:rsidRPr="005D789A" w:rsidRDefault="00D75A6D" w:rsidP="008848BD">
            <w:pPr>
              <w:pStyle w:val="Cap2"/>
              <w:jc w:val="center"/>
              <w:rPr>
                <w:rFonts w:hint="eastAsia"/>
                <w:lang w:eastAsia="zh-CN"/>
              </w:rPr>
            </w:pPr>
            <w:r>
              <w:rPr>
                <w:lang w:eastAsia="zh-CN"/>
              </w:rPr>
              <w:t>8</w:t>
            </w:r>
          </w:p>
        </w:tc>
        <w:tc>
          <w:tcPr>
            <w:tcW w:w="2403" w:type="dxa"/>
            <w:shd w:val="clear" w:color="auto" w:fill="E3EEF5"/>
            <w:tcMar>
              <w:top w:w="58" w:type="dxa"/>
              <w:left w:w="58" w:type="dxa"/>
              <w:bottom w:w="58" w:type="dxa"/>
              <w:right w:w="58" w:type="dxa"/>
            </w:tcMar>
          </w:tcPr>
          <w:p w14:paraId="33E612CD"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1C6C004A" w14:textId="77777777" w:rsidR="008848BD" w:rsidRDefault="008848BD" w:rsidP="008848BD">
            <w:pPr>
              <w:rPr>
                <w:rFonts w:ascii="Arial" w:hAnsi="Arial" w:cs="Arial"/>
                <w:color w:val="000000"/>
                <w:sz w:val="20"/>
              </w:rPr>
            </w:pPr>
            <w:r>
              <w:rPr>
                <w:rFonts w:ascii="Arial" w:hAnsi="Arial" w:cs="Arial"/>
                <w:color w:val="000000"/>
                <w:sz w:val="20"/>
              </w:rPr>
              <w:t>结算方式</w:t>
            </w:r>
          </w:p>
        </w:tc>
        <w:tc>
          <w:tcPr>
            <w:tcW w:w="2835" w:type="dxa"/>
            <w:shd w:val="clear" w:color="auto" w:fill="E3EEF5"/>
            <w:tcMar>
              <w:top w:w="58" w:type="dxa"/>
              <w:left w:w="58" w:type="dxa"/>
              <w:bottom w:w="58" w:type="dxa"/>
              <w:right w:w="58" w:type="dxa"/>
            </w:tcMar>
          </w:tcPr>
          <w:p w14:paraId="7653EB19"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61456618" w14:textId="77777777" w:rsidTr="0001162E">
        <w:trPr>
          <w:cantSplit/>
          <w:trHeight w:val="139"/>
        </w:trPr>
        <w:tc>
          <w:tcPr>
            <w:tcW w:w="490" w:type="dxa"/>
            <w:shd w:val="clear" w:color="auto" w:fill="AECEE1"/>
            <w:tcMar>
              <w:top w:w="58" w:type="dxa"/>
              <w:left w:w="58" w:type="dxa"/>
              <w:bottom w:w="58" w:type="dxa"/>
              <w:right w:w="58" w:type="dxa"/>
            </w:tcMar>
            <w:vAlign w:val="center"/>
          </w:tcPr>
          <w:p w14:paraId="1EDB1D68" w14:textId="1658C2E3" w:rsidR="008848BD" w:rsidRDefault="00D75A6D" w:rsidP="008848BD">
            <w:pPr>
              <w:pStyle w:val="Cap2"/>
              <w:jc w:val="center"/>
              <w:rPr>
                <w:rFonts w:hint="eastAsia"/>
                <w:lang w:eastAsia="zh-CN"/>
              </w:rPr>
            </w:pPr>
            <w:r>
              <w:rPr>
                <w:lang w:eastAsia="zh-CN"/>
              </w:rPr>
              <w:t>9</w:t>
            </w:r>
          </w:p>
        </w:tc>
        <w:tc>
          <w:tcPr>
            <w:tcW w:w="2403" w:type="dxa"/>
            <w:shd w:val="clear" w:color="auto" w:fill="E3EEF5"/>
            <w:tcMar>
              <w:top w:w="58" w:type="dxa"/>
              <w:left w:w="58" w:type="dxa"/>
              <w:bottom w:w="58" w:type="dxa"/>
              <w:right w:w="58" w:type="dxa"/>
            </w:tcMar>
          </w:tcPr>
          <w:p w14:paraId="5703D7E0"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497D95F3" w14:textId="77777777" w:rsidR="008848BD" w:rsidRDefault="008848BD" w:rsidP="008848BD">
            <w:pPr>
              <w:rPr>
                <w:rFonts w:ascii="Arial" w:hAnsi="Arial" w:cs="Arial"/>
                <w:color w:val="000000"/>
                <w:sz w:val="20"/>
              </w:rPr>
            </w:pPr>
            <w:r>
              <w:rPr>
                <w:rFonts w:ascii="Arial" w:hAnsi="Arial" w:cs="Arial"/>
                <w:color w:val="000000"/>
                <w:sz w:val="20"/>
              </w:rPr>
              <w:t>交易类型</w:t>
            </w:r>
          </w:p>
        </w:tc>
        <w:tc>
          <w:tcPr>
            <w:tcW w:w="2835" w:type="dxa"/>
            <w:shd w:val="clear" w:color="auto" w:fill="E3EEF5"/>
            <w:tcMar>
              <w:top w:w="58" w:type="dxa"/>
              <w:left w:w="58" w:type="dxa"/>
              <w:bottom w:w="58" w:type="dxa"/>
              <w:right w:w="58" w:type="dxa"/>
            </w:tcMar>
          </w:tcPr>
          <w:p w14:paraId="71EE627E" w14:textId="77777777" w:rsidR="008848BD" w:rsidRPr="009B1313" w:rsidRDefault="008848B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8848BD" w:rsidRPr="00751274" w14:paraId="21A3DA24" w14:textId="77777777" w:rsidTr="0001162E">
        <w:trPr>
          <w:cantSplit/>
          <w:trHeight w:val="139"/>
        </w:trPr>
        <w:tc>
          <w:tcPr>
            <w:tcW w:w="490" w:type="dxa"/>
            <w:shd w:val="clear" w:color="auto" w:fill="AECEE1"/>
            <w:tcMar>
              <w:top w:w="58" w:type="dxa"/>
              <w:left w:w="58" w:type="dxa"/>
              <w:bottom w:w="58" w:type="dxa"/>
              <w:right w:w="58" w:type="dxa"/>
            </w:tcMar>
            <w:vAlign w:val="center"/>
          </w:tcPr>
          <w:p w14:paraId="3E6A9D55" w14:textId="66394E69" w:rsidR="008848BD" w:rsidRDefault="00D75A6D" w:rsidP="008848BD">
            <w:pPr>
              <w:pStyle w:val="Cap2"/>
              <w:jc w:val="center"/>
              <w:rPr>
                <w:rFonts w:hint="eastAsia"/>
                <w:lang w:eastAsia="zh-CN"/>
              </w:rPr>
            </w:pPr>
            <w:r>
              <w:rPr>
                <w:rFonts w:hint="eastAsia"/>
                <w:lang w:eastAsia="zh-CN"/>
              </w:rPr>
              <w:t>10</w:t>
            </w:r>
          </w:p>
        </w:tc>
        <w:tc>
          <w:tcPr>
            <w:tcW w:w="2403" w:type="dxa"/>
            <w:shd w:val="clear" w:color="auto" w:fill="E3EEF5"/>
            <w:tcMar>
              <w:top w:w="58" w:type="dxa"/>
              <w:left w:w="58" w:type="dxa"/>
              <w:bottom w:w="58" w:type="dxa"/>
              <w:right w:w="58" w:type="dxa"/>
            </w:tcMar>
          </w:tcPr>
          <w:p w14:paraId="1B228DF6" w14:textId="77777777" w:rsidR="008848BD" w:rsidRPr="00E91452" w:rsidRDefault="008848BD" w:rsidP="008848BD">
            <w:pPr>
              <w:rPr>
                <w:rFonts w:ascii="Arial" w:hAnsi="Arial" w:cs="Arial"/>
                <w:color w:val="000000"/>
                <w:sz w:val="20"/>
                <w:lang w:eastAsia="zh-CN"/>
              </w:rPr>
            </w:pPr>
          </w:p>
        </w:tc>
        <w:tc>
          <w:tcPr>
            <w:tcW w:w="2694" w:type="dxa"/>
            <w:shd w:val="clear" w:color="auto" w:fill="E3EEF5"/>
            <w:vAlign w:val="center"/>
          </w:tcPr>
          <w:p w14:paraId="17ACE62B" w14:textId="7AEFDE8C" w:rsidR="008848BD" w:rsidRDefault="00D75A6D" w:rsidP="008848BD">
            <w:pPr>
              <w:rPr>
                <w:rFonts w:ascii="Arial" w:hAnsi="Arial" w:cs="Arial"/>
                <w:color w:val="000000"/>
                <w:sz w:val="20"/>
                <w:lang w:eastAsia="zh-CN"/>
              </w:rPr>
            </w:pPr>
            <w:r>
              <w:rPr>
                <w:rFonts w:ascii="Arial" w:hAnsi="Arial" w:cs="Arial"/>
                <w:color w:val="000000"/>
                <w:sz w:val="20"/>
                <w:lang w:eastAsia="zh-CN"/>
              </w:rPr>
              <w:t>计划项目</w:t>
            </w:r>
          </w:p>
        </w:tc>
        <w:tc>
          <w:tcPr>
            <w:tcW w:w="2835" w:type="dxa"/>
            <w:shd w:val="clear" w:color="auto" w:fill="E3EEF5"/>
            <w:tcMar>
              <w:top w:w="58" w:type="dxa"/>
              <w:left w:w="58" w:type="dxa"/>
              <w:bottom w:w="58" w:type="dxa"/>
              <w:right w:w="58" w:type="dxa"/>
            </w:tcMar>
          </w:tcPr>
          <w:p w14:paraId="5F06C441" w14:textId="4AE2318A" w:rsidR="008848BD" w:rsidRPr="009B1313" w:rsidRDefault="00D75A6D" w:rsidP="008848BD">
            <w:pPr>
              <w:rPr>
                <w:rFonts w:ascii="Arial" w:hAnsi="Arial" w:cs="Arial"/>
                <w:color w:val="000000"/>
                <w:sz w:val="20"/>
                <w:lang w:eastAsia="zh-CN"/>
              </w:rPr>
            </w:pPr>
            <w:r>
              <w:rPr>
                <w:rFonts w:ascii="Arial" w:hAnsi="Arial" w:cs="Arial"/>
                <w:color w:val="000000"/>
                <w:sz w:val="20"/>
                <w:lang w:eastAsia="zh-CN"/>
              </w:rPr>
              <w:t>用户提供基础数据收集</w:t>
            </w:r>
          </w:p>
        </w:tc>
      </w:tr>
      <w:tr w:rsidR="00D75A6D" w:rsidRPr="00751274" w14:paraId="09CA92C0" w14:textId="77777777" w:rsidTr="0001162E">
        <w:trPr>
          <w:cantSplit/>
          <w:trHeight w:val="139"/>
        </w:trPr>
        <w:tc>
          <w:tcPr>
            <w:tcW w:w="490" w:type="dxa"/>
            <w:shd w:val="clear" w:color="auto" w:fill="AECEE1"/>
            <w:tcMar>
              <w:top w:w="58" w:type="dxa"/>
              <w:left w:w="58" w:type="dxa"/>
              <w:bottom w:w="58" w:type="dxa"/>
              <w:right w:w="58" w:type="dxa"/>
            </w:tcMar>
            <w:vAlign w:val="center"/>
          </w:tcPr>
          <w:p w14:paraId="5FCF53F4" w14:textId="62934B87" w:rsidR="00D75A6D" w:rsidRDefault="00D75A6D" w:rsidP="008848BD">
            <w:pPr>
              <w:pStyle w:val="Cap2"/>
              <w:jc w:val="center"/>
              <w:rPr>
                <w:rFonts w:hint="eastAsia"/>
                <w:lang w:eastAsia="zh-CN"/>
              </w:rPr>
            </w:pPr>
            <w:r>
              <w:rPr>
                <w:rFonts w:hint="eastAsia"/>
                <w:lang w:eastAsia="zh-CN"/>
              </w:rPr>
              <w:t>11</w:t>
            </w:r>
          </w:p>
        </w:tc>
        <w:tc>
          <w:tcPr>
            <w:tcW w:w="2403" w:type="dxa"/>
            <w:shd w:val="clear" w:color="auto" w:fill="E3EEF5"/>
            <w:tcMar>
              <w:top w:w="58" w:type="dxa"/>
              <w:left w:w="58" w:type="dxa"/>
              <w:bottom w:w="58" w:type="dxa"/>
              <w:right w:w="58" w:type="dxa"/>
            </w:tcMar>
          </w:tcPr>
          <w:p w14:paraId="2FD4A02B" w14:textId="77777777" w:rsidR="00D75A6D" w:rsidRPr="00E91452" w:rsidRDefault="00D75A6D" w:rsidP="008848BD">
            <w:pPr>
              <w:rPr>
                <w:rFonts w:ascii="Arial" w:hAnsi="Arial" w:cs="Arial"/>
                <w:color w:val="000000"/>
                <w:sz w:val="20"/>
                <w:lang w:eastAsia="zh-CN"/>
              </w:rPr>
            </w:pPr>
          </w:p>
        </w:tc>
        <w:tc>
          <w:tcPr>
            <w:tcW w:w="2694" w:type="dxa"/>
            <w:shd w:val="clear" w:color="auto" w:fill="E3EEF5"/>
            <w:vAlign w:val="center"/>
          </w:tcPr>
          <w:p w14:paraId="0B115403" w14:textId="7D5CFB27" w:rsidR="00D75A6D" w:rsidRDefault="00D75A6D" w:rsidP="008848BD">
            <w:pPr>
              <w:rPr>
                <w:rFonts w:ascii="Arial" w:hAnsi="Arial" w:cs="Arial"/>
                <w:color w:val="000000"/>
                <w:sz w:val="20"/>
                <w:lang w:eastAsia="zh-CN"/>
              </w:rPr>
            </w:pPr>
            <w:r>
              <w:rPr>
                <w:rFonts w:ascii="Arial" w:hAnsi="Arial" w:cs="Arial"/>
                <w:color w:val="000000"/>
                <w:sz w:val="20"/>
                <w:lang w:eastAsia="zh-CN"/>
              </w:rPr>
              <w:t>公告管理</w:t>
            </w:r>
          </w:p>
        </w:tc>
        <w:tc>
          <w:tcPr>
            <w:tcW w:w="2835" w:type="dxa"/>
            <w:shd w:val="clear" w:color="auto" w:fill="E3EEF5"/>
            <w:tcMar>
              <w:top w:w="58" w:type="dxa"/>
              <w:left w:w="58" w:type="dxa"/>
              <w:bottom w:w="58" w:type="dxa"/>
              <w:right w:w="58" w:type="dxa"/>
            </w:tcMar>
          </w:tcPr>
          <w:p w14:paraId="32D0A805" w14:textId="1242DCA4" w:rsidR="00D75A6D" w:rsidRPr="009B1313" w:rsidRDefault="00D75A6D" w:rsidP="008848BD">
            <w:pPr>
              <w:rPr>
                <w:rFonts w:ascii="Arial" w:hAnsi="Arial" w:cs="Arial"/>
                <w:color w:val="000000"/>
                <w:sz w:val="20"/>
                <w:lang w:eastAsia="zh-CN"/>
              </w:rPr>
            </w:pPr>
            <w:r>
              <w:rPr>
                <w:rFonts w:ascii="Arial" w:hAnsi="Arial" w:cs="Arial"/>
                <w:color w:val="000000"/>
                <w:sz w:val="20"/>
                <w:lang w:eastAsia="zh-CN"/>
              </w:rPr>
              <w:t>发布公告</w:t>
            </w:r>
          </w:p>
        </w:tc>
      </w:tr>
      <w:tr w:rsidR="008848BD" w:rsidRPr="00751274" w14:paraId="768BB90E" w14:textId="77777777" w:rsidTr="0001162E">
        <w:trPr>
          <w:cantSplit/>
          <w:trHeight w:val="139"/>
        </w:trPr>
        <w:tc>
          <w:tcPr>
            <w:tcW w:w="490" w:type="dxa"/>
            <w:shd w:val="clear" w:color="auto" w:fill="AECEE1"/>
            <w:tcMar>
              <w:top w:w="58" w:type="dxa"/>
              <w:left w:w="58" w:type="dxa"/>
              <w:bottom w:w="58" w:type="dxa"/>
              <w:right w:w="58" w:type="dxa"/>
            </w:tcMar>
            <w:vAlign w:val="center"/>
          </w:tcPr>
          <w:p w14:paraId="25F45977" w14:textId="00CB3171" w:rsidR="008848BD" w:rsidRDefault="008848BD" w:rsidP="00D75A6D">
            <w:pPr>
              <w:pStyle w:val="Cap2"/>
              <w:jc w:val="center"/>
              <w:rPr>
                <w:rFonts w:hint="eastAsia"/>
                <w:lang w:eastAsia="zh-CN"/>
              </w:rPr>
            </w:pPr>
            <w:r>
              <w:rPr>
                <w:rFonts w:hint="eastAsia"/>
                <w:lang w:eastAsia="zh-CN"/>
              </w:rPr>
              <w:t>1</w:t>
            </w:r>
            <w:r w:rsidR="00D75A6D">
              <w:rPr>
                <w:lang w:eastAsia="zh-CN"/>
              </w:rPr>
              <w:t>2</w:t>
            </w:r>
          </w:p>
        </w:tc>
        <w:tc>
          <w:tcPr>
            <w:tcW w:w="2403" w:type="dxa"/>
            <w:shd w:val="clear" w:color="auto" w:fill="E3EEF5"/>
            <w:tcMar>
              <w:top w:w="58" w:type="dxa"/>
              <w:left w:w="58" w:type="dxa"/>
              <w:bottom w:w="58" w:type="dxa"/>
              <w:right w:w="58" w:type="dxa"/>
            </w:tcMar>
          </w:tcPr>
          <w:p w14:paraId="2A190186"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1C5C3C9C" w14:textId="200DA5DE" w:rsidR="008848BD" w:rsidRDefault="00D75A6D" w:rsidP="008848BD">
            <w:pPr>
              <w:rPr>
                <w:rFonts w:ascii="Arial" w:hAnsi="Arial" w:cs="Arial"/>
                <w:color w:val="000000"/>
                <w:sz w:val="20"/>
              </w:rPr>
            </w:pPr>
            <w:r>
              <w:rPr>
                <w:rFonts w:ascii="Arial" w:hAnsi="Arial" w:cs="Arial" w:hint="eastAsia"/>
                <w:color w:val="000000"/>
                <w:sz w:val="20"/>
                <w:lang w:eastAsia="zh-CN"/>
              </w:rPr>
              <w:t>渠道</w:t>
            </w:r>
            <w:r>
              <w:rPr>
                <w:rFonts w:ascii="Arial" w:hAnsi="Arial" w:cs="Arial"/>
                <w:color w:val="000000"/>
                <w:sz w:val="20"/>
              </w:rPr>
              <w:t>信息</w:t>
            </w:r>
          </w:p>
        </w:tc>
        <w:tc>
          <w:tcPr>
            <w:tcW w:w="2835" w:type="dxa"/>
            <w:shd w:val="clear" w:color="auto" w:fill="E3EEF5"/>
            <w:tcMar>
              <w:top w:w="58" w:type="dxa"/>
              <w:left w:w="58" w:type="dxa"/>
              <w:bottom w:w="58" w:type="dxa"/>
              <w:right w:w="58" w:type="dxa"/>
            </w:tcMar>
          </w:tcPr>
          <w:p w14:paraId="198DF8B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26D4ED2" w14:textId="77777777" w:rsidTr="0001162E">
        <w:trPr>
          <w:cantSplit/>
          <w:trHeight w:val="139"/>
        </w:trPr>
        <w:tc>
          <w:tcPr>
            <w:tcW w:w="490" w:type="dxa"/>
            <w:shd w:val="clear" w:color="auto" w:fill="AECEE1"/>
            <w:tcMar>
              <w:top w:w="58" w:type="dxa"/>
              <w:left w:w="58" w:type="dxa"/>
              <w:bottom w:w="58" w:type="dxa"/>
              <w:right w:w="58" w:type="dxa"/>
            </w:tcMar>
            <w:vAlign w:val="center"/>
          </w:tcPr>
          <w:p w14:paraId="694744D8" w14:textId="29149018" w:rsidR="008848BD" w:rsidRDefault="008848BD" w:rsidP="00D75A6D">
            <w:pPr>
              <w:pStyle w:val="Cap2"/>
              <w:jc w:val="center"/>
              <w:rPr>
                <w:rFonts w:hint="eastAsia"/>
                <w:lang w:eastAsia="zh-CN"/>
              </w:rPr>
            </w:pPr>
            <w:r>
              <w:rPr>
                <w:rFonts w:hint="eastAsia"/>
                <w:lang w:eastAsia="zh-CN"/>
              </w:rPr>
              <w:t>1</w:t>
            </w:r>
            <w:r w:rsidR="00D75A6D">
              <w:rPr>
                <w:lang w:eastAsia="zh-CN"/>
              </w:rPr>
              <w:t>3</w:t>
            </w:r>
          </w:p>
        </w:tc>
        <w:tc>
          <w:tcPr>
            <w:tcW w:w="2403" w:type="dxa"/>
            <w:shd w:val="clear" w:color="auto" w:fill="E3EEF5"/>
            <w:tcMar>
              <w:top w:w="58" w:type="dxa"/>
              <w:left w:w="58" w:type="dxa"/>
              <w:bottom w:w="58" w:type="dxa"/>
              <w:right w:w="58" w:type="dxa"/>
            </w:tcMar>
          </w:tcPr>
          <w:p w14:paraId="6E290EEC"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382E68A0" w14:textId="4FDD7C71" w:rsidR="008848BD" w:rsidRDefault="008848BD" w:rsidP="008848BD">
            <w:pPr>
              <w:rPr>
                <w:rFonts w:ascii="Arial" w:hAnsi="Arial" w:cs="Arial"/>
                <w:color w:val="000000"/>
                <w:sz w:val="20"/>
              </w:rPr>
            </w:pPr>
            <w:r>
              <w:rPr>
                <w:rFonts w:ascii="Arial" w:hAnsi="Arial" w:cs="Arial"/>
                <w:color w:val="000000"/>
                <w:sz w:val="20"/>
              </w:rPr>
              <w:t>银行区域</w:t>
            </w:r>
          </w:p>
        </w:tc>
        <w:tc>
          <w:tcPr>
            <w:tcW w:w="2835" w:type="dxa"/>
            <w:shd w:val="clear" w:color="auto" w:fill="E3EEF5"/>
            <w:tcMar>
              <w:top w:w="58" w:type="dxa"/>
              <w:left w:w="58" w:type="dxa"/>
              <w:bottom w:w="58" w:type="dxa"/>
              <w:right w:w="58" w:type="dxa"/>
            </w:tcMar>
          </w:tcPr>
          <w:p w14:paraId="67708363"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D47C0B4" w14:textId="77777777" w:rsidTr="0001162E">
        <w:trPr>
          <w:cantSplit/>
          <w:trHeight w:val="139"/>
        </w:trPr>
        <w:tc>
          <w:tcPr>
            <w:tcW w:w="490" w:type="dxa"/>
            <w:shd w:val="clear" w:color="auto" w:fill="AECEE1"/>
            <w:tcMar>
              <w:top w:w="58" w:type="dxa"/>
              <w:left w:w="58" w:type="dxa"/>
              <w:bottom w:w="58" w:type="dxa"/>
              <w:right w:w="58" w:type="dxa"/>
            </w:tcMar>
            <w:vAlign w:val="center"/>
          </w:tcPr>
          <w:p w14:paraId="1675B0AC" w14:textId="3B2D16CB" w:rsidR="008848BD" w:rsidRDefault="008848BD" w:rsidP="00D75A6D">
            <w:pPr>
              <w:pStyle w:val="Cap2"/>
              <w:jc w:val="center"/>
              <w:rPr>
                <w:rFonts w:hint="eastAsia"/>
                <w:lang w:eastAsia="zh-CN"/>
              </w:rPr>
            </w:pPr>
            <w:r>
              <w:rPr>
                <w:rFonts w:hint="eastAsia"/>
                <w:lang w:eastAsia="zh-CN"/>
              </w:rPr>
              <w:t>1</w:t>
            </w:r>
            <w:r w:rsidR="00D75A6D">
              <w:rPr>
                <w:lang w:eastAsia="zh-CN"/>
              </w:rPr>
              <w:t>4</w:t>
            </w:r>
          </w:p>
        </w:tc>
        <w:tc>
          <w:tcPr>
            <w:tcW w:w="2403" w:type="dxa"/>
            <w:shd w:val="clear" w:color="auto" w:fill="E3EEF5"/>
            <w:tcMar>
              <w:top w:w="58" w:type="dxa"/>
              <w:left w:w="58" w:type="dxa"/>
              <w:bottom w:w="58" w:type="dxa"/>
              <w:right w:w="58" w:type="dxa"/>
            </w:tcMar>
          </w:tcPr>
          <w:p w14:paraId="3C077CEB"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06501353" w14:textId="77777777" w:rsidR="008848BD" w:rsidRDefault="008848BD" w:rsidP="008848BD">
            <w:pPr>
              <w:rPr>
                <w:rFonts w:ascii="Arial" w:hAnsi="Arial" w:cs="Arial"/>
                <w:color w:val="000000"/>
                <w:sz w:val="20"/>
              </w:rPr>
            </w:pPr>
            <w:r>
              <w:rPr>
                <w:rFonts w:ascii="Arial" w:hAnsi="Arial" w:cs="Arial"/>
                <w:color w:val="000000"/>
                <w:sz w:val="20"/>
              </w:rPr>
              <w:t>直联银行区域</w:t>
            </w:r>
          </w:p>
        </w:tc>
        <w:tc>
          <w:tcPr>
            <w:tcW w:w="2835" w:type="dxa"/>
            <w:shd w:val="clear" w:color="auto" w:fill="E3EEF5"/>
            <w:tcMar>
              <w:top w:w="58" w:type="dxa"/>
              <w:left w:w="58" w:type="dxa"/>
              <w:bottom w:w="58" w:type="dxa"/>
              <w:right w:w="58" w:type="dxa"/>
            </w:tcMar>
          </w:tcPr>
          <w:p w14:paraId="4902035C"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12B77CE1" w14:textId="77777777" w:rsidTr="0001162E">
        <w:trPr>
          <w:cantSplit/>
          <w:trHeight w:val="139"/>
        </w:trPr>
        <w:tc>
          <w:tcPr>
            <w:tcW w:w="490" w:type="dxa"/>
            <w:shd w:val="clear" w:color="auto" w:fill="AECEE1"/>
            <w:tcMar>
              <w:top w:w="58" w:type="dxa"/>
              <w:left w:w="58" w:type="dxa"/>
              <w:bottom w:w="58" w:type="dxa"/>
              <w:right w:w="58" w:type="dxa"/>
            </w:tcMar>
            <w:vAlign w:val="center"/>
          </w:tcPr>
          <w:p w14:paraId="74B8A2E3" w14:textId="0E95907D" w:rsidR="008848BD" w:rsidRDefault="008848BD" w:rsidP="00D75A6D">
            <w:pPr>
              <w:pStyle w:val="Cap2"/>
              <w:jc w:val="center"/>
              <w:rPr>
                <w:rFonts w:hint="eastAsia"/>
                <w:lang w:eastAsia="zh-CN"/>
              </w:rPr>
            </w:pPr>
            <w:r>
              <w:rPr>
                <w:rFonts w:hint="eastAsia"/>
                <w:lang w:eastAsia="zh-CN"/>
              </w:rPr>
              <w:t>1</w:t>
            </w:r>
            <w:r w:rsidR="00D75A6D">
              <w:rPr>
                <w:lang w:eastAsia="zh-CN"/>
              </w:rPr>
              <w:t>5</w:t>
            </w:r>
          </w:p>
        </w:tc>
        <w:tc>
          <w:tcPr>
            <w:tcW w:w="2403" w:type="dxa"/>
            <w:shd w:val="clear" w:color="auto" w:fill="E3EEF5"/>
            <w:tcMar>
              <w:top w:w="58" w:type="dxa"/>
              <w:left w:w="58" w:type="dxa"/>
              <w:bottom w:w="58" w:type="dxa"/>
              <w:right w:w="58" w:type="dxa"/>
            </w:tcMar>
          </w:tcPr>
          <w:p w14:paraId="6A4DD513"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46F4286C" w14:textId="7EFBCB1C" w:rsidR="008848BD" w:rsidRDefault="008848BD" w:rsidP="008848BD">
            <w:pPr>
              <w:rPr>
                <w:rFonts w:ascii="Arial" w:hAnsi="Arial" w:cs="Arial"/>
                <w:color w:val="000000"/>
                <w:sz w:val="20"/>
              </w:rPr>
            </w:pPr>
            <w:r>
              <w:rPr>
                <w:rFonts w:ascii="Arial" w:hAnsi="Arial" w:cs="Arial"/>
                <w:color w:val="000000"/>
                <w:sz w:val="20"/>
              </w:rPr>
              <w:t>开户行</w:t>
            </w:r>
          </w:p>
        </w:tc>
        <w:tc>
          <w:tcPr>
            <w:tcW w:w="2835" w:type="dxa"/>
            <w:shd w:val="clear" w:color="auto" w:fill="E3EEF5"/>
            <w:tcMar>
              <w:top w:w="58" w:type="dxa"/>
              <w:left w:w="58" w:type="dxa"/>
              <w:bottom w:w="58" w:type="dxa"/>
              <w:right w:w="58" w:type="dxa"/>
            </w:tcMar>
          </w:tcPr>
          <w:p w14:paraId="1FBF8E01"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37F3DCC5" w14:textId="77777777" w:rsidTr="0001162E">
        <w:trPr>
          <w:cantSplit/>
          <w:trHeight w:val="139"/>
        </w:trPr>
        <w:tc>
          <w:tcPr>
            <w:tcW w:w="490" w:type="dxa"/>
            <w:shd w:val="clear" w:color="auto" w:fill="AECEE1"/>
            <w:tcMar>
              <w:top w:w="58" w:type="dxa"/>
              <w:left w:w="58" w:type="dxa"/>
              <w:bottom w:w="58" w:type="dxa"/>
              <w:right w:w="58" w:type="dxa"/>
            </w:tcMar>
            <w:vAlign w:val="center"/>
          </w:tcPr>
          <w:p w14:paraId="243E8647" w14:textId="6EF978A4" w:rsidR="008848BD" w:rsidRDefault="008848BD" w:rsidP="00D75A6D">
            <w:pPr>
              <w:pStyle w:val="Cap2"/>
              <w:jc w:val="center"/>
              <w:rPr>
                <w:rFonts w:hint="eastAsia"/>
                <w:lang w:eastAsia="zh-CN"/>
              </w:rPr>
            </w:pPr>
            <w:r>
              <w:rPr>
                <w:rFonts w:hint="eastAsia"/>
                <w:lang w:eastAsia="zh-CN"/>
              </w:rPr>
              <w:t>1</w:t>
            </w:r>
            <w:r w:rsidR="00D75A6D">
              <w:rPr>
                <w:lang w:eastAsia="zh-CN"/>
              </w:rPr>
              <w:t>6</w:t>
            </w:r>
          </w:p>
        </w:tc>
        <w:tc>
          <w:tcPr>
            <w:tcW w:w="2403" w:type="dxa"/>
            <w:shd w:val="clear" w:color="auto" w:fill="E3EEF5"/>
            <w:tcMar>
              <w:top w:w="58" w:type="dxa"/>
              <w:left w:w="58" w:type="dxa"/>
              <w:bottom w:w="58" w:type="dxa"/>
              <w:right w:w="58" w:type="dxa"/>
            </w:tcMar>
          </w:tcPr>
          <w:p w14:paraId="0DB210A9"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0335E616" w14:textId="00189648" w:rsidR="008848BD" w:rsidRDefault="00D75A6D" w:rsidP="008848BD">
            <w:pPr>
              <w:rPr>
                <w:rFonts w:ascii="Arial" w:hAnsi="Arial" w:cs="Arial"/>
                <w:color w:val="000000"/>
                <w:sz w:val="20"/>
              </w:rPr>
            </w:pPr>
            <w:r>
              <w:rPr>
                <w:rFonts w:ascii="Arial" w:hAnsi="Arial" w:cs="Arial" w:hint="eastAsia"/>
                <w:color w:val="000000"/>
                <w:sz w:val="20"/>
                <w:lang w:eastAsia="zh-CN"/>
              </w:rPr>
              <w:t>银行</w:t>
            </w:r>
            <w:r>
              <w:rPr>
                <w:rFonts w:ascii="Arial" w:hAnsi="Arial" w:cs="Arial"/>
                <w:color w:val="000000"/>
                <w:sz w:val="20"/>
              </w:rPr>
              <w:t>线路</w:t>
            </w:r>
          </w:p>
        </w:tc>
        <w:tc>
          <w:tcPr>
            <w:tcW w:w="2835" w:type="dxa"/>
            <w:shd w:val="clear" w:color="auto" w:fill="E3EEF5"/>
            <w:tcMar>
              <w:top w:w="58" w:type="dxa"/>
              <w:left w:w="58" w:type="dxa"/>
              <w:bottom w:w="58" w:type="dxa"/>
              <w:right w:w="58" w:type="dxa"/>
            </w:tcMar>
          </w:tcPr>
          <w:p w14:paraId="45C8806E"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597A045F" w14:textId="77777777" w:rsidTr="0001162E">
        <w:trPr>
          <w:cantSplit/>
          <w:trHeight w:val="139"/>
        </w:trPr>
        <w:tc>
          <w:tcPr>
            <w:tcW w:w="490" w:type="dxa"/>
            <w:shd w:val="clear" w:color="auto" w:fill="AECEE1"/>
            <w:tcMar>
              <w:top w:w="58" w:type="dxa"/>
              <w:left w:w="58" w:type="dxa"/>
              <w:bottom w:w="58" w:type="dxa"/>
              <w:right w:w="58" w:type="dxa"/>
            </w:tcMar>
            <w:vAlign w:val="center"/>
          </w:tcPr>
          <w:p w14:paraId="2169561F" w14:textId="639BC382" w:rsidR="008848BD" w:rsidRDefault="008848BD" w:rsidP="00D75A6D">
            <w:pPr>
              <w:pStyle w:val="Cap2"/>
              <w:jc w:val="center"/>
              <w:rPr>
                <w:rFonts w:hint="eastAsia"/>
                <w:lang w:eastAsia="zh-CN"/>
              </w:rPr>
            </w:pPr>
            <w:r>
              <w:rPr>
                <w:rFonts w:hint="eastAsia"/>
                <w:lang w:eastAsia="zh-CN"/>
              </w:rPr>
              <w:t>1</w:t>
            </w:r>
            <w:r w:rsidR="00D75A6D">
              <w:rPr>
                <w:lang w:eastAsia="zh-CN"/>
              </w:rPr>
              <w:t>7</w:t>
            </w:r>
          </w:p>
        </w:tc>
        <w:tc>
          <w:tcPr>
            <w:tcW w:w="2403" w:type="dxa"/>
            <w:shd w:val="clear" w:color="auto" w:fill="E3EEF5"/>
            <w:tcMar>
              <w:top w:w="58" w:type="dxa"/>
              <w:left w:w="58" w:type="dxa"/>
              <w:bottom w:w="58" w:type="dxa"/>
              <w:right w:w="58" w:type="dxa"/>
            </w:tcMar>
          </w:tcPr>
          <w:p w14:paraId="6119B3F5"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3219AFE5" w14:textId="3D4BBD9D" w:rsidR="008848BD" w:rsidRDefault="00D75A6D" w:rsidP="008848BD">
            <w:pPr>
              <w:rPr>
                <w:rFonts w:ascii="Arial" w:hAnsi="Arial" w:cs="Arial"/>
                <w:color w:val="000000"/>
                <w:sz w:val="20"/>
              </w:rPr>
            </w:pPr>
            <w:r>
              <w:rPr>
                <w:rFonts w:ascii="Arial" w:hAnsi="Arial" w:cs="Arial" w:hint="eastAsia"/>
                <w:color w:val="000000"/>
                <w:sz w:val="20"/>
                <w:lang w:eastAsia="zh-CN"/>
              </w:rPr>
              <w:t>线路</w:t>
            </w:r>
            <w:r>
              <w:rPr>
                <w:rFonts w:ascii="Arial" w:hAnsi="Arial" w:cs="Arial"/>
                <w:color w:val="000000"/>
                <w:sz w:val="20"/>
              </w:rPr>
              <w:t>指令</w:t>
            </w:r>
          </w:p>
        </w:tc>
        <w:tc>
          <w:tcPr>
            <w:tcW w:w="2835" w:type="dxa"/>
            <w:shd w:val="clear" w:color="auto" w:fill="E3EEF5"/>
            <w:tcMar>
              <w:top w:w="58" w:type="dxa"/>
              <w:left w:w="58" w:type="dxa"/>
              <w:bottom w:w="58" w:type="dxa"/>
              <w:right w:w="58" w:type="dxa"/>
            </w:tcMar>
          </w:tcPr>
          <w:p w14:paraId="1E7DC1A1"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7E8D1E70" w14:textId="77777777" w:rsidTr="0001162E">
        <w:trPr>
          <w:cantSplit/>
          <w:trHeight w:val="139"/>
        </w:trPr>
        <w:tc>
          <w:tcPr>
            <w:tcW w:w="490" w:type="dxa"/>
            <w:shd w:val="clear" w:color="auto" w:fill="AECEE1"/>
            <w:tcMar>
              <w:top w:w="58" w:type="dxa"/>
              <w:left w:w="58" w:type="dxa"/>
              <w:bottom w:w="58" w:type="dxa"/>
              <w:right w:w="58" w:type="dxa"/>
            </w:tcMar>
            <w:vAlign w:val="center"/>
          </w:tcPr>
          <w:p w14:paraId="390683E8" w14:textId="74954F80" w:rsidR="008848BD" w:rsidRDefault="008848BD" w:rsidP="00D75A6D">
            <w:pPr>
              <w:pStyle w:val="Cap2"/>
              <w:jc w:val="center"/>
              <w:rPr>
                <w:rFonts w:hint="eastAsia"/>
                <w:lang w:eastAsia="zh-CN"/>
              </w:rPr>
            </w:pPr>
            <w:r>
              <w:rPr>
                <w:rFonts w:hint="eastAsia"/>
                <w:lang w:eastAsia="zh-CN"/>
              </w:rPr>
              <w:t>1</w:t>
            </w:r>
            <w:r w:rsidR="00D75A6D">
              <w:rPr>
                <w:lang w:eastAsia="zh-CN"/>
              </w:rPr>
              <w:t>8</w:t>
            </w:r>
          </w:p>
        </w:tc>
        <w:tc>
          <w:tcPr>
            <w:tcW w:w="2403" w:type="dxa"/>
            <w:shd w:val="clear" w:color="auto" w:fill="E3EEF5"/>
            <w:tcMar>
              <w:top w:w="58" w:type="dxa"/>
              <w:left w:w="58" w:type="dxa"/>
              <w:bottom w:w="58" w:type="dxa"/>
              <w:right w:w="58" w:type="dxa"/>
            </w:tcMar>
          </w:tcPr>
          <w:p w14:paraId="49FF3B7D"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F9A0CF0" w14:textId="68F986D3" w:rsidR="008848BD" w:rsidRDefault="00D75A6D" w:rsidP="008848BD">
            <w:pPr>
              <w:rPr>
                <w:rFonts w:ascii="Arial" w:hAnsi="Arial" w:cs="Arial"/>
                <w:color w:val="000000"/>
                <w:sz w:val="20"/>
              </w:rPr>
            </w:pPr>
            <w:r>
              <w:rPr>
                <w:rFonts w:ascii="Arial" w:hAnsi="Arial" w:cs="Arial" w:hint="eastAsia"/>
                <w:color w:val="000000"/>
                <w:sz w:val="20"/>
                <w:lang w:eastAsia="zh-CN"/>
              </w:rPr>
              <w:t>指令</w:t>
            </w:r>
            <w:r w:rsidR="008848BD">
              <w:rPr>
                <w:rFonts w:ascii="Arial" w:hAnsi="Arial" w:cs="Arial"/>
                <w:color w:val="000000"/>
                <w:sz w:val="20"/>
              </w:rPr>
              <w:t>参数</w:t>
            </w:r>
          </w:p>
        </w:tc>
        <w:tc>
          <w:tcPr>
            <w:tcW w:w="2835" w:type="dxa"/>
            <w:shd w:val="clear" w:color="auto" w:fill="E3EEF5"/>
            <w:tcMar>
              <w:top w:w="58" w:type="dxa"/>
              <w:left w:w="58" w:type="dxa"/>
              <w:bottom w:w="58" w:type="dxa"/>
              <w:right w:w="58" w:type="dxa"/>
            </w:tcMar>
          </w:tcPr>
          <w:p w14:paraId="33EF4DEC"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1BFCA1D0" w14:textId="77777777" w:rsidTr="0001162E">
        <w:trPr>
          <w:cantSplit/>
          <w:trHeight w:val="139"/>
        </w:trPr>
        <w:tc>
          <w:tcPr>
            <w:tcW w:w="490" w:type="dxa"/>
            <w:shd w:val="clear" w:color="auto" w:fill="AECEE1"/>
            <w:tcMar>
              <w:top w:w="58" w:type="dxa"/>
              <w:left w:w="58" w:type="dxa"/>
              <w:bottom w:w="58" w:type="dxa"/>
              <w:right w:w="58" w:type="dxa"/>
            </w:tcMar>
            <w:vAlign w:val="center"/>
          </w:tcPr>
          <w:p w14:paraId="06D5A860" w14:textId="6EBF703A" w:rsidR="008848BD" w:rsidRDefault="008848BD" w:rsidP="00D75A6D">
            <w:pPr>
              <w:pStyle w:val="Cap2"/>
              <w:jc w:val="center"/>
              <w:rPr>
                <w:rFonts w:hint="eastAsia"/>
                <w:lang w:eastAsia="zh-CN"/>
              </w:rPr>
            </w:pPr>
            <w:r>
              <w:rPr>
                <w:rFonts w:hint="eastAsia"/>
                <w:lang w:eastAsia="zh-CN"/>
              </w:rPr>
              <w:t>1</w:t>
            </w:r>
            <w:r w:rsidR="00D75A6D">
              <w:rPr>
                <w:lang w:eastAsia="zh-CN"/>
              </w:rPr>
              <w:t>9</w:t>
            </w:r>
          </w:p>
        </w:tc>
        <w:tc>
          <w:tcPr>
            <w:tcW w:w="2403" w:type="dxa"/>
            <w:shd w:val="clear" w:color="auto" w:fill="E3EEF5"/>
            <w:tcMar>
              <w:top w:w="58" w:type="dxa"/>
              <w:left w:w="58" w:type="dxa"/>
              <w:bottom w:w="58" w:type="dxa"/>
              <w:right w:w="58" w:type="dxa"/>
            </w:tcMar>
          </w:tcPr>
          <w:p w14:paraId="4DA91DC0"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6BE73566" w14:textId="77777777" w:rsidR="008848BD" w:rsidRDefault="008848BD" w:rsidP="008848BD">
            <w:pPr>
              <w:rPr>
                <w:rFonts w:ascii="Arial" w:hAnsi="Arial" w:cs="Arial"/>
                <w:color w:val="000000"/>
                <w:sz w:val="20"/>
              </w:rPr>
            </w:pPr>
            <w:r>
              <w:rPr>
                <w:rFonts w:ascii="Arial" w:hAnsi="Arial" w:cs="Arial"/>
                <w:color w:val="000000"/>
                <w:sz w:val="20"/>
              </w:rPr>
              <w:t>收方状态映射</w:t>
            </w:r>
          </w:p>
        </w:tc>
        <w:tc>
          <w:tcPr>
            <w:tcW w:w="2835" w:type="dxa"/>
            <w:shd w:val="clear" w:color="auto" w:fill="E3EEF5"/>
            <w:tcMar>
              <w:top w:w="58" w:type="dxa"/>
              <w:left w:w="58" w:type="dxa"/>
              <w:bottom w:w="58" w:type="dxa"/>
              <w:right w:w="58" w:type="dxa"/>
            </w:tcMar>
          </w:tcPr>
          <w:p w14:paraId="1FF8846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6FCBDF8C" w14:textId="77777777" w:rsidTr="0001162E">
        <w:trPr>
          <w:cantSplit/>
          <w:trHeight w:val="139"/>
        </w:trPr>
        <w:tc>
          <w:tcPr>
            <w:tcW w:w="490" w:type="dxa"/>
            <w:shd w:val="clear" w:color="auto" w:fill="AECEE1"/>
            <w:tcMar>
              <w:top w:w="58" w:type="dxa"/>
              <w:left w:w="58" w:type="dxa"/>
              <w:bottom w:w="58" w:type="dxa"/>
              <w:right w:w="58" w:type="dxa"/>
            </w:tcMar>
            <w:vAlign w:val="center"/>
          </w:tcPr>
          <w:p w14:paraId="45D87118" w14:textId="0BAA8278" w:rsidR="008848BD" w:rsidRDefault="00D75A6D" w:rsidP="008848BD">
            <w:pPr>
              <w:pStyle w:val="Cap2"/>
              <w:jc w:val="center"/>
              <w:rPr>
                <w:rFonts w:hint="eastAsia"/>
                <w:lang w:eastAsia="zh-CN"/>
              </w:rPr>
            </w:pPr>
            <w:r>
              <w:rPr>
                <w:lang w:eastAsia="zh-CN"/>
              </w:rPr>
              <w:t>20</w:t>
            </w:r>
          </w:p>
        </w:tc>
        <w:tc>
          <w:tcPr>
            <w:tcW w:w="2403" w:type="dxa"/>
            <w:shd w:val="clear" w:color="auto" w:fill="E3EEF5"/>
            <w:tcMar>
              <w:top w:w="58" w:type="dxa"/>
              <w:left w:w="58" w:type="dxa"/>
              <w:bottom w:w="58" w:type="dxa"/>
              <w:right w:w="58" w:type="dxa"/>
            </w:tcMar>
          </w:tcPr>
          <w:p w14:paraId="1B7778F7"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1686E00" w14:textId="77777777" w:rsidR="008848BD" w:rsidRDefault="008848BD" w:rsidP="008848BD">
            <w:pPr>
              <w:rPr>
                <w:rFonts w:ascii="Arial" w:hAnsi="Arial" w:cs="Arial"/>
                <w:color w:val="000000"/>
                <w:sz w:val="20"/>
              </w:rPr>
            </w:pPr>
            <w:r>
              <w:rPr>
                <w:rFonts w:ascii="Arial" w:hAnsi="Arial" w:cs="Arial"/>
                <w:color w:val="000000"/>
                <w:sz w:val="20"/>
              </w:rPr>
              <w:t>统一收付信息码</w:t>
            </w:r>
          </w:p>
        </w:tc>
        <w:tc>
          <w:tcPr>
            <w:tcW w:w="2835" w:type="dxa"/>
            <w:shd w:val="clear" w:color="auto" w:fill="E3EEF5"/>
            <w:tcMar>
              <w:top w:w="58" w:type="dxa"/>
              <w:left w:w="58" w:type="dxa"/>
              <w:bottom w:w="58" w:type="dxa"/>
              <w:right w:w="58" w:type="dxa"/>
            </w:tcMar>
          </w:tcPr>
          <w:p w14:paraId="2E50E0C6"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432D613E" w14:textId="77777777" w:rsidTr="0001162E">
        <w:trPr>
          <w:cantSplit/>
          <w:trHeight w:val="139"/>
        </w:trPr>
        <w:tc>
          <w:tcPr>
            <w:tcW w:w="490" w:type="dxa"/>
            <w:shd w:val="clear" w:color="auto" w:fill="AECEE1"/>
            <w:tcMar>
              <w:top w:w="58" w:type="dxa"/>
              <w:left w:w="58" w:type="dxa"/>
              <w:bottom w:w="58" w:type="dxa"/>
              <w:right w:w="58" w:type="dxa"/>
            </w:tcMar>
            <w:vAlign w:val="center"/>
          </w:tcPr>
          <w:p w14:paraId="7B4BF2F8" w14:textId="0B5ED351" w:rsidR="008848BD" w:rsidRDefault="00D75A6D" w:rsidP="008848BD">
            <w:pPr>
              <w:pStyle w:val="Cap2"/>
              <w:jc w:val="center"/>
              <w:rPr>
                <w:rFonts w:hint="eastAsia"/>
                <w:lang w:eastAsia="zh-CN"/>
              </w:rPr>
            </w:pPr>
            <w:r>
              <w:rPr>
                <w:lang w:eastAsia="zh-CN"/>
              </w:rPr>
              <w:t>21</w:t>
            </w:r>
          </w:p>
        </w:tc>
        <w:tc>
          <w:tcPr>
            <w:tcW w:w="2403" w:type="dxa"/>
            <w:shd w:val="clear" w:color="auto" w:fill="E3EEF5"/>
            <w:tcMar>
              <w:top w:w="58" w:type="dxa"/>
              <w:left w:w="58" w:type="dxa"/>
              <w:bottom w:w="58" w:type="dxa"/>
              <w:right w:w="58" w:type="dxa"/>
            </w:tcMar>
          </w:tcPr>
          <w:p w14:paraId="2BB510B3"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C4E7F90" w14:textId="77777777" w:rsidR="008848BD" w:rsidRDefault="008848BD" w:rsidP="008848BD">
            <w:pPr>
              <w:rPr>
                <w:rFonts w:ascii="Arial" w:hAnsi="Arial" w:cs="Arial"/>
                <w:color w:val="000000"/>
                <w:sz w:val="20"/>
              </w:rPr>
            </w:pPr>
            <w:r>
              <w:rPr>
                <w:rFonts w:ascii="Arial" w:hAnsi="Arial" w:cs="Arial" w:hint="eastAsia"/>
                <w:color w:val="000000"/>
                <w:sz w:val="20"/>
              </w:rPr>
              <w:t>收付</w:t>
            </w:r>
            <w:r>
              <w:rPr>
                <w:rFonts w:ascii="Arial" w:hAnsi="Arial" w:cs="Arial"/>
                <w:color w:val="000000"/>
                <w:sz w:val="20"/>
              </w:rPr>
              <w:t>信息码映射</w:t>
            </w:r>
          </w:p>
        </w:tc>
        <w:tc>
          <w:tcPr>
            <w:tcW w:w="2835" w:type="dxa"/>
            <w:shd w:val="clear" w:color="auto" w:fill="E3EEF5"/>
            <w:tcMar>
              <w:top w:w="58" w:type="dxa"/>
              <w:left w:w="58" w:type="dxa"/>
              <w:bottom w:w="58" w:type="dxa"/>
              <w:right w:w="58" w:type="dxa"/>
            </w:tcMar>
          </w:tcPr>
          <w:p w14:paraId="4A809DAA" w14:textId="77777777" w:rsidR="008848BD" w:rsidRDefault="008848BD" w:rsidP="008848BD">
            <w:pPr>
              <w:rPr>
                <w:rFonts w:ascii="Arial" w:hAnsi="Arial" w:cs="Arial"/>
                <w:color w:val="000000"/>
                <w:sz w:val="20"/>
              </w:rPr>
            </w:pPr>
            <w:r>
              <w:rPr>
                <w:rFonts w:ascii="Arial" w:hAnsi="Arial" w:cs="Arial"/>
                <w:color w:val="000000"/>
                <w:sz w:val="20"/>
              </w:rPr>
              <w:t>由保融提供维护</w:t>
            </w:r>
          </w:p>
        </w:tc>
      </w:tr>
      <w:tr w:rsidR="008848BD" w:rsidRPr="00751274" w14:paraId="301D3EDA" w14:textId="77777777" w:rsidTr="0001162E">
        <w:trPr>
          <w:cantSplit/>
          <w:trHeight w:val="139"/>
        </w:trPr>
        <w:tc>
          <w:tcPr>
            <w:tcW w:w="490" w:type="dxa"/>
            <w:shd w:val="clear" w:color="auto" w:fill="AECEE1"/>
            <w:tcMar>
              <w:top w:w="58" w:type="dxa"/>
              <w:left w:w="58" w:type="dxa"/>
              <w:bottom w:w="58" w:type="dxa"/>
              <w:right w:w="58" w:type="dxa"/>
            </w:tcMar>
            <w:vAlign w:val="center"/>
          </w:tcPr>
          <w:p w14:paraId="3EF8633C" w14:textId="77777777" w:rsidR="008848BD" w:rsidRDefault="008848BD" w:rsidP="008848BD">
            <w:pPr>
              <w:pStyle w:val="Cap2"/>
              <w:jc w:val="center"/>
              <w:rPr>
                <w:rFonts w:hint="eastAsia"/>
                <w:lang w:eastAsia="zh-CN"/>
              </w:rPr>
            </w:pPr>
            <w:r>
              <w:rPr>
                <w:rFonts w:hint="eastAsia"/>
                <w:lang w:eastAsia="zh-CN"/>
              </w:rPr>
              <w:t>20</w:t>
            </w:r>
          </w:p>
        </w:tc>
        <w:tc>
          <w:tcPr>
            <w:tcW w:w="2403" w:type="dxa"/>
            <w:shd w:val="clear" w:color="auto" w:fill="E3EEF5"/>
            <w:tcMar>
              <w:top w:w="58" w:type="dxa"/>
              <w:left w:w="58" w:type="dxa"/>
              <w:bottom w:w="58" w:type="dxa"/>
              <w:right w:w="58" w:type="dxa"/>
            </w:tcMar>
            <w:vAlign w:val="center"/>
          </w:tcPr>
          <w:p w14:paraId="5A03DB39" w14:textId="77777777" w:rsidR="008848BD" w:rsidRDefault="008848BD" w:rsidP="008848BD">
            <w:pPr>
              <w:rPr>
                <w:rFonts w:ascii="Arial" w:hAnsi="Arial" w:cs="Arial"/>
                <w:color w:val="000000"/>
                <w:sz w:val="20"/>
              </w:rPr>
            </w:pPr>
            <w:r w:rsidRPr="009D64FC">
              <w:rPr>
                <w:rFonts w:ascii="Arial" w:hAnsi="Arial" w:cs="Arial"/>
                <w:b/>
                <w:color w:val="000000"/>
                <w:sz w:val="20"/>
              </w:rPr>
              <w:t>业务配置</w:t>
            </w:r>
          </w:p>
        </w:tc>
        <w:tc>
          <w:tcPr>
            <w:tcW w:w="2694" w:type="dxa"/>
            <w:shd w:val="clear" w:color="auto" w:fill="E3EEF5"/>
            <w:vAlign w:val="center"/>
          </w:tcPr>
          <w:p w14:paraId="60FDFF29" w14:textId="77777777" w:rsidR="008848BD" w:rsidRDefault="008848BD" w:rsidP="008848BD">
            <w:pPr>
              <w:rPr>
                <w:rFonts w:ascii="Arial" w:hAnsi="Arial" w:cs="Arial"/>
                <w:color w:val="000000"/>
                <w:sz w:val="20"/>
              </w:rPr>
            </w:pPr>
            <w:r>
              <w:rPr>
                <w:rFonts w:ascii="Arial" w:hAnsi="Arial" w:cs="Arial"/>
                <w:color w:val="000000"/>
                <w:sz w:val="20"/>
              </w:rPr>
              <w:t>结算方式配置</w:t>
            </w:r>
          </w:p>
        </w:tc>
        <w:tc>
          <w:tcPr>
            <w:tcW w:w="2835" w:type="dxa"/>
            <w:shd w:val="clear" w:color="auto" w:fill="E3EEF5"/>
            <w:tcMar>
              <w:top w:w="58" w:type="dxa"/>
              <w:left w:w="58" w:type="dxa"/>
              <w:bottom w:w="58" w:type="dxa"/>
              <w:right w:w="58" w:type="dxa"/>
            </w:tcMar>
            <w:vAlign w:val="center"/>
          </w:tcPr>
          <w:p w14:paraId="0B329F7D" w14:textId="77777777" w:rsidR="008848BD" w:rsidRDefault="008848BD" w:rsidP="008848BD">
            <w:pPr>
              <w:rPr>
                <w:rFonts w:ascii="Arial" w:hAnsi="Arial" w:cs="Arial"/>
                <w:color w:val="000000"/>
                <w:sz w:val="20"/>
              </w:rPr>
            </w:pPr>
          </w:p>
        </w:tc>
      </w:tr>
      <w:tr w:rsidR="008848BD" w:rsidRPr="00751274" w14:paraId="2DF7E2C1" w14:textId="77777777" w:rsidTr="0001162E">
        <w:trPr>
          <w:cantSplit/>
          <w:trHeight w:val="139"/>
        </w:trPr>
        <w:tc>
          <w:tcPr>
            <w:tcW w:w="490" w:type="dxa"/>
            <w:shd w:val="clear" w:color="auto" w:fill="AECEE1"/>
            <w:tcMar>
              <w:top w:w="58" w:type="dxa"/>
              <w:left w:w="58" w:type="dxa"/>
              <w:bottom w:w="58" w:type="dxa"/>
              <w:right w:w="58" w:type="dxa"/>
            </w:tcMar>
            <w:vAlign w:val="center"/>
          </w:tcPr>
          <w:p w14:paraId="6D00ECC3" w14:textId="77777777" w:rsidR="008848BD" w:rsidRDefault="008848BD" w:rsidP="008848BD">
            <w:pPr>
              <w:pStyle w:val="Cap2"/>
              <w:jc w:val="center"/>
              <w:rPr>
                <w:rFonts w:hint="eastAsia"/>
                <w:lang w:eastAsia="zh-CN"/>
              </w:rPr>
            </w:pPr>
            <w:r>
              <w:rPr>
                <w:rFonts w:hint="eastAsia"/>
                <w:lang w:eastAsia="zh-CN"/>
              </w:rPr>
              <w:t>21</w:t>
            </w:r>
          </w:p>
        </w:tc>
        <w:tc>
          <w:tcPr>
            <w:tcW w:w="2403" w:type="dxa"/>
            <w:shd w:val="clear" w:color="auto" w:fill="E3EEF5"/>
            <w:tcMar>
              <w:top w:w="58" w:type="dxa"/>
              <w:left w:w="58" w:type="dxa"/>
              <w:bottom w:w="58" w:type="dxa"/>
              <w:right w:w="58" w:type="dxa"/>
            </w:tcMar>
            <w:vAlign w:val="center"/>
          </w:tcPr>
          <w:p w14:paraId="5787DE30" w14:textId="77777777" w:rsidR="008848BD" w:rsidRDefault="008848BD" w:rsidP="008848BD">
            <w:pPr>
              <w:rPr>
                <w:rFonts w:ascii="Arial" w:hAnsi="Arial" w:cs="Arial"/>
                <w:color w:val="000000"/>
                <w:sz w:val="20"/>
              </w:rPr>
            </w:pPr>
          </w:p>
        </w:tc>
        <w:tc>
          <w:tcPr>
            <w:tcW w:w="2694" w:type="dxa"/>
            <w:shd w:val="clear" w:color="auto" w:fill="E3EEF5"/>
            <w:vAlign w:val="center"/>
          </w:tcPr>
          <w:p w14:paraId="1263C044" w14:textId="77777777" w:rsidR="008848BD" w:rsidRDefault="008848BD" w:rsidP="008848BD">
            <w:pPr>
              <w:rPr>
                <w:rFonts w:ascii="Arial" w:hAnsi="Arial" w:cs="Arial"/>
                <w:color w:val="000000"/>
                <w:sz w:val="20"/>
              </w:rPr>
            </w:pPr>
            <w:r>
              <w:rPr>
                <w:rFonts w:ascii="Arial" w:hAnsi="Arial" w:cs="Arial"/>
                <w:color w:val="000000"/>
                <w:sz w:val="20"/>
              </w:rPr>
              <w:t>交易类型配置</w:t>
            </w:r>
          </w:p>
        </w:tc>
        <w:tc>
          <w:tcPr>
            <w:tcW w:w="2835" w:type="dxa"/>
            <w:shd w:val="clear" w:color="auto" w:fill="E3EEF5"/>
            <w:tcMar>
              <w:top w:w="58" w:type="dxa"/>
              <w:left w:w="58" w:type="dxa"/>
              <w:bottom w:w="58" w:type="dxa"/>
              <w:right w:w="58" w:type="dxa"/>
            </w:tcMar>
            <w:vAlign w:val="center"/>
          </w:tcPr>
          <w:p w14:paraId="17D3A89A" w14:textId="77777777" w:rsidR="008848BD" w:rsidRDefault="008848BD" w:rsidP="008848BD">
            <w:pPr>
              <w:rPr>
                <w:rFonts w:ascii="Arial" w:hAnsi="Arial" w:cs="Arial"/>
                <w:color w:val="000000"/>
                <w:sz w:val="20"/>
              </w:rPr>
            </w:pPr>
          </w:p>
        </w:tc>
      </w:tr>
      <w:tr w:rsidR="008848BD" w:rsidRPr="00751274" w14:paraId="4691B9DA" w14:textId="77777777" w:rsidTr="0001162E">
        <w:trPr>
          <w:cantSplit/>
          <w:trHeight w:val="139"/>
        </w:trPr>
        <w:tc>
          <w:tcPr>
            <w:tcW w:w="490" w:type="dxa"/>
            <w:shd w:val="clear" w:color="auto" w:fill="AECEE1"/>
            <w:tcMar>
              <w:top w:w="58" w:type="dxa"/>
              <w:left w:w="58" w:type="dxa"/>
              <w:bottom w:w="58" w:type="dxa"/>
              <w:right w:w="58" w:type="dxa"/>
            </w:tcMar>
            <w:vAlign w:val="center"/>
          </w:tcPr>
          <w:p w14:paraId="19C2D28B" w14:textId="77777777" w:rsidR="008848BD" w:rsidRDefault="008848BD" w:rsidP="008848BD">
            <w:pPr>
              <w:pStyle w:val="Cap2"/>
              <w:jc w:val="center"/>
              <w:rPr>
                <w:rFonts w:hint="eastAsia"/>
                <w:lang w:eastAsia="zh-CN"/>
              </w:rPr>
            </w:pPr>
            <w:r>
              <w:rPr>
                <w:rFonts w:hint="eastAsia"/>
                <w:lang w:eastAsia="zh-CN"/>
              </w:rPr>
              <w:t>22</w:t>
            </w:r>
          </w:p>
        </w:tc>
        <w:tc>
          <w:tcPr>
            <w:tcW w:w="2403" w:type="dxa"/>
            <w:shd w:val="clear" w:color="auto" w:fill="E3EEF5"/>
            <w:tcMar>
              <w:top w:w="58" w:type="dxa"/>
              <w:left w:w="58" w:type="dxa"/>
              <w:bottom w:w="58" w:type="dxa"/>
              <w:right w:w="58" w:type="dxa"/>
            </w:tcMar>
            <w:vAlign w:val="center"/>
          </w:tcPr>
          <w:p w14:paraId="6213DC76" w14:textId="77777777" w:rsidR="008848BD" w:rsidRDefault="008848BD" w:rsidP="008848BD">
            <w:pPr>
              <w:rPr>
                <w:rFonts w:ascii="Arial" w:hAnsi="Arial" w:cs="Arial"/>
                <w:color w:val="000000"/>
                <w:sz w:val="20"/>
              </w:rPr>
            </w:pPr>
          </w:p>
        </w:tc>
        <w:tc>
          <w:tcPr>
            <w:tcW w:w="2694" w:type="dxa"/>
            <w:shd w:val="clear" w:color="auto" w:fill="E3EEF5"/>
            <w:vAlign w:val="center"/>
          </w:tcPr>
          <w:p w14:paraId="2EFD7D06" w14:textId="77777777" w:rsidR="008848BD" w:rsidRDefault="008848BD" w:rsidP="008848BD">
            <w:pPr>
              <w:rPr>
                <w:rFonts w:ascii="Arial" w:hAnsi="Arial" w:cs="Arial"/>
                <w:color w:val="000000"/>
                <w:sz w:val="20"/>
              </w:rPr>
            </w:pPr>
            <w:r>
              <w:rPr>
                <w:rFonts w:ascii="Arial" w:hAnsi="Arial" w:cs="Arial"/>
                <w:color w:val="000000"/>
                <w:sz w:val="20"/>
              </w:rPr>
              <w:t>审批流程配置</w:t>
            </w:r>
          </w:p>
        </w:tc>
        <w:tc>
          <w:tcPr>
            <w:tcW w:w="2835" w:type="dxa"/>
            <w:shd w:val="clear" w:color="auto" w:fill="E3EEF5"/>
            <w:tcMar>
              <w:top w:w="58" w:type="dxa"/>
              <w:left w:w="58" w:type="dxa"/>
              <w:bottom w:w="58" w:type="dxa"/>
              <w:right w:w="58" w:type="dxa"/>
            </w:tcMar>
            <w:vAlign w:val="center"/>
          </w:tcPr>
          <w:p w14:paraId="4DB22712" w14:textId="77777777" w:rsidR="008848BD" w:rsidRDefault="008848BD" w:rsidP="008848BD">
            <w:pPr>
              <w:rPr>
                <w:rFonts w:ascii="Arial" w:hAnsi="Arial" w:cs="Arial"/>
                <w:color w:val="000000"/>
                <w:sz w:val="20"/>
              </w:rPr>
            </w:pPr>
          </w:p>
        </w:tc>
      </w:tr>
      <w:tr w:rsidR="008848BD" w:rsidRPr="00751274" w14:paraId="4F0A95B8" w14:textId="77777777" w:rsidTr="0001162E">
        <w:trPr>
          <w:cantSplit/>
          <w:trHeight w:val="139"/>
        </w:trPr>
        <w:tc>
          <w:tcPr>
            <w:tcW w:w="490" w:type="dxa"/>
            <w:shd w:val="clear" w:color="auto" w:fill="AECEE1"/>
            <w:tcMar>
              <w:top w:w="58" w:type="dxa"/>
              <w:left w:w="58" w:type="dxa"/>
              <w:bottom w:w="58" w:type="dxa"/>
              <w:right w:w="58" w:type="dxa"/>
            </w:tcMar>
            <w:vAlign w:val="center"/>
          </w:tcPr>
          <w:p w14:paraId="5F93B1A4" w14:textId="77777777" w:rsidR="008848BD" w:rsidRDefault="008848BD" w:rsidP="008848BD">
            <w:pPr>
              <w:pStyle w:val="Cap2"/>
              <w:jc w:val="center"/>
              <w:rPr>
                <w:rFonts w:hint="eastAsia"/>
                <w:lang w:eastAsia="zh-CN"/>
              </w:rPr>
            </w:pPr>
            <w:r>
              <w:rPr>
                <w:rFonts w:hint="eastAsia"/>
                <w:lang w:eastAsia="zh-CN"/>
              </w:rPr>
              <w:t>23</w:t>
            </w:r>
          </w:p>
        </w:tc>
        <w:tc>
          <w:tcPr>
            <w:tcW w:w="2403" w:type="dxa"/>
            <w:shd w:val="clear" w:color="auto" w:fill="E3EEF5"/>
            <w:tcMar>
              <w:top w:w="58" w:type="dxa"/>
              <w:left w:w="58" w:type="dxa"/>
              <w:bottom w:w="58" w:type="dxa"/>
              <w:right w:w="58" w:type="dxa"/>
            </w:tcMar>
            <w:vAlign w:val="center"/>
          </w:tcPr>
          <w:p w14:paraId="4012CB6D" w14:textId="77777777" w:rsidR="008848BD" w:rsidRDefault="008848BD" w:rsidP="008848BD">
            <w:pPr>
              <w:rPr>
                <w:rFonts w:ascii="Arial" w:hAnsi="Arial" w:cs="Arial"/>
                <w:color w:val="000000"/>
                <w:sz w:val="20"/>
              </w:rPr>
            </w:pPr>
          </w:p>
        </w:tc>
        <w:tc>
          <w:tcPr>
            <w:tcW w:w="2694" w:type="dxa"/>
            <w:shd w:val="clear" w:color="auto" w:fill="E3EEF5"/>
            <w:vAlign w:val="center"/>
          </w:tcPr>
          <w:p w14:paraId="2C12EF30" w14:textId="77777777" w:rsidR="008848BD" w:rsidRDefault="008848BD" w:rsidP="008848BD">
            <w:pPr>
              <w:rPr>
                <w:rFonts w:ascii="Arial" w:hAnsi="Arial" w:cs="Arial"/>
                <w:color w:val="000000"/>
                <w:sz w:val="20"/>
              </w:rPr>
            </w:pPr>
            <w:r>
              <w:rPr>
                <w:rFonts w:ascii="Arial" w:hAnsi="Arial" w:cs="Arial"/>
                <w:color w:val="000000"/>
                <w:sz w:val="20"/>
              </w:rPr>
              <w:t>预警监控配置</w:t>
            </w:r>
          </w:p>
        </w:tc>
        <w:tc>
          <w:tcPr>
            <w:tcW w:w="2835" w:type="dxa"/>
            <w:shd w:val="clear" w:color="auto" w:fill="E3EEF5"/>
            <w:tcMar>
              <w:top w:w="58" w:type="dxa"/>
              <w:left w:w="58" w:type="dxa"/>
              <w:bottom w:w="58" w:type="dxa"/>
              <w:right w:w="58" w:type="dxa"/>
            </w:tcMar>
            <w:vAlign w:val="center"/>
          </w:tcPr>
          <w:p w14:paraId="6D6ECF10" w14:textId="77777777" w:rsidR="008848BD" w:rsidRDefault="008848BD" w:rsidP="008848BD">
            <w:pPr>
              <w:rPr>
                <w:rFonts w:ascii="Arial" w:hAnsi="Arial" w:cs="Arial"/>
                <w:color w:val="000000"/>
                <w:sz w:val="20"/>
              </w:rPr>
            </w:pPr>
          </w:p>
        </w:tc>
      </w:tr>
      <w:tr w:rsidR="008848BD" w:rsidRPr="00751274" w14:paraId="6C4FFC32" w14:textId="77777777" w:rsidTr="0001162E">
        <w:trPr>
          <w:cantSplit/>
          <w:trHeight w:val="139"/>
        </w:trPr>
        <w:tc>
          <w:tcPr>
            <w:tcW w:w="490" w:type="dxa"/>
            <w:shd w:val="clear" w:color="auto" w:fill="AECEE1"/>
            <w:tcMar>
              <w:top w:w="58" w:type="dxa"/>
              <w:left w:w="58" w:type="dxa"/>
              <w:bottom w:w="58" w:type="dxa"/>
              <w:right w:w="58" w:type="dxa"/>
            </w:tcMar>
            <w:vAlign w:val="center"/>
          </w:tcPr>
          <w:p w14:paraId="641E85E3" w14:textId="77777777" w:rsidR="008848BD" w:rsidRDefault="008848BD" w:rsidP="008848BD">
            <w:pPr>
              <w:pStyle w:val="Cap2"/>
              <w:jc w:val="center"/>
              <w:rPr>
                <w:rFonts w:hint="eastAsia"/>
                <w:lang w:eastAsia="zh-CN"/>
              </w:rPr>
            </w:pPr>
            <w:r>
              <w:rPr>
                <w:rFonts w:hint="eastAsia"/>
                <w:lang w:eastAsia="zh-CN"/>
              </w:rPr>
              <w:t>24</w:t>
            </w:r>
          </w:p>
        </w:tc>
        <w:tc>
          <w:tcPr>
            <w:tcW w:w="2403" w:type="dxa"/>
            <w:shd w:val="clear" w:color="auto" w:fill="E3EEF5"/>
            <w:tcMar>
              <w:top w:w="58" w:type="dxa"/>
              <w:left w:w="58" w:type="dxa"/>
              <w:bottom w:w="58" w:type="dxa"/>
              <w:right w:w="58" w:type="dxa"/>
            </w:tcMar>
            <w:vAlign w:val="center"/>
          </w:tcPr>
          <w:p w14:paraId="020351B3" w14:textId="77777777" w:rsidR="008848BD" w:rsidRDefault="008848BD" w:rsidP="008848BD">
            <w:pPr>
              <w:rPr>
                <w:rFonts w:ascii="Arial" w:hAnsi="Arial" w:cs="Arial"/>
                <w:color w:val="000000"/>
                <w:sz w:val="20"/>
              </w:rPr>
            </w:pPr>
          </w:p>
        </w:tc>
        <w:tc>
          <w:tcPr>
            <w:tcW w:w="2694" w:type="dxa"/>
            <w:shd w:val="clear" w:color="auto" w:fill="E3EEF5"/>
            <w:vAlign w:val="center"/>
          </w:tcPr>
          <w:p w14:paraId="5461F9A5" w14:textId="77777777" w:rsidR="008848BD" w:rsidRDefault="008848BD" w:rsidP="008848BD">
            <w:pPr>
              <w:rPr>
                <w:rFonts w:ascii="Arial" w:hAnsi="Arial" w:cs="Arial"/>
                <w:color w:val="000000"/>
                <w:sz w:val="20"/>
              </w:rPr>
            </w:pPr>
            <w:r>
              <w:rPr>
                <w:rFonts w:ascii="Arial" w:hAnsi="Arial" w:cs="Arial"/>
                <w:color w:val="000000"/>
                <w:sz w:val="20"/>
              </w:rPr>
              <w:t>自动任务配置</w:t>
            </w:r>
          </w:p>
        </w:tc>
        <w:tc>
          <w:tcPr>
            <w:tcW w:w="2835" w:type="dxa"/>
            <w:shd w:val="clear" w:color="auto" w:fill="E3EEF5"/>
            <w:tcMar>
              <w:top w:w="58" w:type="dxa"/>
              <w:left w:w="58" w:type="dxa"/>
              <w:bottom w:w="58" w:type="dxa"/>
              <w:right w:w="58" w:type="dxa"/>
            </w:tcMar>
            <w:vAlign w:val="center"/>
          </w:tcPr>
          <w:p w14:paraId="4DB322EF" w14:textId="77777777" w:rsidR="008848BD" w:rsidRDefault="008848BD" w:rsidP="008848BD">
            <w:pPr>
              <w:rPr>
                <w:rFonts w:ascii="Arial" w:hAnsi="Arial" w:cs="Arial"/>
                <w:color w:val="000000"/>
                <w:sz w:val="20"/>
              </w:rPr>
            </w:pPr>
          </w:p>
        </w:tc>
      </w:tr>
      <w:tr w:rsidR="008848BD" w:rsidRPr="00751274" w14:paraId="4A91E629" w14:textId="77777777" w:rsidTr="0001162E">
        <w:trPr>
          <w:cantSplit/>
          <w:trHeight w:val="139"/>
        </w:trPr>
        <w:tc>
          <w:tcPr>
            <w:tcW w:w="490" w:type="dxa"/>
            <w:shd w:val="clear" w:color="auto" w:fill="AECEE1"/>
            <w:tcMar>
              <w:top w:w="58" w:type="dxa"/>
              <w:left w:w="58" w:type="dxa"/>
              <w:bottom w:w="58" w:type="dxa"/>
              <w:right w:w="58" w:type="dxa"/>
            </w:tcMar>
            <w:vAlign w:val="center"/>
          </w:tcPr>
          <w:p w14:paraId="538AEE0B" w14:textId="77777777" w:rsidR="008848BD" w:rsidRDefault="008848BD" w:rsidP="008848BD">
            <w:pPr>
              <w:pStyle w:val="Cap2"/>
              <w:jc w:val="center"/>
              <w:rPr>
                <w:rFonts w:hint="eastAsia"/>
                <w:lang w:eastAsia="zh-CN"/>
              </w:rPr>
            </w:pPr>
            <w:r>
              <w:rPr>
                <w:rFonts w:hint="eastAsia"/>
                <w:lang w:eastAsia="zh-CN"/>
              </w:rPr>
              <w:t>25</w:t>
            </w:r>
          </w:p>
        </w:tc>
        <w:tc>
          <w:tcPr>
            <w:tcW w:w="2403" w:type="dxa"/>
            <w:shd w:val="clear" w:color="auto" w:fill="E3EEF5"/>
            <w:tcMar>
              <w:top w:w="58" w:type="dxa"/>
              <w:left w:w="58" w:type="dxa"/>
              <w:bottom w:w="58" w:type="dxa"/>
              <w:right w:w="58" w:type="dxa"/>
            </w:tcMar>
          </w:tcPr>
          <w:p w14:paraId="13DAFAC9" w14:textId="77777777" w:rsidR="008848BD" w:rsidRPr="00E91452" w:rsidRDefault="008848BD" w:rsidP="008848BD">
            <w:pPr>
              <w:rPr>
                <w:rFonts w:ascii="Arial" w:hAnsi="Arial" w:cs="Arial"/>
                <w:color w:val="000000"/>
                <w:sz w:val="20"/>
              </w:rPr>
            </w:pPr>
          </w:p>
        </w:tc>
        <w:tc>
          <w:tcPr>
            <w:tcW w:w="2694" w:type="dxa"/>
            <w:shd w:val="clear" w:color="auto" w:fill="E3EEF5"/>
            <w:vAlign w:val="center"/>
          </w:tcPr>
          <w:p w14:paraId="52D39BE1" w14:textId="77777777" w:rsidR="008848BD" w:rsidRDefault="008848BD" w:rsidP="008848BD">
            <w:pPr>
              <w:rPr>
                <w:rFonts w:ascii="Arial" w:hAnsi="Arial" w:cs="Arial"/>
                <w:color w:val="000000"/>
                <w:sz w:val="20"/>
              </w:rPr>
            </w:pPr>
            <w:r>
              <w:rPr>
                <w:rFonts w:ascii="Arial" w:hAnsi="Arial" w:cs="Arial" w:hint="eastAsia"/>
                <w:color w:val="000000"/>
                <w:sz w:val="20"/>
              </w:rPr>
              <w:t>清算</w:t>
            </w:r>
            <w:r>
              <w:rPr>
                <w:rFonts w:ascii="Arial" w:hAnsi="Arial" w:cs="Arial"/>
                <w:color w:val="000000"/>
                <w:sz w:val="20"/>
              </w:rPr>
              <w:t>条件配置</w:t>
            </w:r>
          </w:p>
        </w:tc>
        <w:tc>
          <w:tcPr>
            <w:tcW w:w="2835" w:type="dxa"/>
            <w:shd w:val="clear" w:color="auto" w:fill="E3EEF5"/>
            <w:tcMar>
              <w:top w:w="58" w:type="dxa"/>
              <w:left w:w="58" w:type="dxa"/>
              <w:bottom w:w="58" w:type="dxa"/>
              <w:right w:w="58" w:type="dxa"/>
            </w:tcMar>
          </w:tcPr>
          <w:p w14:paraId="1B0FDCAF" w14:textId="77777777" w:rsidR="008848BD" w:rsidRPr="00C504A6" w:rsidRDefault="008848BD" w:rsidP="008848BD">
            <w:pPr>
              <w:jc w:val="center"/>
              <w:rPr>
                <w:rFonts w:ascii="宋体" w:hAnsi="宋体" w:cs="宋体"/>
                <w:color w:val="000000"/>
                <w:sz w:val="20"/>
              </w:rPr>
            </w:pPr>
          </w:p>
        </w:tc>
      </w:tr>
      <w:tr w:rsidR="008848BD" w:rsidRPr="00751274" w14:paraId="53852ED1" w14:textId="77777777" w:rsidTr="0001162E">
        <w:trPr>
          <w:cantSplit/>
          <w:trHeight w:val="139"/>
        </w:trPr>
        <w:tc>
          <w:tcPr>
            <w:tcW w:w="490" w:type="dxa"/>
            <w:shd w:val="clear" w:color="auto" w:fill="AECEE1"/>
            <w:tcMar>
              <w:top w:w="58" w:type="dxa"/>
              <w:left w:w="58" w:type="dxa"/>
              <w:bottom w:w="58" w:type="dxa"/>
              <w:right w:w="58" w:type="dxa"/>
            </w:tcMar>
            <w:vAlign w:val="center"/>
          </w:tcPr>
          <w:p w14:paraId="5A37A2C3" w14:textId="77777777" w:rsidR="008848BD" w:rsidRDefault="008848BD" w:rsidP="008848BD">
            <w:pPr>
              <w:pStyle w:val="Cap2"/>
              <w:jc w:val="center"/>
              <w:rPr>
                <w:rFonts w:hint="eastAsia"/>
                <w:lang w:eastAsia="zh-CN"/>
              </w:rPr>
            </w:pPr>
            <w:r>
              <w:rPr>
                <w:rFonts w:hint="eastAsia"/>
                <w:lang w:eastAsia="zh-CN"/>
              </w:rPr>
              <w:t>26</w:t>
            </w:r>
          </w:p>
        </w:tc>
        <w:tc>
          <w:tcPr>
            <w:tcW w:w="2403" w:type="dxa"/>
            <w:shd w:val="clear" w:color="auto" w:fill="E3EEF5"/>
            <w:tcMar>
              <w:top w:w="58" w:type="dxa"/>
              <w:left w:w="58" w:type="dxa"/>
              <w:bottom w:w="58" w:type="dxa"/>
              <w:right w:w="58" w:type="dxa"/>
            </w:tcMar>
            <w:vAlign w:val="center"/>
          </w:tcPr>
          <w:p w14:paraId="236BF3F3" w14:textId="77777777" w:rsidR="008848BD" w:rsidRPr="009D64FC" w:rsidRDefault="008848BD" w:rsidP="008848BD">
            <w:pPr>
              <w:rPr>
                <w:rFonts w:ascii="Arial" w:hAnsi="Arial" w:cs="Arial"/>
                <w:b/>
                <w:color w:val="000000"/>
                <w:sz w:val="20"/>
              </w:rPr>
            </w:pPr>
            <w:r w:rsidRPr="009D64FC">
              <w:rPr>
                <w:rFonts w:ascii="Arial" w:hAnsi="Arial" w:cs="Arial"/>
                <w:b/>
                <w:color w:val="000000"/>
                <w:sz w:val="20"/>
              </w:rPr>
              <w:t>银行账户</w:t>
            </w:r>
          </w:p>
        </w:tc>
        <w:tc>
          <w:tcPr>
            <w:tcW w:w="2694" w:type="dxa"/>
            <w:shd w:val="clear" w:color="auto" w:fill="E3EEF5"/>
            <w:vAlign w:val="center"/>
          </w:tcPr>
          <w:p w14:paraId="7F7A7456" w14:textId="77777777" w:rsidR="008848BD" w:rsidRDefault="008848BD" w:rsidP="008848BD">
            <w:pPr>
              <w:rPr>
                <w:rFonts w:ascii="Arial" w:hAnsi="Arial" w:cs="Arial"/>
                <w:color w:val="000000"/>
                <w:sz w:val="20"/>
              </w:rPr>
            </w:pPr>
            <w:r>
              <w:rPr>
                <w:rFonts w:ascii="Arial" w:hAnsi="Arial" w:cs="Arial"/>
                <w:color w:val="000000"/>
                <w:sz w:val="20"/>
              </w:rPr>
              <w:t>账户生命周期</w:t>
            </w:r>
          </w:p>
        </w:tc>
        <w:tc>
          <w:tcPr>
            <w:tcW w:w="2835" w:type="dxa"/>
            <w:shd w:val="clear" w:color="auto" w:fill="E3EEF5"/>
            <w:tcMar>
              <w:top w:w="58" w:type="dxa"/>
              <w:left w:w="58" w:type="dxa"/>
              <w:bottom w:w="58" w:type="dxa"/>
              <w:right w:w="58" w:type="dxa"/>
            </w:tcMar>
          </w:tcPr>
          <w:p w14:paraId="17CDF6E3" w14:textId="77777777" w:rsidR="008848BD" w:rsidRDefault="008848BD" w:rsidP="008848BD">
            <w:pPr>
              <w:rPr>
                <w:rFonts w:ascii="Arial" w:hAnsi="Arial" w:cs="Arial"/>
                <w:color w:val="000000"/>
                <w:sz w:val="20"/>
              </w:rPr>
            </w:pPr>
          </w:p>
        </w:tc>
      </w:tr>
      <w:tr w:rsidR="008848BD" w:rsidRPr="00751274" w14:paraId="6B1B060E" w14:textId="77777777" w:rsidTr="0001162E">
        <w:trPr>
          <w:cantSplit/>
          <w:trHeight w:val="139"/>
        </w:trPr>
        <w:tc>
          <w:tcPr>
            <w:tcW w:w="490" w:type="dxa"/>
            <w:shd w:val="clear" w:color="auto" w:fill="AECEE1"/>
            <w:tcMar>
              <w:top w:w="58" w:type="dxa"/>
              <w:left w:w="58" w:type="dxa"/>
              <w:bottom w:w="58" w:type="dxa"/>
              <w:right w:w="58" w:type="dxa"/>
            </w:tcMar>
            <w:vAlign w:val="center"/>
          </w:tcPr>
          <w:p w14:paraId="3761E54A" w14:textId="77777777" w:rsidR="008848BD" w:rsidRDefault="008848BD" w:rsidP="008848BD">
            <w:pPr>
              <w:pStyle w:val="Cap2"/>
              <w:jc w:val="center"/>
              <w:rPr>
                <w:rFonts w:hint="eastAsia"/>
                <w:lang w:eastAsia="zh-CN"/>
              </w:rPr>
            </w:pPr>
            <w:r>
              <w:rPr>
                <w:rFonts w:hint="eastAsia"/>
                <w:lang w:eastAsia="zh-CN"/>
              </w:rPr>
              <w:t>27</w:t>
            </w:r>
          </w:p>
        </w:tc>
        <w:tc>
          <w:tcPr>
            <w:tcW w:w="2403" w:type="dxa"/>
            <w:shd w:val="clear" w:color="auto" w:fill="E3EEF5"/>
            <w:tcMar>
              <w:top w:w="58" w:type="dxa"/>
              <w:left w:w="58" w:type="dxa"/>
              <w:bottom w:w="58" w:type="dxa"/>
              <w:right w:w="58" w:type="dxa"/>
            </w:tcMar>
            <w:vAlign w:val="center"/>
          </w:tcPr>
          <w:p w14:paraId="41A607CC" w14:textId="77777777" w:rsidR="008848BD" w:rsidRDefault="008848BD" w:rsidP="008848BD">
            <w:pPr>
              <w:rPr>
                <w:rFonts w:ascii="Arial" w:hAnsi="Arial" w:cs="Arial"/>
                <w:color w:val="000000"/>
                <w:sz w:val="20"/>
              </w:rPr>
            </w:pPr>
          </w:p>
        </w:tc>
        <w:tc>
          <w:tcPr>
            <w:tcW w:w="2694" w:type="dxa"/>
            <w:shd w:val="clear" w:color="auto" w:fill="E3EEF5"/>
            <w:vAlign w:val="center"/>
          </w:tcPr>
          <w:p w14:paraId="1985F4A1" w14:textId="77777777" w:rsidR="008848BD" w:rsidRDefault="008848BD" w:rsidP="008848BD">
            <w:pPr>
              <w:rPr>
                <w:rFonts w:ascii="Arial" w:hAnsi="Arial" w:cs="Arial"/>
                <w:color w:val="000000"/>
                <w:sz w:val="20"/>
              </w:rPr>
            </w:pPr>
            <w:r>
              <w:rPr>
                <w:rFonts w:ascii="Arial" w:hAnsi="Arial" w:cs="Arial"/>
                <w:color w:val="000000"/>
                <w:sz w:val="20"/>
              </w:rPr>
              <w:t>账户余额</w:t>
            </w:r>
          </w:p>
        </w:tc>
        <w:tc>
          <w:tcPr>
            <w:tcW w:w="2835" w:type="dxa"/>
            <w:shd w:val="clear" w:color="auto" w:fill="E3EEF5"/>
            <w:tcMar>
              <w:top w:w="58" w:type="dxa"/>
              <w:left w:w="58" w:type="dxa"/>
              <w:bottom w:w="58" w:type="dxa"/>
              <w:right w:w="58" w:type="dxa"/>
            </w:tcMar>
          </w:tcPr>
          <w:p w14:paraId="43067DF5" w14:textId="77777777" w:rsidR="008848BD" w:rsidRDefault="008848BD" w:rsidP="008848BD">
            <w:pPr>
              <w:rPr>
                <w:rFonts w:ascii="Arial" w:hAnsi="Arial" w:cs="Arial"/>
                <w:color w:val="000000"/>
                <w:sz w:val="20"/>
              </w:rPr>
            </w:pPr>
          </w:p>
        </w:tc>
      </w:tr>
      <w:tr w:rsidR="008848BD" w:rsidRPr="00751274" w14:paraId="1A08CBEE" w14:textId="77777777" w:rsidTr="0001162E">
        <w:trPr>
          <w:cantSplit/>
          <w:trHeight w:val="139"/>
        </w:trPr>
        <w:tc>
          <w:tcPr>
            <w:tcW w:w="490" w:type="dxa"/>
            <w:shd w:val="clear" w:color="auto" w:fill="AECEE1"/>
            <w:tcMar>
              <w:top w:w="58" w:type="dxa"/>
              <w:left w:w="58" w:type="dxa"/>
              <w:bottom w:w="58" w:type="dxa"/>
              <w:right w:w="58" w:type="dxa"/>
            </w:tcMar>
            <w:vAlign w:val="center"/>
          </w:tcPr>
          <w:p w14:paraId="06C43010" w14:textId="77777777" w:rsidR="008848BD" w:rsidRDefault="008848BD" w:rsidP="008848BD">
            <w:pPr>
              <w:pStyle w:val="Cap2"/>
              <w:jc w:val="center"/>
              <w:rPr>
                <w:rFonts w:hint="eastAsia"/>
                <w:lang w:eastAsia="zh-CN"/>
              </w:rPr>
            </w:pPr>
            <w:r>
              <w:rPr>
                <w:rFonts w:hint="eastAsia"/>
                <w:lang w:eastAsia="zh-CN"/>
              </w:rPr>
              <w:t>28</w:t>
            </w:r>
          </w:p>
        </w:tc>
        <w:tc>
          <w:tcPr>
            <w:tcW w:w="2403" w:type="dxa"/>
            <w:shd w:val="clear" w:color="auto" w:fill="E3EEF5"/>
            <w:tcMar>
              <w:top w:w="58" w:type="dxa"/>
              <w:left w:w="58" w:type="dxa"/>
              <w:bottom w:w="58" w:type="dxa"/>
              <w:right w:w="58" w:type="dxa"/>
            </w:tcMar>
            <w:vAlign w:val="center"/>
          </w:tcPr>
          <w:p w14:paraId="2F749BB9" w14:textId="77777777" w:rsidR="008848BD" w:rsidRDefault="008848BD" w:rsidP="008848BD">
            <w:pPr>
              <w:rPr>
                <w:rFonts w:ascii="Arial" w:hAnsi="Arial" w:cs="Arial"/>
                <w:color w:val="000000"/>
                <w:sz w:val="20"/>
              </w:rPr>
            </w:pPr>
          </w:p>
        </w:tc>
        <w:tc>
          <w:tcPr>
            <w:tcW w:w="2694" w:type="dxa"/>
            <w:shd w:val="clear" w:color="auto" w:fill="E3EEF5"/>
            <w:vAlign w:val="center"/>
          </w:tcPr>
          <w:p w14:paraId="2786CDBE" w14:textId="77777777" w:rsidR="008848BD" w:rsidRDefault="008848BD" w:rsidP="008848BD">
            <w:pPr>
              <w:rPr>
                <w:rFonts w:ascii="Arial" w:hAnsi="Arial" w:cs="Arial"/>
                <w:color w:val="000000"/>
                <w:sz w:val="20"/>
              </w:rPr>
            </w:pPr>
            <w:r>
              <w:rPr>
                <w:rFonts w:ascii="Arial" w:hAnsi="Arial" w:cs="Arial"/>
                <w:color w:val="000000"/>
                <w:sz w:val="20"/>
              </w:rPr>
              <w:t>账户明细</w:t>
            </w:r>
          </w:p>
        </w:tc>
        <w:tc>
          <w:tcPr>
            <w:tcW w:w="2835" w:type="dxa"/>
            <w:shd w:val="clear" w:color="auto" w:fill="E3EEF5"/>
            <w:tcMar>
              <w:top w:w="58" w:type="dxa"/>
              <w:left w:w="58" w:type="dxa"/>
              <w:bottom w:w="58" w:type="dxa"/>
              <w:right w:w="58" w:type="dxa"/>
            </w:tcMar>
          </w:tcPr>
          <w:p w14:paraId="798FBB13" w14:textId="77777777" w:rsidR="008848BD" w:rsidRDefault="008848BD" w:rsidP="008848BD">
            <w:pPr>
              <w:rPr>
                <w:rFonts w:ascii="Arial" w:hAnsi="Arial" w:cs="Arial"/>
                <w:color w:val="000000"/>
                <w:sz w:val="20"/>
              </w:rPr>
            </w:pPr>
          </w:p>
        </w:tc>
      </w:tr>
      <w:tr w:rsidR="008848BD" w:rsidRPr="00751274" w14:paraId="416C0CF8" w14:textId="77777777" w:rsidTr="0001162E">
        <w:trPr>
          <w:cantSplit/>
          <w:trHeight w:val="139"/>
        </w:trPr>
        <w:tc>
          <w:tcPr>
            <w:tcW w:w="490" w:type="dxa"/>
            <w:shd w:val="clear" w:color="auto" w:fill="AECEE1"/>
            <w:tcMar>
              <w:top w:w="58" w:type="dxa"/>
              <w:left w:w="58" w:type="dxa"/>
              <w:bottom w:w="58" w:type="dxa"/>
              <w:right w:w="58" w:type="dxa"/>
            </w:tcMar>
            <w:vAlign w:val="center"/>
          </w:tcPr>
          <w:p w14:paraId="5E841F08" w14:textId="77777777" w:rsidR="008848BD" w:rsidRDefault="008848BD" w:rsidP="008848BD">
            <w:pPr>
              <w:pStyle w:val="Cap2"/>
              <w:jc w:val="center"/>
              <w:rPr>
                <w:rFonts w:hint="eastAsia"/>
                <w:lang w:eastAsia="zh-CN"/>
              </w:rPr>
            </w:pPr>
            <w:r>
              <w:rPr>
                <w:rFonts w:hint="eastAsia"/>
                <w:lang w:eastAsia="zh-CN"/>
              </w:rPr>
              <w:t>29</w:t>
            </w:r>
          </w:p>
        </w:tc>
        <w:tc>
          <w:tcPr>
            <w:tcW w:w="2403" w:type="dxa"/>
            <w:shd w:val="clear" w:color="auto" w:fill="E3EEF5"/>
            <w:tcMar>
              <w:top w:w="58" w:type="dxa"/>
              <w:left w:w="58" w:type="dxa"/>
              <w:bottom w:w="58" w:type="dxa"/>
              <w:right w:w="58" w:type="dxa"/>
            </w:tcMar>
            <w:vAlign w:val="center"/>
          </w:tcPr>
          <w:p w14:paraId="0DA7713E" w14:textId="77777777" w:rsidR="008848BD" w:rsidRDefault="008848BD" w:rsidP="008848BD">
            <w:pPr>
              <w:rPr>
                <w:rFonts w:ascii="Arial" w:hAnsi="Arial" w:cs="Arial"/>
                <w:color w:val="000000"/>
                <w:sz w:val="20"/>
              </w:rPr>
            </w:pPr>
          </w:p>
        </w:tc>
        <w:tc>
          <w:tcPr>
            <w:tcW w:w="2694" w:type="dxa"/>
            <w:shd w:val="clear" w:color="auto" w:fill="E3EEF5"/>
            <w:vAlign w:val="center"/>
          </w:tcPr>
          <w:p w14:paraId="6BB00A3F" w14:textId="77777777" w:rsidR="008848BD" w:rsidRDefault="008848BD" w:rsidP="008848BD">
            <w:pPr>
              <w:rPr>
                <w:rFonts w:ascii="Arial" w:hAnsi="Arial" w:cs="Arial"/>
                <w:color w:val="000000"/>
                <w:sz w:val="20"/>
              </w:rPr>
            </w:pPr>
            <w:r>
              <w:rPr>
                <w:rFonts w:ascii="Arial" w:hAnsi="Arial" w:cs="Arial"/>
                <w:color w:val="000000"/>
                <w:sz w:val="20"/>
              </w:rPr>
              <w:t>账户流水</w:t>
            </w:r>
          </w:p>
        </w:tc>
        <w:tc>
          <w:tcPr>
            <w:tcW w:w="2835" w:type="dxa"/>
            <w:shd w:val="clear" w:color="auto" w:fill="E3EEF5"/>
            <w:tcMar>
              <w:top w:w="58" w:type="dxa"/>
              <w:left w:w="58" w:type="dxa"/>
              <w:bottom w:w="58" w:type="dxa"/>
              <w:right w:w="58" w:type="dxa"/>
            </w:tcMar>
          </w:tcPr>
          <w:p w14:paraId="5B8611F7" w14:textId="77777777" w:rsidR="008848BD" w:rsidRDefault="008848BD" w:rsidP="008848BD">
            <w:pPr>
              <w:rPr>
                <w:rFonts w:ascii="Arial" w:hAnsi="Arial" w:cs="Arial"/>
                <w:color w:val="000000"/>
                <w:sz w:val="20"/>
              </w:rPr>
            </w:pPr>
          </w:p>
        </w:tc>
      </w:tr>
      <w:tr w:rsidR="008848BD" w:rsidRPr="00751274" w14:paraId="137D99D3" w14:textId="77777777" w:rsidTr="0001162E">
        <w:trPr>
          <w:cantSplit/>
          <w:trHeight w:val="139"/>
        </w:trPr>
        <w:tc>
          <w:tcPr>
            <w:tcW w:w="490" w:type="dxa"/>
            <w:shd w:val="clear" w:color="auto" w:fill="AECEE1"/>
            <w:tcMar>
              <w:top w:w="58" w:type="dxa"/>
              <w:left w:w="58" w:type="dxa"/>
              <w:bottom w:w="58" w:type="dxa"/>
              <w:right w:w="58" w:type="dxa"/>
            </w:tcMar>
            <w:vAlign w:val="center"/>
          </w:tcPr>
          <w:p w14:paraId="106B9552" w14:textId="12848EE4" w:rsidR="008848BD" w:rsidRDefault="008848BD" w:rsidP="008848BD">
            <w:pPr>
              <w:pStyle w:val="Cap2"/>
              <w:jc w:val="center"/>
              <w:rPr>
                <w:rFonts w:hint="eastAsia"/>
                <w:lang w:eastAsia="zh-CN"/>
              </w:rPr>
            </w:pPr>
            <w:r>
              <w:rPr>
                <w:rFonts w:hint="eastAsia"/>
                <w:lang w:eastAsia="zh-CN"/>
              </w:rPr>
              <w:t>3</w:t>
            </w:r>
            <w:r w:rsidR="00D75A6D">
              <w:rPr>
                <w:rFonts w:hint="eastAsia"/>
                <w:lang w:eastAsia="zh-CN"/>
              </w:rPr>
              <w:t>0</w:t>
            </w:r>
          </w:p>
        </w:tc>
        <w:tc>
          <w:tcPr>
            <w:tcW w:w="2403" w:type="dxa"/>
            <w:shd w:val="clear" w:color="auto" w:fill="E3EEF5"/>
            <w:tcMar>
              <w:top w:w="58" w:type="dxa"/>
              <w:left w:w="58" w:type="dxa"/>
              <w:bottom w:w="58" w:type="dxa"/>
              <w:right w:w="58" w:type="dxa"/>
            </w:tcMar>
            <w:vAlign w:val="center"/>
          </w:tcPr>
          <w:p w14:paraId="0A4C20D1" w14:textId="77777777" w:rsidR="008848BD" w:rsidRDefault="008848BD" w:rsidP="008848BD">
            <w:pPr>
              <w:rPr>
                <w:rFonts w:ascii="Arial" w:hAnsi="Arial" w:cs="Arial"/>
                <w:color w:val="000000"/>
                <w:sz w:val="20"/>
              </w:rPr>
            </w:pPr>
          </w:p>
        </w:tc>
        <w:tc>
          <w:tcPr>
            <w:tcW w:w="2694" w:type="dxa"/>
            <w:shd w:val="clear" w:color="auto" w:fill="E3EEF5"/>
            <w:vAlign w:val="center"/>
          </w:tcPr>
          <w:p w14:paraId="2593A3FB" w14:textId="77777777" w:rsidR="008848BD" w:rsidRDefault="008848BD" w:rsidP="008848BD">
            <w:pPr>
              <w:rPr>
                <w:rFonts w:ascii="Arial" w:hAnsi="Arial" w:cs="Arial"/>
                <w:color w:val="000000"/>
                <w:sz w:val="20"/>
              </w:rPr>
            </w:pPr>
            <w:r>
              <w:rPr>
                <w:rFonts w:ascii="Arial" w:hAnsi="Arial" w:cs="Arial"/>
                <w:color w:val="000000"/>
                <w:sz w:val="20"/>
              </w:rPr>
              <w:t>电子台账</w:t>
            </w:r>
          </w:p>
        </w:tc>
        <w:tc>
          <w:tcPr>
            <w:tcW w:w="2835" w:type="dxa"/>
            <w:shd w:val="clear" w:color="auto" w:fill="E3EEF5"/>
            <w:tcMar>
              <w:top w:w="58" w:type="dxa"/>
              <w:left w:w="58" w:type="dxa"/>
              <w:bottom w:w="58" w:type="dxa"/>
              <w:right w:w="58" w:type="dxa"/>
            </w:tcMar>
          </w:tcPr>
          <w:p w14:paraId="2C06948C" w14:textId="77777777" w:rsidR="008848BD" w:rsidRDefault="008848BD" w:rsidP="008848BD">
            <w:pPr>
              <w:rPr>
                <w:rFonts w:ascii="Arial" w:hAnsi="Arial" w:cs="Arial"/>
                <w:color w:val="000000"/>
                <w:sz w:val="20"/>
              </w:rPr>
            </w:pPr>
          </w:p>
        </w:tc>
      </w:tr>
      <w:tr w:rsidR="008848BD" w:rsidRPr="00751274" w14:paraId="69F358A3" w14:textId="77777777" w:rsidTr="0001162E">
        <w:trPr>
          <w:cantSplit/>
          <w:trHeight w:val="139"/>
        </w:trPr>
        <w:tc>
          <w:tcPr>
            <w:tcW w:w="490" w:type="dxa"/>
            <w:shd w:val="clear" w:color="auto" w:fill="AECEE1"/>
            <w:tcMar>
              <w:top w:w="58" w:type="dxa"/>
              <w:left w:w="58" w:type="dxa"/>
              <w:bottom w:w="58" w:type="dxa"/>
              <w:right w:w="58" w:type="dxa"/>
            </w:tcMar>
            <w:vAlign w:val="center"/>
          </w:tcPr>
          <w:p w14:paraId="38DD81FB" w14:textId="55FC0FCC" w:rsidR="008848BD" w:rsidRDefault="008848BD" w:rsidP="00D75A6D">
            <w:pPr>
              <w:pStyle w:val="Cap2"/>
              <w:jc w:val="center"/>
              <w:rPr>
                <w:rFonts w:hint="eastAsia"/>
                <w:lang w:eastAsia="zh-CN"/>
              </w:rPr>
            </w:pPr>
            <w:r>
              <w:rPr>
                <w:rFonts w:hint="eastAsia"/>
                <w:lang w:eastAsia="zh-CN"/>
              </w:rPr>
              <w:t>3</w:t>
            </w:r>
            <w:r w:rsidR="00D75A6D">
              <w:rPr>
                <w:lang w:eastAsia="zh-CN"/>
              </w:rPr>
              <w:t>1</w:t>
            </w:r>
          </w:p>
        </w:tc>
        <w:tc>
          <w:tcPr>
            <w:tcW w:w="2403" w:type="dxa"/>
            <w:shd w:val="clear" w:color="auto" w:fill="E3EEF5"/>
            <w:tcMar>
              <w:top w:w="58" w:type="dxa"/>
              <w:left w:w="58" w:type="dxa"/>
              <w:bottom w:w="58" w:type="dxa"/>
              <w:right w:w="58" w:type="dxa"/>
            </w:tcMar>
            <w:vAlign w:val="center"/>
          </w:tcPr>
          <w:p w14:paraId="24D05752" w14:textId="77777777" w:rsidR="008848BD" w:rsidRPr="00856ABD" w:rsidRDefault="008848BD" w:rsidP="008848BD">
            <w:pPr>
              <w:rPr>
                <w:rFonts w:ascii="Arial" w:hAnsi="Arial" w:cs="Arial"/>
                <w:b/>
                <w:color w:val="000000"/>
                <w:sz w:val="20"/>
              </w:rPr>
            </w:pPr>
            <w:r>
              <w:rPr>
                <w:rFonts w:ascii="Arial" w:hAnsi="Arial" w:cs="Arial"/>
                <w:b/>
                <w:color w:val="000000"/>
                <w:sz w:val="20"/>
              </w:rPr>
              <w:t>资金调拨</w:t>
            </w:r>
          </w:p>
        </w:tc>
        <w:tc>
          <w:tcPr>
            <w:tcW w:w="2694" w:type="dxa"/>
            <w:shd w:val="clear" w:color="auto" w:fill="E3EEF5"/>
            <w:vAlign w:val="center"/>
          </w:tcPr>
          <w:p w14:paraId="67B2B629" w14:textId="77777777" w:rsidR="008848BD" w:rsidRDefault="008848BD" w:rsidP="008848BD">
            <w:pPr>
              <w:rPr>
                <w:rFonts w:ascii="Arial" w:hAnsi="Arial" w:cs="Arial"/>
                <w:color w:val="000000"/>
                <w:sz w:val="20"/>
              </w:rPr>
            </w:pPr>
            <w:r>
              <w:rPr>
                <w:rFonts w:ascii="Arial" w:hAnsi="Arial" w:cs="Arial"/>
                <w:color w:val="000000"/>
                <w:sz w:val="20"/>
              </w:rPr>
              <w:t>资金申请</w:t>
            </w:r>
          </w:p>
        </w:tc>
        <w:tc>
          <w:tcPr>
            <w:tcW w:w="2835" w:type="dxa"/>
            <w:shd w:val="clear" w:color="auto" w:fill="E3EEF5"/>
            <w:tcMar>
              <w:top w:w="58" w:type="dxa"/>
              <w:left w:w="58" w:type="dxa"/>
              <w:bottom w:w="58" w:type="dxa"/>
              <w:right w:w="58" w:type="dxa"/>
            </w:tcMar>
          </w:tcPr>
          <w:p w14:paraId="4E0326C6" w14:textId="77777777" w:rsidR="008848BD" w:rsidRDefault="008848BD" w:rsidP="008848BD">
            <w:pPr>
              <w:rPr>
                <w:rFonts w:ascii="Arial" w:hAnsi="Arial" w:cs="Arial"/>
                <w:color w:val="000000"/>
                <w:sz w:val="20"/>
              </w:rPr>
            </w:pPr>
          </w:p>
        </w:tc>
      </w:tr>
      <w:tr w:rsidR="008848BD" w:rsidRPr="00751274" w14:paraId="7C022B4D" w14:textId="77777777" w:rsidTr="0001162E">
        <w:trPr>
          <w:cantSplit/>
          <w:trHeight w:val="139"/>
        </w:trPr>
        <w:tc>
          <w:tcPr>
            <w:tcW w:w="490" w:type="dxa"/>
            <w:shd w:val="clear" w:color="auto" w:fill="AECEE1"/>
            <w:tcMar>
              <w:top w:w="58" w:type="dxa"/>
              <w:left w:w="58" w:type="dxa"/>
              <w:bottom w:w="58" w:type="dxa"/>
              <w:right w:w="58" w:type="dxa"/>
            </w:tcMar>
            <w:vAlign w:val="center"/>
          </w:tcPr>
          <w:p w14:paraId="379C55D5" w14:textId="38CDCB30" w:rsidR="008848BD" w:rsidRDefault="008848BD" w:rsidP="00D75A6D">
            <w:pPr>
              <w:pStyle w:val="Cap2"/>
              <w:jc w:val="center"/>
              <w:rPr>
                <w:rFonts w:hint="eastAsia"/>
                <w:lang w:eastAsia="zh-CN"/>
              </w:rPr>
            </w:pPr>
            <w:r>
              <w:rPr>
                <w:rFonts w:hint="eastAsia"/>
                <w:lang w:eastAsia="zh-CN"/>
              </w:rPr>
              <w:t>3</w:t>
            </w:r>
            <w:r w:rsidR="00D75A6D">
              <w:rPr>
                <w:lang w:eastAsia="zh-CN"/>
              </w:rPr>
              <w:t>2</w:t>
            </w:r>
          </w:p>
        </w:tc>
        <w:tc>
          <w:tcPr>
            <w:tcW w:w="2403" w:type="dxa"/>
            <w:shd w:val="clear" w:color="auto" w:fill="E3EEF5"/>
            <w:tcMar>
              <w:top w:w="58" w:type="dxa"/>
              <w:left w:w="58" w:type="dxa"/>
              <w:bottom w:w="58" w:type="dxa"/>
              <w:right w:w="58" w:type="dxa"/>
            </w:tcMar>
            <w:vAlign w:val="center"/>
          </w:tcPr>
          <w:p w14:paraId="0395A672" w14:textId="77777777" w:rsidR="008848BD" w:rsidRDefault="008848BD" w:rsidP="008848BD">
            <w:pPr>
              <w:rPr>
                <w:rFonts w:ascii="Arial" w:hAnsi="Arial" w:cs="Arial"/>
                <w:color w:val="000000"/>
                <w:sz w:val="20"/>
              </w:rPr>
            </w:pPr>
          </w:p>
        </w:tc>
        <w:tc>
          <w:tcPr>
            <w:tcW w:w="2694" w:type="dxa"/>
            <w:shd w:val="clear" w:color="auto" w:fill="E3EEF5"/>
            <w:vAlign w:val="center"/>
          </w:tcPr>
          <w:p w14:paraId="1F1F23A1" w14:textId="51348D18" w:rsidR="008848BD" w:rsidRDefault="00D75A6D" w:rsidP="008848BD">
            <w:pPr>
              <w:rPr>
                <w:rFonts w:ascii="Arial" w:hAnsi="Arial" w:cs="Arial"/>
                <w:color w:val="000000"/>
                <w:sz w:val="20"/>
              </w:rPr>
            </w:pPr>
            <w:r>
              <w:rPr>
                <w:rFonts w:ascii="Arial" w:hAnsi="Arial" w:cs="Arial" w:hint="eastAsia"/>
                <w:color w:val="000000"/>
                <w:sz w:val="20"/>
                <w:lang w:eastAsia="zh-CN"/>
              </w:rPr>
              <w:t>自动划拨</w:t>
            </w:r>
          </w:p>
        </w:tc>
        <w:tc>
          <w:tcPr>
            <w:tcW w:w="2835" w:type="dxa"/>
            <w:shd w:val="clear" w:color="auto" w:fill="E3EEF5"/>
            <w:tcMar>
              <w:top w:w="58" w:type="dxa"/>
              <w:left w:w="58" w:type="dxa"/>
              <w:bottom w:w="58" w:type="dxa"/>
              <w:right w:w="58" w:type="dxa"/>
            </w:tcMar>
          </w:tcPr>
          <w:p w14:paraId="08A6A485" w14:textId="77777777" w:rsidR="008848BD" w:rsidRDefault="008848BD" w:rsidP="008848BD">
            <w:pPr>
              <w:rPr>
                <w:rFonts w:ascii="Arial" w:hAnsi="Arial" w:cs="Arial"/>
                <w:color w:val="000000"/>
                <w:sz w:val="20"/>
              </w:rPr>
            </w:pPr>
          </w:p>
        </w:tc>
      </w:tr>
      <w:tr w:rsidR="00D75A6D" w:rsidRPr="00751274" w14:paraId="65961E2F" w14:textId="77777777" w:rsidTr="0001162E">
        <w:trPr>
          <w:cantSplit/>
          <w:trHeight w:val="139"/>
        </w:trPr>
        <w:tc>
          <w:tcPr>
            <w:tcW w:w="490" w:type="dxa"/>
            <w:shd w:val="clear" w:color="auto" w:fill="AECEE1"/>
            <w:tcMar>
              <w:top w:w="58" w:type="dxa"/>
              <w:left w:w="58" w:type="dxa"/>
              <w:bottom w:w="58" w:type="dxa"/>
              <w:right w:w="58" w:type="dxa"/>
            </w:tcMar>
            <w:vAlign w:val="center"/>
          </w:tcPr>
          <w:p w14:paraId="173532A6" w14:textId="49F8CD6C" w:rsidR="00D75A6D" w:rsidRDefault="00D75A6D" w:rsidP="00166440">
            <w:pPr>
              <w:pStyle w:val="Cap2"/>
              <w:jc w:val="center"/>
              <w:rPr>
                <w:rFonts w:hint="eastAsia"/>
                <w:lang w:eastAsia="zh-CN"/>
              </w:rPr>
            </w:pPr>
            <w:r>
              <w:rPr>
                <w:rFonts w:hint="eastAsia"/>
                <w:lang w:eastAsia="zh-CN"/>
              </w:rPr>
              <w:t>33</w:t>
            </w:r>
          </w:p>
        </w:tc>
        <w:tc>
          <w:tcPr>
            <w:tcW w:w="2403" w:type="dxa"/>
            <w:shd w:val="clear" w:color="auto" w:fill="E3EEF5"/>
            <w:tcMar>
              <w:top w:w="58" w:type="dxa"/>
              <w:left w:w="58" w:type="dxa"/>
              <w:bottom w:w="58" w:type="dxa"/>
              <w:right w:w="58" w:type="dxa"/>
            </w:tcMar>
            <w:vAlign w:val="center"/>
          </w:tcPr>
          <w:p w14:paraId="6EE4C8CB" w14:textId="77777777" w:rsidR="00D75A6D" w:rsidRDefault="00D75A6D" w:rsidP="008848BD">
            <w:pPr>
              <w:rPr>
                <w:rFonts w:ascii="Arial" w:hAnsi="Arial" w:cs="Arial"/>
                <w:color w:val="000000"/>
                <w:sz w:val="20"/>
              </w:rPr>
            </w:pPr>
          </w:p>
        </w:tc>
        <w:tc>
          <w:tcPr>
            <w:tcW w:w="2694" w:type="dxa"/>
            <w:shd w:val="clear" w:color="auto" w:fill="E3EEF5"/>
            <w:vAlign w:val="center"/>
          </w:tcPr>
          <w:p w14:paraId="59F80051" w14:textId="52BDDC26" w:rsidR="00D75A6D" w:rsidRDefault="00D75A6D" w:rsidP="008848BD">
            <w:pPr>
              <w:rPr>
                <w:rFonts w:ascii="Arial" w:hAnsi="Arial" w:cs="Arial"/>
                <w:color w:val="000000"/>
                <w:sz w:val="20"/>
              </w:rPr>
            </w:pPr>
            <w:r>
              <w:rPr>
                <w:rFonts w:ascii="Arial" w:hAnsi="Arial" w:cs="Arial"/>
                <w:color w:val="000000"/>
                <w:sz w:val="20"/>
              </w:rPr>
              <w:t>投资划款</w:t>
            </w:r>
            <w:r>
              <w:rPr>
                <w:rFonts w:ascii="Arial" w:hAnsi="Arial" w:cs="Arial" w:hint="eastAsia"/>
                <w:color w:val="000000"/>
                <w:sz w:val="20"/>
                <w:lang w:eastAsia="zh-CN"/>
              </w:rPr>
              <w:t>（主动）</w:t>
            </w:r>
          </w:p>
        </w:tc>
        <w:tc>
          <w:tcPr>
            <w:tcW w:w="2835" w:type="dxa"/>
            <w:shd w:val="clear" w:color="auto" w:fill="E3EEF5"/>
            <w:tcMar>
              <w:top w:w="58" w:type="dxa"/>
              <w:left w:w="58" w:type="dxa"/>
              <w:bottom w:w="58" w:type="dxa"/>
              <w:right w:w="58" w:type="dxa"/>
            </w:tcMar>
          </w:tcPr>
          <w:p w14:paraId="1A3104E9" w14:textId="77777777" w:rsidR="00D75A6D" w:rsidRDefault="00D75A6D" w:rsidP="008848BD">
            <w:pPr>
              <w:rPr>
                <w:rFonts w:ascii="Arial" w:hAnsi="Arial" w:cs="Arial"/>
                <w:color w:val="000000"/>
                <w:sz w:val="20"/>
              </w:rPr>
            </w:pPr>
          </w:p>
        </w:tc>
      </w:tr>
      <w:tr w:rsidR="00D75A6D" w:rsidRPr="00751274" w14:paraId="77A1EA9A" w14:textId="77777777" w:rsidTr="0001162E">
        <w:trPr>
          <w:cantSplit/>
          <w:trHeight w:val="139"/>
        </w:trPr>
        <w:tc>
          <w:tcPr>
            <w:tcW w:w="490" w:type="dxa"/>
            <w:shd w:val="clear" w:color="auto" w:fill="AECEE1"/>
            <w:tcMar>
              <w:top w:w="58" w:type="dxa"/>
              <w:left w:w="58" w:type="dxa"/>
              <w:bottom w:w="58" w:type="dxa"/>
              <w:right w:w="58" w:type="dxa"/>
            </w:tcMar>
            <w:vAlign w:val="center"/>
          </w:tcPr>
          <w:p w14:paraId="2D914912" w14:textId="68ED9208" w:rsidR="00D75A6D" w:rsidRDefault="00D75A6D" w:rsidP="00166440">
            <w:pPr>
              <w:pStyle w:val="Cap2"/>
              <w:jc w:val="center"/>
              <w:rPr>
                <w:rFonts w:hint="eastAsia"/>
                <w:lang w:eastAsia="zh-CN"/>
              </w:rPr>
            </w:pPr>
            <w:r>
              <w:rPr>
                <w:rFonts w:hint="eastAsia"/>
                <w:lang w:eastAsia="zh-CN"/>
              </w:rPr>
              <w:t>34</w:t>
            </w:r>
          </w:p>
        </w:tc>
        <w:tc>
          <w:tcPr>
            <w:tcW w:w="2403" w:type="dxa"/>
            <w:shd w:val="clear" w:color="auto" w:fill="E3EEF5"/>
            <w:tcMar>
              <w:top w:w="58" w:type="dxa"/>
              <w:left w:w="58" w:type="dxa"/>
              <w:bottom w:w="58" w:type="dxa"/>
              <w:right w:w="58" w:type="dxa"/>
            </w:tcMar>
            <w:vAlign w:val="center"/>
          </w:tcPr>
          <w:p w14:paraId="39ACF3DB" w14:textId="77777777" w:rsidR="00D75A6D" w:rsidRDefault="00D75A6D" w:rsidP="008848BD">
            <w:pPr>
              <w:rPr>
                <w:rFonts w:ascii="Arial" w:hAnsi="Arial" w:cs="Arial"/>
                <w:color w:val="000000"/>
                <w:sz w:val="20"/>
              </w:rPr>
            </w:pPr>
          </w:p>
        </w:tc>
        <w:tc>
          <w:tcPr>
            <w:tcW w:w="2694" w:type="dxa"/>
            <w:shd w:val="clear" w:color="auto" w:fill="E3EEF5"/>
            <w:vAlign w:val="center"/>
          </w:tcPr>
          <w:p w14:paraId="3B13FADD" w14:textId="3C660A2F" w:rsidR="00D75A6D" w:rsidRDefault="00D75A6D" w:rsidP="008848BD">
            <w:pPr>
              <w:rPr>
                <w:rFonts w:ascii="Arial" w:hAnsi="Arial" w:cs="Arial"/>
                <w:color w:val="000000"/>
                <w:sz w:val="20"/>
              </w:rPr>
            </w:pPr>
            <w:r>
              <w:rPr>
                <w:rFonts w:ascii="Arial" w:hAnsi="Arial" w:cs="Arial"/>
                <w:color w:val="000000"/>
                <w:sz w:val="20"/>
              </w:rPr>
              <w:t>虚拟商户充值及提现</w:t>
            </w:r>
          </w:p>
        </w:tc>
        <w:tc>
          <w:tcPr>
            <w:tcW w:w="2835" w:type="dxa"/>
            <w:shd w:val="clear" w:color="auto" w:fill="E3EEF5"/>
            <w:tcMar>
              <w:top w:w="58" w:type="dxa"/>
              <w:left w:w="58" w:type="dxa"/>
              <w:bottom w:w="58" w:type="dxa"/>
              <w:right w:w="58" w:type="dxa"/>
            </w:tcMar>
          </w:tcPr>
          <w:p w14:paraId="088BD61E" w14:textId="77777777" w:rsidR="00D75A6D" w:rsidRDefault="00D75A6D" w:rsidP="008848BD">
            <w:pPr>
              <w:rPr>
                <w:rFonts w:ascii="Arial" w:hAnsi="Arial" w:cs="Arial"/>
                <w:color w:val="000000"/>
                <w:sz w:val="20"/>
              </w:rPr>
            </w:pPr>
          </w:p>
        </w:tc>
      </w:tr>
      <w:tr w:rsidR="00D75A6D" w:rsidRPr="00751274" w14:paraId="35F82E5B" w14:textId="77777777" w:rsidTr="0001162E">
        <w:trPr>
          <w:cantSplit/>
          <w:trHeight w:val="139"/>
        </w:trPr>
        <w:tc>
          <w:tcPr>
            <w:tcW w:w="490" w:type="dxa"/>
            <w:shd w:val="clear" w:color="auto" w:fill="AECEE1"/>
            <w:tcMar>
              <w:top w:w="58" w:type="dxa"/>
              <w:left w:w="58" w:type="dxa"/>
              <w:bottom w:w="58" w:type="dxa"/>
              <w:right w:w="58" w:type="dxa"/>
            </w:tcMar>
            <w:vAlign w:val="center"/>
          </w:tcPr>
          <w:p w14:paraId="56FB93A4" w14:textId="7D082906" w:rsidR="00D75A6D" w:rsidRDefault="00D75A6D" w:rsidP="00166440">
            <w:pPr>
              <w:pStyle w:val="Cap2"/>
              <w:jc w:val="center"/>
              <w:rPr>
                <w:rFonts w:hint="eastAsia"/>
                <w:lang w:eastAsia="zh-CN"/>
              </w:rPr>
            </w:pPr>
            <w:r>
              <w:rPr>
                <w:rFonts w:hint="eastAsia"/>
                <w:lang w:eastAsia="zh-CN"/>
              </w:rPr>
              <w:t>35</w:t>
            </w:r>
          </w:p>
        </w:tc>
        <w:tc>
          <w:tcPr>
            <w:tcW w:w="2403" w:type="dxa"/>
            <w:shd w:val="clear" w:color="auto" w:fill="E3EEF5"/>
            <w:tcMar>
              <w:top w:w="58" w:type="dxa"/>
              <w:left w:w="58" w:type="dxa"/>
              <w:bottom w:w="58" w:type="dxa"/>
              <w:right w:w="58" w:type="dxa"/>
            </w:tcMar>
            <w:vAlign w:val="center"/>
          </w:tcPr>
          <w:p w14:paraId="0C5BD625" w14:textId="77777777" w:rsidR="00D75A6D" w:rsidRDefault="00D75A6D" w:rsidP="008848BD">
            <w:pPr>
              <w:rPr>
                <w:rFonts w:ascii="Arial" w:hAnsi="Arial" w:cs="Arial"/>
                <w:color w:val="000000"/>
                <w:sz w:val="20"/>
              </w:rPr>
            </w:pPr>
          </w:p>
        </w:tc>
        <w:tc>
          <w:tcPr>
            <w:tcW w:w="2694" w:type="dxa"/>
            <w:shd w:val="clear" w:color="auto" w:fill="E3EEF5"/>
            <w:vAlign w:val="center"/>
          </w:tcPr>
          <w:p w14:paraId="3A32FB92" w14:textId="480E596C" w:rsidR="00D75A6D" w:rsidRDefault="00D75A6D" w:rsidP="008848BD">
            <w:pPr>
              <w:rPr>
                <w:rFonts w:ascii="Arial" w:hAnsi="Arial" w:cs="Arial"/>
                <w:color w:val="000000"/>
                <w:sz w:val="20"/>
              </w:rPr>
            </w:pPr>
            <w:r>
              <w:rPr>
                <w:rFonts w:ascii="Arial" w:hAnsi="Arial" w:cs="Arial"/>
                <w:color w:val="000000"/>
                <w:sz w:val="20"/>
              </w:rPr>
              <w:t>备付金主动充值</w:t>
            </w:r>
          </w:p>
        </w:tc>
        <w:tc>
          <w:tcPr>
            <w:tcW w:w="2835" w:type="dxa"/>
            <w:shd w:val="clear" w:color="auto" w:fill="E3EEF5"/>
            <w:tcMar>
              <w:top w:w="58" w:type="dxa"/>
              <w:left w:w="58" w:type="dxa"/>
              <w:bottom w:w="58" w:type="dxa"/>
              <w:right w:w="58" w:type="dxa"/>
            </w:tcMar>
          </w:tcPr>
          <w:p w14:paraId="50E9D75F" w14:textId="77777777" w:rsidR="00D75A6D" w:rsidRDefault="00D75A6D" w:rsidP="008848BD">
            <w:pPr>
              <w:rPr>
                <w:rFonts w:ascii="Arial" w:hAnsi="Arial" w:cs="Arial"/>
                <w:color w:val="000000"/>
                <w:sz w:val="20"/>
              </w:rPr>
            </w:pPr>
          </w:p>
        </w:tc>
      </w:tr>
      <w:tr w:rsidR="00166440" w:rsidRPr="00751274" w14:paraId="3AC271D5" w14:textId="77777777" w:rsidTr="0001162E">
        <w:trPr>
          <w:cantSplit/>
          <w:trHeight w:val="139"/>
        </w:trPr>
        <w:tc>
          <w:tcPr>
            <w:tcW w:w="490" w:type="dxa"/>
            <w:shd w:val="clear" w:color="auto" w:fill="AECEE1"/>
            <w:tcMar>
              <w:top w:w="58" w:type="dxa"/>
              <w:left w:w="58" w:type="dxa"/>
              <w:bottom w:w="58" w:type="dxa"/>
              <w:right w:w="58" w:type="dxa"/>
            </w:tcMar>
            <w:vAlign w:val="center"/>
          </w:tcPr>
          <w:p w14:paraId="2A667C60" w14:textId="4897594F" w:rsidR="00166440" w:rsidRDefault="00166440" w:rsidP="00D75A6D">
            <w:pPr>
              <w:pStyle w:val="Cap2"/>
              <w:jc w:val="center"/>
              <w:rPr>
                <w:rFonts w:hint="eastAsia"/>
                <w:lang w:eastAsia="zh-CN"/>
              </w:rPr>
            </w:pPr>
            <w:r>
              <w:rPr>
                <w:rFonts w:hint="eastAsia"/>
                <w:lang w:eastAsia="zh-CN"/>
              </w:rPr>
              <w:t>3</w:t>
            </w:r>
            <w:r w:rsidR="00D75A6D">
              <w:rPr>
                <w:lang w:eastAsia="zh-CN"/>
              </w:rPr>
              <w:t>6</w:t>
            </w:r>
          </w:p>
        </w:tc>
        <w:tc>
          <w:tcPr>
            <w:tcW w:w="2403" w:type="dxa"/>
            <w:shd w:val="clear" w:color="auto" w:fill="E3EEF5"/>
            <w:tcMar>
              <w:top w:w="58" w:type="dxa"/>
              <w:left w:w="58" w:type="dxa"/>
              <w:bottom w:w="58" w:type="dxa"/>
              <w:right w:w="58" w:type="dxa"/>
            </w:tcMar>
            <w:vAlign w:val="center"/>
          </w:tcPr>
          <w:p w14:paraId="38BE37EE" w14:textId="3D913988" w:rsidR="00166440" w:rsidRDefault="00166440" w:rsidP="008848BD">
            <w:pPr>
              <w:rPr>
                <w:rFonts w:ascii="Arial" w:hAnsi="Arial" w:cs="Arial"/>
                <w:color w:val="000000"/>
                <w:sz w:val="20"/>
              </w:rPr>
            </w:pPr>
            <w:r>
              <w:rPr>
                <w:rFonts w:ascii="Arial" w:hAnsi="Arial" w:cs="Arial"/>
                <w:b/>
                <w:color w:val="000000"/>
                <w:sz w:val="20"/>
              </w:rPr>
              <w:t>资金交易</w:t>
            </w:r>
          </w:p>
        </w:tc>
        <w:tc>
          <w:tcPr>
            <w:tcW w:w="2694" w:type="dxa"/>
            <w:shd w:val="clear" w:color="auto" w:fill="E3EEF5"/>
            <w:vAlign w:val="center"/>
          </w:tcPr>
          <w:p w14:paraId="7474831E" w14:textId="3D662603" w:rsidR="00166440" w:rsidRDefault="00166440" w:rsidP="008848BD">
            <w:pPr>
              <w:rPr>
                <w:rFonts w:ascii="Arial" w:hAnsi="Arial" w:cs="Arial"/>
                <w:color w:val="000000"/>
                <w:sz w:val="20"/>
              </w:rPr>
            </w:pPr>
            <w:r>
              <w:rPr>
                <w:rFonts w:ascii="Arial" w:hAnsi="Arial" w:cs="Arial"/>
                <w:color w:val="000000"/>
                <w:sz w:val="20"/>
              </w:rPr>
              <w:t>付款申请单</w:t>
            </w:r>
          </w:p>
        </w:tc>
        <w:tc>
          <w:tcPr>
            <w:tcW w:w="2835" w:type="dxa"/>
            <w:shd w:val="clear" w:color="auto" w:fill="E3EEF5"/>
            <w:tcMar>
              <w:top w:w="58" w:type="dxa"/>
              <w:left w:w="58" w:type="dxa"/>
              <w:bottom w:w="58" w:type="dxa"/>
              <w:right w:w="58" w:type="dxa"/>
            </w:tcMar>
          </w:tcPr>
          <w:p w14:paraId="34D7180D" w14:textId="77777777" w:rsidR="00166440" w:rsidRDefault="00166440" w:rsidP="008848BD">
            <w:pPr>
              <w:rPr>
                <w:rFonts w:ascii="Arial" w:hAnsi="Arial" w:cs="Arial"/>
                <w:color w:val="000000"/>
                <w:sz w:val="20"/>
              </w:rPr>
            </w:pPr>
          </w:p>
        </w:tc>
      </w:tr>
      <w:tr w:rsidR="008848BD" w:rsidRPr="00751274" w14:paraId="42D54955" w14:textId="77777777" w:rsidTr="0001162E">
        <w:trPr>
          <w:cantSplit/>
          <w:trHeight w:val="139"/>
        </w:trPr>
        <w:tc>
          <w:tcPr>
            <w:tcW w:w="490" w:type="dxa"/>
            <w:shd w:val="clear" w:color="auto" w:fill="AECEE1"/>
            <w:tcMar>
              <w:top w:w="58" w:type="dxa"/>
              <w:left w:w="58" w:type="dxa"/>
              <w:bottom w:w="58" w:type="dxa"/>
              <w:right w:w="58" w:type="dxa"/>
            </w:tcMar>
            <w:vAlign w:val="center"/>
          </w:tcPr>
          <w:p w14:paraId="7A441085" w14:textId="424FD373" w:rsidR="008848BD" w:rsidRDefault="008848BD" w:rsidP="00D75A6D">
            <w:pPr>
              <w:pStyle w:val="Cap2"/>
              <w:jc w:val="center"/>
              <w:rPr>
                <w:rFonts w:hint="eastAsia"/>
                <w:lang w:eastAsia="zh-CN"/>
              </w:rPr>
            </w:pPr>
            <w:r>
              <w:rPr>
                <w:rFonts w:hint="eastAsia"/>
                <w:lang w:eastAsia="zh-CN"/>
              </w:rPr>
              <w:t>3</w:t>
            </w:r>
            <w:r w:rsidR="00D75A6D">
              <w:rPr>
                <w:lang w:eastAsia="zh-CN"/>
              </w:rPr>
              <w:t>7</w:t>
            </w:r>
          </w:p>
        </w:tc>
        <w:tc>
          <w:tcPr>
            <w:tcW w:w="2403" w:type="dxa"/>
            <w:shd w:val="clear" w:color="auto" w:fill="E3EEF5"/>
            <w:tcMar>
              <w:top w:w="58" w:type="dxa"/>
              <w:left w:w="58" w:type="dxa"/>
              <w:bottom w:w="58" w:type="dxa"/>
              <w:right w:w="58" w:type="dxa"/>
            </w:tcMar>
            <w:vAlign w:val="center"/>
          </w:tcPr>
          <w:p w14:paraId="203ABFB8" w14:textId="3D7E9E71" w:rsidR="008848BD" w:rsidRPr="00856ABD" w:rsidRDefault="008848BD" w:rsidP="008848BD">
            <w:pPr>
              <w:rPr>
                <w:rFonts w:ascii="Arial" w:hAnsi="Arial" w:cs="Arial"/>
                <w:b/>
                <w:color w:val="000000"/>
                <w:sz w:val="20"/>
              </w:rPr>
            </w:pPr>
          </w:p>
        </w:tc>
        <w:tc>
          <w:tcPr>
            <w:tcW w:w="2694" w:type="dxa"/>
            <w:shd w:val="clear" w:color="auto" w:fill="E3EEF5"/>
            <w:vAlign w:val="center"/>
          </w:tcPr>
          <w:p w14:paraId="08D9C3FF" w14:textId="77777777" w:rsidR="008848BD" w:rsidRDefault="008848BD" w:rsidP="008848BD">
            <w:pPr>
              <w:rPr>
                <w:rFonts w:ascii="Arial" w:hAnsi="Arial" w:cs="Arial"/>
                <w:color w:val="000000"/>
                <w:sz w:val="20"/>
              </w:rPr>
            </w:pPr>
            <w:r>
              <w:rPr>
                <w:rFonts w:ascii="Arial" w:hAnsi="Arial" w:cs="Arial"/>
                <w:color w:val="000000"/>
                <w:sz w:val="20"/>
              </w:rPr>
              <w:t>付款交易</w:t>
            </w:r>
          </w:p>
        </w:tc>
        <w:tc>
          <w:tcPr>
            <w:tcW w:w="2835" w:type="dxa"/>
            <w:shd w:val="clear" w:color="auto" w:fill="E3EEF5"/>
            <w:tcMar>
              <w:top w:w="58" w:type="dxa"/>
              <w:left w:w="58" w:type="dxa"/>
              <w:bottom w:w="58" w:type="dxa"/>
              <w:right w:w="58" w:type="dxa"/>
            </w:tcMar>
          </w:tcPr>
          <w:p w14:paraId="2540D26C" w14:textId="77777777" w:rsidR="008848BD" w:rsidRDefault="008848BD" w:rsidP="008848BD">
            <w:pPr>
              <w:rPr>
                <w:rFonts w:ascii="Arial" w:hAnsi="Arial" w:cs="Arial"/>
                <w:color w:val="000000"/>
                <w:sz w:val="20"/>
              </w:rPr>
            </w:pPr>
          </w:p>
        </w:tc>
      </w:tr>
      <w:tr w:rsidR="00166440" w:rsidRPr="00751274" w14:paraId="4E730D97" w14:textId="77777777" w:rsidTr="0001162E">
        <w:trPr>
          <w:cantSplit/>
          <w:trHeight w:val="139"/>
        </w:trPr>
        <w:tc>
          <w:tcPr>
            <w:tcW w:w="490" w:type="dxa"/>
            <w:shd w:val="clear" w:color="auto" w:fill="AECEE1"/>
            <w:tcMar>
              <w:top w:w="58" w:type="dxa"/>
              <w:left w:w="58" w:type="dxa"/>
              <w:bottom w:w="58" w:type="dxa"/>
              <w:right w:w="58" w:type="dxa"/>
            </w:tcMar>
            <w:vAlign w:val="center"/>
          </w:tcPr>
          <w:p w14:paraId="3C8B3F4E" w14:textId="729909D6" w:rsidR="00166440" w:rsidRDefault="00166440" w:rsidP="008848BD">
            <w:pPr>
              <w:pStyle w:val="Cap2"/>
              <w:jc w:val="center"/>
              <w:rPr>
                <w:rFonts w:hint="eastAsia"/>
                <w:lang w:eastAsia="zh-CN"/>
              </w:rPr>
            </w:pPr>
            <w:r>
              <w:rPr>
                <w:rFonts w:hint="eastAsia"/>
                <w:lang w:eastAsia="zh-CN"/>
              </w:rPr>
              <w:t>38</w:t>
            </w:r>
          </w:p>
        </w:tc>
        <w:tc>
          <w:tcPr>
            <w:tcW w:w="2403" w:type="dxa"/>
            <w:shd w:val="clear" w:color="auto" w:fill="E3EEF5"/>
            <w:tcMar>
              <w:top w:w="58" w:type="dxa"/>
              <w:left w:w="58" w:type="dxa"/>
              <w:bottom w:w="58" w:type="dxa"/>
              <w:right w:w="58" w:type="dxa"/>
            </w:tcMar>
            <w:vAlign w:val="center"/>
          </w:tcPr>
          <w:p w14:paraId="4508587F" w14:textId="77777777" w:rsidR="00166440" w:rsidRDefault="00166440" w:rsidP="008848BD">
            <w:pPr>
              <w:rPr>
                <w:rFonts w:ascii="Arial" w:hAnsi="Arial" w:cs="Arial"/>
                <w:color w:val="000000"/>
                <w:sz w:val="20"/>
              </w:rPr>
            </w:pPr>
          </w:p>
        </w:tc>
        <w:tc>
          <w:tcPr>
            <w:tcW w:w="2694" w:type="dxa"/>
            <w:shd w:val="clear" w:color="auto" w:fill="E3EEF5"/>
            <w:vAlign w:val="center"/>
          </w:tcPr>
          <w:p w14:paraId="6C37CCB6" w14:textId="2EDD3977" w:rsidR="00166440" w:rsidRDefault="00166440" w:rsidP="008848BD">
            <w:pPr>
              <w:rPr>
                <w:rFonts w:ascii="Arial" w:hAnsi="Arial" w:cs="Arial"/>
                <w:color w:val="000000"/>
                <w:sz w:val="20"/>
              </w:rPr>
            </w:pPr>
            <w:r>
              <w:rPr>
                <w:rFonts w:ascii="Arial" w:hAnsi="Arial" w:cs="Arial"/>
                <w:color w:val="000000"/>
                <w:sz w:val="20"/>
              </w:rPr>
              <w:t>收款申请单</w:t>
            </w:r>
          </w:p>
        </w:tc>
        <w:tc>
          <w:tcPr>
            <w:tcW w:w="2835" w:type="dxa"/>
            <w:shd w:val="clear" w:color="auto" w:fill="E3EEF5"/>
            <w:tcMar>
              <w:top w:w="58" w:type="dxa"/>
              <w:left w:w="58" w:type="dxa"/>
              <w:bottom w:w="58" w:type="dxa"/>
              <w:right w:w="58" w:type="dxa"/>
            </w:tcMar>
          </w:tcPr>
          <w:p w14:paraId="33B55462" w14:textId="77777777" w:rsidR="00166440" w:rsidRDefault="00166440" w:rsidP="008848BD">
            <w:pPr>
              <w:rPr>
                <w:rFonts w:ascii="Arial" w:hAnsi="Arial" w:cs="Arial"/>
                <w:color w:val="000000"/>
                <w:sz w:val="20"/>
              </w:rPr>
            </w:pPr>
          </w:p>
        </w:tc>
      </w:tr>
      <w:tr w:rsidR="008848BD" w:rsidRPr="00751274" w14:paraId="6AD2404C" w14:textId="77777777" w:rsidTr="0001162E">
        <w:trPr>
          <w:cantSplit/>
          <w:trHeight w:val="139"/>
        </w:trPr>
        <w:tc>
          <w:tcPr>
            <w:tcW w:w="490" w:type="dxa"/>
            <w:shd w:val="clear" w:color="auto" w:fill="AECEE1"/>
            <w:tcMar>
              <w:top w:w="58" w:type="dxa"/>
              <w:left w:w="58" w:type="dxa"/>
              <w:bottom w:w="58" w:type="dxa"/>
              <w:right w:w="58" w:type="dxa"/>
            </w:tcMar>
            <w:vAlign w:val="center"/>
          </w:tcPr>
          <w:p w14:paraId="50100301" w14:textId="77777777" w:rsidR="008848BD" w:rsidRDefault="008848BD" w:rsidP="008848BD">
            <w:pPr>
              <w:pStyle w:val="Cap2"/>
              <w:jc w:val="center"/>
              <w:rPr>
                <w:rFonts w:hint="eastAsia"/>
                <w:lang w:eastAsia="zh-CN"/>
              </w:rPr>
            </w:pPr>
            <w:r>
              <w:rPr>
                <w:rFonts w:hint="eastAsia"/>
                <w:lang w:eastAsia="zh-CN"/>
              </w:rPr>
              <w:t>39</w:t>
            </w:r>
          </w:p>
        </w:tc>
        <w:tc>
          <w:tcPr>
            <w:tcW w:w="2403" w:type="dxa"/>
            <w:shd w:val="clear" w:color="auto" w:fill="E3EEF5"/>
            <w:tcMar>
              <w:top w:w="58" w:type="dxa"/>
              <w:left w:w="58" w:type="dxa"/>
              <w:bottom w:w="58" w:type="dxa"/>
              <w:right w:w="58" w:type="dxa"/>
            </w:tcMar>
            <w:vAlign w:val="center"/>
          </w:tcPr>
          <w:p w14:paraId="11502F1C" w14:textId="77777777" w:rsidR="008848BD" w:rsidRDefault="008848BD" w:rsidP="008848BD">
            <w:pPr>
              <w:rPr>
                <w:rFonts w:ascii="Arial" w:hAnsi="Arial" w:cs="Arial"/>
                <w:color w:val="000000"/>
                <w:sz w:val="20"/>
              </w:rPr>
            </w:pPr>
          </w:p>
        </w:tc>
        <w:tc>
          <w:tcPr>
            <w:tcW w:w="2694" w:type="dxa"/>
            <w:shd w:val="clear" w:color="auto" w:fill="E3EEF5"/>
            <w:vAlign w:val="center"/>
          </w:tcPr>
          <w:p w14:paraId="4C2BEE4F" w14:textId="77777777" w:rsidR="008848BD" w:rsidRDefault="008848BD" w:rsidP="008848BD">
            <w:pPr>
              <w:rPr>
                <w:rFonts w:ascii="Arial" w:hAnsi="Arial" w:cs="Arial"/>
                <w:color w:val="000000"/>
                <w:sz w:val="20"/>
              </w:rPr>
            </w:pPr>
            <w:r>
              <w:rPr>
                <w:rFonts w:ascii="Arial" w:hAnsi="Arial" w:cs="Arial"/>
                <w:color w:val="000000"/>
                <w:sz w:val="20"/>
              </w:rPr>
              <w:t>收款交易</w:t>
            </w:r>
          </w:p>
        </w:tc>
        <w:tc>
          <w:tcPr>
            <w:tcW w:w="2835" w:type="dxa"/>
            <w:shd w:val="clear" w:color="auto" w:fill="E3EEF5"/>
            <w:tcMar>
              <w:top w:w="58" w:type="dxa"/>
              <w:left w:w="58" w:type="dxa"/>
              <w:bottom w:w="58" w:type="dxa"/>
              <w:right w:w="58" w:type="dxa"/>
            </w:tcMar>
          </w:tcPr>
          <w:p w14:paraId="4C621BD3" w14:textId="77777777" w:rsidR="008848BD" w:rsidRDefault="008848BD" w:rsidP="008848BD">
            <w:pPr>
              <w:rPr>
                <w:rFonts w:ascii="Arial" w:hAnsi="Arial" w:cs="Arial"/>
                <w:color w:val="000000"/>
                <w:sz w:val="20"/>
              </w:rPr>
            </w:pPr>
          </w:p>
        </w:tc>
      </w:tr>
      <w:tr w:rsidR="008848BD" w:rsidRPr="00751274" w14:paraId="6E36CED3" w14:textId="77777777" w:rsidTr="0001162E">
        <w:trPr>
          <w:cantSplit/>
          <w:trHeight w:val="139"/>
        </w:trPr>
        <w:tc>
          <w:tcPr>
            <w:tcW w:w="490" w:type="dxa"/>
            <w:shd w:val="clear" w:color="auto" w:fill="AECEE1"/>
            <w:tcMar>
              <w:top w:w="58" w:type="dxa"/>
              <w:left w:w="58" w:type="dxa"/>
              <w:bottom w:w="58" w:type="dxa"/>
              <w:right w:w="58" w:type="dxa"/>
            </w:tcMar>
            <w:vAlign w:val="center"/>
          </w:tcPr>
          <w:p w14:paraId="44F2BD0E" w14:textId="1B22BD04" w:rsidR="008848BD" w:rsidRDefault="00D75A6D" w:rsidP="00664BC0">
            <w:pPr>
              <w:pStyle w:val="Cap2"/>
              <w:jc w:val="center"/>
              <w:rPr>
                <w:rFonts w:hint="eastAsia"/>
                <w:lang w:eastAsia="zh-CN"/>
              </w:rPr>
            </w:pPr>
            <w:r>
              <w:rPr>
                <w:lang w:eastAsia="zh-CN"/>
              </w:rPr>
              <w:t>40</w:t>
            </w:r>
          </w:p>
        </w:tc>
        <w:tc>
          <w:tcPr>
            <w:tcW w:w="2403" w:type="dxa"/>
            <w:shd w:val="clear" w:color="auto" w:fill="E3EEF5"/>
            <w:tcMar>
              <w:top w:w="58" w:type="dxa"/>
              <w:left w:w="58" w:type="dxa"/>
              <w:bottom w:w="58" w:type="dxa"/>
              <w:right w:w="58" w:type="dxa"/>
            </w:tcMar>
            <w:vAlign w:val="center"/>
          </w:tcPr>
          <w:p w14:paraId="2F4B9BC7" w14:textId="77777777" w:rsidR="008848BD" w:rsidRPr="00E91452" w:rsidRDefault="000048DA" w:rsidP="008848BD">
            <w:pPr>
              <w:rPr>
                <w:rFonts w:ascii="Arial" w:hAnsi="Arial" w:cs="Arial"/>
                <w:b/>
                <w:color w:val="000000"/>
                <w:sz w:val="20"/>
              </w:rPr>
            </w:pPr>
            <w:r>
              <w:rPr>
                <w:rFonts w:ascii="Arial" w:hAnsi="Arial" w:cs="Arial"/>
                <w:b/>
                <w:color w:val="000000"/>
                <w:sz w:val="20"/>
              </w:rPr>
              <w:t>预警监控</w:t>
            </w:r>
          </w:p>
        </w:tc>
        <w:tc>
          <w:tcPr>
            <w:tcW w:w="2694" w:type="dxa"/>
            <w:shd w:val="clear" w:color="auto" w:fill="E3EEF5"/>
            <w:vAlign w:val="center"/>
          </w:tcPr>
          <w:p w14:paraId="02A3E508" w14:textId="77777777" w:rsidR="008848BD" w:rsidRDefault="008848BD" w:rsidP="008848BD">
            <w:pPr>
              <w:rPr>
                <w:rFonts w:ascii="Arial" w:hAnsi="Arial" w:cs="Arial"/>
                <w:color w:val="000000"/>
                <w:sz w:val="20"/>
              </w:rPr>
            </w:pPr>
            <w:r>
              <w:rPr>
                <w:rFonts w:ascii="Arial" w:hAnsi="Arial" w:cs="Arial"/>
                <w:color w:val="000000"/>
                <w:sz w:val="20"/>
              </w:rPr>
              <w:t>预警信息</w:t>
            </w:r>
          </w:p>
        </w:tc>
        <w:tc>
          <w:tcPr>
            <w:tcW w:w="2835" w:type="dxa"/>
            <w:shd w:val="clear" w:color="auto" w:fill="E3EEF5"/>
            <w:tcMar>
              <w:top w:w="58" w:type="dxa"/>
              <w:left w:w="58" w:type="dxa"/>
              <w:bottom w:w="58" w:type="dxa"/>
              <w:right w:w="58" w:type="dxa"/>
            </w:tcMar>
          </w:tcPr>
          <w:p w14:paraId="64961F2C" w14:textId="77777777" w:rsidR="008848BD" w:rsidRDefault="008848BD" w:rsidP="008848BD">
            <w:pPr>
              <w:rPr>
                <w:rFonts w:ascii="Arial" w:hAnsi="Arial" w:cs="Arial"/>
                <w:color w:val="000000"/>
                <w:sz w:val="20"/>
              </w:rPr>
            </w:pPr>
          </w:p>
        </w:tc>
      </w:tr>
      <w:tr w:rsidR="002F4C5E" w:rsidRPr="00751274" w14:paraId="20F9651A" w14:textId="77777777" w:rsidTr="0001162E">
        <w:trPr>
          <w:cantSplit/>
          <w:trHeight w:val="139"/>
        </w:trPr>
        <w:tc>
          <w:tcPr>
            <w:tcW w:w="490" w:type="dxa"/>
            <w:shd w:val="clear" w:color="auto" w:fill="AECEE1"/>
            <w:tcMar>
              <w:top w:w="58" w:type="dxa"/>
              <w:left w:w="58" w:type="dxa"/>
              <w:bottom w:w="58" w:type="dxa"/>
              <w:right w:w="58" w:type="dxa"/>
            </w:tcMar>
            <w:vAlign w:val="center"/>
          </w:tcPr>
          <w:p w14:paraId="12ECD7A2" w14:textId="3ABE7A83" w:rsidR="002F4C5E" w:rsidRDefault="002F4C5E" w:rsidP="00664BC0">
            <w:pPr>
              <w:pStyle w:val="Cap2"/>
              <w:jc w:val="center"/>
              <w:rPr>
                <w:rFonts w:hint="eastAsia"/>
                <w:lang w:eastAsia="zh-CN"/>
              </w:rPr>
            </w:pPr>
            <w:r>
              <w:rPr>
                <w:rFonts w:hint="eastAsia"/>
                <w:lang w:eastAsia="zh-CN"/>
              </w:rPr>
              <w:t>41</w:t>
            </w:r>
          </w:p>
        </w:tc>
        <w:tc>
          <w:tcPr>
            <w:tcW w:w="2403" w:type="dxa"/>
            <w:shd w:val="clear" w:color="auto" w:fill="E3EEF5"/>
            <w:tcMar>
              <w:top w:w="58" w:type="dxa"/>
              <w:left w:w="58" w:type="dxa"/>
              <w:bottom w:w="58" w:type="dxa"/>
              <w:right w:w="58" w:type="dxa"/>
            </w:tcMar>
            <w:vAlign w:val="center"/>
          </w:tcPr>
          <w:p w14:paraId="23192C8F" w14:textId="305EAA78" w:rsidR="002F4C5E" w:rsidRDefault="002F4C5E" w:rsidP="008848BD">
            <w:pPr>
              <w:rPr>
                <w:rFonts w:ascii="Arial" w:hAnsi="Arial" w:cs="Arial"/>
                <w:b/>
                <w:color w:val="000000"/>
                <w:sz w:val="20"/>
              </w:rPr>
            </w:pPr>
            <w:r>
              <w:rPr>
                <w:rFonts w:ascii="Arial" w:hAnsi="Arial" w:cs="Arial"/>
                <w:b/>
                <w:color w:val="000000"/>
                <w:sz w:val="20"/>
              </w:rPr>
              <w:t>电子回单</w:t>
            </w:r>
          </w:p>
        </w:tc>
        <w:tc>
          <w:tcPr>
            <w:tcW w:w="2694" w:type="dxa"/>
            <w:shd w:val="clear" w:color="auto" w:fill="E3EEF5"/>
            <w:vAlign w:val="center"/>
          </w:tcPr>
          <w:p w14:paraId="17CF2119" w14:textId="77777777" w:rsidR="002F4C5E" w:rsidRDefault="002F4C5E" w:rsidP="008848BD">
            <w:pPr>
              <w:rPr>
                <w:rFonts w:ascii="Arial" w:hAnsi="Arial" w:cs="Arial"/>
                <w:color w:val="000000"/>
                <w:sz w:val="20"/>
              </w:rPr>
            </w:pPr>
          </w:p>
        </w:tc>
        <w:tc>
          <w:tcPr>
            <w:tcW w:w="2835" w:type="dxa"/>
            <w:shd w:val="clear" w:color="auto" w:fill="E3EEF5"/>
            <w:tcMar>
              <w:top w:w="58" w:type="dxa"/>
              <w:left w:w="58" w:type="dxa"/>
              <w:bottom w:w="58" w:type="dxa"/>
              <w:right w:w="58" w:type="dxa"/>
            </w:tcMar>
          </w:tcPr>
          <w:p w14:paraId="003589F0" w14:textId="77777777" w:rsidR="002F4C5E" w:rsidRDefault="002F4C5E" w:rsidP="008848BD">
            <w:pPr>
              <w:rPr>
                <w:rFonts w:ascii="Arial" w:hAnsi="Arial" w:cs="Arial"/>
                <w:color w:val="000000"/>
                <w:sz w:val="20"/>
              </w:rPr>
            </w:pPr>
          </w:p>
        </w:tc>
      </w:tr>
      <w:tr w:rsidR="008848BD" w:rsidRPr="00751274" w14:paraId="4E7F4E85" w14:textId="77777777" w:rsidTr="0001162E">
        <w:trPr>
          <w:cantSplit/>
          <w:trHeight w:val="139"/>
        </w:trPr>
        <w:tc>
          <w:tcPr>
            <w:tcW w:w="490" w:type="dxa"/>
            <w:shd w:val="clear" w:color="auto" w:fill="AECEE1"/>
            <w:tcMar>
              <w:top w:w="58" w:type="dxa"/>
              <w:left w:w="58" w:type="dxa"/>
              <w:bottom w:w="58" w:type="dxa"/>
              <w:right w:w="58" w:type="dxa"/>
            </w:tcMar>
            <w:vAlign w:val="center"/>
          </w:tcPr>
          <w:p w14:paraId="411F24D3" w14:textId="60718683" w:rsidR="008848BD" w:rsidRDefault="000048DA" w:rsidP="002F4C5E">
            <w:pPr>
              <w:pStyle w:val="Cap2"/>
              <w:jc w:val="center"/>
              <w:rPr>
                <w:rFonts w:hint="eastAsia"/>
                <w:lang w:eastAsia="zh-CN"/>
              </w:rPr>
            </w:pPr>
            <w:r>
              <w:rPr>
                <w:lang w:eastAsia="zh-CN"/>
              </w:rPr>
              <w:t>4</w:t>
            </w:r>
            <w:r w:rsidR="002F4C5E">
              <w:rPr>
                <w:lang w:eastAsia="zh-CN"/>
              </w:rPr>
              <w:t>2</w:t>
            </w:r>
          </w:p>
        </w:tc>
        <w:tc>
          <w:tcPr>
            <w:tcW w:w="2403" w:type="dxa"/>
            <w:shd w:val="clear" w:color="auto" w:fill="E3EEF5"/>
            <w:tcMar>
              <w:top w:w="58" w:type="dxa"/>
              <w:left w:w="58" w:type="dxa"/>
              <w:bottom w:w="58" w:type="dxa"/>
              <w:right w:w="58" w:type="dxa"/>
            </w:tcMar>
            <w:vAlign w:val="center"/>
          </w:tcPr>
          <w:p w14:paraId="62D48E23" w14:textId="77777777" w:rsidR="008848BD" w:rsidRPr="00E91452" w:rsidRDefault="008848BD" w:rsidP="008848BD">
            <w:pPr>
              <w:rPr>
                <w:rFonts w:ascii="Arial" w:hAnsi="Arial" w:cs="Arial"/>
                <w:b/>
                <w:color w:val="000000"/>
                <w:sz w:val="20"/>
              </w:rPr>
            </w:pPr>
            <w:r>
              <w:rPr>
                <w:rFonts w:ascii="Arial" w:hAnsi="Arial" w:cs="Arial"/>
                <w:b/>
                <w:color w:val="000000"/>
                <w:sz w:val="20"/>
              </w:rPr>
              <w:t>自动任务</w:t>
            </w:r>
          </w:p>
        </w:tc>
        <w:tc>
          <w:tcPr>
            <w:tcW w:w="2694" w:type="dxa"/>
            <w:shd w:val="clear" w:color="auto" w:fill="E3EEF5"/>
            <w:vAlign w:val="center"/>
          </w:tcPr>
          <w:p w14:paraId="0F5DCC9A" w14:textId="77777777" w:rsidR="008848BD" w:rsidRDefault="008848BD" w:rsidP="008848BD">
            <w:pPr>
              <w:rPr>
                <w:rFonts w:ascii="Arial" w:hAnsi="Arial" w:cs="Arial"/>
                <w:color w:val="000000"/>
                <w:sz w:val="20"/>
              </w:rPr>
            </w:pPr>
            <w:r>
              <w:rPr>
                <w:rFonts w:ascii="Arial" w:hAnsi="Arial" w:cs="Arial"/>
                <w:color w:val="000000"/>
                <w:sz w:val="20"/>
              </w:rPr>
              <w:t>自动任务</w:t>
            </w:r>
          </w:p>
        </w:tc>
        <w:tc>
          <w:tcPr>
            <w:tcW w:w="2835" w:type="dxa"/>
            <w:shd w:val="clear" w:color="auto" w:fill="E3EEF5"/>
            <w:tcMar>
              <w:top w:w="58" w:type="dxa"/>
              <w:left w:w="58" w:type="dxa"/>
              <w:bottom w:w="58" w:type="dxa"/>
              <w:right w:w="58" w:type="dxa"/>
            </w:tcMar>
          </w:tcPr>
          <w:p w14:paraId="1C7EFB67" w14:textId="77777777" w:rsidR="008848BD" w:rsidRDefault="008848BD" w:rsidP="008848BD">
            <w:pPr>
              <w:rPr>
                <w:rFonts w:ascii="Arial" w:hAnsi="Arial" w:cs="Arial"/>
                <w:color w:val="000000"/>
                <w:sz w:val="20"/>
              </w:rPr>
            </w:pPr>
          </w:p>
        </w:tc>
      </w:tr>
      <w:tr w:rsidR="008848BD" w:rsidRPr="00751274" w14:paraId="1E0B2F5F" w14:textId="77777777" w:rsidTr="0001162E">
        <w:trPr>
          <w:cantSplit/>
          <w:trHeight w:val="139"/>
        </w:trPr>
        <w:tc>
          <w:tcPr>
            <w:tcW w:w="490" w:type="dxa"/>
            <w:shd w:val="clear" w:color="auto" w:fill="AECEE1"/>
            <w:tcMar>
              <w:top w:w="58" w:type="dxa"/>
              <w:left w:w="58" w:type="dxa"/>
              <w:bottom w:w="58" w:type="dxa"/>
              <w:right w:w="58" w:type="dxa"/>
            </w:tcMar>
            <w:vAlign w:val="center"/>
          </w:tcPr>
          <w:p w14:paraId="04F435B0" w14:textId="4EF3A7D3" w:rsidR="008848BD" w:rsidRDefault="000048DA" w:rsidP="002F4C5E">
            <w:pPr>
              <w:pStyle w:val="Cap2"/>
              <w:jc w:val="center"/>
              <w:rPr>
                <w:rFonts w:hint="eastAsia"/>
                <w:lang w:eastAsia="zh-CN"/>
              </w:rPr>
            </w:pPr>
            <w:r>
              <w:rPr>
                <w:lang w:eastAsia="zh-CN"/>
              </w:rPr>
              <w:t>4</w:t>
            </w:r>
            <w:r w:rsidR="002F4C5E">
              <w:rPr>
                <w:lang w:eastAsia="zh-CN"/>
              </w:rPr>
              <w:t>3</w:t>
            </w:r>
          </w:p>
        </w:tc>
        <w:tc>
          <w:tcPr>
            <w:tcW w:w="2403" w:type="dxa"/>
            <w:shd w:val="clear" w:color="auto" w:fill="E3EEF5"/>
            <w:tcMar>
              <w:top w:w="58" w:type="dxa"/>
              <w:left w:w="58" w:type="dxa"/>
              <w:bottom w:w="58" w:type="dxa"/>
              <w:right w:w="58" w:type="dxa"/>
            </w:tcMar>
            <w:vAlign w:val="center"/>
          </w:tcPr>
          <w:p w14:paraId="27BC4D99" w14:textId="77777777" w:rsidR="008848BD" w:rsidRPr="00E91452" w:rsidRDefault="008848BD" w:rsidP="008848BD">
            <w:pPr>
              <w:rPr>
                <w:rFonts w:ascii="Arial" w:hAnsi="Arial" w:cs="Arial"/>
                <w:b/>
                <w:color w:val="000000"/>
                <w:sz w:val="20"/>
              </w:rPr>
            </w:pPr>
          </w:p>
        </w:tc>
        <w:tc>
          <w:tcPr>
            <w:tcW w:w="2694" w:type="dxa"/>
            <w:shd w:val="clear" w:color="auto" w:fill="E3EEF5"/>
            <w:vAlign w:val="center"/>
          </w:tcPr>
          <w:p w14:paraId="7DF9A3F2" w14:textId="77777777" w:rsidR="008848BD" w:rsidRDefault="008848BD" w:rsidP="008848BD">
            <w:pPr>
              <w:rPr>
                <w:rFonts w:ascii="Arial" w:hAnsi="Arial" w:cs="Arial"/>
                <w:color w:val="000000"/>
                <w:sz w:val="20"/>
              </w:rPr>
            </w:pPr>
            <w:r>
              <w:rPr>
                <w:rFonts w:ascii="Arial" w:hAnsi="Arial" w:cs="Arial"/>
                <w:color w:val="000000"/>
                <w:sz w:val="20"/>
              </w:rPr>
              <w:t>定时任务配置</w:t>
            </w:r>
          </w:p>
        </w:tc>
        <w:tc>
          <w:tcPr>
            <w:tcW w:w="2835" w:type="dxa"/>
            <w:shd w:val="clear" w:color="auto" w:fill="E3EEF5"/>
            <w:tcMar>
              <w:top w:w="58" w:type="dxa"/>
              <w:left w:w="58" w:type="dxa"/>
              <w:bottom w:w="58" w:type="dxa"/>
              <w:right w:w="58" w:type="dxa"/>
            </w:tcMar>
          </w:tcPr>
          <w:p w14:paraId="6D13720C" w14:textId="77777777" w:rsidR="008848BD" w:rsidRDefault="008848BD" w:rsidP="008848BD">
            <w:pPr>
              <w:rPr>
                <w:rFonts w:ascii="Arial" w:hAnsi="Arial" w:cs="Arial"/>
                <w:color w:val="000000"/>
                <w:sz w:val="20"/>
              </w:rPr>
            </w:pPr>
          </w:p>
        </w:tc>
      </w:tr>
      <w:tr w:rsidR="008848BD" w:rsidRPr="00751274" w14:paraId="6FF6F8AA" w14:textId="77777777" w:rsidTr="0001162E">
        <w:trPr>
          <w:cantSplit/>
          <w:trHeight w:val="139"/>
        </w:trPr>
        <w:tc>
          <w:tcPr>
            <w:tcW w:w="490" w:type="dxa"/>
            <w:shd w:val="clear" w:color="auto" w:fill="AECEE1"/>
            <w:tcMar>
              <w:top w:w="58" w:type="dxa"/>
              <w:left w:w="58" w:type="dxa"/>
              <w:bottom w:w="58" w:type="dxa"/>
              <w:right w:w="58" w:type="dxa"/>
            </w:tcMar>
            <w:vAlign w:val="center"/>
          </w:tcPr>
          <w:p w14:paraId="2E25107A" w14:textId="0F2E8DBD" w:rsidR="008848BD" w:rsidRDefault="00D75A6D" w:rsidP="002F4C5E">
            <w:pPr>
              <w:pStyle w:val="Cap2"/>
              <w:jc w:val="center"/>
              <w:rPr>
                <w:rFonts w:hint="eastAsia"/>
                <w:lang w:eastAsia="zh-CN"/>
              </w:rPr>
            </w:pPr>
            <w:r>
              <w:rPr>
                <w:lang w:eastAsia="zh-CN"/>
              </w:rPr>
              <w:t>4</w:t>
            </w:r>
            <w:r w:rsidR="002F4C5E">
              <w:rPr>
                <w:lang w:eastAsia="zh-CN"/>
              </w:rPr>
              <w:t>4</w:t>
            </w:r>
          </w:p>
        </w:tc>
        <w:tc>
          <w:tcPr>
            <w:tcW w:w="2403" w:type="dxa"/>
            <w:shd w:val="clear" w:color="auto" w:fill="E3EEF5"/>
            <w:tcMar>
              <w:top w:w="58" w:type="dxa"/>
              <w:left w:w="58" w:type="dxa"/>
              <w:bottom w:w="58" w:type="dxa"/>
              <w:right w:w="58" w:type="dxa"/>
            </w:tcMar>
            <w:vAlign w:val="center"/>
          </w:tcPr>
          <w:p w14:paraId="5EF5DE4D" w14:textId="77777777" w:rsidR="008848BD" w:rsidRPr="00E91452" w:rsidRDefault="008848BD" w:rsidP="008848BD">
            <w:pPr>
              <w:rPr>
                <w:rFonts w:ascii="Arial" w:hAnsi="Arial" w:cs="Arial"/>
                <w:b/>
                <w:color w:val="000000"/>
                <w:sz w:val="20"/>
              </w:rPr>
            </w:pPr>
            <w:r>
              <w:rPr>
                <w:rFonts w:ascii="Arial" w:hAnsi="Arial" w:cs="Arial"/>
                <w:b/>
                <w:color w:val="000000"/>
                <w:sz w:val="20"/>
              </w:rPr>
              <w:t>报表</w:t>
            </w:r>
          </w:p>
        </w:tc>
        <w:tc>
          <w:tcPr>
            <w:tcW w:w="2694" w:type="dxa"/>
            <w:shd w:val="clear" w:color="auto" w:fill="E3EEF5"/>
            <w:vAlign w:val="center"/>
          </w:tcPr>
          <w:p w14:paraId="195E22D7" w14:textId="77777777" w:rsidR="008848BD" w:rsidRDefault="008848BD" w:rsidP="008848BD">
            <w:pPr>
              <w:rPr>
                <w:rFonts w:ascii="Arial" w:hAnsi="Arial" w:cs="Arial"/>
                <w:color w:val="000000"/>
                <w:sz w:val="20"/>
              </w:rPr>
            </w:pPr>
            <w:r>
              <w:rPr>
                <w:rFonts w:ascii="Arial" w:hAnsi="Arial" w:cs="Arial"/>
                <w:color w:val="000000"/>
                <w:sz w:val="20"/>
              </w:rPr>
              <w:t>报表</w:t>
            </w:r>
          </w:p>
        </w:tc>
        <w:tc>
          <w:tcPr>
            <w:tcW w:w="2835" w:type="dxa"/>
            <w:shd w:val="clear" w:color="auto" w:fill="E3EEF5"/>
            <w:tcMar>
              <w:top w:w="58" w:type="dxa"/>
              <w:left w:w="58" w:type="dxa"/>
              <w:bottom w:w="58" w:type="dxa"/>
              <w:right w:w="58" w:type="dxa"/>
            </w:tcMar>
          </w:tcPr>
          <w:p w14:paraId="4B6B570A" w14:textId="77777777" w:rsidR="008848BD" w:rsidRDefault="008848BD" w:rsidP="008848BD">
            <w:pPr>
              <w:rPr>
                <w:rFonts w:ascii="Arial" w:hAnsi="Arial" w:cs="Arial"/>
                <w:color w:val="000000"/>
                <w:sz w:val="20"/>
              </w:rPr>
            </w:pPr>
          </w:p>
        </w:tc>
      </w:tr>
    </w:tbl>
    <w:p w14:paraId="70AE9062" w14:textId="77777777" w:rsidR="008848BD" w:rsidRDefault="008848BD" w:rsidP="008848BD">
      <w:pPr>
        <w:rPr>
          <w:lang w:eastAsia="zh-CN"/>
        </w:rPr>
      </w:pPr>
    </w:p>
    <w:p w14:paraId="73E5FEE7" w14:textId="77777777" w:rsidR="008848BD" w:rsidRPr="008848BD" w:rsidRDefault="008848BD" w:rsidP="008848BD">
      <w:pPr>
        <w:rPr>
          <w:lang w:eastAsia="zh-CN"/>
        </w:rPr>
      </w:pPr>
    </w:p>
    <w:p w14:paraId="5970D522" w14:textId="77777777" w:rsidR="008848BD" w:rsidRDefault="008848BD">
      <w:pPr>
        <w:pStyle w:val="20"/>
        <w:numPr>
          <w:ilvl w:val="1"/>
          <w:numId w:val="2"/>
        </w:numPr>
      </w:pPr>
      <w:bookmarkStart w:id="36" w:name="_Toc10186600"/>
      <w:r>
        <w:rPr>
          <w:rFonts w:hint="eastAsia"/>
        </w:rPr>
        <w:t>用户</w:t>
      </w:r>
      <w:bookmarkEnd w:id="33"/>
      <w:bookmarkEnd w:id="34"/>
      <w:bookmarkEnd w:id="35"/>
      <w:bookmarkEnd w:id="36"/>
    </w:p>
    <w:p w14:paraId="58AD64DF" w14:textId="77777777" w:rsidR="008848BD" w:rsidRDefault="008848BD">
      <w:pPr>
        <w:pStyle w:val="20"/>
        <w:numPr>
          <w:ilvl w:val="1"/>
          <w:numId w:val="2"/>
        </w:numPr>
      </w:pPr>
      <w:bookmarkStart w:id="37" w:name="_Toc10186601"/>
      <w:bookmarkStart w:id="38" w:name="_Toc255547672"/>
      <w:bookmarkStart w:id="39" w:name="_Toc255547888"/>
      <w:r>
        <w:rPr>
          <w:rFonts w:hint="eastAsia"/>
          <w:lang w:eastAsia="zh-CN"/>
        </w:rPr>
        <w:t>总体规划</w:t>
      </w:r>
      <w:bookmarkEnd w:id="37"/>
    </w:p>
    <w:p w14:paraId="0F03B1F4" w14:textId="77777777" w:rsidR="008848BD" w:rsidRDefault="008848BD">
      <w:pPr>
        <w:pStyle w:val="30"/>
        <w:numPr>
          <w:ilvl w:val="2"/>
          <w:numId w:val="2"/>
        </w:numPr>
        <w:rPr>
          <w:lang w:eastAsia="zh-CN"/>
        </w:rPr>
      </w:pPr>
      <w:bookmarkStart w:id="40" w:name="_Toc10186602"/>
      <w:r>
        <w:rPr>
          <w:rFonts w:hint="eastAsia"/>
          <w:lang w:eastAsia="zh-CN"/>
        </w:rPr>
        <w:t>银行渠道规划</w:t>
      </w:r>
      <w:bookmarkEnd w:id="40"/>
    </w:p>
    <w:p w14:paraId="1BCEA98C" w14:textId="77777777" w:rsidR="008848BD" w:rsidRDefault="008848BD">
      <w:pPr>
        <w:adjustRightInd w:val="0"/>
        <w:snapToGrid w:val="0"/>
        <w:spacing w:line="360" w:lineRule="auto"/>
        <w:rPr>
          <w:rFonts w:ascii="宋体" w:hAnsi="宋体" w:cs="宋体"/>
          <w:i/>
          <w:color w:val="808080"/>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1695"/>
        <w:gridCol w:w="2268"/>
        <w:gridCol w:w="1559"/>
        <w:gridCol w:w="2410"/>
      </w:tblGrid>
      <w:tr w:rsidR="008848BD" w:rsidRPr="00751274" w14:paraId="1E79FA2F" w14:textId="77777777" w:rsidTr="008848BD">
        <w:trPr>
          <w:cantSplit/>
        </w:trPr>
        <w:tc>
          <w:tcPr>
            <w:tcW w:w="490" w:type="dxa"/>
            <w:shd w:val="clear" w:color="auto" w:fill="7C9BC1"/>
            <w:tcMar>
              <w:top w:w="58" w:type="dxa"/>
              <w:left w:w="58" w:type="dxa"/>
              <w:bottom w:w="58" w:type="dxa"/>
              <w:right w:w="58" w:type="dxa"/>
            </w:tcMar>
          </w:tcPr>
          <w:p w14:paraId="624B1369" w14:textId="77777777" w:rsidR="008848BD" w:rsidRPr="00751274" w:rsidRDefault="008848BD" w:rsidP="008848BD">
            <w:pPr>
              <w:pStyle w:val="Cap1"/>
              <w:ind w:firstLineChars="100" w:firstLine="201"/>
              <w:jc w:val="both"/>
              <w:rPr>
                <w:rFonts w:hint="eastAsia"/>
                <w:szCs w:val="18"/>
              </w:rPr>
            </w:pPr>
            <w:r w:rsidRPr="00751274">
              <w:rPr>
                <w:rFonts w:hint="eastAsia"/>
                <w:szCs w:val="18"/>
              </w:rPr>
              <w:t>#</w:t>
            </w:r>
          </w:p>
        </w:tc>
        <w:tc>
          <w:tcPr>
            <w:tcW w:w="1695" w:type="dxa"/>
            <w:shd w:val="clear" w:color="auto" w:fill="7C9BC1"/>
            <w:tcMar>
              <w:top w:w="58" w:type="dxa"/>
              <w:left w:w="58" w:type="dxa"/>
              <w:bottom w:w="58" w:type="dxa"/>
              <w:right w:w="58" w:type="dxa"/>
            </w:tcMar>
          </w:tcPr>
          <w:p w14:paraId="75347BC8" w14:textId="77777777" w:rsidR="008848BD" w:rsidRPr="00751274" w:rsidRDefault="008848BD" w:rsidP="008848BD">
            <w:pPr>
              <w:pStyle w:val="Cap1"/>
              <w:rPr>
                <w:rFonts w:hint="eastAsia"/>
                <w:szCs w:val="18"/>
              </w:rPr>
            </w:pPr>
            <w:r>
              <w:rPr>
                <w:rFonts w:hint="eastAsia"/>
                <w:szCs w:val="18"/>
              </w:rPr>
              <w:t>渠道名称</w:t>
            </w:r>
          </w:p>
        </w:tc>
        <w:tc>
          <w:tcPr>
            <w:tcW w:w="2268" w:type="dxa"/>
            <w:shd w:val="clear" w:color="auto" w:fill="7C9BC1"/>
          </w:tcPr>
          <w:p w14:paraId="797DA349" w14:textId="77777777" w:rsidR="008848BD" w:rsidRDefault="008848BD" w:rsidP="008848BD">
            <w:pPr>
              <w:pStyle w:val="Cap1"/>
              <w:rPr>
                <w:rFonts w:hint="eastAsia"/>
                <w:szCs w:val="18"/>
              </w:rPr>
            </w:pPr>
            <w:r>
              <w:rPr>
                <w:rFonts w:hint="eastAsia"/>
                <w:szCs w:val="18"/>
              </w:rPr>
              <w:t>收付方式</w:t>
            </w:r>
          </w:p>
        </w:tc>
        <w:tc>
          <w:tcPr>
            <w:tcW w:w="1559" w:type="dxa"/>
            <w:shd w:val="clear" w:color="auto" w:fill="7C9BC1"/>
            <w:tcMar>
              <w:top w:w="58" w:type="dxa"/>
              <w:left w:w="58" w:type="dxa"/>
              <w:bottom w:w="58" w:type="dxa"/>
              <w:right w:w="58" w:type="dxa"/>
            </w:tcMar>
          </w:tcPr>
          <w:p w14:paraId="63EE1CA1" w14:textId="77777777" w:rsidR="008848BD" w:rsidRPr="00751274" w:rsidRDefault="008848BD" w:rsidP="008848BD">
            <w:pPr>
              <w:pStyle w:val="Cap1"/>
              <w:rPr>
                <w:rFonts w:hint="eastAsia"/>
                <w:szCs w:val="18"/>
              </w:rPr>
            </w:pPr>
            <w:r>
              <w:rPr>
                <w:rFonts w:hint="eastAsia"/>
                <w:szCs w:val="18"/>
              </w:rPr>
              <w:t>收付方向</w:t>
            </w:r>
          </w:p>
        </w:tc>
        <w:tc>
          <w:tcPr>
            <w:tcW w:w="2410" w:type="dxa"/>
            <w:shd w:val="clear" w:color="auto" w:fill="7C9BC1"/>
            <w:tcMar>
              <w:top w:w="58" w:type="dxa"/>
              <w:left w:w="58" w:type="dxa"/>
              <w:bottom w:w="58" w:type="dxa"/>
              <w:right w:w="58" w:type="dxa"/>
            </w:tcMar>
          </w:tcPr>
          <w:p w14:paraId="40CD4918" w14:textId="77777777" w:rsidR="008848BD" w:rsidRPr="00751274" w:rsidRDefault="008848BD" w:rsidP="008848BD">
            <w:pPr>
              <w:pStyle w:val="Cap1"/>
              <w:rPr>
                <w:rFonts w:hint="eastAsia"/>
                <w:szCs w:val="18"/>
              </w:rPr>
            </w:pPr>
            <w:r>
              <w:rPr>
                <w:rFonts w:hint="eastAsia"/>
                <w:szCs w:val="18"/>
              </w:rPr>
              <w:t>备注</w:t>
            </w:r>
          </w:p>
        </w:tc>
      </w:tr>
      <w:tr w:rsidR="008848BD" w:rsidRPr="00751274" w14:paraId="2401AA9E" w14:textId="77777777" w:rsidTr="008848BD">
        <w:trPr>
          <w:cantSplit/>
          <w:trHeight w:val="289"/>
        </w:trPr>
        <w:tc>
          <w:tcPr>
            <w:tcW w:w="490" w:type="dxa"/>
            <w:shd w:val="clear" w:color="auto" w:fill="AECEE1"/>
            <w:tcMar>
              <w:top w:w="58" w:type="dxa"/>
              <w:left w:w="58" w:type="dxa"/>
              <w:bottom w:w="58" w:type="dxa"/>
              <w:right w:w="58" w:type="dxa"/>
            </w:tcMar>
            <w:vAlign w:val="center"/>
          </w:tcPr>
          <w:p w14:paraId="487F9618" w14:textId="77777777" w:rsidR="008848BD" w:rsidRPr="005D789A" w:rsidRDefault="008848BD" w:rsidP="008848BD">
            <w:pPr>
              <w:pStyle w:val="Cap2"/>
              <w:jc w:val="center"/>
              <w:rPr>
                <w:rFonts w:hint="eastAsia"/>
                <w:lang w:eastAsia="zh-CN"/>
              </w:rPr>
            </w:pPr>
            <w:r w:rsidRPr="005D789A">
              <w:rPr>
                <w:lang w:eastAsia="zh-CN"/>
              </w:rPr>
              <w:t>1</w:t>
            </w:r>
          </w:p>
        </w:tc>
        <w:tc>
          <w:tcPr>
            <w:tcW w:w="1695" w:type="dxa"/>
            <w:shd w:val="clear" w:color="auto" w:fill="E3EEF5"/>
            <w:tcMar>
              <w:top w:w="58" w:type="dxa"/>
              <w:left w:w="58" w:type="dxa"/>
              <w:bottom w:w="58" w:type="dxa"/>
              <w:right w:w="58" w:type="dxa"/>
            </w:tcMar>
          </w:tcPr>
          <w:p w14:paraId="61ADF953" w14:textId="77777777" w:rsidR="008848BD" w:rsidRPr="009568AE" w:rsidRDefault="002647C5" w:rsidP="008848BD">
            <w:pPr>
              <w:jc w:val="center"/>
              <w:rPr>
                <w:rFonts w:ascii="宋体" w:hAnsi="宋体" w:cs="宋体"/>
                <w:b/>
                <w:color w:val="000000"/>
                <w:sz w:val="20"/>
              </w:rPr>
            </w:pPr>
            <w:r>
              <w:rPr>
                <w:rFonts w:ascii="宋体" w:hAnsi="宋体" w:cs="宋体" w:hint="eastAsia"/>
                <w:b/>
                <w:color w:val="000000"/>
                <w:sz w:val="20"/>
                <w:lang w:eastAsia="zh-CN"/>
              </w:rPr>
              <w:t>中行</w:t>
            </w:r>
          </w:p>
        </w:tc>
        <w:tc>
          <w:tcPr>
            <w:tcW w:w="2268" w:type="dxa"/>
            <w:shd w:val="clear" w:color="auto" w:fill="E3EEF5"/>
          </w:tcPr>
          <w:p w14:paraId="6A42C07D" w14:textId="77777777" w:rsidR="008848BD" w:rsidRPr="009568AE" w:rsidRDefault="002F11C1" w:rsidP="008848BD">
            <w:pPr>
              <w:jc w:val="center"/>
              <w:rPr>
                <w:rFonts w:ascii="宋体" w:hAnsi="宋体" w:cs="宋体"/>
                <w:color w:val="000000"/>
                <w:sz w:val="20"/>
                <w:lang w:eastAsia="zh-CN"/>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1DDF655C" w14:textId="77777777" w:rsidR="008848BD" w:rsidRPr="009568AE"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1E404E1F" w14:textId="25B9EC40" w:rsidR="008848BD" w:rsidRPr="009568AE"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074B009E" w14:textId="77777777" w:rsidTr="008848BD">
        <w:trPr>
          <w:cantSplit/>
          <w:trHeight w:val="139"/>
        </w:trPr>
        <w:tc>
          <w:tcPr>
            <w:tcW w:w="490" w:type="dxa"/>
            <w:shd w:val="clear" w:color="auto" w:fill="AECEE1"/>
            <w:tcMar>
              <w:top w:w="58" w:type="dxa"/>
              <w:left w:w="58" w:type="dxa"/>
              <w:bottom w:w="58" w:type="dxa"/>
              <w:right w:w="58" w:type="dxa"/>
            </w:tcMar>
            <w:vAlign w:val="center"/>
          </w:tcPr>
          <w:p w14:paraId="6EFB4171" w14:textId="77777777" w:rsidR="008848BD" w:rsidRPr="005D789A" w:rsidRDefault="008848BD" w:rsidP="008848BD">
            <w:pPr>
              <w:pStyle w:val="Cap2"/>
              <w:jc w:val="center"/>
              <w:rPr>
                <w:rFonts w:hint="eastAsia"/>
                <w:lang w:eastAsia="zh-CN"/>
              </w:rPr>
            </w:pPr>
            <w:r w:rsidRPr="005D789A">
              <w:rPr>
                <w:lang w:eastAsia="zh-CN"/>
              </w:rPr>
              <w:t>2</w:t>
            </w:r>
          </w:p>
        </w:tc>
        <w:tc>
          <w:tcPr>
            <w:tcW w:w="1695" w:type="dxa"/>
            <w:shd w:val="clear" w:color="auto" w:fill="E3EEF5"/>
            <w:tcMar>
              <w:top w:w="58" w:type="dxa"/>
              <w:left w:w="58" w:type="dxa"/>
              <w:bottom w:w="58" w:type="dxa"/>
              <w:right w:w="58" w:type="dxa"/>
            </w:tcMar>
          </w:tcPr>
          <w:p w14:paraId="380A884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建行</w:t>
            </w:r>
          </w:p>
        </w:tc>
        <w:tc>
          <w:tcPr>
            <w:tcW w:w="2268" w:type="dxa"/>
            <w:shd w:val="clear" w:color="auto" w:fill="E3EEF5"/>
          </w:tcPr>
          <w:p w14:paraId="071B124B"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34997C72" w14:textId="77777777" w:rsidR="008848BD"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7F47F9E7" w14:textId="38A49189" w:rsidR="008848BD" w:rsidRPr="009568AE"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320D1A04" w14:textId="77777777" w:rsidTr="008848BD">
        <w:trPr>
          <w:cantSplit/>
          <w:trHeight w:val="139"/>
        </w:trPr>
        <w:tc>
          <w:tcPr>
            <w:tcW w:w="490" w:type="dxa"/>
            <w:shd w:val="clear" w:color="auto" w:fill="AECEE1"/>
            <w:tcMar>
              <w:top w:w="58" w:type="dxa"/>
              <w:left w:w="58" w:type="dxa"/>
              <w:bottom w:w="58" w:type="dxa"/>
              <w:right w:w="58" w:type="dxa"/>
            </w:tcMar>
            <w:vAlign w:val="center"/>
          </w:tcPr>
          <w:p w14:paraId="63635DE0" w14:textId="77777777" w:rsidR="008848BD" w:rsidRPr="005D789A" w:rsidRDefault="008848BD" w:rsidP="008848BD">
            <w:pPr>
              <w:pStyle w:val="Cap2"/>
              <w:jc w:val="center"/>
              <w:rPr>
                <w:rFonts w:hint="eastAsia"/>
                <w:lang w:eastAsia="zh-CN"/>
              </w:rPr>
            </w:pPr>
            <w:r>
              <w:rPr>
                <w:rFonts w:hint="eastAsia"/>
                <w:lang w:eastAsia="zh-CN"/>
              </w:rPr>
              <w:t>3</w:t>
            </w:r>
          </w:p>
        </w:tc>
        <w:tc>
          <w:tcPr>
            <w:tcW w:w="1695" w:type="dxa"/>
            <w:shd w:val="clear" w:color="auto" w:fill="E3EEF5"/>
            <w:tcMar>
              <w:top w:w="58" w:type="dxa"/>
              <w:left w:w="58" w:type="dxa"/>
              <w:bottom w:w="58" w:type="dxa"/>
              <w:right w:w="58" w:type="dxa"/>
            </w:tcMar>
          </w:tcPr>
          <w:p w14:paraId="7615483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招行</w:t>
            </w:r>
          </w:p>
        </w:tc>
        <w:tc>
          <w:tcPr>
            <w:tcW w:w="2268" w:type="dxa"/>
            <w:shd w:val="clear" w:color="auto" w:fill="E3EEF5"/>
          </w:tcPr>
          <w:p w14:paraId="29807120"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3F8097F1" w14:textId="77777777" w:rsidR="008848BD" w:rsidRDefault="002647C5" w:rsidP="008848BD">
            <w:pPr>
              <w:jc w:val="center"/>
              <w:rPr>
                <w:rFonts w:ascii="宋体" w:hAnsi="宋体" w:cs="宋体"/>
                <w:color w:val="000000"/>
                <w:sz w:val="20"/>
              </w:rPr>
            </w:pPr>
            <w:r>
              <w:rPr>
                <w:rFonts w:ascii="宋体" w:hAnsi="宋体" w:cs="宋体"/>
                <w:color w:val="000000"/>
                <w:sz w:val="20"/>
              </w:rPr>
              <w:t>付款</w:t>
            </w:r>
          </w:p>
        </w:tc>
        <w:tc>
          <w:tcPr>
            <w:tcW w:w="2410" w:type="dxa"/>
            <w:shd w:val="clear" w:color="auto" w:fill="E3EEF5"/>
            <w:tcMar>
              <w:top w:w="58" w:type="dxa"/>
              <w:left w:w="58" w:type="dxa"/>
              <w:bottom w:w="58" w:type="dxa"/>
              <w:right w:w="58" w:type="dxa"/>
            </w:tcMar>
            <w:vAlign w:val="center"/>
          </w:tcPr>
          <w:p w14:paraId="4351BEAF" w14:textId="1C6FFF53" w:rsidR="008848BD" w:rsidRDefault="00A54AD3" w:rsidP="008848BD">
            <w:pPr>
              <w:jc w:val="both"/>
              <w:rPr>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3878A4D5" w14:textId="77777777" w:rsidTr="008848BD">
        <w:trPr>
          <w:cantSplit/>
          <w:trHeight w:val="139"/>
        </w:trPr>
        <w:tc>
          <w:tcPr>
            <w:tcW w:w="490" w:type="dxa"/>
            <w:shd w:val="clear" w:color="auto" w:fill="AECEE1"/>
            <w:tcMar>
              <w:top w:w="58" w:type="dxa"/>
              <w:left w:w="58" w:type="dxa"/>
              <w:bottom w:w="58" w:type="dxa"/>
              <w:right w:w="58" w:type="dxa"/>
            </w:tcMar>
            <w:vAlign w:val="center"/>
          </w:tcPr>
          <w:p w14:paraId="3BABC825" w14:textId="77777777" w:rsidR="008848BD" w:rsidRPr="005D789A" w:rsidRDefault="008848BD" w:rsidP="008848BD">
            <w:pPr>
              <w:pStyle w:val="Cap2"/>
              <w:jc w:val="center"/>
              <w:rPr>
                <w:rFonts w:hint="eastAsia"/>
                <w:lang w:eastAsia="zh-CN"/>
              </w:rPr>
            </w:pPr>
            <w:r>
              <w:rPr>
                <w:rFonts w:hint="eastAsia"/>
                <w:lang w:eastAsia="zh-CN"/>
              </w:rPr>
              <w:t>4</w:t>
            </w:r>
          </w:p>
        </w:tc>
        <w:tc>
          <w:tcPr>
            <w:tcW w:w="1695" w:type="dxa"/>
            <w:shd w:val="clear" w:color="auto" w:fill="E3EEF5"/>
            <w:tcMar>
              <w:top w:w="58" w:type="dxa"/>
              <w:left w:w="58" w:type="dxa"/>
              <w:bottom w:w="58" w:type="dxa"/>
              <w:right w:w="58" w:type="dxa"/>
            </w:tcMar>
          </w:tcPr>
          <w:p w14:paraId="482A123A"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农行</w:t>
            </w:r>
          </w:p>
        </w:tc>
        <w:tc>
          <w:tcPr>
            <w:tcW w:w="2268" w:type="dxa"/>
            <w:shd w:val="clear" w:color="auto" w:fill="E3EEF5"/>
          </w:tcPr>
          <w:p w14:paraId="110A0C4C"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49866F30" w14:textId="77777777" w:rsidR="008848BD" w:rsidRDefault="002F11C1" w:rsidP="008848BD">
            <w:pPr>
              <w:jc w:val="center"/>
              <w:rPr>
                <w:rFonts w:ascii="宋体" w:hAnsi="宋体" w:cs="宋体"/>
                <w:color w:val="000000"/>
                <w:sz w:val="20"/>
                <w:lang w:eastAsia="zh-CN"/>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45646B64" w14:textId="0FA2E2BB" w:rsidR="008848BD" w:rsidRPr="00434D4A"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567B07C6" w14:textId="77777777" w:rsidTr="008848BD">
        <w:trPr>
          <w:cantSplit/>
          <w:trHeight w:val="139"/>
        </w:trPr>
        <w:tc>
          <w:tcPr>
            <w:tcW w:w="490" w:type="dxa"/>
            <w:shd w:val="clear" w:color="auto" w:fill="AECEE1"/>
            <w:tcMar>
              <w:top w:w="58" w:type="dxa"/>
              <w:left w:w="58" w:type="dxa"/>
              <w:bottom w:w="58" w:type="dxa"/>
              <w:right w:w="58" w:type="dxa"/>
            </w:tcMar>
            <w:vAlign w:val="center"/>
          </w:tcPr>
          <w:p w14:paraId="0758607D" w14:textId="77777777" w:rsidR="008848BD" w:rsidRPr="005D789A" w:rsidRDefault="008848BD" w:rsidP="008848BD">
            <w:pPr>
              <w:pStyle w:val="Cap2"/>
              <w:jc w:val="center"/>
              <w:rPr>
                <w:rFonts w:hint="eastAsia"/>
                <w:lang w:eastAsia="zh-CN"/>
              </w:rPr>
            </w:pPr>
            <w:r>
              <w:rPr>
                <w:rFonts w:hint="eastAsia"/>
                <w:lang w:eastAsia="zh-CN"/>
              </w:rPr>
              <w:t>5</w:t>
            </w:r>
          </w:p>
        </w:tc>
        <w:tc>
          <w:tcPr>
            <w:tcW w:w="1695" w:type="dxa"/>
            <w:shd w:val="clear" w:color="auto" w:fill="E3EEF5"/>
            <w:tcMar>
              <w:top w:w="58" w:type="dxa"/>
              <w:left w:w="58" w:type="dxa"/>
              <w:bottom w:w="58" w:type="dxa"/>
              <w:right w:w="58" w:type="dxa"/>
            </w:tcMar>
          </w:tcPr>
          <w:p w14:paraId="647A5E78" w14:textId="77777777" w:rsidR="008848BD" w:rsidRDefault="002647C5" w:rsidP="008848BD">
            <w:pPr>
              <w:jc w:val="center"/>
              <w:rPr>
                <w:rFonts w:ascii="宋体" w:hAnsi="宋体" w:cs="宋体"/>
                <w:b/>
                <w:color w:val="000000"/>
                <w:sz w:val="20"/>
              </w:rPr>
            </w:pPr>
            <w:r>
              <w:rPr>
                <w:rFonts w:ascii="宋体" w:hAnsi="宋体" w:cs="宋体" w:hint="eastAsia"/>
                <w:b/>
                <w:color w:val="000000"/>
                <w:sz w:val="20"/>
                <w:lang w:eastAsia="zh-CN"/>
              </w:rPr>
              <w:t>中信</w:t>
            </w:r>
          </w:p>
        </w:tc>
        <w:tc>
          <w:tcPr>
            <w:tcW w:w="2268" w:type="dxa"/>
            <w:shd w:val="clear" w:color="auto" w:fill="E3EEF5"/>
          </w:tcPr>
          <w:p w14:paraId="4587113D"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69AD1D5C"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314C4836" w14:textId="76E0CFA9"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212F7039" w14:textId="77777777" w:rsidTr="008848BD">
        <w:trPr>
          <w:cantSplit/>
          <w:trHeight w:val="139"/>
        </w:trPr>
        <w:tc>
          <w:tcPr>
            <w:tcW w:w="490" w:type="dxa"/>
            <w:shd w:val="clear" w:color="auto" w:fill="AECEE1"/>
            <w:tcMar>
              <w:top w:w="58" w:type="dxa"/>
              <w:left w:w="58" w:type="dxa"/>
              <w:bottom w:w="58" w:type="dxa"/>
              <w:right w:w="58" w:type="dxa"/>
            </w:tcMar>
            <w:vAlign w:val="center"/>
          </w:tcPr>
          <w:p w14:paraId="48E60DB2" w14:textId="77777777" w:rsidR="008848BD" w:rsidRPr="005D789A" w:rsidRDefault="008848BD" w:rsidP="008848BD">
            <w:pPr>
              <w:pStyle w:val="Cap2"/>
              <w:jc w:val="center"/>
              <w:rPr>
                <w:rFonts w:hint="eastAsia"/>
                <w:lang w:eastAsia="zh-CN"/>
              </w:rPr>
            </w:pPr>
            <w:r>
              <w:rPr>
                <w:rFonts w:hint="eastAsia"/>
                <w:lang w:eastAsia="zh-CN"/>
              </w:rPr>
              <w:t>6</w:t>
            </w:r>
          </w:p>
        </w:tc>
        <w:tc>
          <w:tcPr>
            <w:tcW w:w="1695" w:type="dxa"/>
            <w:shd w:val="clear" w:color="auto" w:fill="E3EEF5"/>
            <w:tcMar>
              <w:top w:w="58" w:type="dxa"/>
              <w:left w:w="58" w:type="dxa"/>
              <w:bottom w:w="58" w:type="dxa"/>
              <w:right w:w="58" w:type="dxa"/>
            </w:tcMar>
          </w:tcPr>
          <w:p w14:paraId="3CA84C8B" w14:textId="77777777" w:rsidR="008848BD" w:rsidRDefault="002647C5" w:rsidP="008848BD">
            <w:pPr>
              <w:jc w:val="center"/>
              <w:rPr>
                <w:rFonts w:ascii="宋体" w:hAnsi="宋体" w:cs="宋体"/>
                <w:b/>
                <w:color w:val="000000"/>
                <w:sz w:val="20"/>
              </w:rPr>
            </w:pPr>
            <w:r>
              <w:rPr>
                <w:rFonts w:ascii="宋体" w:hAnsi="宋体" w:cs="宋体"/>
                <w:b/>
                <w:color w:val="000000"/>
                <w:sz w:val="20"/>
              </w:rPr>
              <w:t>工行</w:t>
            </w:r>
          </w:p>
        </w:tc>
        <w:tc>
          <w:tcPr>
            <w:tcW w:w="2268" w:type="dxa"/>
            <w:shd w:val="clear" w:color="auto" w:fill="E3EEF5"/>
          </w:tcPr>
          <w:p w14:paraId="1F8D3309"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06EB9F23"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1844C467" w14:textId="298B7B49"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026B48D2" w14:textId="77777777" w:rsidTr="008848BD">
        <w:trPr>
          <w:cantSplit/>
          <w:trHeight w:val="139"/>
        </w:trPr>
        <w:tc>
          <w:tcPr>
            <w:tcW w:w="490" w:type="dxa"/>
            <w:shd w:val="clear" w:color="auto" w:fill="AECEE1"/>
            <w:tcMar>
              <w:top w:w="58" w:type="dxa"/>
              <w:left w:w="58" w:type="dxa"/>
              <w:bottom w:w="58" w:type="dxa"/>
              <w:right w:w="58" w:type="dxa"/>
            </w:tcMar>
            <w:vAlign w:val="center"/>
          </w:tcPr>
          <w:p w14:paraId="33F0F527" w14:textId="77777777" w:rsidR="008848BD" w:rsidRPr="005D789A" w:rsidRDefault="008848BD" w:rsidP="008848BD">
            <w:pPr>
              <w:pStyle w:val="Cap2"/>
              <w:jc w:val="center"/>
              <w:rPr>
                <w:rFonts w:hint="eastAsia"/>
                <w:lang w:eastAsia="zh-CN"/>
              </w:rPr>
            </w:pPr>
            <w:r>
              <w:rPr>
                <w:rFonts w:hint="eastAsia"/>
                <w:lang w:eastAsia="zh-CN"/>
              </w:rPr>
              <w:t>7</w:t>
            </w:r>
          </w:p>
        </w:tc>
        <w:tc>
          <w:tcPr>
            <w:tcW w:w="1695" w:type="dxa"/>
            <w:shd w:val="clear" w:color="auto" w:fill="E3EEF5"/>
            <w:tcMar>
              <w:top w:w="58" w:type="dxa"/>
              <w:left w:w="58" w:type="dxa"/>
              <w:bottom w:w="58" w:type="dxa"/>
              <w:right w:w="58" w:type="dxa"/>
            </w:tcMar>
          </w:tcPr>
          <w:p w14:paraId="3DF9A6B8" w14:textId="77777777" w:rsidR="008848BD" w:rsidRDefault="002647C5" w:rsidP="008848BD">
            <w:pPr>
              <w:jc w:val="center"/>
              <w:rPr>
                <w:rFonts w:ascii="宋体" w:hAnsi="宋体" w:cs="宋体"/>
                <w:b/>
                <w:color w:val="000000"/>
                <w:sz w:val="20"/>
              </w:rPr>
            </w:pPr>
            <w:r>
              <w:rPr>
                <w:rFonts w:ascii="宋体" w:hAnsi="宋体" w:cs="宋体"/>
                <w:b/>
                <w:color w:val="000000"/>
                <w:sz w:val="20"/>
              </w:rPr>
              <w:t>邮储</w:t>
            </w:r>
          </w:p>
        </w:tc>
        <w:tc>
          <w:tcPr>
            <w:tcW w:w="2268" w:type="dxa"/>
            <w:shd w:val="clear" w:color="auto" w:fill="E3EEF5"/>
          </w:tcPr>
          <w:p w14:paraId="2D7DBA9C" w14:textId="77777777" w:rsidR="008848BD" w:rsidRDefault="002F11C1" w:rsidP="008848BD">
            <w:pPr>
              <w:jc w:val="cente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4B6CBD60"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25A9E963" w14:textId="670560C8"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8848BD" w:rsidRPr="00751274" w14:paraId="5BC7C5F9" w14:textId="77777777" w:rsidTr="008848BD">
        <w:trPr>
          <w:cantSplit/>
          <w:trHeight w:val="139"/>
        </w:trPr>
        <w:tc>
          <w:tcPr>
            <w:tcW w:w="490" w:type="dxa"/>
            <w:shd w:val="clear" w:color="auto" w:fill="AECEE1"/>
            <w:tcMar>
              <w:top w:w="58" w:type="dxa"/>
              <w:left w:w="58" w:type="dxa"/>
              <w:bottom w:w="58" w:type="dxa"/>
              <w:right w:w="58" w:type="dxa"/>
            </w:tcMar>
            <w:vAlign w:val="center"/>
          </w:tcPr>
          <w:p w14:paraId="68D54933" w14:textId="77777777" w:rsidR="008848BD" w:rsidRPr="005D789A" w:rsidRDefault="008848BD" w:rsidP="008848BD">
            <w:pPr>
              <w:pStyle w:val="Cap2"/>
              <w:jc w:val="center"/>
              <w:rPr>
                <w:rFonts w:hint="eastAsia"/>
                <w:lang w:eastAsia="zh-CN"/>
              </w:rPr>
            </w:pPr>
            <w:r>
              <w:rPr>
                <w:rFonts w:hint="eastAsia"/>
                <w:lang w:eastAsia="zh-CN"/>
              </w:rPr>
              <w:t>8</w:t>
            </w:r>
          </w:p>
        </w:tc>
        <w:tc>
          <w:tcPr>
            <w:tcW w:w="1695" w:type="dxa"/>
            <w:shd w:val="clear" w:color="auto" w:fill="E3EEF5"/>
            <w:tcMar>
              <w:top w:w="58" w:type="dxa"/>
              <w:left w:w="58" w:type="dxa"/>
              <w:bottom w:w="58" w:type="dxa"/>
              <w:right w:w="58" w:type="dxa"/>
            </w:tcMar>
          </w:tcPr>
          <w:p w14:paraId="59660A1C" w14:textId="77777777" w:rsidR="008848BD" w:rsidRDefault="002647C5" w:rsidP="008848BD">
            <w:pPr>
              <w:jc w:val="center"/>
              <w:rPr>
                <w:rFonts w:ascii="宋体" w:hAnsi="宋体" w:cs="宋体"/>
                <w:b/>
                <w:color w:val="000000"/>
                <w:sz w:val="20"/>
              </w:rPr>
            </w:pPr>
            <w:r>
              <w:rPr>
                <w:rFonts w:ascii="宋体" w:hAnsi="宋体" w:cs="宋体"/>
                <w:b/>
                <w:color w:val="000000"/>
                <w:sz w:val="20"/>
              </w:rPr>
              <w:t>网商银行</w:t>
            </w:r>
          </w:p>
        </w:tc>
        <w:tc>
          <w:tcPr>
            <w:tcW w:w="2268" w:type="dxa"/>
            <w:shd w:val="clear" w:color="auto" w:fill="E3EEF5"/>
          </w:tcPr>
          <w:p w14:paraId="3A9ECA2F" w14:textId="77777777" w:rsidR="008848BD"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78BF4A22" w14:textId="77777777" w:rsidR="008848BD"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5D8BEB1E" w14:textId="545EBA83" w:rsidR="008848BD"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2647C5" w:rsidRPr="00751274" w14:paraId="2EC1FAD5" w14:textId="77777777" w:rsidTr="008848BD">
        <w:trPr>
          <w:cantSplit/>
          <w:trHeight w:val="139"/>
        </w:trPr>
        <w:tc>
          <w:tcPr>
            <w:tcW w:w="490" w:type="dxa"/>
            <w:shd w:val="clear" w:color="auto" w:fill="AECEE1"/>
            <w:tcMar>
              <w:top w:w="58" w:type="dxa"/>
              <w:left w:w="58" w:type="dxa"/>
              <w:bottom w:w="58" w:type="dxa"/>
              <w:right w:w="58" w:type="dxa"/>
            </w:tcMar>
            <w:vAlign w:val="center"/>
          </w:tcPr>
          <w:p w14:paraId="1A02C6C3" w14:textId="77777777" w:rsidR="002647C5" w:rsidRDefault="002647C5" w:rsidP="008848BD">
            <w:pPr>
              <w:pStyle w:val="Cap2"/>
              <w:jc w:val="center"/>
              <w:rPr>
                <w:rFonts w:hint="eastAsia"/>
                <w:lang w:eastAsia="zh-CN"/>
              </w:rPr>
            </w:pPr>
            <w:r>
              <w:rPr>
                <w:rFonts w:hint="eastAsia"/>
                <w:lang w:eastAsia="zh-CN"/>
              </w:rPr>
              <w:t>9</w:t>
            </w:r>
          </w:p>
        </w:tc>
        <w:tc>
          <w:tcPr>
            <w:tcW w:w="1695" w:type="dxa"/>
            <w:shd w:val="clear" w:color="auto" w:fill="E3EEF5"/>
            <w:tcMar>
              <w:top w:w="58" w:type="dxa"/>
              <w:left w:w="58" w:type="dxa"/>
              <w:bottom w:w="58" w:type="dxa"/>
              <w:right w:w="58" w:type="dxa"/>
            </w:tcMar>
          </w:tcPr>
          <w:p w14:paraId="778FF07E" w14:textId="77777777" w:rsidR="002647C5" w:rsidRDefault="002647C5" w:rsidP="008848BD">
            <w:pPr>
              <w:jc w:val="center"/>
              <w:rPr>
                <w:rFonts w:ascii="宋体" w:hAnsi="宋体" w:cs="宋体"/>
                <w:b/>
                <w:color w:val="000000"/>
                <w:sz w:val="20"/>
              </w:rPr>
            </w:pPr>
            <w:r>
              <w:rPr>
                <w:rFonts w:ascii="宋体" w:hAnsi="宋体" w:cs="宋体"/>
                <w:b/>
                <w:color w:val="000000"/>
                <w:sz w:val="20"/>
              </w:rPr>
              <w:t>华夏</w:t>
            </w:r>
          </w:p>
        </w:tc>
        <w:tc>
          <w:tcPr>
            <w:tcW w:w="2268" w:type="dxa"/>
            <w:shd w:val="clear" w:color="auto" w:fill="E3EEF5"/>
          </w:tcPr>
          <w:p w14:paraId="680A00D1" w14:textId="77777777" w:rsidR="002647C5"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62CE3341" w14:textId="77777777" w:rsidR="002647C5"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1B9142F2" w14:textId="512615F8" w:rsidR="002647C5"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2647C5" w:rsidRPr="00751274" w14:paraId="7E0F6E78" w14:textId="77777777" w:rsidTr="008848BD">
        <w:trPr>
          <w:cantSplit/>
          <w:trHeight w:val="139"/>
        </w:trPr>
        <w:tc>
          <w:tcPr>
            <w:tcW w:w="490" w:type="dxa"/>
            <w:shd w:val="clear" w:color="auto" w:fill="AECEE1"/>
            <w:tcMar>
              <w:top w:w="58" w:type="dxa"/>
              <w:left w:w="58" w:type="dxa"/>
              <w:bottom w:w="58" w:type="dxa"/>
              <w:right w:w="58" w:type="dxa"/>
            </w:tcMar>
            <w:vAlign w:val="center"/>
          </w:tcPr>
          <w:p w14:paraId="62C08AB4" w14:textId="77777777" w:rsidR="002647C5" w:rsidRDefault="002647C5" w:rsidP="008848BD">
            <w:pPr>
              <w:pStyle w:val="Cap2"/>
              <w:jc w:val="center"/>
              <w:rPr>
                <w:rFonts w:hint="eastAsia"/>
                <w:lang w:eastAsia="zh-CN"/>
              </w:rPr>
            </w:pPr>
            <w:r>
              <w:rPr>
                <w:rFonts w:hint="eastAsia"/>
                <w:lang w:eastAsia="zh-CN"/>
              </w:rPr>
              <w:t>10</w:t>
            </w:r>
          </w:p>
        </w:tc>
        <w:tc>
          <w:tcPr>
            <w:tcW w:w="1695" w:type="dxa"/>
            <w:shd w:val="clear" w:color="auto" w:fill="E3EEF5"/>
            <w:tcMar>
              <w:top w:w="58" w:type="dxa"/>
              <w:left w:w="58" w:type="dxa"/>
              <w:bottom w:w="58" w:type="dxa"/>
              <w:right w:w="58" w:type="dxa"/>
            </w:tcMar>
          </w:tcPr>
          <w:p w14:paraId="0F96069E" w14:textId="77777777" w:rsidR="002647C5" w:rsidRDefault="002647C5" w:rsidP="008848BD">
            <w:pPr>
              <w:jc w:val="center"/>
              <w:rPr>
                <w:rFonts w:ascii="宋体" w:hAnsi="宋体" w:cs="宋体"/>
                <w:b/>
                <w:color w:val="000000"/>
                <w:sz w:val="20"/>
              </w:rPr>
            </w:pPr>
            <w:r>
              <w:rPr>
                <w:rFonts w:ascii="宋体" w:hAnsi="宋体" w:cs="宋体"/>
                <w:b/>
                <w:color w:val="000000"/>
                <w:sz w:val="20"/>
              </w:rPr>
              <w:t>民生</w:t>
            </w:r>
          </w:p>
        </w:tc>
        <w:tc>
          <w:tcPr>
            <w:tcW w:w="2268" w:type="dxa"/>
            <w:shd w:val="clear" w:color="auto" w:fill="E3EEF5"/>
          </w:tcPr>
          <w:p w14:paraId="09888C1B" w14:textId="77777777" w:rsidR="002647C5" w:rsidRPr="00CB2EC5" w:rsidRDefault="002F11C1" w:rsidP="008848BD">
            <w:pPr>
              <w:jc w:val="center"/>
              <w:rPr>
                <w:rFonts w:ascii="宋体" w:hAnsi="宋体" w:cs="宋体"/>
                <w:color w:val="000000"/>
                <w:sz w:val="20"/>
              </w:rPr>
            </w:pPr>
            <w:r>
              <w:rPr>
                <w:rFonts w:ascii="宋体" w:hAnsi="宋体" w:cs="宋体" w:hint="eastAsia"/>
                <w:color w:val="000000"/>
                <w:sz w:val="20"/>
                <w:lang w:eastAsia="zh-CN"/>
              </w:rPr>
              <w:t>银企</w:t>
            </w:r>
            <w:r>
              <w:rPr>
                <w:rFonts w:ascii="宋体" w:hAnsi="宋体" w:cs="宋体"/>
                <w:color w:val="000000"/>
                <w:sz w:val="20"/>
                <w:lang w:eastAsia="zh-CN"/>
              </w:rPr>
              <w:t>直联</w:t>
            </w:r>
          </w:p>
        </w:tc>
        <w:tc>
          <w:tcPr>
            <w:tcW w:w="1559" w:type="dxa"/>
            <w:shd w:val="clear" w:color="auto" w:fill="E3EEF5"/>
            <w:tcMar>
              <w:top w:w="58" w:type="dxa"/>
              <w:left w:w="58" w:type="dxa"/>
              <w:bottom w:w="58" w:type="dxa"/>
              <w:right w:w="58" w:type="dxa"/>
            </w:tcMar>
          </w:tcPr>
          <w:p w14:paraId="56739DD5" w14:textId="77777777" w:rsidR="002647C5" w:rsidRDefault="002F11C1" w:rsidP="008848BD">
            <w:pPr>
              <w:jc w:val="center"/>
              <w:rPr>
                <w:rFonts w:ascii="宋体" w:hAnsi="宋体" w:cs="宋体"/>
                <w:color w:val="000000"/>
                <w:sz w:val="20"/>
              </w:rPr>
            </w:pPr>
            <w:r>
              <w:rPr>
                <w:rFonts w:ascii="宋体" w:hAnsi="宋体" w:cs="宋体" w:hint="eastAsia"/>
                <w:color w:val="000000"/>
                <w:sz w:val="20"/>
                <w:lang w:eastAsia="zh-CN"/>
              </w:rPr>
              <w:t>付款</w:t>
            </w:r>
          </w:p>
        </w:tc>
        <w:tc>
          <w:tcPr>
            <w:tcW w:w="2410" w:type="dxa"/>
            <w:shd w:val="clear" w:color="auto" w:fill="E3EEF5"/>
            <w:tcMar>
              <w:top w:w="58" w:type="dxa"/>
              <w:left w:w="58" w:type="dxa"/>
              <w:bottom w:w="58" w:type="dxa"/>
              <w:right w:w="58" w:type="dxa"/>
            </w:tcMar>
            <w:vAlign w:val="center"/>
          </w:tcPr>
          <w:p w14:paraId="2C7ACCCC" w14:textId="3D25B7E4" w:rsidR="002647C5" w:rsidRPr="00C504A6" w:rsidRDefault="00A54AD3" w:rsidP="008848BD">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Pr>
                <w:rFonts w:ascii="宋体" w:hAnsi="宋体" w:cs="宋体" w:hint="eastAsia"/>
                <w:color w:val="000000"/>
                <w:sz w:val="20"/>
                <w:lang w:eastAsia="zh-CN"/>
              </w:rPr>
              <w:t>、</w:t>
            </w:r>
            <w:r>
              <w:rPr>
                <w:rFonts w:ascii="宋体" w:hAnsi="宋体" w:cs="宋体"/>
                <w:color w:val="000000"/>
                <w:sz w:val="20"/>
                <w:lang w:eastAsia="zh-CN"/>
              </w:rPr>
              <w:t>流水</w:t>
            </w:r>
            <w:r>
              <w:rPr>
                <w:rFonts w:ascii="宋体" w:hAnsi="宋体" w:cs="宋体" w:hint="eastAsia"/>
                <w:color w:val="000000"/>
                <w:sz w:val="20"/>
                <w:lang w:eastAsia="zh-CN"/>
              </w:rPr>
              <w:t>、</w:t>
            </w:r>
            <w:r>
              <w:rPr>
                <w:rFonts w:ascii="宋体" w:hAnsi="宋体" w:cs="宋体"/>
                <w:color w:val="000000"/>
                <w:sz w:val="20"/>
                <w:lang w:eastAsia="zh-CN"/>
              </w:rPr>
              <w:t>单笔转账</w:t>
            </w:r>
            <w:r>
              <w:rPr>
                <w:rFonts w:ascii="宋体" w:hAnsi="宋体" w:cs="宋体" w:hint="eastAsia"/>
                <w:color w:val="000000"/>
                <w:sz w:val="20"/>
                <w:lang w:eastAsia="zh-CN"/>
              </w:rPr>
              <w:t>、</w:t>
            </w:r>
            <w:r>
              <w:rPr>
                <w:rFonts w:ascii="宋体" w:hAnsi="宋体" w:cs="宋体"/>
                <w:color w:val="000000"/>
                <w:sz w:val="20"/>
                <w:lang w:eastAsia="zh-CN"/>
              </w:rPr>
              <w:t>批量代付</w:t>
            </w:r>
          </w:p>
        </w:tc>
      </w:tr>
      <w:tr w:rsidR="0013694E" w:rsidRPr="00751274" w14:paraId="3C8C3716" w14:textId="77777777" w:rsidTr="008848BD">
        <w:trPr>
          <w:cantSplit/>
          <w:trHeight w:val="139"/>
        </w:trPr>
        <w:tc>
          <w:tcPr>
            <w:tcW w:w="490" w:type="dxa"/>
            <w:shd w:val="clear" w:color="auto" w:fill="AECEE1"/>
            <w:tcMar>
              <w:top w:w="58" w:type="dxa"/>
              <w:left w:w="58" w:type="dxa"/>
              <w:bottom w:w="58" w:type="dxa"/>
              <w:right w:w="58" w:type="dxa"/>
            </w:tcMar>
            <w:vAlign w:val="center"/>
          </w:tcPr>
          <w:p w14:paraId="792F6F5C" w14:textId="6A2A100C" w:rsidR="0013694E" w:rsidRDefault="0013694E" w:rsidP="008848BD">
            <w:pPr>
              <w:pStyle w:val="Cap2"/>
              <w:jc w:val="center"/>
              <w:rPr>
                <w:rFonts w:hint="eastAsia"/>
                <w:lang w:eastAsia="zh-CN"/>
              </w:rPr>
            </w:pPr>
            <w:r>
              <w:rPr>
                <w:rFonts w:hint="eastAsia"/>
                <w:lang w:eastAsia="zh-CN"/>
              </w:rPr>
              <w:t>11</w:t>
            </w:r>
          </w:p>
        </w:tc>
        <w:tc>
          <w:tcPr>
            <w:tcW w:w="1695" w:type="dxa"/>
            <w:shd w:val="clear" w:color="auto" w:fill="E3EEF5"/>
            <w:tcMar>
              <w:top w:w="58" w:type="dxa"/>
              <w:left w:w="58" w:type="dxa"/>
              <w:bottom w:w="58" w:type="dxa"/>
              <w:right w:w="58" w:type="dxa"/>
            </w:tcMar>
          </w:tcPr>
          <w:p w14:paraId="2BD00D44" w14:textId="6AB67A04" w:rsidR="0013694E" w:rsidRDefault="0013694E" w:rsidP="008848BD">
            <w:pPr>
              <w:jc w:val="center"/>
              <w:rPr>
                <w:rFonts w:ascii="宋体" w:hAnsi="宋体" w:cs="宋体"/>
                <w:b/>
                <w:color w:val="000000"/>
                <w:sz w:val="20"/>
              </w:rPr>
            </w:pPr>
            <w:r>
              <w:rPr>
                <w:rFonts w:ascii="宋体" w:hAnsi="宋体" w:cs="宋体"/>
                <w:b/>
                <w:color w:val="000000"/>
                <w:sz w:val="20"/>
              </w:rPr>
              <w:t>通联</w:t>
            </w:r>
          </w:p>
        </w:tc>
        <w:tc>
          <w:tcPr>
            <w:tcW w:w="2268" w:type="dxa"/>
            <w:shd w:val="clear" w:color="auto" w:fill="E3EEF5"/>
          </w:tcPr>
          <w:p w14:paraId="6799B275" w14:textId="6B0C75C6"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0E601AA8"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17EB64F1" w14:textId="1293C766" w:rsidR="0013694E" w:rsidRPr="00C504A6" w:rsidRDefault="00A54AD3">
            <w:pPr>
              <w:jc w:val="both"/>
              <w:rPr>
                <w:rFonts w:ascii="宋体" w:hAnsi="宋体" w:cs="宋体"/>
                <w:color w:val="000000"/>
                <w:sz w:val="20"/>
                <w:lang w:eastAsia="zh-CN"/>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p>
        </w:tc>
      </w:tr>
      <w:tr w:rsidR="0013694E" w:rsidRPr="00751274" w14:paraId="56FAE1FB" w14:textId="77777777" w:rsidTr="008848BD">
        <w:trPr>
          <w:cantSplit/>
          <w:trHeight w:val="139"/>
        </w:trPr>
        <w:tc>
          <w:tcPr>
            <w:tcW w:w="490" w:type="dxa"/>
            <w:shd w:val="clear" w:color="auto" w:fill="AECEE1"/>
            <w:tcMar>
              <w:top w:w="58" w:type="dxa"/>
              <w:left w:w="58" w:type="dxa"/>
              <w:bottom w:w="58" w:type="dxa"/>
              <w:right w:w="58" w:type="dxa"/>
            </w:tcMar>
            <w:vAlign w:val="center"/>
          </w:tcPr>
          <w:p w14:paraId="579894DD" w14:textId="5B7B037B" w:rsidR="0013694E" w:rsidRDefault="0013694E" w:rsidP="008848BD">
            <w:pPr>
              <w:pStyle w:val="Cap2"/>
              <w:jc w:val="center"/>
              <w:rPr>
                <w:rFonts w:hint="eastAsia"/>
                <w:lang w:eastAsia="zh-CN"/>
              </w:rPr>
            </w:pPr>
            <w:r>
              <w:rPr>
                <w:rFonts w:hint="eastAsia"/>
                <w:lang w:eastAsia="zh-CN"/>
              </w:rPr>
              <w:t>1</w:t>
            </w:r>
            <w:r>
              <w:rPr>
                <w:lang w:eastAsia="zh-CN"/>
              </w:rPr>
              <w:t>2</w:t>
            </w:r>
          </w:p>
        </w:tc>
        <w:tc>
          <w:tcPr>
            <w:tcW w:w="1695" w:type="dxa"/>
            <w:shd w:val="clear" w:color="auto" w:fill="E3EEF5"/>
            <w:tcMar>
              <w:top w:w="58" w:type="dxa"/>
              <w:left w:w="58" w:type="dxa"/>
              <w:bottom w:w="58" w:type="dxa"/>
              <w:right w:w="58" w:type="dxa"/>
            </w:tcMar>
          </w:tcPr>
          <w:p w14:paraId="1393C9C4" w14:textId="2EDDF8B8" w:rsidR="0013694E" w:rsidRDefault="0013694E" w:rsidP="008848BD">
            <w:pPr>
              <w:jc w:val="center"/>
              <w:rPr>
                <w:rFonts w:ascii="宋体" w:hAnsi="宋体" w:cs="宋体"/>
                <w:b/>
                <w:color w:val="000000"/>
                <w:sz w:val="20"/>
              </w:rPr>
            </w:pPr>
            <w:r>
              <w:rPr>
                <w:rFonts w:ascii="宋体" w:hAnsi="宋体" w:cs="宋体"/>
                <w:b/>
                <w:color w:val="000000"/>
                <w:sz w:val="20"/>
              </w:rPr>
              <w:t>腾付通</w:t>
            </w:r>
          </w:p>
        </w:tc>
        <w:tc>
          <w:tcPr>
            <w:tcW w:w="2268" w:type="dxa"/>
            <w:shd w:val="clear" w:color="auto" w:fill="E3EEF5"/>
          </w:tcPr>
          <w:p w14:paraId="27B011C3" w14:textId="017A2322"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28A62A1A"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09A9ED22" w14:textId="0347B38B" w:rsidR="0013694E" w:rsidRPr="00C504A6" w:rsidRDefault="00A54AD3" w:rsidP="008848BD">
            <w:pPr>
              <w:jc w:val="both"/>
              <w:rPr>
                <w:rFonts w:ascii="宋体" w:hAnsi="宋体" w:cs="宋体"/>
                <w:color w:val="000000"/>
                <w:sz w:val="20"/>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p>
        </w:tc>
      </w:tr>
      <w:tr w:rsidR="0013694E" w:rsidRPr="00751274" w14:paraId="4527FC56" w14:textId="77777777" w:rsidTr="008848BD">
        <w:trPr>
          <w:cantSplit/>
          <w:trHeight w:val="139"/>
        </w:trPr>
        <w:tc>
          <w:tcPr>
            <w:tcW w:w="490" w:type="dxa"/>
            <w:shd w:val="clear" w:color="auto" w:fill="AECEE1"/>
            <w:tcMar>
              <w:top w:w="58" w:type="dxa"/>
              <w:left w:w="58" w:type="dxa"/>
              <w:bottom w:w="58" w:type="dxa"/>
              <w:right w:w="58" w:type="dxa"/>
            </w:tcMar>
            <w:vAlign w:val="center"/>
          </w:tcPr>
          <w:p w14:paraId="2DB3F8B7" w14:textId="2A0840D7" w:rsidR="0013694E" w:rsidRDefault="0013694E" w:rsidP="008848BD">
            <w:pPr>
              <w:pStyle w:val="Cap2"/>
              <w:jc w:val="center"/>
              <w:rPr>
                <w:rFonts w:hint="eastAsia"/>
                <w:lang w:eastAsia="zh-CN"/>
              </w:rPr>
            </w:pPr>
            <w:r>
              <w:rPr>
                <w:rFonts w:hint="eastAsia"/>
                <w:lang w:eastAsia="zh-CN"/>
              </w:rPr>
              <w:t>13</w:t>
            </w:r>
          </w:p>
        </w:tc>
        <w:tc>
          <w:tcPr>
            <w:tcW w:w="1695" w:type="dxa"/>
            <w:shd w:val="clear" w:color="auto" w:fill="E3EEF5"/>
            <w:tcMar>
              <w:top w:w="58" w:type="dxa"/>
              <w:left w:w="58" w:type="dxa"/>
              <w:bottom w:w="58" w:type="dxa"/>
              <w:right w:w="58" w:type="dxa"/>
            </w:tcMar>
          </w:tcPr>
          <w:p w14:paraId="6C5958FF" w14:textId="01B3EF65" w:rsidR="0013694E" w:rsidRDefault="0013694E" w:rsidP="008848BD">
            <w:pPr>
              <w:jc w:val="center"/>
              <w:rPr>
                <w:rFonts w:ascii="宋体" w:hAnsi="宋体" w:cs="宋体"/>
                <w:b/>
                <w:color w:val="000000"/>
                <w:sz w:val="20"/>
              </w:rPr>
            </w:pPr>
            <w:r>
              <w:rPr>
                <w:rFonts w:ascii="宋体" w:hAnsi="宋体" w:cs="宋体"/>
                <w:b/>
                <w:color w:val="000000"/>
                <w:sz w:val="20"/>
              </w:rPr>
              <w:t>支付宝</w:t>
            </w:r>
          </w:p>
        </w:tc>
        <w:tc>
          <w:tcPr>
            <w:tcW w:w="2268" w:type="dxa"/>
            <w:shd w:val="clear" w:color="auto" w:fill="E3EEF5"/>
          </w:tcPr>
          <w:p w14:paraId="3AB82AA5" w14:textId="45A2906D" w:rsidR="0013694E" w:rsidRDefault="00A54AD3" w:rsidP="008848BD">
            <w:pPr>
              <w:jc w:val="center"/>
              <w:rPr>
                <w:rFonts w:ascii="宋体" w:hAnsi="宋体" w:cs="宋体"/>
                <w:color w:val="000000"/>
                <w:sz w:val="20"/>
                <w:lang w:eastAsia="zh-CN"/>
              </w:rPr>
            </w:pPr>
            <w:r>
              <w:rPr>
                <w:rFonts w:ascii="宋体" w:hAnsi="宋体" w:cs="宋体"/>
                <w:color w:val="000000"/>
                <w:sz w:val="20"/>
                <w:lang w:eastAsia="zh-CN"/>
              </w:rPr>
              <w:t>第三方</w:t>
            </w:r>
          </w:p>
        </w:tc>
        <w:tc>
          <w:tcPr>
            <w:tcW w:w="1559" w:type="dxa"/>
            <w:shd w:val="clear" w:color="auto" w:fill="E3EEF5"/>
            <w:tcMar>
              <w:top w:w="58" w:type="dxa"/>
              <w:left w:w="58" w:type="dxa"/>
              <w:bottom w:w="58" w:type="dxa"/>
              <w:right w:w="58" w:type="dxa"/>
            </w:tcMar>
          </w:tcPr>
          <w:p w14:paraId="4648C718" w14:textId="77777777" w:rsidR="0013694E" w:rsidRDefault="0013694E" w:rsidP="008848BD">
            <w:pPr>
              <w:jc w:val="center"/>
              <w:rPr>
                <w:rFonts w:ascii="宋体" w:hAnsi="宋体" w:cs="宋体"/>
                <w:color w:val="000000"/>
                <w:sz w:val="20"/>
                <w:lang w:eastAsia="zh-CN"/>
              </w:rPr>
            </w:pPr>
          </w:p>
        </w:tc>
        <w:tc>
          <w:tcPr>
            <w:tcW w:w="2410" w:type="dxa"/>
            <w:shd w:val="clear" w:color="auto" w:fill="E3EEF5"/>
            <w:tcMar>
              <w:top w:w="58" w:type="dxa"/>
              <w:left w:w="58" w:type="dxa"/>
              <w:bottom w:w="58" w:type="dxa"/>
              <w:right w:w="58" w:type="dxa"/>
            </w:tcMar>
            <w:vAlign w:val="center"/>
          </w:tcPr>
          <w:p w14:paraId="710AC4AC" w14:textId="3719CE46" w:rsidR="0013694E" w:rsidRPr="00C504A6" w:rsidRDefault="00A54AD3" w:rsidP="008848BD">
            <w:pPr>
              <w:jc w:val="both"/>
              <w:rPr>
                <w:rFonts w:ascii="宋体" w:hAnsi="宋体" w:cs="宋体"/>
                <w:color w:val="000000"/>
                <w:sz w:val="20"/>
              </w:rPr>
            </w:pPr>
            <w:r>
              <w:rPr>
                <w:rFonts w:ascii="宋体" w:hAnsi="宋体" w:cs="宋体"/>
                <w:color w:val="000000"/>
                <w:sz w:val="20"/>
                <w:lang w:eastAsia="zh-CN"/>
              </w:rPr>
              <w:t>明细</w:t>
            </w:r>
            <w:r>
              <w:rPr>
                <w:rFonts w:ascii="宋体" w:hAnsi="宋体" w:cs="宋体" w:hint="eastAsia"/>
                <w:color w:val="000000"/>
                <w:sz w:val="20"/>
                <w:lang w:eastAsia="zh-CN"/>
              </w:rPr>
              <w:t>、</w:t>
            </w:r>
            <w:r>
              <w:rPr>
                <w:rFonts w:ascii="宋体" w:hAnsi="宋体" w:cs="宋体"/>
                <w:color w:val="000000"/>
                <w:sz w:val="20"/>
                <w:lang w:eastAsia="zh-CN"/>
              </w:rPr>
              <w:t>余额</w:t>
            </w:r>
            <w:r w:rsidR="00FD7334">
              <w:rPr>
                <w:rFonts w:ascii="宋体" w:hAnsi="宋体" w:cs="宋体"/>
                <w:color w:val="000000"/>
                <w:sz w:val="20"/>
                <w:lang w:eastAsia="zh-CN"/>
              </w:rPr>
              <w:t>获取</w:t>
            </w:r>
          </w:p>
        </w:tc>
      </w:tr>
    </w:tbl>
    <w:p w14:paraId="310DF2EC" w14:textId="77777777" w:rsidR="008848BD" w:rsidRDefault="008848BD">
      <w:pPr>
        <w:adjustRightInd w:val="0"/>
        <w:snapToGrid w:val="0"/>
        <w:spacing w:line="360" w:lineRule="auto"/>
        <w:rPr>
          <w:rFonts w:ascii="宋体" w:hAnsi="宋体" w:cs="宋体"/>
          <w:i/>
          <w:color w:val="808080"/>
          <w:lang w:eastAsia="zh-CN"/>
        </w:rPr>
      </w:pPr>
    </w:p>
    <w:p w14:paraId="7F2D0EFD" w14:textId="77777777" w:rsidR="008848BD" w:rsidRDefault="008848BD">
      <w:pPr>
        <w:pStyle w:val="30"/>
        <w:numPr>
          <w:ilvl w:val="2"/>
          <w:numId w:val="2"/>
        </w:numPr>
        <w:rPr>
          <w:lang w:eastAsia="zh-CN"/>
        </w:rPr>
      </w:pPr>
      <w:bookmarkStart w:id="41" w:name="_Toc10186603"/>
      <w:r>
        <w:rPr>
          <w:rFonts w:hint="eastAsia"/>
          <w:lang w:eastAsia="zh-CN"/>
        </w:rPr>
        <w:t>系统对接规划</w:t>
      </w:r>
      <w:bookmarkEnd w:id="41"/>
    </w:p>
    <w:p w14:paraId="7EA4F625" w14:textId="77777777" w:rsidR="008848BD" w:rsidRDefault="008848BD">
      <w:pPr>
        <w:adjustRightInd w:val="0"/>
        <w:snapToGrid w:val="0"/>
        <w:spacing w:line="360" w:lineRule="auto"/>
        <w:rPr>
          <w:rFonts w:ascii="宋体" w:hAnsi="宋体" w:cs="宋体"/>
          <w:i/>
          <w:color w:val="808080"/>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90"/>
        <w:gridCol w:w="2403"/>
        <w:gridCol w:w="2694"/>
        <w:gridCol w:w="2835"/>
      </w:tblGrid>
      <w:tr w:rsidR="008848BD" w:rsidRPr="00751274" w14:paraId="2C5B57FB" w14:textId="77777777" w:rsidTr="00D86C97">
        <w:trPr>
          <w:cantSplit/>
        </w:trPr>
        <w:tc>
          <w:tcPr>
            <w:tcW w:w="490" w:type="dxa"/>
            <w:shd w:val="clear" w:color="auto" w:fill="7C9BC1"/>
            <w:tcMar>
              <w:top w:w="58" w:type="dxa"/>
              <w:left w:w="58" w:type="dxa"/>
              <w:bottom w:w="58" w:type="dxa"/>
              <w:right w:w="58" w:type="dxa"/>
            </w:tcMar>
          </w:tcPr>
          <w:p w14:paraId="1983DB8F" w14:textId="77777777" w:rsidR="008848BD" w:rsidRPr="00751274" w:rsidRDefault="008848BD" w:rsidP="008848BD">
            <w:pPr>
              <w:pStyle w:val="Cap1"/>
              <w:ind w:firstLineChars="100" w:firstLine="201"/>
              <w:jc w:val="both"/>
              <w:rPr>
                <w:rFonts w:hint="eastAsia"/>
                <w:szCs w:val="18"/>
              </w:rPr>
            </w:pPr>
            <w:r w:rsidRPr="00751274">
              <w:rPr>
                <w:rFonts w:hint="eastAsia"/>
                <w:szCs w:val="18"/>
              </w:rPr>
              <w:t>#</w:t>
            </w:r>
          </w:p>
        </w:tc>
        <w:tc>
          <w:tcPr>
            <w:tcW w:w="2403" w:type="dxa"/>
            <w:shd w:val="clear" w:color="auto" w:fill="7C9BC1"/>
            <w:tcMar>
              <w:top w:w="58" w:type="dxa"/>
              <w:left w:w="58" w:type="dxa"/>
              <w:bottom w:w="58" w:type="dxa"/>
              <w:right w:w="58" w:type="dxa"/>
            </w:tcMar>
          </w:tcPr>
          <w:p w14:paraId="728AC900" w14:textId="77777777" w:rsidR="008848BD" w:rsidRPr="00751274" w:rsidRDefault="008848BD" w:rsidP="008848BD">
            <w:pPr>
              <w:pStyle w:val="Cap1"/>
              <w:rPr>
                <w:rFonts w:hint="eastAsia"/>
                <w:szCs w:val="18"/>
              </w:rPr>
            </w:pPr>
            <w:r>
              <w:rPr>
                <w:rFonts w:hint="eastAsia"/>
                <w:szCs w:val="18"/>
              </w:rPr>
              <w:t>前端系统</w:t>
            </w:r>
          </w:p>
        </w:tc>
        <w:tc>
          <w:tcPr>
            <w:tcW w:w="2694" w:type="dxa"/>
            <w:shd w:val="clear" w:color="auto" w:fill="7C9BC1"/>
          </w:tcPr>
          <w:p w14:paraId="514DECDA" w14:textId="77777777" w:rsidR="008848BD" w:rsidRDefault="008848BD" w:rsidP="008848BD">
            <w:pPr>
              <w:pStyle w:val="Cap1"/>
              <w:rPr>
                <w:rFonts w:hint="eastAsia"/>
                <w:szCs w:val="18"/>
              </w:rPr>
            </w:pPr>
            <w:r>
              <w:rPr>
                <w:rFonts w:hint="eastAsia"/>
                <w:szCs w:val="18"/>
              </w:rPr>
              <w:t>接口</w:t>
            </w:r>
          </w:p>
        </w:tc>
        <w:tc>
          <w:tcPr>
            <w:tcW w:w="2835" w:type="dxa"/>
            <w:shd w:val="clear" w:color="auto" w:fill="7C9BC1"/>
            <w:tcMar>
              <w:top w:w="58" w:type="dxa"/>
              <w:left w:w="58" w:type="dxa"/>
              <w:bottom w:w="58" w:type="dxa"/>
              <w:right w:w="58" w:type="dxa"/>
            </w:tcMar>
          </w:tcPr>
          <w:p w14:paraId="358437BF" w14:textId="77777777" w:rsidR="008848BD" w:rsidRPr="00751274" w:rsidRDefault="008848BD" w:rsidP="008848BD">
            <w:pPr>
              <w:pStyle w:val="Cap1"/>
              <w:rPr>
                <w:rFonts w:hint="eastAsia"/>
                <w:szCs w:val="18"/>
              </w:rPr>
            </w:pPr>
            <w:r>
              <w:rPr>
                <w:rFonts w:hint="eastAsia"/>
                <w:szCs w:val="18"/>
              </w:rPr>
              <w:t>备注</w:t>
            </w:r>
          </w:p>
        </w:tc>
      </w:tr>
      <w:tr w:rsidR="008848BD" w:rsidRPr="00751274" w14:paraId="32349EF9" w14:textId="77777777" w:rsidTr="00D86C97">
        <w:trPr>
          <w:cantSplit/>
          <w:trHeight w:val="289"/>
        </w:trPr>
        <w:tc>
          <w:tcPr>
            <w:tcW w:w="490" w:type="dxa"/>
            <w:shd w:val="clear" w:color="auto" w:fill="AECEE1"/>
            <w:tcMar>
              <w:top w:w="58" w:type="dxa"/>
              <w:left w:w="58" w:type="dxa"/>
              <w:bottom w:w="58" w:type="dxa"/>
              <w:right w:w="58" w:type="dxa"/>
            </w:tcMar>
            <w:vAlign w:val="center"/>
          </w:tcPr>
          <w:p w14:paraId="474AF77F" w14:textId="77777777" w:rsidR="008848BD" w:rsidRPr="005D789A" w:rsidRDefault="008848BD" w:rsidP="008848BD">
            <w:pPr>
              <w:pStyle w:val="Cap2"/>
              <w:jc w:val="center"/>
              <w:rPr>
                <w:rFonts w:hint="eastAsia"/>
                <w:lang w:eastAsia="zh-CN"/>
              </w:rPr>
            </w:pPr>
            <w:r w:rsidRPr="005D789A">
              <w:rPr>
                <w:lang w:eastAsia="zh-CN"/>
              </w:rPr>
              <w:t>1</w:t>
            </w:r>
          </w:p>
        </w:tc>
        <w:tc>
          <w:tcPr>
            <w:tcW w:w="2403" w:type="dxa"/>
            <w:shd w:val="clear" w:color="auto" w:fill="E3EEF5"/>
            <w:tcMar>
              <w:top w:w="58" w:type="dxa"/>
              <w:left w:w="58" w:type="dxa"/>
              <w:bottom w:w="58" w:type="dxa"/>
              <w:right w:w="58" w:type="dxa"/>
            </w:tcMar>
          </w:tcPr>
          <w:p w14:paraId="2205AFA3" w14:textId="77777777" w:rsidR="008848BD" w:rsidRPr="009568AE" w:rsidRDefault="00603977" w:rsidP="008848BD">
            <w:pPr>
              <w:jc w:val="center"/>
              <w:rPr>
                <w:rFonts w:ascii="宋体" w:hAnsi="宋体" w:cs="宋体"/>
                <w:b/>
                <w:color w:val="000000"/>
                <w:sz w:val="20"/>
                <w:lang w:eastAsia="zh-CN"/>
              </w:rPr>
            </w:pPr>
            <w:r>
              <w:rPr>
                <w:rFonts w:ascii="宋体" w:hAnsi="宋体" w:cs="宋体" w:hint="eastAsia"/>
                <w:b/>
                <w:color w:val="000000"/>
                <w:sz w:val="20"/>
                <w:lang w:eastAsia="zh-CN"/>
              </w:rPr>
              <w:t>SAP</w:t>
            </w:r>
          </w:p>
        </w:tc>
        <w:tc>
          <w:tcPr>
            <w:tcW w:w="2694" w:type="dxa"/>
            <w:shd w:val="clear" w:color="auto" w:fill="E3EEF5"/>
          </w:tcPr>
          <w:p w14:paraId="4F2FB44A" w14:textId="77777777" w:rsidR="008848BD" w:rsidRPr="009568AE" w:rsidRDefault="00603977" w:rsidP="008848BD">
            <w:pPr>
              <w:jc w:val="center"/>
              <w:rPr>
                <w:rFonts w:ascii="宋体" w:hAnsi="宋体" w:cs="宋体"/>
                <w:color w:val="000000"/>
                <w:sz w:val="20"/>
              </w:rPr>
            </w:pPr>
            <w:r>
              <w:rPr>
                <w:rFonts w:ascii="宋体" w:hAnsi="宋体" w:cs="宋体"/>
                <w:color w:val="000000"/>
                <w:sz w:val="20"/>
              </w:rPr>
              <w:t>账户同步接口</w:t>
            </w:r>
          </w:p>
        </w:tc>
        <w:tc>
          <w:tcPr>
            <w:tcW w:w="2835" w:type="dxa"/>
            <w:shd w:val="clear" w:color="auto" w:fill="E3EEF5"/>
            <w:tcMar>
              <w:top w:w="58" w:type="dxa"/>
              <w:left w:w="58" w:type="dxa"/>
              <w:bottom w:w="58" w:type="dxa"/>
              <w:right w:w="58" w:type="dxa"/>
            </w:tcMar>
          </w:tcPr>
          <w:p w14:paraId="74245DEF" w14:textId="4092FA24" w:rsidR="008848BD" w:rsidRPr="009568AE" w:rsidRDefault="00603977" w:rsidP="004E6FC5">
            <w:pPr>
              <w:jc w:val="center"/>
              <w:rPr>
                <w:rFonts w:ascii="宋体" w:hAnsi="宋体" w:cs="宋体"/>
                <w:color w:val="000000"/>
                <w:sz w:val="20"/>
              </w:rPr>
            </w:pPr>
            <w:r>
              <w:rPr>
                <w:rFonts w:ascii="宋体" w:hAnsi="宋体" w:cs="宋体"/>
                <w:color w:val="000000"/>
                <w:sz w:val="20"/>
              </w:rPr>
              <w:t>使用</w:t>
            </w:r>
            <w:r w:rsidR="004E6FC5">
              <w:rPr>
                <w:rFonts w:ascii="宋体" w:hAnsi="宋体" w:cs="宋体" w:hint="eastAsia"/>
                <w:color w:val="000000"/>
                <w:sz w:val="20"/>
                <w:lang w:eastAsia="zh-CN"/>
              </w:rPr>
              <w:t>RFC</w:t>
            </w:r>
            <w:r>
              <w:rPr>
                <w:rFonts w:ascii="宋体" w:hAnsi="宋体" w:cs="宋体"/>
                <w:color w:val="000000"/>
                <w:sz w:val="20"/>
              </w:rPr>
              <w:t>进行对接</w:t>
            </w:r>
          </w:p>
        </w:tc>
      </w:tr>
      <w:tr w:rsidR="008848BD" w:rsidRPr="00751274" w14:paraId="0AA60C8E" w14:textId="77777777" w:rsidTr="00D86C97">
        <w:trPr>
          <w:cantSplit/>
          <w:trHeight w:val="139"/>
        </w:trPr>
        <w:tc>
          <w:tcPr>
            <w:tcW w:w="490" w:type="dxa"/>
            <w:shd w:val="clear" w:color="auto" w:fill="AECEE1"/>
            <w:tcMar>
              <w:top w:w="58" w:type="dxa"/>
              <w:left w:w="58" w:type="dxa"/>
              <w:bottom w:w="58" w:type="dxa"/>
              <w:right w:w="58" w:type="dxa"/>
            </w:tcMar>
            <w:vAlign w:val="center"/>
          </w:tcPr>
          <w:p w14:paraId="6D844FD8" w14:textId="179FB593" w:rsidR="008848BD" w:rsidRPr="005D789A" w:rsidRDefault="00373CA9" w:rsidP="008848BD">
            <w:pPr>
              <w:pStyle w:val="Cap2"/>
              <w:jc w:val="center"/>
              <w:rPr>
                <w:rFonts w:hint="eastAsia"/>
                <w:lang w:eastAsia="zh-CN"/>
              </w:rPr>
            </w:pPr>
            <w:r>
              <w:rPr>
                <w:rFonts w:hint="eastAsia"/>
                <w:lang w:eastAsia="zh-CN"/>
              </w:rPr>
              <w:t>2</w:t>
            </w:r>
          </w:p>
        </w:tc>
        <w:tc>
          <w:tcPr>
            <w:tcW w:w="2403" w:type="dxa"/>
            <w:shd w:val="clear" w:color="auto" w:fill="E3EEF5"/>
            <w:tcMar>
              <w:top w:w="58" w:type="dxa"/>
              <w:left w:w="58" w:type="dxa"/>
              <w:bottom w:w="58" w:type="dxa"/>
              <w:right w:w="58" w:type="dxa"/>
            </w:tcMar>
          </w:tcPr>
          <w:p w14:paraId="07F801B7" w14:textId="77777777" w:rsidR="008848BD" w:rsidRPr="009568AE" w:rsidRDefault="00603977"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506680DA" w14:textId="77777777" w:rsidR="008848BD" w:rsidRPr="009568AE" w:rsidRDefault="00603977" w:rsidP="008848BD">
            <w:pPr>
              <w:jc w:val="center"/>
              <w:rPr>
                <w:rFonts w:ascii="宋体" w:hAnsi="宋体" w:cs="宋体"/>
                <w:color w:val="000000"/>
                <w:sz w:val="20"/>
              </w:rPr>
            </w:pPr>
            <w:r>
              <w:rPr>
                <w:rFonts w:ascii="宋体" w:hAnsi="宋体" w:cs="宋体"/>
                <w:color w:val="000000"/>
                <w:sz w:val="20"/>
              </w:rPr>
              <w:t>收付对接接口</w:t>
            </w:r>
          </w:p>
        </w:tc>
        <w:tc>
          <w:tcPr>
            <w:tcW w:w="2835" w:type="dxa"/>
            <w:shd w:val="clear" w:color="auto" w:fill="E3EEF5"/>
            <w:tcMar>
              <w:top w:w="58" w:type="dxa"/>
              <w:left w:w="58" w:type="dxa"/>
              <w:bottom w:w="58" w:type="dxa"/>
              <w:right w:w="58" w:type="dxa"/>
            </w:tcMar>
          </w:tcPr>
          <w:p w14:paraId="076A0DF4" w14:textId="0BC7E4C5"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r w:rsidR="004E6FC5">
              <w:rPr>
                <w:rFonts w:ascii="宋体" w:hAnsi="宋体" w:cs="宋体"/>
                <w:color w:val="000000"/>
                <w:sz w:val="20"/>
                <w:lang w:eastAsia="zh-CN"/>
              </w:rPr>
              <w:t xml:space="preserve"> RPC</w:t>
            </w:r>
            <w:r>
              <w:rPr>
                <w:rFonts w:ascii="宋体" w:hAnsi="宋体" w:cs="宋体"/>
                <w:color w:val="000000"/>
                <w:sz w:val="20"/>
                <w:lang w:eastAsia="zh-CN"/>
              </w:rPr>
              <w:t>接口对接</w:t>
            </w:r>
          </w:p>
        </w:tc>
      </w:tr>
      <w:tr w:rsidR="008848BD" w:rsidRPr="00751274" w14:paraId="09972882" w14:textId="77777777" w:rsidTr="00D86C97">
        <w:trPr>
          <w:cantSplit/>
          <w:trHeight w:val="139"/>
        </w:trPr>
        <w:tc>
          <w:tcPr>
            <w:tcW w:w="490" w:type="dxa"/>
            <w:shd w:val="clear" w:color="auto" w:fill="AECEE1"/>
            <w:tcMar>
              <w:top w:w="58" w:type="dxa"/>
              <w:left w:w="58" w:type="dxa"/>
              <w:bottom w:w="58" w:type="dxa"/>
              <w:right w:w="58" w:type="dxa"/>
            </w:tcMar>
            <w:vAlign w:val="center"/>
          </w:tcPr>
          <w:p w14:paraId="1F3C5EEE" w14:textId="2084E05C" w:rsidR="008848BD" w:rsidRPr="005D789A" w:rsidRDefault="00373CA9" w:rsidP="008848BD">
            <w:pPr>
              <w:pStyle w:val="Cap2"/>
              <w:jc w:val="center"/>
              <w:rPr>
                <w:rFonts w:hint="eastAsia"/>
                <w:lang w:eastAsia="zh-CN"/>
              </w:rPr>
            </w:pPr>
            <w:r>
              <w:rPr>
                <w:rFonts w:hint="eastAsia"/>
                <w:lang w:eastAsia="zh-CN"/>
              </w:rPr>
              <w:t>3</w:t>
            </w:r>
          </w:p>
        </w:tc>
        <w:tc>
          <w:tcPr>
            <w:tcW w:w="2403" w:type="dxa"/>
            <w:shd w:val="clear" w:color="auto" w:fill="E3EEF5"/>
            <w:tcMar>
              <w:top w:w="58" w:type="dxa"/>
              <w:left w:w="58" w:type="dxa"/>
              <w:bottom w:w="58" w:type="dxa"/>
              <w:right w:w="58" w:type="dxa"/>
            </w:tcMar>
          </w:tcPr>
          <w:p w14:paraId="6A12A4E7" w14:textId="23F5B4B6" w:rsidR="008848BD" w:rsidRPr="009568AE" w:rsidRDefault="006F2993" w:rsidP="008848BD">
            <w:pPr>
              <w:jc w:val="center"/>
              <w:rPr>
                <w:rFonts w:ascii="宋体" w:hAnsi="宋体" w:cs="宋体"/>
                <w:b/>
                <w:color w:val="000000"/>
                <w:sz w:val="20"/>
                <w:lang w:eastAsia="zh-CN"/>
              </w:rPr>
            </w:pPr>
            <w:r>
              <w:rPr>
                <w:rFonts w:ascii="宋体" w:hAnsi="宋体" w:cs="宋体"/>
                <w:b/>
                <w:color w:val="000000"/>
                <w:sz w:val="20"/>
                <w:lang w:eastAsia="zh-CN"/>
              </w:rPr>
              <w:t>CT</w:t>
            </w:r>
          </w:p>
        </w:tc>
        <w:tc>
          <w:tcPr>
            <w:tcW w:w="2694" w:type="dxa"/>
            <w:shd w:val="clear" w:color="auto" w:fill="E3EEF5"/>
          </w:tcPr>
          <w:p w14:paraId="684D26F4" w14:textId="22B93C38" w:rsidR="008848BD" w:rsidRPr="00E55BB5" w:rsidRDefault="006F2993" w:rsidP="008848BD">
            <w:pPr>
              <w:jc w:val="center"/>
              <w:rPr>
                <w:rFonts w:ascii="宋体" w:hAnsi="宋体" w:cs="宋体"/>
                <w:color w:val="000000"/>
                <w:sz w:val="20"/>
                <w:lang w:eastAsia="zh-CN"/>
              </w:rPr>
            </w:pPr>
            <w:r>
              <w:rPr>
                <w:rFonts w:ascii="宋体" w:hAnsi="宋体" w:cs="宋体"/>
                <w:color w:val="000000"/>
                <w:sz w:val="20"/>
                <w:lang w:eastAsia="zh-CN"/>
              </w:rPr>
              <w:t>明细同步接口</w:t>
            </w:r>
          </w:p>
        </w:tc>
        <w:tc>
          <w:tcPr>
            <w:tcW w:w="2835" w:type="dxa"/>
            <w:shd w:val="clear" w:color="auto" w:fill="E3EEF5"/>
            <w:tcMar>
              <w:top w:w="58" w:type="dxa"/>
              <w:left w:w="58" w:type="dxa"/>
              <w:bottom w:w="58" w:type="dxa"/>
              <w:right w:w="58" w:type="dxa"/>
            </w:tcMar>
          </w:tcPr>
          <w:p w14:paraId="72DC5433" w14:textId="2B50BD99" w:rsidR="008848BD" w:rsidRPr="00157441"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OSS文件上传</w:t>
            </w:r>
            <w:r w:rsidR="00BD2442">
              <w:rPr>
                <w:rFonts w:ascii="宋体" w:hAnsi="宋体" w:cs="宋体" w:hint="eastAsia"/>
                <w:color w:val="000000"/>
                <w:sz w:val="20"/>
                <w:lang w:eastAsia="zh-CN"/>
              </w:rPr>
              <w:t>+dms</w:t>
            </w:r>
          </w:p>
        </w:tc>
      </w:tr>
      <w:tr w:rsidR="008848BD" w:rsidRPr="00751274" w14:paraId="111D3569" w14:textId="77777777" w:rsidTr="00D86C97">
        <w:trPr>
          <w:cantSplit/>
          <w:trHeight w:val="139"/>
        </w:trPr>
        <w:tc>
          <w:tcPr>
            <w:tcW w:w="490" w:type="dxa"/>
            <w:shd w:val="clear" w:color="auto" w:fill="AECEE1"/>
            <w:tcMar>
              <w:top w:w="58" w:type="dxa"/>
              <w:left w:w="58" w:type="dxa"/>
              <w:bottom w:w="58" w:type="dxa"/>
              <w:right w:w="58" w:type="dxa"/>
            </w:tcMar>
            <w:vAlign w:val="center"/>
          </w:tcPr>
          <w:p w14:paraId="06F9BFFF" w14:textId="24227306" w:rsidR="008848BD" w:rsidRPr="005D789A" w:rsidRDefault="00373CA9" w:rsidP="008848BD">
            <w:pPr>
              <w:pStyle w:val="Cap2"/>
              <w:jc w:val="center"/>
              <w:rPr>
                <w:rFonts w:hint="eastAsia"/>
                <w:lang w:eastAsia="zh-CN"/>
              </w:rPr>
            </w:pPr>
            <w:r>
              <w:rPr>
                <w:rFonts w:hint="eastAsia"/>
                <w:lang w:eastAsia="zh-CN"/>
              </w:rPr>
              <w:t>4</w:t>
            </w:r>
          </w:p>
        </w:tc>
        <w:tc>
          <w:tcPr>
            <w:tcW w:w="2403" w:type="dxa"/>
            <w:shd w:val="clear" w:color="auto" w:fill="E3EEF5"/>
            <w:tcMar>
              <w:top w:w="58" w:type="dxa"/>
              <w:left w:w="58" w:type="dxa"/>
              <w:bottom w:w="58" w:type="dxa"/>
              <w:right w:w="58" w:type="dxa"/>
            </w:tcMar>
          </w:tcPr>
          <w:p w14:paraId="36475907" w14:textId="02DFFBDB" w:rsidR="008848BD" w:rsidRPr="009568AE" w:rsidRDefault="006F2993"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6A2F2EA4" w14:textId="4C0E1EFD" w:rsidR="008848BD" w:rsidRPr="009568AE" w:rsidRDefault="006F2993" w:rsidP="008848BD">
            <w:pPr>
              <w:jc w:val="center"/>
              <w:rPr>
                <w:rFonts w:ascii="宋体" w:hAnsi="宋体" w:cs="宋体"/>
                <w:color w:val="000000"/>
                <w:sz w:val="20"/>
                <w:lang w:eastAsia="zh-CN"/>
              </w:rPr>
            </w:pPr>
            <w:r>
              <w:rPr>
                <w:rFonts w:ascii="宋体" w:hAnsi="宋体" w:cs="宋体"/>
                <w:color w:val="000000"/>
                <w:sz w:val="20"/>
                <w:lang w:eastAsia="zh-CN"/>
              </w:rPr>
              <w:t>电子回单影像上传</w:t>
            </w:r>
          </w:p>
        </w:tc>
        <w:tc>
          <w:tcPr>
            <w:tcW w:w="2835" w:type="dxa"/>
            <w:shd w:val="clear" w:color="auto" w:fill="E3EEF5"/>
            <w:tcMar>
              <w:top w:w="58" w:type="dxa"/>
              <w:left w:w="58" w:type="dxa"/>
              <w:bottom w:w="58" w:type="dxa"/>
              <w:right w:w="58" w:type="dxa"/>
            </w:tcMar>
          </w:tcPr>
          <w:p w14:paraId="2F1D4643" w14:textId="099BDF1B"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OSS文件上传</w:t>
            </w:r>
          </w:p>
        </w:tc>
      </w:tr>
      <w:tr w:rsidR="008848BD" w:rsidRPr="00751274" w14:paraId="2DBA7585" w14:textId="77777777" w:rsidTr="00D86C97">
        <w:trPr>
          <w:cantSplit/>
          <w:trHeight w:val="139"/>
        </w:trPr>
        <w:tc>
          <w:tcPr>
            <w:tcW w:w="490" w:type="dxa"/>
            <w:shd w:val="clear" w:color="auto" w:fill="AECEE1"/>
            <w:tcMar>
              <w:top w:w="58" w:type="dxa"/>
              <w:left w:w="58" w:type="dxa"/>
              <w:bottom w:w="58" w:type="dxa"/>
              <w:right w:w="58" w:type="dxa"/>
            </w:tcMar>
            <w:vAlign w:val="center"/>
          </w:tcPr>
          <w:p w14:paraId="2896B20C" w14:textId="77777777" w:rsidR="008848BD" w:rsidRPr="005D789A" w:rsidRDefault="008848BD" w:rsidP="008848BD">
            <w:pPr>
              <w:pStyle w:val="Cap2"/>
              <w:jc w:val="center"/>
              <w:rPr>
                <w:rFonts w:hint="eastAsia"/>
                <w:lang w:eastAsia="zh-CN"/>
              </w:rPr>
            </w:pPr>
            <w:r>
              <w:rPr>
                <w:rFonts w:hint="eastAsia"/>
                <w:lang w:eastAsia="zh-CN"/>
              </w:rPr>
              <w:t>6</w:t>
            </w:r>
          </w:p>
        </w:tc>
        <w:tc>
          <w:tcPr>
            <w:tcW w:w="2403" w:type="dxa"/>
            <w:shd w:val="clear" w:color="auto" w:fill="E3EEF5"/>
            <w:tcMar>
              <w:top w:w="58" w:type="dxa"/>
              <w:left w:w="58" w:type="dxa"/>
              <w:bottom w:w="58" w:type="dxa"/>
              <w:right w:w="58" w:type="dxa"/>
            </w:tcMar>
          </w:tcPr>
          <w:p w14:paraId="383932FA" w14:textId="54C7B13E" w:rsidR="008848BD" w:rsidRPr="009568AE" w:rsidRDefault="006F2993"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056578A4" w14:textId="2DC0E0A1" w:rsidR="008848BD" w:rsidRPr="00E55BB5" w:rsidRDefault="006F2993" w:rsidP="008848BD">
            <w:pPr>
              <w:jc w:val="center"/>
              <w:rPr>
                <w:rFonts w:ascii="宋体" w:hAnsi="宋体" w:cs="宋体"/>
                <w:color w:val="000000"/>
                <w:sz w:val="20"/>
              </w:rPr>
            </w:pPr>
            <w:r>
              <w:rPr>
                <w:rFonts w:ascii="宋体" w:hAnsi="宋体" w:cs="宋体"/>
                <w:color w:val="000000"/>
                <w:sz w:val="20"/>
              </w:rPr>
              <w:t>账号同步接口</w:t>
            </w:r>
          </w:p>
        </w:tc>
        <w:tc>
          <w:tcPr>
            <w:tcW w:w="2835" w:type="dxa"/>
            <w:shd w:val="clear" w:color="auto" w:fill="E3EEF5"/>
            <w:tcMar>
              <w:top w:w="58" w:type="dxa"/>
              <w:left w:w="58" w:type="dxa"/>
              <w:bottom w:w="58" w:type="dxa"/>
              <w:right w:w="58" w:type="dxa"/>
            </w:tcMar>
          </w:tcPr>
          <w:p w14:paraId="20D1DA8F" w14:textId="758AA71E" w:rsidR="008848BD" w:rsidRPr="00157441" w:rsidRDefault="004E6FC5" w:rsidP="008848BD">
            <w:pPr>
              <w:jc w:val="center"/>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 DMS</w:t>
            </w:r>
          </w:p>
        </w:tc>
      </w:tr>
      <w:tr w:rsidR="008848BD" w:rsidRPr="00751274" w14:paraId="16F62759" w14:textId="77777777" w:rsidTr="00D86C97">
        <w:trPr>
          <w:cantSplit/>
          <w:trHeight w:val="139"/>
        </w:trPr>
        <w:tc>
          <w:tcPr>
            <w:tcW w:w="490" w:type="dxa"/>
            <w:shd w:val="clear" w:color="auto" w:fill="AECEE1"/>
            <w:tcMar>
              <w:top w:w="58" w:type="dxa"/>
              <w:left w:w="58" w:type="dxa"/>
              <w:bottom w:w="58" w:type="dxa"/>
              <w:right w:w="58" w:type="dxa"/>
            </w:tcMar>
            <w:vAlign w:val="center"/>
          </w:tcPr>
          <w:p w14:paraId="653B336D" w14:textId="77777777" w:rsidR="008848BD" w:rsidRPr="005D789A" w:rsidRDefault="008848BD" w:rsidP="008848BD">
            <w:pPr>
              <w:pStyle w:val="Cap2"/>
              <w:jc w:val="center"/>
              <w:rPr>
                <w:rFonts w:hint="eastAsia"/>
                <w:lang w:eastAsia="zh-CN"/>
              </w:rPr>
            </w:pPr>
            <w:r>
              <w:rPr>
                <w:rFonts w:hint="eastAsia"/>
                <w:lang w:eastAsia="zh-CN"/>
              </w:rPr>
              <w:t>7</w:t>
            </w:r>
          </w:p>
        </w:tc>
        <w:tc>
          <w:tcPr>
            <w:tcW w:w="2403" w:type="dxa"/>
            <w:shd w:val="clear" w:color="auto" w:fill="E3EEF5"/>
            <w:tcMar>
              <w:top w:w="58" w:type="dxa"/>
              <w:left w:w="58" w:type="dxa"/>
              <w:bottom w:w="58" w:type="dxa"/>
              <w:right w:w="58" w:type="dxa"/>
            </w:tcMar>
          </w:tcPr>
          <w:p w14:paraId="2B30BAB6" w14:textId="040BE405" w:rsidR="008848BD" w:rsidRPr="009568AE" w:rsidRDefault="00373CA9" w:rsidP="008848BD">
            <w:pPr>
              <w:jc w:val="center"/>
              <w:rPr>
                <w:rFonts w:ascii="宋体" w:hAnsi="宋体" w:cs="宋体"/>
                <w:b/>
                <w:color w:val="000000"/>
                <w:sz w:val="20"/>
              </w:rPr>
            </w:pPr>
            <w:r>
              <w:rPr>
                <w:rFonts w:ascii="宋体" w:hAnsi="宋体" w:cs="宋体"/>
                <w:b/>
                <w:color w:val="000000"/>
                <w:sz w:val="20"/>
              </w:rPr>
              <w:t>GL2</w:t>
            </w:r>
          </w:p>
        </w:tc>
        <w:tc>
          <w:tcPr>
            <w:tcW w:w="2694" w:type="dxa"/>
            <w:shd w:val="clear" w:color="auto" w:fill="E3EEF5"/>
          </w:tcPr>
          <w:p w14:paraId="077790FE" w14:textId="4B3B7497"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记账交易同步接口</w:t>
            </w:r>
          </w:p>
        </w:tc>
        <w:tc>
          <w:tcPr>
            <w:tcW w:w="2835" w:type="dxa"/>
            <w:shd w:val="clear" w:color="auto" w:fill="E3EEF5"/>
            <w:tcMar>
              <w:top w:w="58" w:type="dxa"/>
              <w:left w:w="58" w:type="dxa"/>
              <w:bottom w:w="58" w:type="dxa"/>
              <w:right w:w="58" w:type="dxa"/>
            </w:tcMar>
          </w:tcPr>
          <w:p w14:paraId="11020E95" w14:textId="20E17E8B" w:rsidR="008848BD" w:rsidRPr="009568AE" w:rsidRDefault="00373CA9" w:rsidP="008848BD">
            <w:pPr>
              <w:jc w:val="center"/>
              <w:rPr>
                <w:rFonts w:ascii="宋体" w:hAnsi="宋体" w:cs="宋体"/>
                <w:color w:val="000000"/>
                <w:sz w:val="20"/>
                <w:lang w:eastAsia="zh-CN"/>
              </w:rPr>
            </w:pPr>
            <w:r>
              <w:rPr>
                <w:rFonts w:ascii="宋体" w:hAnsi="宋体" w:cs="宋体" w:hint="eastAsia"/>
                <w:color w:val="000000"/>
                <w:sz w:val="20"/>
                <w:lang w:eastAsia="zh-CN"/>
              </w:rPr>
              <w:t>SOFA</w:t>
            </w:r>
            <w:r w:rsidR="004E6FC5">
              <w:rPr>
                <w:rFonts w:ascii="宋体" w:hAnsi="宋体" w:cs="宋体"/>
                <w:color w:val="000000"/>
                <w:sz w:val="20"/>
                <w:lang w:eastAsia="zh-CN"/>
              </w:rPr>
              <w:t xml:space="preserve"> RPC</w:t>
            </w:r>
          </w:p>
        </w:tc>
      </w:tr>
      <w:tr w:rsidR="008848BD" w:rsidRPr="00751274" w14:paraId="0981953B" w14:textId="77777777" w:rsidTr="00D86C97">
        <w:trPr>
          <w:cantSplit/>
          <w:trHeight w:val="139"/>
        </w:trPr>
        <w:tc>
          <w:tcPr>
            <w:tcW w:w="490" w:type="dxa"/>
            <w:shd w:val="clear" w:color="auto" w:fill="AECEE1"/>
            <w:tcMar>
              <w:top w:w="58" w:type="dxa"/>
              <w:left w:w="58" w:type="dxa"/>
              <w:bottom w:w="58" w:type="dxa"/>
              <w:right w:w="58" w:type="dxa"/>
            </w:tcMar>
            <w:vAlign w:val="center"/>
          </w:tcPr>
          <w:p w14:paraId="7C50442A" w14:textId="77777777" w:rsidR="008848BD" w:rsidRDefault="008848BD" w:rsidP="008848BD">
            <w:pPr>
              <w:pStyle w:val="Cap2"/>
              <w:jc w:val="center"/>
              <w:rPr>
                <w:rFonts w:hint="eastAsia"/>
                <w:lang w:eastAsia="zh-CN"/>
              </w:rPr>
            </w:pPr>
            <w:r>
              <w:rPr>
                <w:rFonts w:hint="eastAsia"/>
                <w:lang w:eastAsia="zh-CN"/>
              </w:rPr>
              <w:t>8</w:t>
            </w:r>
          </w:p>
        </w:tc>
        <w:tc>
          <w:tcPr>
            <w:tcW w:w="2403" w:type="dxa"/>
            <w:shd w:val="clear" w:color="auto" w:fill="E3EEF5"/>
            <w:tcMar>
              <w:top w:w="58" w:type="dxa"/>
              <w:left w:w="58" w:type="dxa"/>
              <w:bottom w:w="58" w:type="dxa"/>
              <w:right w:w="58" w:type="dxa"/>
            </w:tcMar>
          </w:tcPr>
          <w:p w14:paraId="2E54005C" w14:textId="1C9C18FE" w:rsidR="008848BD" w:rsidRPr="009568AE" w:rsidRDefault="002F4C5E" w:rsidP="008848BD">
            <w:pPr>
              <w:jc w:val="center"/>
              <w:rPr>
                <w:rFonts w:ascii="宋体" w:hAnsi="宋体" w:cs="宋体"/>
                <w:b/>
                <w:color w:val="000000"/>
                <w:sz w:val="20"/>
                <w:lang w:eastAsia="zh-CN"/>
              </w:rPr>
            </w:pPr>
            <w:r>
              <w:rPr>
                <w:rFonts w:ascii="宋体" w:hAnsi="宋体" w:cs="宋体" w:hint="eastAsia"/>
                <w:b/>
                <w:color w:val="000000"/>
                <w:sz w:val="20"/>
                <w:lang w:eastAsia="zh-CN"/>
              </w:rPr>
              <w:t>CT</w:t>
            </w:r>
          </w:p>
        </w:tc>
        <w:tc>
          <w:tcPr>
            <w:tcW w:w="2694" w:type="dxa"/>
            <w:shd w:val="clear" w:color="auto" w:fill="E3EEF5"/>
          </w:tcPr>
          <w:p w14:paraId="679EA20F" w14:textId="4CAACF02" w:rsidR="008848BD" w:rsidRPr="00E55BB5" w:rsidRDefault="002F4C5E" w:rsidP="008848BD">
            <w:pPr>
              <w:jc w:val="center"/>
              <w:rPr>
                <w:rFonts w:ascii="宋体" w:hAnsi="宋体" w:cs="宋体"/>
                <w:color w:val="000000"/>
                <w:sz w:val="20"/>
                <w:lang w:eastAsia="zh-CN"/>
              </w:rPr>
            </w:pPr>
            <w:r>
              <w:rPr>
                <w:rFonts w:ascii="宋体" w:hAnsi="宋体" w:cs="宋体" w:hint="eastAsia"/>
                <w:color w:val="000000"/>
                <w:sz w:val="20"/>
                <w:lang w:eastAsia="zh-CN"/>
              </w:rPr>
              <w:t>余额查询接口</w:t>
            </w:r>
          </w:p>
        </w:tc>
        <w:tc>
          <w:tcPr>
            <w:tcW w:w="2835" w:type="dxa"/>
            <w:shd w:val="clear" w:color="auto" w:fill="E3EEF5"/>
            <w:tcMar>
              <w:top w:w="58" w:type="dxa"/>
              <w:left w:w="58" w:type="dxa"/>
              <w:bottom w:w="58" w:type="dxa"/>
              <w:right w:w="58" w:type="dxa"/>
            </w:tcMar>
          </w:tcPr>
          <w:p w14:paraId="4BBC1515" w14:textId="1F604E27" w:rsidR="008848BD" w:rsidRPr="00157441" w:rsidRDefault="002F4C5E" w:rsidP="008848BD">
            <w:pPr>
              <w:jc w:val="center"/>
              <w:rPr>
                <w:rFonts w:ascii="宋体" w:hAnsi="宋体" w:cs="宋体"/>
                <w:color w:val="000000"/>
                <w:sz w:val="20"/>
                <w:lang w:eastAsia="zh-CN"/>
              </w:rPr>
            </w:pPr>
            <w:r>
              <w:rPr>
                <w:rFonts w:ascii="宋体" w:hAnsi="宋体" w:cs="宋体" w:hint="eastAsia"/>
                <w:color w:val="000000"/>
                <w:sz w:val="20"/>
                <w:lang w:eastAsia="zh-CN"/>
              </w:rPr>
              <w:t>SOFA</w:t>
            </w:r>
            <w:r>
              <w:rPr>
                <w:rFonts w:ascii="宋体" w:hAnsi="宋体" w:cs="宋体"/>
                <w:color w:val="000000"/>
                <w:sz w:val="20"/>
                <w:lang w:eastAsia="zh-CN"/>
              </w:rPr>
              <w:t xml:space="preserve"> RPC</w:t>
            </w:r>
          </w:p>
        </w:tc>
      </w:tr>
      <w:tr w:rsidR="002F4C5E" w:rsidRPr="00751274" w14:paraId="79E02FDF" w14:textId="77777777" w:rsidTr="00D86C97">
        <w:trPr>
          <w:cantSplit/>
          <w:trHeight w:val="139"/>
        </w:trPr>
        <w:tc>
          <w:tcPr>
            <w:tcW w:w="490" w:type="dxa"/>
            <w:shd w:val="clear" w:color="auto" w:fill="AECEE1"/>
            <w:tcMar>
              <w:top w:w="58" w:type="dxa"/>
              <w:left w:w="58" w:type="dxa"/>
              <w:bottom w:w="58" w:type="dxa"/>
              <w:right w:w="58" w:type="dxa"/>
            </w:tcMar>
            <w:vAlign w:val="center"/>
          </w:tcPr>
          <w:p w14:paraId="4B46C0AA" w14:textId="77777777" w:rsidR="002F4C5E" w:rsidRDefault="002F4C5E" w:rsidP="002F4C5E">
            <w:pPr>
              <w:pStyle w:val="Cap2"/>
              <w:jc w:val="center"/>
              <w:rPr>
                <w:rFonts w:hint="eastAsia"/>
                <w:lang w:eastAsia="zh-CN"/>
              </w:rPr>
            </w:pPr>
            <w:r>
              <w:rPr>
                <w:rFonts w:hint="eastAsia"/>
                <w:lang w:eastAsia="zh-CN"/>
              </w:rPr>
              <w:t>9</w:t>
            </w:r>
          </w:p>
        </w:tc>
        <w:tc>
          <w:tcPr>
            <w:tcW w:w="2403" w:type="dxa"/>
            <w:shd w:val="clear" w:color="auto" w:fill="E3EEF5"/>
            <w:tcMar>
              <w:top w:w="58" w:type="dxa"/>
              <w:left w:w="58" w:type="dxa"/>
              <w:bottom w:w="58" w:type="dxa"/>
              <w:right w:w="58" w:type="dxa"/>
            </w:tcMar>
          </w:tcPr>
          <w:p w14:paraId="745A177E" w14:textId="4E35F990" w:rsidR="002F4C5E" w:rsidRDefault="002F4C5E" w:rsidP="002F4C5E">
            <w:pPr>
              <w:jc w:val="center"/>
              <w:rPr>
                <w:rFonts w:ascii="宋体" w:hAnsi="宋体" w:cs="宋体"/>
                <w:b/>
                <w:color w:val="000000"/>
                <w:sz w:val="20"/>
                <w:lang w:eastAsia="zh-CN"/>
              </w:rPr>
            </w:pPr>
            <w:r>
              <w:rPr>
                <w:rFonts w:ascii="宋体" w:hAnsi="宋体" w:cs="宋体" w:hint="eastAsia"/>
                <w:b/>
                <w:color w:val="000000"/>
                <w:sz w:val="20"/>
                <w:lang w:eastAsia="zh-CN"/>
              </w:rPr>
              <w:t>PORTAL单点登录系统</w:t>
            </w:r>
          </w:p>
        </w:tc>
        <w:tc>
          <w:tcPr>
            <w:tcW w:w="2694" w:type="dxa"/>
            <w:shd w:val="clear" w:color="auto" w:fill="E3EEF5"/>
          </w:tcPr>
          <w:p w14:paraId="3F441F88" w14:textId="07B3F80F" w:rsidR="002F4C5E" w:rsidRPr="009568AE" w:rsidRDefault="002F4C5E" w:rsidP="002F4C5E">
            <w:pPr>
              <w:jc w:val="center"/>
              <w:rPr>
                <w:rFonts w:ascii="宋体" w:hAnsi="宋体" w:cs="宋体"/>
                <w:color w:val="000000"/>
                <w:sz w:val="20"/>
              </w:rPr>
            </w:pPr>
            <w:r>
              <w:rPr>
                <w:rFonts w:ascii="宋体" w:hAnsi="宋体" w:cs="宋体" w:hint="eastAsia"/>
                <w:color w:val="000000"/>
                <w:sz w:val="20"/>
                <w:lang w:eastAsia="zh-CN"/>
              </w:rPr>
              <w:t>单点登陆系统</w:t>
            </w:r>
          </w:p>
        </w:tc>
        <w:tc>
          <w:tcPr>
            <w:tcW w:w="2835" w:type="dxa"/>
            <w:shd w:val="clear" w:color="auto" w:fill="E3EEF5"/>
            <w:tcMar>
              <w:top w:w="58" w:type="dxa"/>
              <w:left w:w="58" w:type="dxa"/>
              <w:bottom w:w="58" w:type="dxa"/>
              <w:right w:w="58" w:type="dxa"/>
            </w:tcMar>
          </w:tcPr>
          <w:p w14:paraId="337A6778" w14:textId="1E401CC3" w:rsidR="002F4C5E" w:rsidRPr="009568AE" w:rsidRDefault="002F4C5E" w:rsidP="002F4C5E">
            <w:pPr>
              <w:jc w:val="center"/>
              <w:rPr>
                <w:rFonts w:ascii="宋体" w:hAnsi="宋体" w:cs="宋体"/>
                <w:color w:val="000000"/>
                <w:sz w:val="20"/>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D86C97" w:rsidRPr="00751274" w14:paraId="5EBFADA5" w14:textId="77777777" w:rsidTr="00D86C97">
        <w:trPr>
          <w:cantSplit/>
          <w:trHeight w:val="139"/>
        </w:trPr>
        <w:tc>
          <w:tcPr>
            <w:tcW w:w="490" w:type="dxa"/>
            <w:shd w:val="clear" w:color="auto" w:fill="AECEE1"/>
            <w:tcMar>
              <w:top w:w="58" w:type="dxa"/>
              <w:left w:w="58" w:type="dxa"/>
              <w:bottom w:w="58" w:type="dxa"/>
              <w:right w:w="58" w:type="dxa"/>
            </w:tcMar>
            <w:vAlign w:val="center"/>
          </w:tcPr>
          <w:p w14:paraId="28997094" w14:textId="77777777" w:rsidR="00D86C97" w:rsidRPr="005D789A" w:rsidRDefault="00D86C97" w:rsidP="00D86C97">
            <w:pPr>
              <w:pStyle w:val="Cap2"/>
              <w:jc w:val="center"/>
              <w:rPr>
                <w:rFonts w:hint="eastAsia"/>
                <w:lang w:eastAsia="zh-CN"/>
              </w:rPr>
            </w:pPr>
            <w:r>
              <w:rPr>
                <w:rFonts w:hint="eastAsia"/>
                <w:lang w:eastAsia="zh-CN"/>
              </w:rPr>
              <w:t>10</w:t>
            </w:r>
          </w:p>
        </w:tc>
        <w:tc>
          <w:tcPr>
            <w:tcW w:w="2403" w:type="dxa"/>
            <w:shd w:val="clear" w:color="auto" w:fill="E3EEF5"/>
            <w:tcMar>
              <w:top w:w="58" w:type="dxa"/>
              <w:left w:w="58" w:type="dxa"/>
              <w:bottom w:w="58" w:type="dxa"/>
              <w:right w:w="58" w:type="dxa"/>
            </w:tcMar>
          </w:tcPr>
          <w:p w14:paraId="2180AD44" w14:textId="225DA4E4" w:rsidR="00D86C97" w:rsidRPr="009568AE" w:rsidRDefault="00D86C97" w:rsidP="00D86C97">
            <w:pPr>
              <w:jc w:val="center"/>
              <w:rPr>
                <w:rFonts w:ascii="宋体" w:hAnsi="宋体" w:cs="宋体"/>
                <w:b/>
                <w:color w:val="000000"/>
                <w:sz w:val="20"/>
              </w:rPr>
            </w:pPr>
            <w:r>
              <w:rPr>
                <w:rFonts w:ascii="宋体" w:hAnsi="宋体" w:cs="宋体" w:hint="eastAsia"/>
                <w:b/>
                <w:color w:val="000000"/>
                <w:sz w:val="20"/>
                <w:lang w:eastAsia="zh-CN"/>
              </w:rPr>
              <w:t>CT</w:t>
            </w:r>
          </w:p>
        </w:tc>
        <w:tc>
          <w:tcPr>
            <w:tcW w:w="2694" w:type="dxa"/>
            <w:shd w:val="clear" w:color="auto" w:fill="E3EEF5"/>
          </w:tcPr>
          <w:p w14:paraId="6083D8D3" w14:textId="25296D8D" w:rsidR="00D86C97" w:rsidRPr="00E55BB5" w:rsidRDefault="00D86C97" w:rsidP="00D86C97">
            <w:pPr>
              <w:jc w:val="center"/>
              <w:rPr>
                <w:rFonts w:ascii="宋体" w:hAnsi="宋体" w:cs="宋体"/>
                <w:color w:val="000000"/>
                <w:sz w:val="20"/>
                <w:lang w:eastAsia="zh-CN"/>
              </w:rPr>
            </w:pPr>
            <w:r>
              <w:rPr>
                <w:rFonts w:ascii="宋体" w:hAnsi="宋体" w:cs="宋体"/>
                <w:color w:val="000000"/>
                <w:sz w:val="20"/>
                <w:lang w:eastAsia="zh-CN"/>
              </w:rPr>
              <w:t>电子回单</w:t>
            </w:r>
            <w:r>
              <w:rPr>
                <w:rFonts w:ascii="宋体" w:hAnsi="宋体" w:cs="宋体" w:hint="eastAsia"/>
                <w:color w:val="000000"/>
                <w:sz w:val="20"/>
                <w:lang w:eastAsia="zh-CN"/>
              </w:rPr>
              <w:t>与银行</w:t>
            </w:r>
            <w:r>
              <w:rPr>
                <w:rFonts w:ascii="宋体" w:hAnsi="宋体" w:cs="宋体"/>
                <w:color w:val="000000"/>
                <w:sz w:val="20"/>
                <w:lang w:eastAsia="zh-CN"/>
              </w:rPr>
              <w:t>明细对应路径关系上传</w:t>
            </w:r>
          </w:p>
        </w:tc>
        <w:tc>
          <w:tcPr>
            <w:tcW w:w="2835" w:type="dxa"/>
            <w:shd w:val="clear" w:color="auto" w:fill="E3EEF5"/>
            <w:tcMar>
              <w:top w:w="58" w:type="dxa"/>
              <w:left w:w="58" w:type="dxa"/>
              <w:bottom w:w="58" w:type="dxa"/>
              <w:right w:w="58" w:type="dxa"/>
            </w:tcMar>
          </w:tcPr>
          <w:p w14:paraId="3D220FA9" w14:textId="6DB4DD94" w:rsidR="00D86C97" w:rsidRPr="00157441" w:rsidRDefault="00D86C97" w:rsidP="00D86C97">
            <w:pPr>
              <w:jc w:val="center"/>
              <w:rPr>
                <w:rFonts w:ascii="宋体" w:hAnsi="宋体" w:cs="宋体"/>
                <w:color w:val="000000"/>
                <w:sz w:val="20"/>
              </w:rPr>
            </w:pPr>
            <w:r>
              <w:rPr>
                <w:rFonts w:ascii="宋体" w:hAnsi="宋体" w:cs="宋体" w:hint="eastAsia"/>
                <w:color w:val="000000"/>
                <w:sz w:val="20"/>
                <w:lang w:eastAsia="zh-CN"/>
              </w:rPr>
              <w:t>OSS文件上传</w:t>
            </w:r>
          </w:p>
        </w:tc>
      </w:tr>
      <w:tr w:rsidR="00D86C97" w:rsidRPr="00751274" w14:paraId="12B824CF" w14:textId="77777777" w:rsidTr="00D86C97">
        <w:trPr>
          <w:cantSplit/>
          <w:trHeight w:val="139"/>
        </w:trPr>
        <w:tc>
          <w:tcPr>
            <w:tcW w:w="490" w:type="dxa"/>
            <w:shd w:val="clear" w:color="auto" w:fill="AECEE1"/>
            <w:tcMar>
              <w:top w:w="58" w:type="dxa"/>
              <w:left w:w="58" w:type="dxa"/>
              <w:bottom w:w="58" w:type="dxa"/>
              <w:right w:w="58" w:type="dxa"/>
            </w:tcMar>
            <w:vAlign w:val="center"/>
          </w:tcPr>
          <w:p w14:paraId="7A757851" w14:textId="77777777" w:rsidR="00D86C97" w:rsidRPr="005D789A" w:rsidRDefault="00D86C97" w:rsidP="00D86C97">
            <w:pPr>
              <w:pStyle w:val="Cap2"/>
              <w:jc w:val="center"/>
              <w:rPr>
                <w:rFonts w:hint="eastAsia"/>
                <w:lang w:eastAsia="zh-CN"/>
              </w:rPr>
            </w:pPr>
            <w:r>
              <w:rPr>
                <w:rFonts w:hint="eastAsia"/>
                <w:lang w:eastAsia="zh-CN"/>
              </w:rPr>
              <w:t>11</w:t>
            </w:r>
          </w:p>
        </w:tc>
        <w:tc>
          <w:tcPr>
            <w:tcW w:w="2403" w:type="dxa"/>
            <w:shd w:val="clear" w:color="auto" w:fill="E3EEF5"/>
            <w:tcMar>
              <w:top w:w="58" w:type="dxa"/>
              <w:left w:w="58" w:type="dxa"/>
              <w:bottom w:w="58" w:type="dxa"/>
              <w:right w:w="58" w:type="dxa"/>
            </w:tcMar>
          </w:tcPr>
          <w:p w14:paraId="0795B26A" w14:textId="2EA299C1" w:rsidR="00D86C97" w:rsidRPr="009568AE" w:rsidRDefault="00D86C97" w:rsidP="00D86C97">
            <w:pPr>
              <w:jc w:val="center"/>
              <w:rPr>
                <w:rFonts w:ascii="宋体" w:hAnsi="宋体" w:cs="宋体"/>
                <w:b/>
                <w:color w:val="000000"/>
                <w:sz w:val="20"/>
                <w:lang w:eastAsia="zh-CN"/>
              </w:rPr>
            </w:pPr>
          </w:p>
        </w:tc>
        <w:tc>
          <w:tcPr>
            <w:tcW w:w="2694" w:type="dxa"/>
            <w:shd w:val="clear" w:color="auto" w:fill="E3EEF5"/>
          </w:tcPr>
          <w:p w14:paraId="14EA5112" w14:textId="77777777" w:rsidR="00D86C97" w:rsidRPr="009568AE" w:rsidRDefault="00D86C97" w:rsidP="00D86C97">
            <w:pPr>
              <w:jc w:val="center"/>
              <w:rPr>
                <w:rFonts w:ascii="宋体" w:hAnsi="宋体" w:cs="宋体"/>
                <w:color w:val="000000"/>
                <w:sz w:val="20"/>
                <w:lang w:eastAsia="zh-CN"/>
              </w:rPr>
            </w:pPr>
          </w:p>
        </w:tc>
        <w:tc>
          <w:tcPr>
            <w:tcW w:w="2835" w:type="dxa"/>
            <w:shd w:val="clear" w:color="auto" w:fill="E3EEF5"/>
            <w:tcMar>
              <w:top w:w="58" w:type="dxa"/>
              <w:left w:w="58" w:type="dxa"/>
              <w:bottom w:w="58" w:type="dxa"/>
              <w:right w:w="58" w:type="dxa"/>
            </w:tcMar>
          </w:tcPr>
          <w:p w14:paraId="7C34DABB" w14:textId="77777777" w:rsidR="00D86C97" w:rsidRPr="009568AE" w:rsidRDefault="00D86C97" w:rsidP="00D86C97">
            <w:pPr>
              <w:jc w:val="center"/>
              <w:rPr>
                <w:rFonts w:ascii="宋体" w:hAnsi="宋体" w:cs="宋体"/>
                <w:color w:val="000000"/>
                <w:sz w:val="20"/>
                <w:lang w:eastAsia="zh-CN"/>
              </w:rPr>
            </w:pPr>
          </w:p>
        </w:tc>
      </w:tr>
      <w:tr w:rsidR="00D86C97" w:rsidRPr="00751274" w14:paraId="157FEACA" w14:textId="77777777" w:rsidTr="00D86C97">
        <w:trPr>
          <w:cantSplit/>
          <w:trHeight w:val="139"/>
        </w:trPr>
        <w:tc>
          <w:tcPr>
            <w:tcW w:w="490" w:type="dxa"/>
            <w:shd w:val="clear" w:color="auto" w:fill="AECEE1"/>
            <w:tcMar>
              <w:top w:w="58" w:type="dxa"/>
              <w:left w:w="58" w:type="dxa"/>
              <w:bottom w:w="58" w:type="dxa"/>
              <w:right w:w="58" w:type="dxa"/>
            </w:tcMar>
            <w:vAlign w:val="center"/>
          </w:tcPr>
          <w:p w14:paraId="3D68C9D4" w14:textId="77777777" w:rsidR="00D86C97" w:rsidRPr="005D789A" w:rsidRDefault="00D86C97" w:rsidP="00D86C97">
            <w:pPr>
              <w:pStyle w:val="Cap2"/>
              <w:jc w:val="center"/>
              <w:rPr>
                <w:rFonts w:hint="eastAsia"/>
                <w:lang w:eastAsia="zh-CN"/>
              </w:rPr>
            </w:pPr>
            <w:r>
              <w:rPr>
                <w:rFonts w:hint="eastAsia"/>
                <w:lang w:eastAsia="zh-CN"/>
              </w:rPr>
              <w:t>12</w:t>
            </w:r>
          </w:p>
        </w:tc>
        <w:tc>
          <w:tcPr>
            <w:tcW w:w="2403" w:type="dxa"/>
            <w:shd w:val="clear" w:color="auto" w:fill="E3EEF5"/>
            <w:tcMar>
              <w:top w:w="58" w:type="dxa"/>
              <w:left w:w="58" w:type="dxa"/>
              <w:bottom w:w="58" w:type="dxa"/>
              <w:right w:w="58" w:type="dxa"/>
            </w:tcMar>
          </w:tcPr>
          <w:p w14:paraId="78139F6E"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23D841DD"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3A637B59" w14:textId="77777777" w:rsidR="00D86C97" w:rsidRPr="00157441" w:rsidRDefault="00D86C97" w:rsidP="00D86C97">
            <w:pPr>
              <w:jc w:val="center"/>
              <w:rPr>
                <w:rFonts w:ascii="宋体" w:hAnsi="宋体" w:cs="宋体"/>
                <w:color w:val="000000"/>
                <w:sz w:val="20"/>
              </w:rPr>
            </w:pPr>
          </w:p>
        </w:tc>
      </w:tr>
      <w:tr w:rsidR="00D86C97" w:rsidRPr="00751274" w14:paraId="5E74633C" w14:textId="77777777" w:rsidTr="00D86C97">
        <w:trPr>
          <w:cantSplit/>
          <w:trHeight w:val="139"/>
        </w:trPr>
        <w:tc>
          <w:tcPr>
            <w:tcW w:w="490" w:type="dxa"/>
            <w:shd w:val="clear" w:color="auto" w:fill="AECEE1"/>
            <w:tcMar>
              <w:top w:w="58" w:type="dxa"/>
              <w:left w:w="58" w:type="dxa"/>
              <w:bottom w:w="58" w:type="dxa"/>
              <w:right w:w="58" w:type="dxa"/>
            </w:tcMar>
            <w:vAlign w:val="center"/>
          </w:tcPr>
          <w:p w14:paraId="675EF89C" w14:textId="77777777" w:rsidR="00D86C97" w:rsidRPr="005D789A" w:rsidRDefault="00D86C97" w:rsidP="00D86C97">
            <w:pPr>
              <w:pStyle w:val="Cap2"/>
              <w:jc w:val="center"/>
              <w:rPr>
                <w:rFonts w:hint="eastAsia"/>
                <w:lang w:eastAsia="zh-CN"/>
              </w:rPr>
            </w:pPr>
            <w:r>
              <w:rPr>
                <w:rFonts w:hint="eastAsia"/>
                <w:lang w:eastAsia="zh-CN"/>
              </w:rPr>
              <w:t>13</w:t>
            </w:r>
          </w:p>
        </w:tc>
        <w:tc>
          <w:tcPr>
            <w:tcW w:w="2403" w:type="dxa"/>
            <w:shd w:val="clear" w:color="auto" w:fill="E3EEF5"/>
            <w:tcMar>
              <w:top w:w="58" w:type="dxa"/>
              <w:left w:w="58" w:type="dxa"/>
              <w:bottom w:w="58" w:type="dxa"/>
              <w:right w:w="58" w:type="dxa"/>
            </w:tcMar>
          </w:tcPr>
          <w:p w14:paraId="41745F79"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287F86E4" w14:textId="77777777" w:rsidR="00D86C97" w:rsidRPr="009568AE"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3F669BD0" w14:textId="77777777" w:rsidR="00D86C97" w:rsidRPr="009568AE" w:rsidRDefault="00D86C97" w:rsidP="00D86C97">
            <w:pPr>
              <w:jc w:val="center"/>
              <w:rPr>
                <w:rFonts w:ascii="宋体" w:hAnsi="宋体" w:cs="宋体"/>
                <w:color w:val="000000"/>
                <w:sz w:val="20"/>
              </w:rPr>
            </w:pPr>
          </w:p>
        </w:tc>
      </w:tr>
      <w:tr w:rsidR="00D86C97" w:rsidRPr="00751274" w14:paraId="41237BD7" w14:textId="77777777" w:rsidTr="00D86C97">
        <w:trPr>
          <w:cantSplit/>
          <w:trHeight w:val="139"/>
        </w:trPr>
        <w:tc>
          <w:tcPr>
            <w:tcW w:w="490" w:type="dxa"/>
            <w:shd w:val="clear" w:color="auto" w:fill="AECEE1"/>
            <w:tcMar>
              <w:top w:w="58" w:type="dxa"/>
              <w:left w:w="58" w:type="dxa"/>
              <w:bottom w:w="58" w:type="dxa"/>
              <w:right w:w="58" w:type="dxa"/>
            </w:tcMar>
            <w:vAlign w:val="center"/>
          </w:tcPr>
          <w:p w14:paraId="320FEB7C" w14:textId="77777777" w:rsidR="00D86C97" w:rsidRPr="005D789A" w:rsidRDefault="00D86C97" w:rsidP="00D86C97">
            <w:pPr>
              <w:pStyle w:val="Cap2"/>
              <w:jc w:val="center"/>
              <w:rPr>
                <w:rFonts w:hint="eastAsia"/>
                <w:lang w:eastAsia="zh-CN"/>
              </w:rPr>
            </w:pPr>
            <w:r>
              <w:rPr>
                <w:rFonts w:hint="eastAsia"/>
                <w:lang w:eastAsia="zh-CN"/>
              </w:rPr>
              <w:t>14</w:t>
            </w:r>
          </w:p>
        </w:tc>
        <w:tc>
          <w:tcPr>
            <w:tcW w:w="2403" w:type="dxa"/>
            <w:shd w:val="clear" w:color="auto" w:fill="E3EEF5"/>
            <w:tcMar>
              <w:top w:w="58" w:type="dxa"/>
              <w:left w:w="58" w:type="dxa"/>
              <w:bottom w:w="58" w:type="dxa"/>
              <w:right w:w="58" w:type="dxa"/>
            </w:tcMar>
          </w:tcPr>
          <w:p w14:paraId="27C9C319"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024E61C4"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14093ADA" w14:textId="77777777" w:rsidR="00D86C97" w:rsidRPr="00157441" w:rsidRDefault="00D86C97" w:rsidP="00D86C97">
            <w:pPr>
              <w:jc w:val="center"/>
              <w:rPr>
                <w:rFonts w:ascii="宋体" w:hAnsi="宋体" w:cs="宋体"/>
                <w:color w:val="000000"/>
                <w:sz w:val="20"/>
              </w:rPr>
            </w:pPr>
          </w:p>
        </w:tc>
      </w:tr>
      <w:tr w:rsidR="00D86C97" w:rsidRPr="00751274" w14:paraId="0938CB96" w14:textId="77777777" w:rsidTr="00D86C97">
        <w:trPr>
          <w:cantSplit/>
          <w:trHeight w:val="139"/>
        </w:trPr>
        <w:tc>
          <w:tcPr>
            <w:tcW w:w="490" w:type="dxa"/>
            <w:shd w:val="clear" w:color="auto" w:fill="AECEE1"/>
            <w:tcMar>
              <w:top w:w="58" w:type="dxa"/>
              <w:left w:w="58" w:type="dxa"/>
              <w:bottom w:w="58" w:type="dxa"/>
              <w:right w:w="58" w:type="dxa"/>
            </w:tcMar>
            <w:vAlign w:val="center"/>
          </w:tcPr>
          <w:p w14:paraId="0952ABE5" w14:textId="77777777" w:rsidR="00D86C97" w:rsidRPr="005D789A" w:rsidRDefault="00D86C97" w:rsidP="00D86C97">
            <w:pPr>
              <w:pStyle w:val="Cap2"/>
              <w:jc w:val="center"/>
              <w:rPr>
                <w:rFonts w:hint="eastAsia"/>
                <w:lang w:eastAsia="zh-CN"/>
              </w:rPr>
            </w:pPr>
            <w:r>
              <w:rPr>
                <w:rFonts w:hint="eastAsia"/>
                <w:lang w:eastAsia="zh-CN"/>
              </w:rPr>
              <w:t>15</w:t>
            </w:r>
          </w:p>
        </w:tc>
        <w:tc>
          <w:tcPr>
            <w:tcW w:w="2403" w:type="dxa"/>
            <w:shd w:val="clear" w:color="auto" w:fill="E3EEF5"/>
            <w:tcMar>
              <w:top w:w="58" w:type="dxa"/>
              <w:left w:w="58" w:type="dxa"/>
              <w:bottom w:w="58" w:type="dxa"/>
              <w:right w:w="58" w:type="dxa"/>
            </w:tcMar>
          </w:tcPr>
          <w:p w14:paraId="439919ED" w14:textId="77777777" w:rsidR="00D86C97" w:rsidRPr="009568AE" w:rsidRDefault="00D86C97" w:rsidP="00D86C97">
            <w:pPr>
              <w:jc w:val="center"/>
              <w:rPr>
                <w:rFonts w:ascii="宋体" w:hAnsi="宋体" w:cs="宋体"/>
                <w:b/>
                <w:color w:val="000000"/>
                <w:sz w:val="20"/>
              </w:rPr>
            </w:pPr>
          </w:p>
        </w:tc>
        <w:tc>
          <w:tcPr>
            <w:tcW w:w="2694" w:type="dxa"/>
            <w:shd w:val="clear" w:color="auto" w:fill="E3EEF5"/>
          </w:tcPr>
          <w:p w14:paraId="6384799A" w14:textId="77777777" w:rsidR="00D86C97" w:rsidRPr="00E55BB5" w:rsidRDefault="00D86C97" w:rsidP="00D86C97">
            <w:pPr>
              <w:jc w:val="center"/>
              <w:rPr>
                <w:rFonts w:ascii="宋体" w:hAnsi="宋体" w:cs="宋体"/>
                <w:color w:val="000000"/>
                <w:sz w:val="20"/>
              </w:rPr>
            </w:pPr>
          </w:p>
        </w:tc>
        <w:tc>
          <w:tcPr>
            <w:tcW w:w="2835" w:type="dxa"/>
            <w:shd w:val="clear" w:color="auto" w:fill="E3EEF5"/>
            <w:tcMar>
              <w:top w:w="58" w:type="dxa"/>
              <w:left w:w="58" w:type="dxa"/>
              <w:bottom w:w="58" w:type="dxa"/>
              <w:right w:w="58" w:type="dxa"/>
            </w:tcMar>
          </w:tcPr>
          <w:p w14:paraId="6C3A0759" w14:textId="77777777" w:rsidR="00D86C97" w:rsidRPr="00157441" w:rsidRDefault="00D86C97" w:rsidP="00D86C97">
            <w:pPr>
              <w:jc w:val="center"/>
              <w:rPr>
                <w:rFonts w:ascii="宋体" w:hAnsi="宋体" w:cs="宋体"/>
                <w:color w:val="000000"/>
                <w:sz w:val="20"/>
              </w:rPr>
            </w:pPr>
          </w:p>
        </w:tc>
      </w:tr>
      <w:bookmarkEnd w:id="38"/>
      <w:bookmarkEnd w:id="39"/>
    </w:tbl>
    <w:p w14:paraId="2C2C62AC" w14:textId="77777777" w:rsidR="008848BD" w:rsidRDefault="008848BD">
      <w:pPr>
        <w:adjustRightInd w:val="0"/>
        <w:snapToGrid w:val="0"/>
        <w:spacing w:line="360" w:lineRule="auto"/>
        <w:rPr>
          <w:rFonts w:ascii="宋体" w:hAnsi="宋体" w:cs="宋体"/>
          <w:i/>
          <w:color w:val="808080"/>
          <w:lang w:eastAsia="zh-CN"/>
        </w:rPr>
      </w:pPr>
    </w:p>
    <w:p w14:paraId="3DD23408" w14:textId="77777777" w:rsidR="008848BD" w:rsidRDefault="008848BD">
      <w:pPr>
        <w:pStyle w:val="1"/>
        <w:numPr>
          <w:ilvl w:val="0"/>
          <w:numId w:val="2"/>
        </w:numPr>
      </w:pPr>
      <w:bookmarkStart w:id="42" w:name="_Toc10186604"/>
      <w:bookmarkStart w:id="43" w:name="_Toc440870266"/>
      <w:r>
        <w:rPr>
          <w:rFonts w:hint="eastAsia"/>
        </w:rPr>
        <w:t>系统功能</w:t>
      </w:r>
      <w:bookmarkEnd w:id="42"/>
    </w:p>
    <w:p w14:paraId="4422DEB0" w14:textId="77777777" w:rsidR="008848BD" w:rsidRDefault="008848BD">
      <w:pPr>
        <w:pStyle w:val="20"/>
        <w:numPr>
          <w:ilvl w:val="1"/>
          <w:numId w:val="2"/>
        </w:numPr>
      </w:pPr>
      <w:bookmarkStart w:id="44" w:name="_Toc10186605"/>
      <w:bookmarkEnd w:id="43"/>
      <w:r>
        <w:rPr>
          <w:rFonts w:hint="eastAsia"/>
          <w:lang w:eastAsia="zh-CN"/>
        </w:rPr>
        <w:t>基础数据</w:t>
      </w:r>
      <w:bookmarkEnd w:id="44"/>
    </w:p>
    <w:p w14:paraId="08C5E03B" w14:textId="77777777" w:rsidR="008848BD" w:rsidRDefault="008848BD" w:rsidP="008848BD">
      <w:pPr>
        <w:pStyle w:val="30"/>
        <w:numPr>
          <w:ilvl w:val="2"/>
          <w:numId w:val="2"/>
        </w:numPr>
        <w:rPr>
          <w:lang w:eastAsia="zh-CN"/>
        </w:rPr>
      </w:pPr>
      <w:bookmarkStart w:id="45" w:name="_Toc517685533"/>
      <w:bookmarkStart w:id="46" w:name="_Toc10186606"/>
      <w:r>
        <w:rPr>
          <w:rFonts w:hint="eastAsia"/>
          <w:lang w:eastAsia="zh-CN"/>
        </w:rPr>
        <w:t>组织架构</w:t>
      </w:r>
      <w:bookmarkEnd w:id="45"/>
      <w:bookmarkEnd w:id="46"/>
    </w:p>
    <w:p w14:paraId="2A37E631" w14:textId="77777777" w:rsidR="008848BD" w:rsidRDefault="008848BD" w:rsidP="008848BD">
      <w:pPr>
        <w:pStyle w:val="40"/>
        <w:numPr>
          <w:ilvl w:val="3"/>
          <w:numId w:val="2"/>
        </w:numPr>
        <w:rPr>
          <w:lang w:eastAsia="zh-CN"/>
        </w:rPr>
      </w:pPr>
      <w:r>
        <w:rPr>
          <w:rFonts w:hint="eastAsia"/>
          <w:lang w:eastAsia="zh-CN"/>
        </w:rPr>
        <w:t>业务描述</w:t>
      </w:r>
    </w:p>
    <w:p w14:paraId="3D86A677" w14:textId="77777777" w:rsidR="008848BD" w:rsidRDefault="008848BD" w:rsidP="008848BD">
      <w:pPr>
        <w:ind w:firstLine="420"/>
        <w:rPr>
          <w:lang w:eastAsia="zh-CN"/>
        </w:rPr>
      </w:pPr>
      <w:r>
        <w:rPr>
          <w:rFonts w:hint="eastAsia"/>
          <w:lang w:eastAsia="zh-CN"/>
        </w:rPr>
        <w:t>用于资金系统中组织机构维护。</w:t>
      </w:r>
    </w:p>
    <w:p w14:paraId="71ACF3B3" w14:textId="77777777" w:rsidR="008848BD" w:rsidRDefault="008848BD" w:rsidP="008848BD">
      <w:pPr>
        <w:pStyle w:val="40"/>
        <w:numPr>
          <w:ilvl w:val="3"/>
          <w:numId w:val="2"/>
        </w:numPr>
        <w:rPr>
          <w:lang w:eastAsia="zh-CN"/>
        </w:rPr>
      </w:pPr>
      <w:r>
        <w:rPr>
          <w:rFonts w:hint="eastAsia"/>
          <w:lang w:eastAsia="zh-CN"/>
        </w:rPr>
        <w:t>业务流程</w:t>
      </w:r>
    </w:p>
    <w:p w14:paraId="130E1D61" w14:textId="5A04D17D" w:rsidR="008848BD" w:rsidRDefault="004035EF" w:rsidP="008848BD">
      <w:pPr>
        <w:ind w:left="420"/>
      </w:pPr>
      <w:r>
        <w:rPr>
          <w:rFonts w:hint="eastAsia"/>
        </w:rPr>
        <w:t>保留集团化架构</w:t>
      </w:r>
    </w:p>
    <w:p w14:paraId="1F89D5C0" w14:textId="77777777" w:rsidR="008848BD" w:rsidRDefault="008848BD" w:rsidP="008848BD">
      <w:pPr>
        <w:pStyle w:val="40"/>
        <w:numPr>
          <w:ilvl w:val="3"/>
          <w:numId w:val="2"/>
        </w:numPr>
        <w:rPr>
          <w:lang w:eastAsia="zh-CN"/>
        </w:rPr>
      </w:pPr>
      <w:r>
        <w:rPr>
          <w:rFonts w:hint="eastAsia"/>
          <w:lang w:eastAsia="zh-CN"/>
        </w:rPr>
        <w:t>流程说明</w:t>
      </w:r>
    </w:p>
    <w:p w14:paraId="05D9F37B" w14:textId="77777777" w:rsidR="008848BD" w:rsidRDefault="008848BD" w:rsidP="008848BD">
      <w:pPr>
        <w:ind w:left="420"/>
      </w:pPr>
      <w:r>
        <w:rPr>
          <w:rFonts w:hint="eastAsia"/>
        </w:rPr>
        <w:t>无</w:t>
      </w:r>
    </w:p>
    <w:p w14:paraId="155E692A"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774"/>
        <w:gridCol w:w="1888"/>
        <w:gridCol w:w="1844"/>
        <w:gridCol w:w="2127"/>
        <w:gridCol w:w="1895"/>
      </w:tblGrid>
      <w:tr w:rsidR="008848BD" w:rsidRPr="00806E14" w14:paraId="132F6311" w14:textId="77777777" w:rsidTr="008848BD">
        <w:trPr>
          <w:cantSplit/>
          <w:trHeight w:val="357"/>
          <w:tblHeader/>
        </w:trPr>
        <w:tc>
          <w:tcPr>
            <w:tcW w:w="5000" w:type="pct"/>
            <w:gridSpan w:val="5"/>
            <w:tcBorders>
              <w:bottom w:val="double" w:sz="4" w:space="0" w:color="FFFFFF"/>
            </w:tcBorders>
            <w:shd w:val="clear" w:color="auto" w:fill="E3EEF5"/>
            <w:vAlign w:val="center"/>
          </w:tcPr>
          <w:p w14:paraId="61F51B91" w14:textId="77777777" w:rsidR="008848BD" w:rsidRDefault="008848BD" w:rsidP="008848BD">
            <w:pPr>
              <w:jc w:val="center"/>
              <w:rPr>
                <w:rFonts w:ascii="宋体" w:hAnsi="宋体"/>
                <w:b/>
              </w:rPr>
            </w:pPr>
            <w:r>
              <w:rPr>
                <w:rFonts w:ascii="宋体" w:hAnsi="宋体" w:hint="eastAsia"/>
                <w:b/>
              </w:rPr>
              <w:t>组织-样例</w:t>
            </w:r>
          </w:p>
        </w:tc>
      </w:tr>
      <w:tr w:rsidR="008848BD" w:rsidRPr="00806E14" w14:paraId="0D667F36" w14:textId="77777777" w:rsidTr="008848BD">
        <w:trPr>
          <w:cantSplit/>
          <w:trHeight w:val="357"/>
          <w:tblHeader/>
        </w:trPr>
        <w:tc>
          <w:tcPr>
            <w:tcW w:w="454" w:type="pct"/>
            <w:tcBorders>
              <w:bottom w:val="double" w:sz="4" w:space="0" w:color="FFFFFF"/>
            </w:tcBorders>
            <w:shd w:val="clear" w:color="auto" w:fill="7C9BC1"/>
          </w:tcPr>
          <w:p w14:paraId="1BF85167" w14:textId="77777777" w:rsidR="008848BD" w:rsidRPr="00C7303F" w:rsidRDefault="008848BD" w:rsidP="008848BD">
            <w:pPr>
              <w:pStyle w:val="Cap1"/>
              <w:ind w:firstLineChars="100" w:firstLine="201"/>
              <w:rPr>
                <w:rFonts w:hint="eastAsia"/>
                <w:szCs w:val="18"/>
              </w:rPr>
            </w:pPr>
            <w:r w:rsidRPr="00751274">
              <w:rPr>
                <w:rFonts w:hint="eastAsia"/>
                <w:szCs w:val="18"/>
              </w:rPr>
              <w:t>#</w:t>
            </w:r>
          </w:p>
        </w:tc>
        <w:tc>
          <w:tcPr>
            <w:tcW w:w="1107" w:type="pct"/>
            <w:tcBorders>
              <w:bottom w:val="double" w:sz="4" w:space="0" w:color="FFFFFF"/>
            </w:tcBorders>
            <w:shd w:val="clear" w:color="auto" w:fill="7C9BC1"/>
          </w:tcPr>
          <w:p w14:paraId="2057A82C" w14:textId="77777777" w:rsidR="008848BD" w:rsidRPr="00C7303F" w:rsidRDefault="008848BD" w:rsidP="008848BD">
            <w:pPr>
              <w:pStyle w:val="Cap1"/>
              <w:ind w:firstLineChars="100" w:firstLine="201"/>
              <w:rPr>
                <w:rFonts w:hint="eastAsia"/>
                <w:szCs w:val="18"/>
              </w:rPr>
            </w:pPr>
            <w:r w:rsidRPr="00C7303F">
              <w:rPr>
                <w:rFonts w:hint="eastAsia"/>
                <w:szCs w:val="18"/>
              </w:rPr>
              <w:t>组织代码</w:t>
            </w:r>
          </w:p>
        </w:tc>
        <w:tc>
          <w:tcPr>
            <w:tcW w:w="1081" w:type="pct"/>
            <w:tcBorders>
              <w:bottom w:val="double" w:sz="4" w:space="0" w:color="FFFFFF"/>
            </w:tcBorders>
            <w:shd w:val="clear" w:color="auto" w:fill="7C9BC1"/>
          </w:tcPr>
          <w:p w14:paraId="5DDB6BF6" w14:textId="77777777" w:rsidR="008848BD" w:rsidRPr="00C7303F" w:rsidRDefault="008848BD" w:rsidP="008848BD">
            <w:pPr>
              <w:pStyle w:val="Cap1"/>
              <w:ind w:firstLineChars="100" w:firstLine="201"/>
              <w:rPr>
                <w:rFonts w:hint="eastAsia"/>
                <w:szCs w:val="18"/>
              </w:rPr>
            </w:pPr>
            <w:r w:rsidRPr="00C7303F">
              <w:rPr>
                <w:rFonts w:hint="eastAsia"/>
                <w:szCs w:val="18"/>
              </w:rPr>
              <w:t>组织名称</w:t>
            </w:r>
          </w:p>
        </w:tc>
        <w:tc>
          <w:tcPr>
            <w:tcW w:w="1247" w:type="pct"/>
            <w:tcBorders>
              <w:bottom w:val="double" w:sz="4" w:space="0" w:color="FFFFFF"/>
            </w:tcBorders>
            <w:shd w:val="clear" w:color="auto" w:fill="7C9BC1"/>
          </w:tcPr>
          <w:p w14:paraId="45C99D40" w14:textId="77777777" w:rsidR="008848BD" w:rsidRPr="00C7303F" w:rsidRDefault="008848BD" w:rsidP="008848BD">
            <w:pPr>
              <w:pStyle w:val="Cap1"/>
              <w:ind w:firstLineChars="100" w:firstLine="201"/>
              <w:rPr>
                <w:rFonts w:hint="eastAsia"/>
                <w:szCs w:val="18"/>
              </w:rPr>
            </w:pPr>
            <w:r w:rsidRPr="00C7303F">
              <w:rPr>
                <w:rFonts w:hint="eastAsia"/>
                <w:szCs w:val="18"/>
              </w:rPr>
              <w:t>组织级别</w:t>
            </w:r>
          </w:p>
        </w:tc>
        <w:tc>
          <w:tcPr>
            <w:tcW w:w="1111" w:type="pct"/>
            <w:tcBorders>
              <w:bottom w:val="double" w:sz="4" w:space="0" w:color="FFFFFF"/>
            </w:tcBorders>
            <w:shd w:val="clear" w:color="auto" w:fill="7C9BC1"/>
          </w:tcPr>
          <w:p w14:paraId="62A274C4" w14:textId="77777777" w:rsidR="008848BD" w:rsidRPr="00C7303F" w:rsidRDefault="008848BD" w:rsidP="008848BD">
            <w:pPr>
              <w:pStyle w:val="Cap1"/>
              <w:ind w:firstLineChars="100" w:firstLine="201"/>
              <w:rPr>
                <w:rFonts w:hint="eastAsia"/>
                <w:szCs w:val="18"/>
              </w:rPr>
            </w:pPr>
            <w:r w:rsidRPr="00C7303F">
              <w:rPr>
                <w:rFonts w:hint="eastAsia"/>
                <w:szCs w:val="18"/>
              </w:rPr>
              <w:t>上级组织</w:t>
            </w:r>
          </w:p>
        </w:tc>
      </w:tr>
      <w:tr w:rsidR="008848BD" w:rsidRPr="00806E14" w14:paraId="7E1854C0" w14:textId="77777777" w:rsidTr="008848BD">
        <w:trPr>
          <w:cantSplit/>
          <w:trHeight w:val="324"/>
        </w:trPr>
        <w:tc>
          <w:tcPr>
            <w:tcW w:w="454" w:type="pct"/>
            <w:shd w:val="clear" w:color="auto" w:fill="E3EEF5"/>
            <w:vAlign w:val="center"/>
          </w:tcPr>
          <w:p w14:paraId="302B05B2" w14:textId="77777777" w:rsidR="008848BD" w:rsidRPr="005D789A" w:rsidRDefault="008848BD" w:rsidP="008848BD">
            <w:pPr>
              <w:pStyle w:val="Cap2"/>
              <w:jc w:val="center"/>
              <w:rPr>
                <w:rFonts w:hint="eastAsia"/>
                <w:lang w:eastAsia="zh-CN"/>
              </w:rPr>
            </w:pPr>
            <w:r w:rsidRPr="005D789A">
              <w:rPr>
                <w:lang w:eastAsia="zh-CN"/>
              </w:rPr>
              <w:t>1</w:t>
            </w:r>
          </w:p>
        </w:tc>
        <w:tc>
          <w:tcPr>
            <w:tcW w:w="1107" w:type="pct"/>
            <w:shd w:val="clear" w:color="auto" w:fill="E3EEF5"/>
          </w:tcPr>
          <w:p w14:paraId="7D8657A6" w14:textId="77777777" w:rsidR="008848BD" w:rsidRDefault="008848BD" w:rsidP="008848BD">
            <w:pPr>
              <w:jc w:val="center"/>
              <w:rPr>
                <w:rFonts w:ascii="宋体" w:hAnsi="宋体" w:cs="宋体"/>
                <w:szCs w:val="22"/>
              </w:rPr>
            </w:pPr>
          </w:p>
        </w:tc>
        <w:tc>
          <w:tcPr>
            <w:tcW w:w="1081" w:type="pct"/>
            <w:shd w:val="clear" w:color="auto" w:fill="E3EEF5"/>
          </w:tcPr>
          <w:p w14:paraId="25DD8147" w14:textId="77777777" w:rsidR="008848BD" w:rsidRDefault="008848BD" w:rsidP="008848BD">
            <w:pPr>
              <w:jc w:val="center"/>
              <w:rPr>
                <w:rFonts w:ascii="宋体" w:hAnsi="宋体" w:cs="宋体"/>
                <w:szCs w:val="22"/>
              </w:rPr>
            </w:pPr>
          </w:p>
        </w:tc>
        <w:tc>
          <w:tcPr>
            <w:tcW w:w="1247" w:type="pct"/>
            <w:shd w:val="clear" w:color="auto" w:fill="E3EEF5"/>
          </w:tcPr>
          <w:p w14:paraId="3DB551F1" w14:textId="77777777" w:rsidR="008848BD" w:rsidRDefault="008848BD" w:rsidP="008848BD">
            <w:pPr>
              <w:jc w:val="center"/>
              <w:rPr>
                <w:rFonts w:ascii="宋体" w:hAnsi="宋体" w:cs="宋体"/>
                <w:szCs w:val="22"/>
              </w:rPr>
            </w:pPr>
          </w:p>
        </w:tc>
        <w:tc>
          <w:tcPr>
            <w:tcW w:w="1111" w:type="pct"/>
            <w:shd w:val="clear" w:color="auto" w:fill="E3EEF5"/>
          </w:tcPr>
          <w:p w14:paraId="70155986" w14:textId="77777777" w:rsidR="008848BD" w:rsidRDefault="008848BD" w:rsidP="008848BD">
            <w:pPr>
              <w:jc w:val="center"/>
              <w:rPr>
                <w:rFonts w:ascii="宋体" w:hAnsi="宋体" w:cs="宋体"/>
                <w:szCs w:val="22"/>
              </w:rPr>
            </w:pPr>
          </w:p>
        </w:tc>
      </w:tr>
      <w:tr w:rsidR="008848BD" w:rsidRPr="00806E14" w14:paraId="26D26E09" w14:textId="77777777" w:rsidTr="008848BD">
        <w:trPr>
          <w:cantSplit/>
          <w:trHeight w:val="324"/>
        </w:trPr>
        <w:tc>
          <w:tcPr>
            <w:tcW w:w="454" w:type="pct"/>
            <w:shd w:val="clear" w:color="auto" w:fill="E3EEF5"/>
            <w:vAlign w:val="center"/>
          </w:tcPr>
          <w:p w14:paraId="06783952" w14:textId="77777777" w:rsidR="008848BD" w:rsidRPr="005D789A" w:rsidRDefault="008848BD" w:rsidP="008848BD">
            <w:pPr>
              <w:pStyle w:val="Cap2"/>
              <w:jc w:val="center"/>
              <w:rPr>
                <w:rFonts w:hint="eastAsia"/>
                <w:lang w:eastAsia="zh-CN"/>
              </w:rPr>
            </w:pPr>
            <w:r>
              <w:rPr>
                <w:rFonts w:hint="eastAsia"/>
                <w:lang w:eastAsia="zh-CN"/>
              </w:rPr>
              <w:t>2</w:t>
            </w:r>
          </w:p>
        </w:tc>
        <w:tc>
          <w:tcPr>
            <w:tcW w:w="1107" w:type="pct"/>
            <w:shd w:val="clear" w:color="auto" w:fill="E3EEF5"/>
          </w:tcPr>
          <w:p w14:paraId="4D3BC419" w14:textId="77777777" w:rsidR="008848BD" w:rsidRDefault="008848BD" w:rsidP="008848BD">
            <w:pPr>
              <w:jc w:val="center"/>
              <w:rPr>
                <w:szCs w:val="22"/>
              </w:rPr>
            </w:pPr>
          </w:p>
        </w:tc>
        <w:tc>
          <w:tcPr>
            <w:tcW w:w="1081" w:type="pct"/>
            <w:shd w:val="clear" w:color="auto" w:fill="E3EEF5"/>
          </w:tcPr>
          <w:p w14:paraId="08DECD99" w14:textId="77777777" w:rsidR="008848BD" w:rsidRDefault="008848BD" w:rsidP="008848BD">
            <w:pPr>
              <w:jc w:val="center"/>
              <w:rPr>
                <w:szCs w:val="22"/>
              </w:rPr>
            </w:pPr>
          </w:p>
        </w:tc>
        <w:tc>
          <w:tcPr>
            <w:tcW w:w="1247" w:type="pct"/>
            <w:shd w:val="clear" w:color="auto" w:fill="E3EEF5"/>
          </w:tcPr>
          <w:p w14:paraId="66822A3E" w14:textId="77777777" w:rsidR="008848BD" w:rsidRDefault="008848BD" w:rsidP="008848BD">
            <w:pPr>
              <w:jc w:val="center"/>
              <w:rPr>
                <w:szCs w:val="22"/>
              </w:rPr>
            </w:pPr>
          </w:p>
        </w:tc>
        <w:tc>
          <w:tcPr>
            <w:tcW w:w="1111" w:type="pct"/>
            <w:shd w:val="clear" w:color="auto" w:fill="E3EEF5"/>
          </w:tcPr>
          <w:p w14:paraId="2A9B6730" w14:textId="77777777" w:rsidR="008848BD" w:rsidRDefault="008848BD" w:rsidP="008848BD">
            <w:pPr>
              <w:jc w:val="center"/>
              <w:rPr>
                <w:szCs w:val="22"/>
              </w:rPr>
            </w:pPr>
          </w:p>
        </w:tc>
      </w:tr>
      <w:tr w:rsidR="008848BD" w:rsidRPr="00806E14" w14:paraId="0C056E49" w14:textId="77777777" w:rsidTr="008848BD">
        <w:trPr>
          <w:cantSplit/>
          <w:trHeight w:val="324"/>
        </w:trPr>
        <w:tc>
          <w:tcPr>
            <w:tcW w:w="454" w:type="pct"/>
            <w:shd w:val="clear" w:color="auto" w:fill="E3EEF5"/>
            <w:vAlign w:val="center"/>
          </w:tcPr>
          <w:p w14:paraId="71D421B0" w14:textId="77777777" w:rsidR="008848BD" w:rsidRPr="005D789A" w:rsidRDefault="008848BD" w:rsidP="008848BD">
            <w:pPr>
              <w:pStyle w:val="Cap2"/>
              <w:jc w:val="center"/>
              <w:rPr>
                <w:rFonts w:hint="eastAsia"/>
                <w:lang w:eastAsia="zh-CN"/>
              </w:rPr>
            </w:pPr>
            <w:r>
              <w:rPr>
                <w:rFonts w:hint="eastAsia"/>
                <w:lang w:eastAsia="zh-CN"/>
              </w:rPr>
              <w:t>3</w:t>
            </w:r>
          </w:p>
        </w:tc>
        <w:tc>
          <w:tcPr>
            <w:tcW w:w="1107" w:type="pct"/>
            <w:shd w:val="clear" w:color="auto" w:fill="E3EEF5"/>
          </w:tcPr>
          <w:p w14:paraId="721D55A5" w14:textId="77777777" w:rsidR="008848BD" w:rsidRDefault="008848BD" w:rsidP="008848BD">
            <w:pPr>
              <w:jc w:val="center"/>
              <w:rPr>
                <w:szCs w:val="22"/>
              </w:rPr>
            </w:pPr>
          </w:p>
        </w:tc>
        <w:tc>
          <w:tcPr>
            <w:tcW w:w="1081" w:type="pct"/>
            <w:shd w:val="clear" w:color="auto" w:fill="E3EEF5"/>
          </w:tcPr>
          <w:p w14:paraId="6A6B8CC1" w14:textId="77777777" w:rsidR="008848BD" w:rsidRDefault="008848BD" w:rsidP="008848BD">
            <w:pPr>
              <w:jc w:val="center"/>
              <w:rPr>
                <w:szCs w:val="22"/>
              </w:rPr>
            </w:pPr>
          </w:p>
        </w:tc>
        <w:tc>
          <w:tcPr>
            <w:tcW w:w="1247" w:type="pct"/>
            <w:shd w:val="clear" w:color="auto" w:fill="E3EEF5"/>
          </w:tcPr>
          <w:p w14:paraId="3B03C505" w14:textId="77777777" w:rsidR="008848BD" w:rsidRDefault="008848BD" w:rsidP="008848BD">
            <w:pPr>
              <w:jc w:val="center"/>
              <w:rPr>
                <w:szCs w:val="22"/>
              </w:rPr>
            </w:pPr>
          </w:p>
        </w:tc>
        <w:tc>
          <w:tcPr>
            <w:tcW w:w="1111" w:type="pct"/>
            <w:shd w:val="clear" w:color="auto" w:fill="E3EEF5"/>
          </w:tcPr>
          <w:p w14:paraId="1AAA22CA" w14:textId="77777777" w:rsidR="008848BD" w:rsidRDefault="008848BD" w:rsidP="008848BD">
            <w:pPr>
              <w:jc w:val="center"/>
              <w:rPr>
                <w:szCs w:val="22"/>
              </w:rPr>
            </w:pPr>
          </w:p>
        </w:tc>
      </w:tr>
    </w:tbl>
    <w:p w14:paraId="4764A443" w14:textId="77777777" w:rsidR="008848BD" w:rsidRDefault="008848BD" w:rsidP="008848BD">
      <w:pPr>
        <w:spacing w:line="360" w:lineRule="auto"/>
        <w:ind w:left="420"/>
        <w:rPr>
          <w:lang w:eastAsia="zh-CN"/>
        </w:rPr>
      </w:pPr>
      <w:r>
        <w:rPr>
          <w:rFonts w:hint="eastAsia"/>
          <w:lang w:eastAsia="zh-CN"/>
        </w:rPr>
        <w:t>1</w:t>
      </w:r>
      <w:r>
        <w:rPr>
          <w:rFonts w:hint="eastAsia"/>
          <w:lang w:eastAsia="zh-CN"/>
        </w:rPr>
        <w:t>、组织机构代码、名称等信息和财务组织保持一致；</w:t>
      </w:r>
    </w:p>
    <w:p w14:paraId="7AFE6B96" w14:textId="533345CE" w:rsidR="008848BD" w:rsidRDefault="008848BD" w:rsidP="008848BD">
      <w:pPr>
        <w:spacing w:line="360" w:lineRule="auto"/>
        <w:ind w:left="420"/>
        <w:rPr>
          <w:lang w:eastAsia="zh-CN"/>
        </w:rPr>
      </w:pPr>
      <w:r>
        <w:rPr>
          <w:rFonts w:hint="eastAsia"/>
          <w:lang w:eastAsia="zh-CN"/>
        </w:rPr>
        <w:t>2</w:t>
      </w:r>
      <w:r>
        <w:rPr>
          <w:rFonts w:hint="eastAsia"/>
          <w:lang w:eastAsia="zh-CN"/>
        </w:rPr>
        <w:t>、资金系统组织架构采用</w:t>
      </w:r>
      <w:r w:rsidR="00496002">
        <w:rPr>
          <w:lang w:eastAsia="zh-CN"/>
        </w:rPr>
        <w:t>四</w:t>
      </w:r>
      <w:r>
        <w:rPr>
          <w:rFonts w:hint="eastAsia"/>
          <w:lang w:eastAsia="zh-CN"/>
        </w:rPr>
        <w:t>层架构，</w:t>
      </w:r>
      <w:r w:rsidR="00496002">
        <w:rPr>
          <w:rFonts w:hint="eastAsia"/>
          <w:lang w:eastAsia="zh-CN"/>
        </w:rPr>
        <w:t>集团、</w:t>
      </w:r>
      <w:r>
        <w:rPr>
          <w:rFonts w:hint="eastAsia"/>
          <w:lang w:eastAsia="zh-CN"/>
        </w:rPr>
        <w:t>总公司、分公司、支公司</w:t>
      </w:r>
      <w:r w:rsidR="00496002">
        <w:rPr>
          <w:lang w:eastAsia="zh-CN"/>
        </w:rPr>
        <w:t>四</w:t>
      </w:r>
      <w:r>
        <w:rPr>
          <w:rFonts w:hint="eastAsia"/>
          <w:lang w:eastAsia="zh-CN"/>
        </w:rPr>
        <w:t>层架构；</w:t>
      </w:r>
      <w:r w:rsidR="00496002">
        <w:rPr>
          <w:rFonts w:hint="eastAsia"/>
          <w:lang w:eastAsia="zh-CN"/>
        </w:rPr>
        <w:t>考虑未来子公司扩展性。</w:t>
      </w:r>
    </w:p>
    <w:p w14:paraId="0D72641D"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78776182" w14:textId="77777777" w:rsidR="008848BD" w:rsidRDefault="008848BD" w:rsidP="008848BD">
      <w:pPr>
        <w:pStyle w:val="40"/>
        <w:numPr>
          <w:ilvl w:val="3"/>
          <w:numId w:val="2"/>
        </w:numPr>
        <w:rPr>
          <w:lang w:eastAsia="zh-CN"/>
        </w:rPr>
      </w:pPr>
      <w:r>
        <w:rPr>
          <w:rFonts w:hint="eastAsia"/>
          <w:lang w:eastAsia="zh-CN"/>
        </w:rPr>
        <w:t>用户界面</w:t>
      </w:r>
    </w:p>
    <w:p w14:paraId="16E4A22E" w14:textId="77777777" w:rsidR="008848BD" w:rsidRPr="00D12323" w:rsidRDefault="008848BD" w:rsidP="008848BD">
      <w:pPr>
        <w:pStyle w:val="L-"/>
      </w:pPr>
      <w:r w:rsidRPr="00D12323">
        <w:rPr>
          <w:rFonts w:hint="eastAsia"/>
        </w:rPr>
        <w:t>图：</w:t>
      </w:r>
      <w:r>
        <w:rPr>
          <w:rFonts w:hint="eastAsia"/>
        </w:rPr>
        <w:t>3.1.1.5</w:t>
      </w:r>
      <w:r w:rsidRPr="00D12323">
        <w:rPr>
          <w:rFonts w:hint="eastAsia"/>
        </w:rPr>
        <w:t>-</w:t>
      </w:r>
      <w:r>
        <w:rPr>
          <w:rFonts w:hint="eastAsia"/>
        </w:rPr>
        <w:t>1</w:t>
      </w:r>
      <w:r w:rsidRPr="00D12323">
        <w:rPr>
          <w:rFonts w:hint="eastAsia"/>
        </w:rPr>
        <w:t xml:space="preserve"> </w:t>
      </w:r>
      <w:r>
        <w:rPr>
          <w:rFonts w:hint="eastAsia"/>
        </w:rPr>
        <w:t xml:space="preserve"> </w:t>
      </w:r>
      <w:commentRangeStart w:id="47"/>
      <w:r>
        <w:rPr>
          <w:rFonts w:hint="eastAsia"/>
        </w:rPr>
        <w:t>组织查询页面</w:t>
      </w:r>
      <w:commentRangeEnd w:id="47"/>
      <w:r w:rsidR="00D67BFA">
        <w:rPr>
          <w:rStyle w:val="af"/>
          <w:rFonts w:ascii="Times New Roman" w:hAnsi="Times New Roman" w:cs="Times New Roman"/>
          <w:b w:val="0"/>
          <w:kern w:val="2"/>
          <w:lang w:eastAsia="en-US" w:bidi="en-US"/>
        </w:rPr>
        <w:commentReference w:id="47"/>
      </w:r>
    </w:p>
    <w:p w14:paraId="5C2E6C31" w14:textId="77777777" w:rsidR="008848BD" w:rsidRDefault="00E75EE2" w:rsidP="008848BD">
      <w:r>
        <w:rPr>
          <w:noProof/>
          <w:lang w:eastAsia="zh-CN" w:bidi="ar-SA"/>
        </w:rPr>
        <w:drawing>
          <wp:inline distT="0" distB="0" distL="0" distR="0" wp14:anchorId="09A1D648" wp14:editId="2068CB58">
            <wp:extent cx="5276850" cy="2076450"/>
            <wp:effectExtent l="0" t="0" r="9525" b="0"/>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BF97774" w14:textId="77777777" w:rsidR="008848BD" w:rsidRDefault="008848BD" w:rsidP="008848BD"/>
    <w:p w14:paraId="2C688D4F" w14:textId="77777777" w:rsidR="008848BD" w:rsidRPr="00D12323" w:rsidRDefault="008848BD" w:rsidP="008848BD">
      <w:pPr>
        <w:pStyle w:val="L-"/>
      </w:pPr>
      <w:r w:rsidRPr="00D12323">
        <w:rPr>
          <w:rFonts w:hint="eastAsia"/>
        </w:rPr>
        <w:t>图：</w:t>
      </w:r>
      <w:r>
        <w:rPr>
          <w:rFonts w:hint="eastAsia"/>
        </w:rPr>
        <w:t>3.1.1.5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组织新增页面</w:t>
      </w:r>
    </w:p>
    <w:p w14:paraId="4201E664" w14:textId="77777777" w:rsidR="008848BD" w:rsidRPr="00C80A85" w:rsidRDefault="00E75EE2" w:rsidP="008848BD">
      <w:r>
        <w:rPr>
          <w:noProof/>
          <w:lang w:eastAsia="zh-CN" w:bidi="ar-SA"/>
        </w:rPr>
        <w:drawing>
          <wp:inline distT="0" distB="0" distL="0" distR="0" wp14:anchorId="2472C5B7" wp14:editId="62D17368">
            <wp:extent cx="5267325" cy="2085975"/>
            <wp:effectExtent l="0" t="0" r="0" b="952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a:graphicData>
            </a:graphic>
          </wp:inline>
        </w:drawing>
      </w:r>
    </w:p>
    <w:p w14:paraId="5DF06A3C" w14:textId="77777777" w:rsidR="008848BD" w:rsidRDefault="008848BD" w:rsidP="008848BD">
      <w:pPr>
        <w:pStyle w:val="30"/>
        <w:numPr>
          <w:ilvl w:val="2"/>
          <w:numId w:val="2"/>
        </w:numPr>
        <w:rPr>
          <w:lang w:eastAsia="zh-CN"/>
        </w:rPr>
      </w:pPr>
      <w:bookmarkStart w:id="48" w:name="_Toc517685534"/>
      <w:bookmarkStart w:id="49" w:name="_Toc10186607"/>
      <w:r>
        <w:rPr>
          <w:rFonts w:hint="eastAsia"/>
          <w:lang w:eastAsia="zh-CN"/>
        </w:rPr>
        <w:t>用户</w:t>
      </w:r>
      <w:bookmarkEnd w:id="48"/>
      <w:bookmarkEnd w:id="49"/>
    </w:p>
    <w:p w14:paraId="6B286CD1" w14:textId="77777777" w:rsidR="008848BD" w:rsidRDefault="008848BD" w:rsidP="008848BD">
      <w:pPr>
        <w:pStyle w:val="40"/>
        <w:numPr>
          <w:ilvl w:val="3"/>
          <w:numId w:val="2"/>
        </w:numPr>
        <w:rPr>
          <w:lang w:eastAsia="zh-CN"/>
        </w:rPr>
      </w:pPr>
      <w:r>
        <w:rPr>
          <w:rFonts w:hint="eastAsia"/>
          <w:lang w:eastAsia="zh-CN"/>
        </w:rPr>
        <w:t>业务描述</w:t>
      </w:r>
    </w:p>
    <w:p w14:paraId="08E372C8" w14:textId="77777777" w:rsidR="008848BD" w:rsidRDefault="008848BD" w:rsidP="008848BD">
      <w:pPr>
        <w:ind w:firstLine="420"/>
        <w:rPr>
          <w:lang w:eastAsia="zh-CN"/>
        </w:rPr>
      </w:pPr>
      <w:r>
        <w:rPr>
          <w:rFonts w:hint="eastAsia"/>
          <w:lang w:eastAsia="zh-CN"/>
        </w:rPr>
        <w:t>资金系统的使用用户为总公司，各分、支公司的财务部使用，用户由总公司统一分配和管理。</w:t>
      </w:r>
    </w:p>
    <w:p w14:paraId="18B72904" w14:textId="77777777" w:rsidR="008848BD" w:rsidRDefault="008848BD" w:rsidP="008848BD">
      <w:pPr>
        <w:pStyle w:val="40"/>
        <w:numPr>
          <w:ilvl w:val="3"/>
          <w:numId w:val="2"/>
        </w:numPr>
        <w:rPr>
          <w:lang w:eastAsia="zh-CN"/>
        </w:rPr>
      </w:pPr>
      <w:r>
        <w:rPr>
          <w:rFonts w:hint="eastAsia"/>
          <w:lang w:eastAsia="zh-CN"/>
        </w:rPr>
        <w:t>业务流程</w:t>
      </w:r>
    </w:p>
    <w:p w14:paraId="45AD476F" w14:textId="77777777" w:rsidR="008848BD" w:rsidRDefault="008848BD" w:rsidP="008848BD">
      <w:pPr>
        <w:ind w:left="420"/>
      </w:pPr>
      <w:r>
        <w:rPr>
          <w:rFonts w:hint="eastAsia"/>
        </w:rPr>
        <w:t>无</w:t>
      </w:r>
    </w:p>
    <w:p w14:paraId="239A4405" w14:textId="77777777" w:rsidR="008848BD" w:rsidRDefault="008848BD" w:rsidP="008848BD">
      <w:pPr>
        <w:pStyle w:val="40"/>
        <w:numPr>
          <w:ilvl w:val="3"/>
          <w:numId w:val="2"/>
        </w:numPr>
        <w:rPr>
          <w:lang w:eastAsia="zh-CN"/>
        </w:rPr>
      </w:pPr>
      <w:r>
        <w:rPr>
          <w:rFonts w:hint="eastAsia"/>
          <w:lang w:eastAsia="zh-CN"/>
        </w:rPr>
        <w:t>流程说明</w:t>
      </w:r>
    </w:p>
    <w:p w14:paraId="70302D5C" w14:textId="77777777" w:rsidR="008848BD" w:rsidRDefault="008848BD" w:rsidP="008848BD">
      <w:pPr>
        <w:ind w:left="420"/>
      </w:pPr>
      <w:r>
        <w:rPr>
          <w:rFonts w:hint="eastAsia"/>
        </w:rPr>
        <w:t>无</w:t>
      </w:r>
    </w:p>
    <w:p w14:paraId="03490F7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35"/>
        <w:gridCol w:w="1134"/>
        <w:gridCol w:w="1417"/>
        <w:gridCol w:w="1511"/>
        <w:gridCol w:w="902"/>
        <w:gridCol w:w="851"/>
        <w:gridCol w:w="1277"/>
        <w:gridCol w:w="901"/>
      </w:tblGrid>
      <w:tr w:rsidR="008848BD" w:rsidRPr="00806E14" w14:paraId="17C9D85D" w14:textId="77777777" w:rsidTr="008848BD">
        <w:trPr>
          <w:cantSplit/>
          <w:trHeight w:val="357"/>
          <w:tblHeader/>
        </w:trPr>
        <w:tc>
          <w:tcPr>
            <w:tcW w:w="5000" w:type="pct"/>
            <w:gridSpan w:val="8"/>
            <w:tcBorders>
              <w:bottom w:val="double" w:sz="4" w:space="0" w:color="FFFFFF"/>
            </w:tcBorders>
            <w:shd w:val="clear" w:color="auto" w:fill="E3EEF5"/>
          </w:tcPr>
          <w:p w14:paraId="24E246FB" w14:textId="77777777" w:rsidR="008848BD" w:rsidRPr="00806E14" w:rsidRDefault="008848BD" w:rsidP="008848BD">
            <w:pPr>
              <w:jc w:val="center"/>
              <w:rPr>
                <w:rFonts w:ascii="宋体" w:hAnsi="宋体"/>
                <w:b/>
              </w:rPr>
            </w:pPr>
            <w:r>
              <w:rPr>
                <w:rFonts w:ascii="宋体" w:hAnsi="宋体" w:hint="eastAsia"/>
                <w:b/>
              </w:rPr>
              <w:t>用户-样例</w:t>
            </w:r>
          </w:p>
        </w:tc>
      </w:tr>
      <w:tr w:rsidR="008848BD" w:rsidRPr="00806E14" w14:paraId="1704BA17" w14:textId="77777777" w:rsidTr="008848BD">
        <w:trPr>
          <w:cantSplit/>
          <w:trHeight w:val="357"/>
          <w:tblHeader/>
        </w:trPr>
        <w:tc>
          <w:tcPr>
            <w:tcW w:w="313" w:type="pct"/>
            <w:tcBorders>
              <w:bottom w:val="double" w:sz="4" w:space="0" w:color="FFFFFF"/>
            </w:tcBorders>
            <w:shd w:val="clear" w:color="auto" w:fill="7C9BC1"/>
          </w:tcPr>
          <w:p w14:paraId="357E35B6" w14:textId="77777777" w:rsidR="008848BD" w:rsidRPr="00C7303F" w:rsidRDefault="008848BD" w:rsidP="008848BD">
            <w:pPr>
              <w:pStyle w:val="Cap1"/>
              <w:ind w:firstLineChars="100" w:firstLine="201"/>
              <w:rPr>
                <w:rFonts w:hint="eastAsia"/>
                <w:szCs w:val="18"/>
              </w:rPr>
            </w:pPr>
            <w:r w:rsidRPr="00751274">
              <w:rPr>
                <w:rFonts w:hint="eastAsia"/>
                <w:szCs w:val="18"/>
              </w:rPr>
              <w:t>#</w:t>
            </w:r>
          </w:p>
        </w:tc>
        <w:tc>
          <w:tcPr>
            <w:tcW w:w="665" w:type="pct"/>
            <w:tcBorders>
              <w:bottom w:val="double" w:sz="4" w:space="0" w:color="FFFFFF"/>
            </w:tcBorders>
            <w:shd w:val="clear" w:color="auto" w:fill="7C9BC1"/>
            <w:vAlign w:val="center"/>
          </w:tcPr>
          <w:p w14:paraId="45DF5D5C" w14:textId="77777777" w:rsidR="008848BD" w:rsidRPr="00C7303F" w:rsidRDefault="008848BD" w:rsidP="008848BD">
            <w:pPr>
              <w:pStyle w:val="Cap1"/>
              <w:ind w:firstLineChars="100" w:firstLine="201"/>
              <w:rPr>
                <w:rFonts w:hint="eastAsia"/>
                <w:szCs w:val="18"/>
              </w:rPr>
            </w:pPr>
            <w:r w:rsidRPr="00C7303F">
              <w:rPr>
                <w:rFonts w:hint="eastAsia"/>
                <w:szCs w:val="18"/>
              </w:rPr>
              <w:t>用户名</w:t>
            </w:r>
          </w:p>
        </w:tc>
        <w:tc>
          <w:tcPr>
            <w:tcW w:w="831" w:type="pct"/>
            <w:tcBorders>
              <w:bottom w:val="double" w:sz="4" w:space="0" w:color="FFFFFF"/>
            </w:tcBorders>
            <w:shd w:val="clear" w:color="auto" w:fill="7C9BC1"/>
            <w:vAlign w:val="center"/>
          </w:tcPr>
          <w:p w14:paraId="250D6EE3" w14:textId="77777777" w:rsidR="008848BD" w:rsidRPr="00C7303F" w:rsidRDefault="008848BD" w:rsidP="008848BD">
            <w:pPr>
              <w:pStyle w:val="Cap1"/>
              <w:ind w:firstLineChars="100" w:firstLine="201"/>
              <w:rPr>
                <w:rFonts w:hint="eastAsia"/>
                <w:szCs w:val="18"/>
              </w:rPr>
            </w:pPr>
            <w:r w:rsidRPr="00C7303F">
              <w:rPr>
                <w:rFonts w:hint="eastAsia"/>
                <w:szCs w:val="18"/>
              </w:rPr>
              <w:t>用户姓名</w:t>
            </w:r>
          </w:p>
        </w:tc>
        <w:tc>
          <w:tcPr>
            <w:tcW w:w="886" w:type="pct"/>
            <w:tcBorders>
              <w:bottom w:val="double" w:sz="4" w:space="0" w:color="FFFFFF"/>
            </w:tcBorders>
            <w:shd w:val="clear" w:color="auto" w:fill="7C9BC1"/>
            <w:vAlign w:val="center"/>
          </w:tcPr>
          <w:p w14:paraId="0F63B37D" w14:textId="77777777" w:rsidR="008848BD" w:rsidRPr="00C7303F" w:rsidRDefault="008848BD" w:rsidP="008848BD">
            <w:pPr>
              <w:pStyle w:val="Cap1"/>
              <w:ind w:firstLineChars="100" w:firstLine="201"/>
              <w:rPr>
                <w:rFonts w:hint="eastAsia"/>
                <w:szCs w:val="18"/>
              </w:rPr>
            </w:pPr>
            <w:r w:rsidRPr="00C7303F">
              <w:rPr>
                <w:rFonts w:hint="eastAsia"/>
                <w:szCs w:val="18"/>
              </w:rPr>
              <w:t>所属组织</w:t>
            </w:r>
          </w:p>
        </w:tc>
        <w:tc>
          <w:tcPr>
            <w:tcW w:w="529" w:type="pct"/>
            <w:tcBorders>
              <w:bottom w:val="double" w:sz="4" w:space="0" w:color="FFFFFF"/>
            </w:tcBorders>
            <w:shd w:val="clear" w:color="auto" w:fill="7C9BC1"/>
            <w:vAlign w:val="center"/>
          </w:tcPr>
          <w:p w14:paraId="7EE97EA6" w14:textId="77777777" w:rsidR="008848BD" w:rsidRPr="00C7303F" w:rsidRDefault="008848BD" w:rsidP="008848BD">
            <w:pPr>
              <w:pStyle w:val="Cap1"/>
              <w:ind w:firstLineChars="100" w:firstLine="201"/>
              <w:rPr>
                <w:rFonts w:hint="eastAsia"/>
                <w:szCs w:val="18"/>
              </w:rPr>
            </w:pPr>
            <w:r w:rsidRPr="00C7303F">
              <w:rPr>
                <w:rFonts w:hint="eastAsia"/>
                <w:szCs w:val="18"/>
              </w:rPr>
              <w:t>角色</w:t>
            </w:r>
          </w:p>
        </w:tc>
        <w:tc>
          <w:tcPr>
            <w:tcW w:w="499" w:type="pct"/>
            <w:tcBorders>
              <w:bottom w:val="double" w:sz="4" w:space="0" w:color="FFFFFF"/>
            </w:tcBorders>
            <w:shd w:val="clear" w:color="auto" w:fill="7C9BC1"/>
            <w:vAlign w:val="center"/>
          </w:tcPr>
          <w:p w14:paraId="5EACA801" w14:textId="77777777" w:rsidR="008848BD" w:rsidRPr="00C7303F" w:rsidRDefault="008848BD" w:rsidP="008848BD">
            <w:pPr>
              <w:pStyle w:val="Cap1"/>
              <w:ind w:firstLineChars="100" w:firstLine="201"/>
              <w:rPr>
                <w:rFonts w:hint="eastAsia"/>
                <w:szCs w:val="18"/>
              </w:rPr>
            </w:pPr>
            <w:r w:rsidRPr="00C7303F">
              <w:rPr>
                <w:rFonts w:hint="eastAsia"/>
                <w:szCs w:val="18"/>
              </w:rPr>
              <w:t>状态</w:t>
            </w:r>
          </w:p>
        </w:tc>
        <w:tc>
          <w:tcPr>
            <w:tcW w:w="749" w:type="pct"/>
            <w:tcBorders>
              <w:bottom w:val="double" w:sz="4" w:space="0" w:color="FFFFFF"/>
            </w:tcBorders>
            <w:shd w:val="clear" w:color="auto" w:fill="7C9BC1"/>
            <w:vAlign w:val="center"/>
          </w:tcPr>
          <w:p w14:paraId="20B61864" w14:textId="77777777" w:rsidR="008848BD" w:rsidRPr="00C7303F" w:rsidRDefault="008848BD" w:rsidP="008848BD">
            <w:pPr>
              <w:pStyle w:val="Cap1"/>
              <w:ind w:firstLineChars="100" w:firstLine="201"/>
              <w:rPr>
                <w:rFonts w:hint="eastAsia"/>
                <w:szCs w:val="18"/>
              </w:rPr>
            </w:pPr>
            <w:r w:rsidRPr="00C7303F">
              <w:rPr>
                <w:rFonts w:hint="eastAsia"/>
                <w:szCs w:val="18"/>
              </w:rPr>
              <w:t>联系电话</w:t>
            </w:r>
          </w:p>
        </w:tc>
        <w:tc>
          <w:tcPr>
            <w:tcW w:w="528" w:type="pct"/>
            <w:tcBorders>
              <w:bottom w:val="double" w:sz="4" w:space="0" w:color="FFFFFF"/>
            </w:tcBorders>
            <w:shd w:val="clear" w:color="auto" w:fill="7C9BC1"/>
            <w:vAlign w:val="center"/>
          </w:tcPr>
          <w:p w14:paraId="04D268A2" w14:textId="77777777" w:rsidR="008848BD" w:rsidRPr="00C7303F" w:rsidRDefault="008848BD" w:rsidP="008848BD">
            <w:pPr>
              <w:pStyle w:val="Cap1"/>
              <w:ind w:firstLineChars="100" w:firstLine="201"/>
              <w:rPr>
                <w:rFonts w:hint="eastAsia"/>
                <w:szCs w:val="18"/>
              </w:rPr>
            </w:pPr>
            <w:r w:rsidRPr="00C7303F">
              <w:rPr>
                <w:rFonts w:hint="eastAsia"/>
                <w:szCs w:val="18"/>
              </w:rPr>
              <w:t>邮箱</w:t>
            </w:r>
          </w:p>
        </w:tc>
      </w:tr>
      <w:tr w:rsidR="008848BD" w:rsidRPr="00806E14" w14:paraId="1143A54A" w14:textId="77777777" w:rsidTr="008848BD">
        <w:trPr>
          <w:cantSplit/>
          <w:trHeight w:val="324"/>
        </w:trPr>
        <w:tc>
          <w:tcPr>
            <w:tcW w:w="313" w:type="pct"/>
            <w:shd w:val="clear" w:color="auto" w:fill="E3EEF5"/>
            <w:vAlign w:val="center"/>
          </w:tcPr>
          <w:p w14:paraId="2B63B06A" w14:textId="77777777" w:rsidR="008848BD" w:rsidRPr="005D789A" w:rsidRDefault="008848BD" w:rsidP="008848BD">
            <w:pPr>
              <w:pStyle w:val="Cap2"/>
              <w:jc w:val="center"/>
              <w:rPr>
                <w:rFonts w:hint="eastAsia"/>
                <w:lang w:eastAsia="zh-CN"/>
              </w:rPr>
            </w:pPr>
            <w:r w:rsidRPr="005D789A">
              <w:rPr>
                <w:lang w:eastAsia="zh-CN"/>
              </w:rPr>
              <w:t>1</w:t>
            </w:r>
          </w:p>
        </w:tc>
        <w:tc>
          <w:tcPr>
            <w:tcW w:w="665" w:type="pct"/>
            <w:shd w:val="clear" w:color="auto" w:fill="E3EEF5"/>
          </w:tcPr>
          <w:p w14:paraId="2A73A4DB" w14:textId="77777777" w:rsidR="008848BD" w:rsidRPr="00806E14" w:rsidRDefault="008848BD" w:rsidP="008848BD">
            <w:pPr>
              <w:jc w:val="center"/>
              <w:rPr>
                <w:rFonts w:ascii="宋体" w:hAnsi="宋体" w:cs="宋体"/>
              </w:rPr>
            </w:pPr>
          </w:p>
        </w:tc>
        <w:tc>
          <w:tcPr>
            <w:tcW w:w="831" w:type="pct"/>
            <w:shd w:val="clear" w:color="auto" w:fill="E3EEF5"/>
          </w:tcPr>
          <w:p w14:paraId="318830F0" w14:textId="77777777" w:rsidR="008848BD" w:rsidRDefault="008848BD" w:rsidP="008848BD">
            <w:pPr>
              <w:jc w:val="center"/>
              <w:rPr>
                <w:rFonts w:ascii="宋体" w:hAnsi="宋体" w:cs="宋体"/>
                <w:szCs w:val="22"/>
              </w:rPr>
            </w:pPr>
          </w:p>
        </w:tc>
        <w:tc>
          <w:tcPr>
            <w:tcW w:w="886" w:type="pct"/>
            <w:shd w:val="clear" w:color="auto" w:fill="E3EEF5"/>
          </w:tcPr>
          <w:p w14:paraId="50CA36B0" w14:textId="77777777" w:rsidR="008848BD" w:rsidRDefault="008848BD" w:rsidP="008848BD">
            <w:pPr>
              <w:jc w:val="center"/>
              <w:rPr>
                <w:rFonts w:ascii="宋体" w:hAnsi="宋体" w:cs="宋体"/>
                <w:szCs w:val="22"/>
              </w:rPr>
            </w:pPr>
          </w:p>
        </w:tc>
        <w:tc>
          <w:tcPr>
            <w:tcW w:w="529" w:type="pct"/>
            <w:shd w:val="clear" w:color="auto" w:fill="E3EEF5"/>
          </w:tcPr>
          <w:p w14:paraId="78A0CD0F" w14:textId="77777777" w:rsidR="008848BD" w:rsidRDefault="008848BD" w:rsidP="008848BD">
            <w:pPr>
              <w:jc w:val="center"/>
              <w:rPr>
                <w:rFonts w:ascii="宋体" w:hAnsi="宋体" w:cs="宋体"/>
                <w:szCs w:val="22"/>
              </w:rPr>
            </w:pPr>
          </w:p>
        </w:tc>
        <w:tc>
          <w:tcPr>
            <w:tcW w:w="499" w:type="pct"/>
            <w:shd w:val="clear" w:color="auto" w:fill="E3EEF5"/>
          </w:tcPr>
          <w:p w14:paraId="4BE7B175" w14:textId="77777777" w:rsidR="008848BD" w:rsidRDefault="008848BD" w:rsidP="008848BD">
            <w:pPr>
              <w:jc w:val="center"/>
              <w:rPr>
                <w:rFonts w:ascii="宋体" w:hAnsi="宋体" w:cs="宋体"/>
                <w:szCs w:val="22"/>
              </w:rPr>
            </w:pPr>
          </w:p>
        </w:tc>
        <w:tc>
          <w:tcPr>
            <w:tcW w:w="749" w:type="pct"/>
            <w:shd w:val="clear" w:color="auto" w:fill="E3EEF5"/>
          </w:tcPr>
          <w:p w14:paraId="128FBCD5" w14:textId="77777777" w:rsidR="008848BD" w:rsidRPr="00806E14" w:rsidRDefault="008848BD" w:rsidP="008848BD">
            <w:pPr>
              <w:jc w:val="center"/>
              <w:rPr>
                <w:rFonts w:ascii="宋体" w:hAnsi="宋体" w:cs="宋体"/>
              </w:rPr>
            </w:pPr>
          </w:p>
        </w:tc>
        <w:tc>
          <w:tcPr>
            <w:tcW w:w="528" w:type="pct"/>
            <w:shd w:val="clear" w:color="auto" w:fill="E3EEF5"/>
          </w:tcPr>
          <w:p w14:paraId="2F4BFD5D" w14:textId="77777777" w:rsidR="008848BD" w:rsidRDefault="008848BD" w:rsidP="008848BD">
            <w:pPr>
              <w:jc w:val="center"/>
              <w:rPr>
                <w:rFonts w:ascii="宋体" w:hAnsi="宋体" w:cs="宋体"/>
                <w:szCs w:val="22"/>
              </w:rPr>
            </w:pPr>
          </w:p>
        </w:tc>
      </w:tr>
      <w:tr w:rsidR="008848BD" w:rsidRPr="00806E14" w14:paraId="2FEA1F46" w14:textId="77777777" w:rsidTr="008848BD">
        <w:trPr>
          <w:cantSplit/>
          <w:trHeight w:val="324"/>
        </w:trPr>
        <w:tc>
          <w:tcPr>
            <w:tcW w:w="313" w:type="pct"/>
            <w:shd w:val="clear" w:color="auto" w:fill="E3EEF5"/>
            <w:vAlign w:val="center"/>
          </w:tcPr>
          <w:p w14:paraId="6B28CCD1" w14:textId="77777777" w:rsidR="008848BD" w:rsidRPr="005D789A" w:rsidRDefault="008848BD" w:rsidP="008848BD">
            <w:pPr>
              <w:pStyle w:val="Cap2"/>
              <w:jc w:val="center"/>
              <w:rPr>
                <w:rFonts w:hint="eastAsia"/>
                <w:lang w:eastAsia="zh-CN"/>
              </w:rPr>
            </w:pPr>
            <w:r>
              <w:rPr>
                <w:rFonts w:hint="eastAsia"/>
                <w:lang w:eastAsia="zh-CN"/>
              </w:rPr>
              <w:t>2</w:t>
            </w:r>
          </w:p>
        </w:tc>
        <w:tc>
          <w:tcPr>
            <w:tcW w:w="665" w:type="pct"/>
            <w:shd w:val="clear" w:color="auto" w:fill="E3EEF5"/>
          </w:tcPr>
          <w:p w14:paraId="17464BF7" w14:textId="77777777" w:rsidR="008848BD" w:rsidRDefault="008848BD" w:rsidP="008848BD">
            <w:pPr>
              <w:jc w:val="center"/>
              <w:rPr>
                <w:rFonts w:ascii="宋体" w:hAnsi="宋体" w:cs="宋体"/>
              </w:rPr>
            </w:pPr>
          </w:p>
        </w:tc>
        <w:tc>
          <w:tcPr>
            <w:tcW w:w="831" w:type="pct"/>
            <w:shd w:val="clear" w:color="auto" w:fill="E3EEF5"/>
          </w:tcPr>
          <w:p w14:paraId="7EDCF4B4" w14:textId="77777777" w:rsidR="008848BD" w:rsidRDefault="008848BD" w:rsidP="008848BD">
            <w:pPr>
              <w:jc w:val="center"/>
              <w:rPr>
                <w:szCs w:val="22"/>
              </w:rPr>
            </w:pPr>
          </w:p>
        </w:tc>
        <w:tc>
          <w:tcPr>
            <w:tcW w:w="886" w:type="pct"/>
            <w:shd w:val="clear" w:color="auto" w:fill="E3EEF5"/>
          </w:tcPr>
          <w:p w14:paraId="7DA4A382" w14:textId="77777777" w:rsidR="008848BD" w:rsidRDefault="008848BD" w:rsidP="008848BD">
            <w:pPr>
              <w:jc w:val="center"/>
              <w:rPr>
                <w:szCs w:val="22"/>
              </w:rPr>
            </w:pPr>
          </w:p>
        </w:tc>
        <w:tc>
          <w:tcPr>
            <w:tcW w:w="529" w:type="pct"/>
            <w:shd w:val="clear" w:color="auto" w:fill="E3EEF5"/>
          </w:tcPr>
          <w:p w14:paraId="3021B7D3" w14:textId="77777777" w:rsidR="008848BD" w:rsidRDefault="008848BD" w:rsidP="008848BD">
            <w:pPr>
              <w:jc w:val="center"/>
              <w:rPr>
                <w:szCs w:val="22"/>
              </w:rPr>
            </w:pPr>
          </w:p>
        </w:tc>
        <w:tc>
          <w:tcPr>
            <w:tcW w:w="499" w:type="pct"/>
            <w:shd w:val="clear" w:color="auto" w:fill="E3EEF5"/>
          </w:tcPr>
          <w:p w14:paraId="1895EE66" w14:textId="77777777" w:rsidR="008848BD" w:rsidRDefault="008848BD" w:rsidP="008848BD">
            <w:pPr>
              <w:jc w:val="center"/>
              <w:rPr>
                <w:szCs w:val="22"/>
              </w:rPr>
            </w:pPr>
          </w:p>
        </w:tc>
        <w:tc>
          <w:tcPr>
            <w:tcW w:w="749" w:type="pct"/>
            <w:shd w:val="clear" w:color="auto" w:fill="E3EEF5"/>
          </w:tcPr>
          <w:p w14:paraId="4AE7833D" w14:textId="77777777" w:rsidR="008848BD" w:rsidRDefault="008848BD" w:rsidP="008848BD">
            <w:pPr>
              <w:jc w:val="center"/>
              <w:rPr>
                <w:rFonts w:ascii="宋体" w:hAnsi="宋体" w:cs="宋体"/>
              </w:rPr>
            </w:pPr>
          </w:p>
        </w:tc>
        <w:tc>
          <w:tcPr>
            <w:tcW w:w="528" w:type="pct"/>
            <w:shd w:val="clear" w:color="auto" w:fill="E3EEF5"/>
          </w:tcPr>
          <w:p w14:paraId="2EA2A03D" w14:textId="77777777" w:rsidR="008848BD" w:rsidRDefault="008848BD" w:rsidP="008848BD">
            <w:pPr>
              <w:jc w:val="center"/>
              <w:rPr>
                <w:szCs w:val="22"/>
              </w:rPr>
            </w:pPr>
          </w:p>
        </w:tc>
      </w:tr>
      <w:tr w:rsidR="008848BD" w:rsidRPr="00806E14" w14:paraId="03257CF5" w14:textId="77777777" w:rsidTr="008848BD">
        <w:trPr>
          <w:cantSplit/>
          <w:trHeight w:val="324"/>
        </w:trPr>
        <w:tc>
          <w:tcPr>
            <w:tcW w:w="313" w:type="pct"/>
            <w:shd w:val="clear" w:color="auto" w:fill="E3EEF5"/>
            <w:vAlign w:val="center"/>
          </w:tcPr>
          <w:p w14:paraId="43BE9579" w14:textId="77777777" w:rsidR="008848BD" w:rsidRPr="005D789A" w:rsidRDefault="008848BD" w:rsidP="008848BD">
            <w:pPr>
              <w:pStyle w:val="Cap2"/>
              <w:jc w:val="center"/>
              <w:rPr>
                <w:rFonts w:hint="eastAsia"/>
                <w:lang w:eastAsia="zh-CN"/>
              </w:rPr>
            </w:pPr>
            <w:r>
              <w:rPr>
                <w:rFonts w:hint="eastAsia"/>
                <w:lang w:eastAsia="zh-CN"/>
              </w:rPr>
              <w:t>3</w:t>
            </w:r>
          </w:p>
        </w:tc>
        <w:tc>
          <w:tcPr>
            <w:tcW w:w="665" w:type="pct"/>
            <w:shd w:val="clear" w:color="auto" w:fill="E3EEF5"/>
          </w:tcPr>
          <w:p w14:paraId="01792305" w14:textId="77777777" w:rsidR="008848BD" w:rsidRDefault="008848BD" w:rsidP="008848BD">
            <w:pPr>
              <w:jc w:val="center"/>
              <w:rPr>
                <w:rFonts w:ascii="宋体" w:hAnsi="宋体" w:cs="宋体"/>
              </w:rPr>
            </w:pPr>
          </w:p>
        </w:tc>
        <w:tc>
          <w:tcPr>
            <w:tcW w:w="831" w:type="pct"/>
            <w:shd w:val="clear" w:color="auto" w:fill="E3EEF5"/>
          </w:tcPr>
          <w:p w14:paraId="1F41250D" w14:textId="77777777" w:rsidR="008848BD" w:rsidRDefault="008848BD" w:rsidP="008848BD">
            <w:pPr>
              <w:jc w:val="center"/>
              <w:rPr>
                <w:szCs w:val="22"/>
              </w:rPr>
            </w:pPr>
          </w:p>
        </w:tc>
        <w:tc>
          <w:tcPr>
            <w:tcW w:w="886" w:type="pct"/>
            <w:shd w:val="clear" w:color="auto" w:fill="E3EEF5"/>
          </w:tcPr>
          <w:p w14:paraId="213719F9" w14:textId="77777777" w:rsidR="008848BD" w:rsidRDefault="008848BD" w:rsidP="008848BD">
            <w:pPr>
              <w:jc w:val="center"/>
              <w:rPr>
                <w:szCs w:val="22"/>
              </w:rPr>
            </w:pPr>
          </w:p>
        </w:tc>
        <w:tc>
          <w:tcPr>
            <w:tcW w:w="529" w:type="pct"/>
            <w:shd w:val="clear" w:color="auto" w:fill="E3EEF5"/>
          </w:tcPr>
          <w:p w14:paraId="59EC37EA" w14:textId="77777777" w:rsidR="008848BD" w:rsidRDefault="008848BD" w:rsidP="008848BD">
            <w:pPr>
              <w:jc w:val="center"/>
              <w:rPr>
                <w:szCs w:val="22"/>
              </w:rPr>
            </w:pPr>
          </w:p>
        </w:tc>
        <w:tc>
          <w:tcPr>
            <w:tcW w:w="499" w:type="pct"/>
            <w:shd w:val="clear" w:color="auto" w:fill="E3EEF5"/>
          </w:tcPr>
          <w:p w14:paraId="5629F505" w14:textId="77777777" w:rsidR="008848BD" w:rsidRDefault="008848BD" w:rsidP="008848BD">
            <w:pPr>
              <w:jc w:val="center"/>
              <w:rPr>
                <w:szCs w:val="22"/>
              </w:rPr>
            </w:pPr>
          </w:p>
        </w:tc>
        <w:tc>
          <w:tcPr>
            <w:tcW w:w="749" w:type="pct"/>
            <w:shd w:val="clear" w:color="auto" w:fill="E3EEF5"/>
          </w:tcPr>
          <w:p w14:paraId="22A99D48" w14:textId="77777777" w:rsidR="008848BD" w:rsidRDefault="008848BD" w:rsidP="008848BD">
            <w:pPr>
              <w:jc w:val="center"/>
              <w:rPr>
                <w:rFonts w:ascii="宋体" w:hAnsi="宋体" w:cs="宋体"/>
              </w:rPr>
            </w:pPr>
          </w:p>
        </w:tc>
        <w:tc>
          <w:tcPr>
            <w:tcW w:w="528" w:type="pct"/>
            <w:shd w:val="clear" w:color="auto" w:fill="E3EEF5"/>
          </w:tcPr>
          <w:p w14:paraId="60038C2D" w14:textId="77777777" w:rsidR="008848BD" w:rsidRDefault="008848BD" w:rsidP="008848BD">
            <w:pPr>
              <w:jc w:val="center"/>
              <w:rPr>
                <w:szCs w:val="22"/>
              </w:rPr>
            </w:pPr>
          </w:p>
        </w:tc>
      </w:tr>
    </w:tbl>
    <w:p w14:paraId="503777FA" w14:textId="77777777" w:rsidR="008848BD" w:rsidRDefault="008848BD" w:rsidP="008848BD">
      <w:pPr>
        <w:spacing w:line="360" w:lineRule="auto"/>
        <w:ind w:left="420"/>
        <w:rPr>
          <w:lang w:eastAsia="zh-CN"/>
        </w:rPr>
      </w:pPr>
      <w:r>
        <w:rPr>
          <w:rFonts w:hint="eastAsia"/>
          <w:lang w:eastAsia="zh-CN"/>
        </w:rPr>
        <w:t>1</w:t>
      </w:r>
      <w:r>
        <w:rPr>
          <w:rFonts w:hint="eastAsia"/>
          <w:lang w:eastAsia="zh-CN"/>
        </w:rPr>
        <w:t>、用户名不能重复，建议使用姓名的拼音全称或者拼音全称加序号的方式编写；</w:t>
      </w:r>
    </w:p>
    <w:p w14:paraId="7B029BC5"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2E1EBF44" w14:textId="77777777" w:rsidR="008848BD" w:rsidRDefault="008848BD" w:rsidP="008848BD">
      <w:pPr>
        <w:pStyle w:val="40"/>
        <w:numPr>
          <w:ilvl w:val="3"/>
          <w:numId w:val="2"/>
        </w:numPr>
        <w:rPr>
          <w:lang w:eastAsia="zh-CN"/>
        </w:rPr>
      </w:pPr>
      <w:r>
        <w:rPr>
          <w:rFonts w:hint="eastAsia"/>
          <w:lang w:eastAsia="zh-CN"/>
        </w:rPr>
        <w:t>用户界面</w:t>
      </w:r>
    </w:p>
    <w:p w14:paraId="6C9C605A" w14:textId="77777777" w:rsidR="008848BD" w:rsidRDefault="008848BD" w:rsidP="008848BD"/>
    <w:p w14:paraId="462955EE" w14:textId="77777777" w:rsidR="008848BD" w:rsidRDefault="008848BD" w:rsidP="008848BD"/>
    <w:p w14:paraId="3AD26168" w14:textId="77777777" w:rsidR="008848BD" w:rsidRDefault="008848BD" w:rsidP="008848BD">
      <w:pPr>
        <w:pStyle w:val="30"/>
        <w:numPr>
          <w:ilvl w:val="2"/>
          <w:numId w:val="2"/>
        </w:numPr>
        <w:rPr>
          <w:lang w:eastAsia="zh-CN"/>
        </w:rPr>
      </w:pPr>
      <w:bookmarkStart w:id="50" w:name="_Toc517685535"/>
      <w:bookmarkStart w:id="51" w:name="_Toc10186608"/>
      <w:r>
        <w:rPr>
          <w:rFonts w:hint="eastAsia"/>
          <w:lang w:eastAsia="zh-CN"/>
        </w:rPr>
        <w:t>角色</w:t>
      </w:r>
      <w:bookmarkEnd w:id="50"/>
      <w:bookmarkEnd w:id="51"/>
    </w:p>
    <w:p w14:paraId="33EF935F" w14:textId="77777777" w:rsidR="008848BD" w:rsidRDefault="008848BD" w:rsidP="008848BD">
      <w:pPr>
        <w:pStyle w:val="40"/>
        <w:numPr>
          <w:ilvl w:val="3"/>
          <w:numId w:val="2"/>
        </w:numPr>
        <w:rPr>
          <w:lang w:eastAsia="zh-CN"/>
        </w:rPr>
      </w:pPr>
      <w:r>
        <w:rPr>
          <w:rFonts w:hint="eastAsia"/>
          <w:lang w:eastAsia="zh-CN"/>
        </w:rPr>
        <w:t>业务描述</w:t>
      </w:r>
    </w:p>
    <w:p w14:paraId="08F56D05" w14:textId="77777777" w:rsidR="008848BD" w:rsidRDefault="008848BD" w:rsidP="008848BD">
      <w:pPr>
        <w:ind w:firstLine="420"/>
        <w:rPr>
          <w:lang w:eastAsia="zh-CN"/>
        </w:rPr>
      </w:pPr>
      <w:r>
        <w:rPr>
          <w:rFonts w:hint="eastAsia"/>
          <w:lang w:eastAsia="zh-CN"/>
        </w:rPr>
        <w:t>角色可以根据财务部职能进行划分，由总公司统一分配和管理。</w:t>
      </w:r>
    </w:p>
    <w:p w14:paraId="4A64138F" w14:textId="77777777" w:rsidR="008848BD" w:rsidRDefault="008848BD" w:rsidP="008848BD">
      <w:pPr>
        <w:pStyle w:val="40"/>
        <w:numPr>
          <w:ilvl w:val="3"/>
          <w:numId w:val="2"/>
        </w:numPr>
        <w:rPr>
          <w:lang w:eastAsia="zh-CN"/>
        </w:rPr>
      </w:pPr>
      <w:r>
        <w:rPr>
          <w:rFonts w:hint="eastAsia"/>
          <w:lang w:eastAsia="zh-CN"/>
        </w:rPr>
        <w:t>业务流程</w:t>
      </w:r>
    </w:p>
    <w:p w14:paraId="7C4F3E5F" w14:textId="77777777" w:rsidR="008848BD" w:rsidRDefault="008848BD" w:rsidP="008848BD">
      <w:pPr>
        <w:ind w:left="420"/>
      </w:pPr>
      <w:r>
        <w:rPr>
          <w:rFonts w:hint="eastAsia"/>
        </w:rPr>
        <w:t>无</w:t>
      </w:r>
    </w:p>
    <w:p w14:paraId="0718B229" w14:textId="77777777" w:rsidR="008848BD" w:rsidRDefault="008848BD" w:rsidP="008848BD">
      <w:pPr>
        <w:pStyle w:val="40"/>
        <w:numPr>
          <w:ilvl w:val="3"/>
          <w:numId w:val="2"/>
        </w:numPr>
        <w:rPr>
          <w:lang w:eastAsia="zh-CN"/>
        </w:rPr>
      </w:pPr>
      <w:r>
        <w:rPr>
          <w:rFonts w:hint="eastAsia"/>
          <w:lang w:eastAsia="zh-CN"/>
        </w:rPr>
        <w:t>流程说明</w:t>
      </w:r>
    </w:p>
    <w:p w14:paraId="597774E2" w14:textId="77777777" w:rsidR="008848BD" w:rsidRDefault="008848BD" w:rsidP="008848BD">
      <w:pPr>
        <w:ind w:left="420"/>
      </w:pPr>
      <w:r>
        <w:rPr>
          <w:rFonts w:hint="eastAsia"/>
        </w:rPr>
        <w:t>无</w:t>
      </w:r>
    </w:p>
    <w:p w14:paraId="56CBDF76"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217"/>
        <w:gridCol w:w="1218"/>
        <w:gridCol w:w="1218"/>
        <w:gridCol w:w="4875"/>
      </w:tblGrid>
      <w:tr w:rsidR="008848BD" w:rsidRPr="00806E14" w14:paraId="0A019AF6" w14:textId="77777777" w:rsidTr="008848BD">
        <w:trPr>
          <w:cantSplit/>
          <w:trHeight w:val="357"/>
          <w:tblHeader/>
        </w:trPr>
        <w:tc>
          <w:tcPr>
            <w:tcW w:w="5000" w:type="pct"/>
            <w:gridSpan w:val="4"/>
            <w:tcBorders>
              <w:bottom w:val="double" w:sz="4" w:space="0" w:color="FFFFFF"/>
            </w:tcBorders>
            <w:shd w:val="clear" w:color="auto" w:fill="E3EEF5"/>
            <w:vAlign w:val="center"/>
          </w:tcPr>
          <w:p w14:paraId="66489824" w14:textId="77777777" w:rsidR="008848BD" w:rsidRPr="00806E14" w:rsidRDefault="008848BD" w:rsidP="008848BD">
            <w:pPr>
              <w:jc w:val="center"/>
              <w:rPr>
                <w:rFonts w:ascii="宋体" w:hAnsi="宋体"/>
                <w:b/>
              </w:rPr>
            </w:pPr>
            <w:r>
              <w:rPr>
                <w:rFonts w:ascii="宋体" w:hAnsi="宋体" w:hint="eastAsia"/>
                <w:b/>
              </w:rPr>
              <w:t>角色-样例</w:t>
            </w:r>
          </w:p>
        </w:tc>
      </w:tr>
      <w:tr w:rsidR="008848BD" w:rsidRPr="00806E14" w14:paraId="17762A58" w14:textId="77777777" w:rsidTr="008848BD">
        <w:trPr>
          <w:cantSplit/>
          <w:trHeight w:val="357"/>
          <w:tblHeader/>
        </w:trPr>
        <w:tc>
          <w:tcPr>
            <w:tcW w:w="714" w:type="pct"/>
            <w:tcBorders>
              <w:bottom w:val="double" w:sz="4" w:space="0" w:color="FFFFFF"/>
            </w:tcBorders>
            <w:shd w:val="clear" w:color="auto" w:fill="7C9BC1"/>
          </w:tcPr>
          <w:p w14:paraId="7AA288D5" w14:textId="77777777" w:rsidR="008848BD" w:rsidRPr="00C7303F" w:rsidRDefault="008848BD" w:rsidP="008848BD">
            <w:pPr>
              <w:pStyle w:val="Cap1"/>
              <w:ind w:firstLineChars="100" w:firstLine="201"/>
              <w:rPr>
                <w:rFonts w:hint="eastAsia"/>
                <w:szCs w:val="18"/>
              </w:rPr>
            </w:pPr>
            <w:r w:rsidRPr="00751274">
              <w:rPr>
                <w:rFonts w:hint="eastAsia"/>
                <w:szCs w:val="18"/>
              </w:rPr>
              <w:t>#</w:t>
            </w:r>
          </w:p>
        </w:tc>
        <w:tc>
          <w:tcPr>
            <w:tcW w:w="714" w:type="pct"/>
            <w:tcBorders>
              <w:bottom w:val="double" w:sz="4" w:space="0" w:color="FFFFFF"/>
            </w:tcBorders>
            <w:shd w:val="clear" w:color="auto" w:fill="7C9BC1"/>
          </w:tcPr>
          <w:p w14:paraId="48685FCB" w14:textId="77777777" w:rsidR="008848BD" w:rsidRPr="00C7303F" w:rsidRDefault="008848BD" w:rsidP="008848BD">
            <w:pPr>
              <w:pStyle w:val="Cap1"/>
              <w:ind w:firstLineChars="100" w:firstLine="201"/>
              <w:rPr>
                <w:rFonts w:hint="eastAsia"/>
                <w:szCs w:val="18"/>
              </w:rPr>
            </w:pPr>
            <w:r w:rsidRPr="00C7303F">
              <w:rPr>
                <w:rFonts w:hint="eastAsia"/>
                <w:szCs w:val="18"/>
              </w:rPr>
              <w:t>代码</w:t>
            </w:r>
          </w:p>
        </w:tc>
        <w:tc>
          <w:tcPr>
            <w:tcW w:w="714" w:type="pct"/>
            <w:tcBorders>
              <w:bottom w:val="double" w:sz="4" w:space="0" w:color="FFFFFF"/>
            </w:tcBorders>
            <w:shd w:val="clear" w:color="auto" w:fill="7C9BC1"/>
          </w:tcPr>
          <w:p w14:paraId="672FD7DE" w14:textId="77777777" w:rsidR="008848BD" w:rsidRPr="00C7303F" w:rsidRDefault="008848BD" w:rsidP="008848BD">
            <w:pPr>
              <w:pStyle w:val="Cap1"/>
              <w:ind w:firstLineChars="100" w:firstLine="201"/>
              <w:rPr>
                <w:rFonts w:hint="eastAsia"/>
                <w:szCs w:val="18"/>
              </w:rPr>
            </w:pPr>
            <w:r w:rsidRPr="00C7303F">
              <w:rPr>
                <w:rFonts w:hint="eastAsia"/>
                <w:szCs w:val="18"/>
              </w:rPr>
              <w:t>名称</w:t>
            </w:r>
          </w:p>
        </w:tc>
        <w:tc>
          <w:tcPr>
            <w:tcW w:w="2858" w:type="pct"/>
            <w:tcBorders>
              <w:bottom w:val="double" w:sz="4" w:space="0" w:color="FFFFFF"/>
            </w:tcBorders>
            <w:shd w:val="clear" w:color="auto" w:fill="7C9BC1"/>
          </w:tcPr>
          <w:p w14:paraId="317959C8" w14:textId="77777777" w:rsidR="008848BD" w:rsidRPr="00C7303F" w:rsidRDefault="008848BD" w:rsidP="008848BD">
            <w:pPr>
              <w:pStyle w:val="Cap1"/>
              <w:ind w:firstLineChars="100" w:firstLine="201"/>
              <w:rPr>
                <w:rFonts w:hint="eastAsia"/>
                <w:szCs w:val="18"/>
              </w:rPr>
            </w:pPr>
            <w:r w:rsidRPr="00C7303F">
              <w:rPr>
                <w:rFonts w:hint="eastAsia"/>
                <w:szCs w:val="18"/>
              </w:rPr>
              <w:t>权限</w:t>
            </w:r>
          </w:p>
        </w:tc>
      </w:tr>
      <w:tr w:rsidR="008848BD" w:rsidRPr="00806E14" w14:paraId="313FB806" w14:textId="77777777" w:rsidTr="008848BD">
        <w:trPr>
          <w:cantSplit/>
          <w:trHeight w:val="324"/>
        </w:trPr>
        <w:tc>
          <w:tcPr>
            <w:tcW w:w="714" w:type="pct"/>
            <w:shd w:val="clear" w:color="auto" w:fill="E3EEF5"/>
            <w:vAlign w:val="center"/>
          </w:tcPr>
          <w:p w14:paraId="2B433FE5" w14:textId="77777777" w:rsidR="008848BD" w:rsidRPr="005D789A" w:rsidRDefault="008848BD" w:rsidP="008848BD">
            <w:pPr>
              <w:pStyle w:val="Cap2"/>
              <w:jc w:val="center"/>
              <w:rPr>
                <w:rFonts w:hint="eastAsia"/>
                <w:lang w:eastAsia="zh-CN"/>
              </w:rPr>
            </w:pPr>
            <w:r w:rsidRPr="005D789A">
              <w:rPr>
                <w:lang w:eastAsia="zh-CN"/>
              </w:rPr>
              <w:t>1</w:t>
            </w:r>
          </w:p>
        </w:tc>
        <w:tc>
          <w:tcPr>
            <w:tcW w:w="714" w:type="pct"/>
            <w:shd w:val="clear" w:color="auto" w:fill="E3EEF5"/>
          </w:tcPr>
          <w:p w14:paraId="4DF70A6F" w14:textId="77777777" w:rsidR="008848BD" w:rsidRDefault="008848BD" w:rsidP="008848BD">
            <w:pPr>
              <w:jc w:val="center"/>
              <w:rPr>
                <w:rFonts w:ascii="宋体" w:hAnsi="宋体" w:cs="宋体"/>
                <w:szCs w:val="22"/>
              </w:rPr>
            </w:pPr>
          </w:p>
        </w:tc>
        <w:tc>
          <w:tcPr>
            <w:tcW w:w="714" w:type="pct"/>
            <w:shd w:val="clear" w:color="auto" w:fill="E3EEF5"/>
          </w:tcPr>
          <w:p w14:paraId="195820CA" w14:textId="77777777" w:rsidR="008848BD" w:rsidRPr="00806E14" w:rsidRDefault="008848BD" w:rsidP="008848BD">
            <w:pPr>
              <w:jc w:val="center"/>
              <w:rPr>
                <w:rFonts w:ascii="宋体" w:hAnsi="宋体" w:cs="宋体"/>
              </w:rPr>
            </w:pPr>
          </w:p>
        </w:tc>
        <w:tc>
          <w:tcPr>
            <w:tcW w:w="2858" w:type="pct"/>
            <w:shd w:val="clear" w:color="auto" w:fill="E3EEF5"/>
          </w:tcPr>
          <w:p w14:paraId="64EE9E67" w14:textId="77777777" w:rsidR="008848BD" w:rsidRDefault="008848BD" w:rsidP="008848BD">
            <w:pPr>
              <w:jc w:val="center"/>
              <w:rPr>
                <w:rFonts w:ascii="宋体" w:hAnsi="宋体" w:cs="宋体"/>
                <w:szCs w:val="22"/>
              </w:rPr>
            </w:pPr>
          </w:p>
        </w:tc>
      </w:tr>
      <w:tr w:rsidR="008848BD" w:rsidRPr="00806E14" w14:paraId="0E2DF4D1" w14:textId="77777777" w:rsidTr="008848BD">
        <w:trPr>
          <w:cantSplit/>
          <w:trHeight w:val="324"/>
        </w:trPr>
        <w:tc>
          <w:tcPr>
            <w:tcW w:w="714" w:type="pct"/>
            <w:shd w:val="clear" w:color="auto" w:fill="E3EEF5"/>
            <w:vAlign w:val="center"/>
          </w:tcPr>
          <w:p w14:paraId="74839984" w14:textId="77777777" w:rsidR="008848BD" w:rsidRPr="005D789A" w:rsidRDefault="008848BD" w:rsidP="008848BD">
            <w:pPr>
              <w:pStyle w:val="Cap2"/>
              <w:jc w:val="center"/>
              <w:rPr>
                <w:rFonts w:hint="eastAsia"/>
                <w:lang w:eastAsia="zh-CN"/>
              </w:rPr>
            </w:pPr>
            <w:r>
              <w:rPr>
                <w:rFonts w:hint="eastAsia"/>
                <w:lang w:eastAsia="zh-CN"/>
              </w:rPr>
              <w:t>2</w:t>
            </w:r>
          </w:p>
        </w:tc>
        <w:tc>
          <w:tcPr>
            <w:tcW w:w="714" w:type="pct"/>
            <w:shd w:val="clear" w:color="auto" w:fill="E3EEF5"/>
          </w:tcPr>
          <w:p w14:paraId="77A546E6" w14:textId="77777777" w:rsidR="008848BD" w:rsidRDefault="008848BD" w:rsidP="008848BD">
            <w:pPr>
              <w:jc w:val="center"/>
              <w:rPr>
                <w:rFonts w:ascii="宋体" w:hAnsi="宋体" w:cs="宋体"/>
                <w:szCs w:val="22"/>
              </w:rPr>
            </w:pPr>
          </w:p>
        </w:tc>
        <w:tc>
          <w:tcPr>
            <w:tcW w:w="714" w:type="pct"/>
            <w:shd w:val="clear" w:color="auto" w:fill="E3EEF5"/>
          </w:tcPr>
          <w:p w14:paraId="1A9DDFC4" w14:textId="77777777" w:rsidR="008848BD" w:rsidRPr="00806E14" w:rsidRDefault="008848BD" w:rsidP="008848BD">
            <w:pPr>
              <w:jc w:val="center"/>
              <w:rPr>
                <w:rFonts w:ascii="宋体" w:hAnsi="宋体" w:cs="宋体"/>
              </w:rPr>
            </w:pPr>
          </w:p>
        </w:tc>
        <w:tc>
          <w:tcPr>
            <w:tcW w:w="2858" w:type="pct"/>
            <w:shd w:val="clear" w:color="auto" w:fill="E3EEF5"/>
          </w:tcPr>
          <w:p w14:paraId="359E1F92" w14:textId="77777777" w:rsidR="008848BD" w:rsidRDefault="008848BD" w:rsidP="008848BD">
            <w:pPr>
              <w:jc w:val="center"/>
              <w:rPr>
                <w:rFonts w:ascii="宋体" w:hAnsi="宋体" w:cs="宋体"/>
                <w:szCs w:val="22"/>
              </w:rPr>
            </w:pPr>
          </w:p>
        </w:tc>
      </w:tr>
      <w:tr w:rsidR="008848BD" w:rsidRPr="00806E14" w14:paraId="3BF99AA0" w14:textId="77777777" w:rsidTr="008848BD">
        <w:trPr>
          <w:cantSplit/>
          <w:trHeight w:val="324"/>
        </w:trPr>
        <w:tc>
          <w:tcPr>
            <w:tcW w:w="714" w:type="pct"/>
            <w:shd w:val="clear" w:color="auto" w:fill="E3EEF5"/>
            <w:vAlign w:val="center"/>
          </w:tcPr>
          <w:p w14:paraId="1415A210" w14:textId="77777777" w:rsidR="008848BD" w:rsidRPr="005D789A" w:rsidRDefault="008848BD" w:rsidP="008848BD">
            <w:pPr>
              <w:pStyle w:val="Cap2"/>
              <w:jc w:val="center"/>
              <w:rPr>
                <w:rFonts w:hint="eastAsia"/>
                <w:lang w:eastAsia="zh-CN"/>
              </w:rPr>
            </w:pPr>
            <w:r>
              <w:rPr>
                <w:rFonts w:hint="eastAsia"/>
                <w:lang w:eastAsia="zh-CN"/>
              </w:rPr>
              <w:t>3</w:t>
            </w:r>
          </w:p>
        </w:tc>
        <w:tc>
          <w:tcPr>
            <w:tcW w:w="714" w:type="pct"/>
            <w:shd w:val="clear" w:color="auto" w:fill="E3EEF5"/>
          </w:tcPr>
          <w:p w14:paraId="1CF6F2C4" w14:textId="77777777" w:rsidR="008848BD" w:rsidRDefault="008848BD" w:rsidP="008848BD">
            <w:pPr>
              <w:jc w:val="center"/>
              <w:rPr>
                <w:rFonts w:ascii="宋体" w:hAnsi="宋体" w:cs="宋体"/>
                <w:szCs w:val="22"/>
              </w:rPr>
            </w:pPr>
          </w:p>
        </w:tc>
        <w:tc>
          <w:tcPr>
            <w:tcW w:w="714" w:type="pct"/>
            <w:shd w:val="clear" w:color="auto" w:fill="E3EEF5"/>
          </w:tcPr>
          <w:p w14:paraId="48CC1076" w14:textId="77777777" w:rsidR="008848BD" w:rsidRPr="00806E14" w:rsidRDefault="008848BD" w:rsidP="008848BD">
            <w:pPr>
              <w:jc w:val="center"/>
              <w:rPr>
                <w:rFonts w:ascii="宋体" w:hAnsi="宋体" w:cs="宋体"/>
              </w:rPr>
            </w:pPr>
          </w:p>
        </w:tc>
        <w:tc>
          <w:tcPr>
            <w:tcW w:w="2858" w:type="pct"/>
            <w:shd w:val="clear" w:color="auto" w:fill="E3EEF5"/>
          </w:tcPr>
          <w:p w14:paraId="57A04EBD" w14:textId="77777777" w:rsidR="008848BD" w:rsidRDefault="008848BD" w:rsidP="008848BD">
            <w:pPr>
              <w:jc w:val="center"/>
              <w:rPr>
                <w:rFonts w:ascii="宋体" w:hAnsi="宋体" w:cs="宋体"/>
                <w:szCs w:val="22"/>
              </w:rPr>
            </w:pPr>
          </w:p>
        </w:tc>
      </w:tr>
    </w:tbl>
    <w:p w14:paraId="71ADD087" w14:textId="77777777" w:rsidR="008848BD" w:rsidRDefault="008848BD" w:rsidP="008848BD">
      <w:pPr>
        <w:spacing w:line="360" w:lineRule="auto"/>
        <w:ind w:left="420"/>
      </w:pPr>
      <w:r>
        <w:rPr>
          <w:rFonts w:hint="eastAsia"/>
        </w:rPr>
        <w:t>1</w:t>
      </w:r>
      <w:r>
        <w:rPr>
          <w:rFonts w:hint="eastAsia"/>
        </w:rPr>
        <w:t>、代码不能重复；</w:t>
      </w:r>
    </w:p>
    <w:p w14:paraId="3425B42B" w14:textId="77777777" w:rsidR="008848BD" w:rsidRDefault="008848BD" w:rsidP="008848BD">
      <w:pPr>
        <w:spacing w:line="360" w:lineRule="auto"/>
        <w:ind w:left="420"/>
        <w:rPr>
          <w:lang w:eastAsia="zh-CN"/>
        </w:rPr>
      </w:pPr>
      <w:r>
        <w:rPr>
          <w:rFonts w:hint="eastAsia"/>
          <w:lang w:eastAsia="zh-CN"/>
        </w:rPr>
        <w:t>2</w:t>
      </w:r>
      <w:r>
        <w:rPr>
          <w:rFonts w:hint="eastAsia"/>
          <w:lang w:eastAsia="zh-CN"/>
        </w:rPr>
        <w:t>、用户通过分配角色，获取相应页面操作权限；</w:t>
      </w:r>
    </w:p>
    <w:p w14:paraId="257DA978"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60DB1DE2" w14:textId="77777777" w:rsidR="008848BD" w:rsidRDefault="008848BD" w:rsidP="008848BD">
      <w:pPr>
        <w:pStyle w:val="40"/>
        <w:numPr>
          <w:ilvl w:val="3"/>
          <w:numId w:val="2"/>
        </w:numPr>
        <w:rPr>
          <w:lang w:eastAsia="zh-CN"/>
        </w:rPr>
      </w:pPr>
      <w:r>
        <w:rPr>
          <w:rFonts w:hint="eastAsia"/>
          <w:lang w:eastAsia="zh-CN"/>
        </w:rPr>
        <w:t>用户界面</w:t>
      </w:r>
    </w:p>
    <w:p w14:paraId="51165745"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角色查询页面</w:t>
      </w:r>
    </w:p>
    <w:p w14:paraId="611EC8AF" w14:textId="77777777" w:rsidR="008848BD" w:rsidRDefault="00E75EE2" w:rsidP="008848BD">
      <w:r>
        <w:rPr>
          <w:noProof/>
          <w:lang w:eastAsia="zh-CN" w:bidi="ar-SA"/>
        </w:rPr>
        <w:drawing>
          <wp:inline distT="0" distB="0" distL="0" distR="0" wp14:anchorId="44B5589A" wp14:editId="2B018C64">
            <wp:extent cx="5276850" cy="2076450"/>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505BA83" w14:textId="77777777" w:rsidR="008848BD" w:rsidRDefault="008848BD" w:rsidP="008848BD"/>
    <w:p w14:paraId="77D124BA"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角色新增页面</w:t>
      </w:r>
    </w:p>
    <w:p w14:paraId="2D7AFE90" w14:textId="77777777" w:rsidR="008848BD" w:rsidRDefault="00E75EE2" w:rsidP="008848BD">
      <w:r>
        <w:rPr>
          <w:noProof/>
          <w:lang w:eastAsia="zh-CN" w:bidi="ar-SA"/>
        </w:rPr>
        <w:drawing>
          <wp:inline distT="0" distB="0" distL="0" distR="0" wp14:anchorId="4ABFCAAC" wp14:editId="3ACEFD3B">
            <wp:extent cx="5267325" cy="1971675"/>
            <wp:effectExtent l="0" t="0" r="9525" b="9525"/>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6284B20D" w14:textId="77777777" w:rsidR="008848BD" w:rsidRDefault="008848BD" w:rsidP="008848BD"/>
    <w:p w14:paraId="17AF9177"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角色分配权限页面</w:t>
      </w:r>
    </w:p>
    <w:p w14:paraId="456C358E" w14:textId="77777777" w:rsidR="008848BD" w:rsidRDefault="00E75EE2" w:rsidP="008848BD">
      <w:r>
        <w:rPr>
          <w:noProof/>
          <w:lang w:eastAsia="zh-CN" w:bidi="ar-SA"/>
        </w:rPr>
        <w:drawing>
          <wp:inline distT="0" distB="0" distL="0" distR="0" wp14:anchorId="31D5849F" wp14:editId="674D867A">
            <wp:extent cx="5276850" cy="1971675"/>
            <wp:effectExtent l="0" t="0" r="0" b="952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634F72AF" w14:textId="77777777" w:rsidR="008848BD" w:rsidRDefault="008848BD" w:rsidP="008848BD"/>
    <w:p w14:paraId="79EF8534" w14:textId="77777777" w:rsidR="008848BD" w:rsidRPr="00D12323" w:rsidRDefault="008848BD" w:rsidP="008848BD">
      <w:pPr>
        <w:pStyle w:val="L-"/>
      </w:pPr>
      <w:r w:rsidRPr="00D12323">
        <w:rPr>
          <w:rFonts w:hint="eastAsia"/>
        </w:rPr>
        <w:t>图：</w:t>
      </w:r>
      <w:r>
        <w:rPr>
          <w:rFonts w:hint="eastAsia"/>
        </w:rPr>
        <w:t>3.1.3.5</w:t>
      </w:r>
      <w:r w:rsidRPr="00D12323">
        <w:rPr>
          <w:rFonts w:hint="eastAsia"/>
        </w:rPr>
        <w:t>-</w:t>
      </w:r>
      <w:r>
        <w:rPr>
          <w:rFonts w:hint="eastAsia"/>
        </w:rPr>
        <w:t>4</w:t>
      </w:r>
      <w:r w:rsidRPr="00D12323">
        <w:rPr>
          <w:rFonts w:hint="eastAsia"/>
        </w:rPr>
        <w:t xml:space="preserve"> </w:t>
      </w:r>
      <w:r>
        <w:rPr>
          <w:rFonts w:hint="eastAsia"/>
        </w:rPr>
        <w:t xml:space="preserve"> </w:t>
      </w:r>
      <w:r>
        <w:rPr>
          <w:rFonts w:hint="eastAsia"/>
        </w:rPr>
        <w:t>角色分配用户页面</w:t>
      </w:r>
    </w:p>
    <w:p w14:paraId="74D60FBA" w14:textId="77777777" w:rsidR="008848BD" w:rsidRDefault="00E75EE2" w:rsidP="008848BD">
      <w:r>
        <w:rPr>
          <w:noProof/>
          <w:lang w:eastAsia="zh-CN" w:bidi="ar-SA"/>
        </w:rPr>
        <w:drawing>
          <wp:inline distT="0" distB="0" distL="0" distR="0" wp14:anchorId="242CD16F" wp14:editId="5FE6E556">
            <wp:extent cx="5276850" cy="1971675"/>
            <wp:effectExtent l="0" t="0" r="9525" b="9525"/>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3264BE1" w14:textId="77777777" w:rsidR="008848BD" w:rsidRDefault="008848BD" w:rsidP="008848BD">
      <w:pPr>
        <w:pStyle w:val="30"/>
        <w:numPr>
          <w:ilvl w:val="2"/>
          <w:numId w:val="2"/>
        </w:numPr>
        <w:rPr>
          <w:lang w:eastAsia="zh-CN"/>
        </w:rPr>
      </w:pPr>
      <w:bookmarkStart w:id="52" w:name="_Toc517685536"/>
      <w:bookmarkStart w:id="53" w:name="_Toc10186609"/>
      <w:r>
        <w:rPr>
          <w:rFonts w:hint="eastAsia"/>
          <w:lang w:eastAsia="zh-CN"/>
        </w:rPr>
        <w:t>币种</w:t>
      </w:r>
      <w:bookmarkEnd w:id="52"/>
      <w:bookmarkEnd w:id="53"/>
    </w:p>
    <w:p w14:paraId="7F39D392" w14:textId="77777777" w:rsidR="008848BD" w:rsidRDefault="008848BD" w:rsidP="008848BD">
      <w:pPr>
        <w:pStyle w:val="40"/>
        <w:numPr>
          <w:ilvl w:val="3"/>
          <w:numId w:val="2"/>
        </w:numPr>
        <w:rPr>
          <w:lang w:eastAsia="zh-CN"/>
        </w:rPr>
      </w:pPr>
      <w:r>
        <w:rPr>
          <w:rFonts w:hint="eastAsia"/>
          <w:lang w:eastAsia="zh-CN"/>
        </w:rPr>
        <w:t>业务描述</w:t>
      </w:r>
    </w:p>
    <w:p w14:paraId="68768A43" w14:textId="77777777" w:rsidR="008848BD" w:rsidRDefault="008848BD" w:rsidP="008848BD">
      <w:pPr>
        <w:ind w:firstLine="420"/>
        <w:rPr>
          <w:lang w:eastAsia="zh-CN"/>
        </w:rPr>
      </w:pPr>
      <w:r>
        <w:rPr>
          <w:rFonts w:hint="eastAsia"/>
          <w:lang w:eastAsia="zh-CN"/>
        </w:rPr>
        <w:t>定义币种属性，</w:t>
      </w:r>
      <w:r w:rsidRPr="00D71734">
        <w:rPr>
          <w:rFonts w:hint="eastAsia"/>
          <w:lang w:eastAsia="zh-CN"/>
        </w:rPr>
        <w:t>币种信息主要考虑以后的扩展性，管理外币账户信息</w:t>
      </w:r>
      <w:r>
        <w:rPr>
          <w:rFonts w:hint="eastAsia"/>
          <w:lang w:eastAsia="zh-CN"/>
        </w:rPr>
        <w:t>，由总公司统一维护。</w:t>
      </w:r>
    </w:p>
    <w:p w14:paraId="26A320DB" w14:textId="77777777" w:rsidR="008848BD" w:rsidRDefault="008848BD" w:rsidP="008848BD">
      <w:pPr>
        <w:pStyle w:val="40"/>
        <w:numPr>
          <w:ilvl w:val="3"/>
          <w:numId w:val="2"/>
        </w:numPr>
        <w:rPr>
          <w:lang w:eastAsia="zh-CN"/>
        </w:rPr>
      </w:pPr>
      <w:r>
        <w:rPr>
          <w:rFonts w:hint="eastAsia"/>
          <w:lang w:eastAsia="zh-CN"/>
        </w:rPr>
        <w:t>业务流程</w:t>
      </w:r>
    </w:p>
    <w:p w14:paraId="5B303657" w14:textId="77777777" w:rsidR="008848BD" w:rsidRDefault="008848BD" w:rsidP="008848BD">
      <w:pPr>
        <w:ind w:left="420"/>
      </w:pPr>
      <w:r>
        <w:rPr>
          <w:rFonts w:hint="eastAsia"/>
        </w:rPr>
        <w:t>无</w:t>
      </w:r>
    </w:p>
    <w:p w14:paraId="63A19E11" w14:textId="77777777" w:rsidR="008848BD" w:rsidRDefault="008848BD" w:rsidP="008848BD">
      <w:pPr>
        <w:pStyle w:val="40"/>
        <w:numPr>
          <w:ilvl w:val="3"/>
          <w:numId w:val="2"/>
        </w:numPr>
        <w:rPr>
          <w:lang w:eastAsia="zh-CN"/>
        </w:rPr>
      </w:pPr>
      <w:r>
        <w:rPr>
          <w:rFonts w:hint="eastAsia"/>
          <w:lang w:eastAsia="zh-CN"/>
        </w:rPr>
        <w:t>流程说明</w:t>
      </w:r>
    </w:p>
    <w:p w14:paraId="4A39D2AF" w14:textId="77777777" w:rsidR="008848BD" w:rsidRDefault="008848BD" w:rsidP="008848BD">
      <w:pPr>
        <w:ind w:left="420"/>
      </w:pPr>
      <w:r>
        <w:rPr>
          <w:rFonts w:hint="eastAsia"/>
        </w:rPr>
        <w:t>无</w:t>
      </w:r>
    </w:p>
    <w:p w14:paraId="27545B9E" w14:textId="77777777" w:rsidR="008848BD" w:rsidRDefault="008848BD" w:rsidP="008848BD">
      <w:pPr>
        <w:pStyle w:val="40"/>
        <w:numPr>
          <w:ilvl w:val="3"/>
          <w:numId w:val="2"/>
        </w:numPr>
        <w:rPr>
          <w:lang w:eastAsia="zh-CN"/>
        </w:rPr>
      </w:pPr>
      <w:r>
        <w:rPr>
          <w:rFonts w:hint="eastAsia"/>
          <w:lang w:eastAsia="zh-CN"/>
        </w:rPr>
        <w:t>业务元素</w:t>
      </w:r>
    </w:p>
    <w:tbl>
      <w:tblPr>
        <w:tblW w:w="4971"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637"/>
        <w:gridCol w:w="1586"/>
        <w:gridCol w:w="3276"/>
        <w:gridCol w:w="2980"/>
      </w:tblGrid>
      <w:tr w:rsidR="008848BD" w:rsidRPr="00806E14" w14:paraId="6D8539B9" w14:textId="77777777" w:rsidTr="008848BD">
        <w:trPr>
          <w:cantSplit/>
          <w:trHeight w:val="357"/>
          <w:tblHeader/>
        </w:trPr>
        <w:tc>
          <w:tcPr>
            <w:tcW w:w="5000" w:type="pct"/>
            <w:gridSpan w:val="4"/>
            <w:tcBorders>
              <w:bottom w:val="double" w:sz="4" w:space="0" w:color="FFFFFF"/>
            </w:tcBorders>
            <w:shd w:val="clear" w:color="auto" w:fill="E3EEF5"/>
          </w:tcPr>
          <w:p w14:paraId="6A4B8048" w14:textId="77777777" w:rsidR="008848BD" w:rsidRPr="00995F7D" w:rsidRDefault="008848BD" w:rsidP="008848BD">
            <w:pPr>
              <w:jc w:val="center"/>
              <w:rPr>
                <w:rFonts w:ascii="宋体" w:hAnsi="宋体"/>
                <w:b/>
              </w:rPr>
            </w:pPr>
            <w:r w:rsidRPr="00504C2C">
              <w:rPr>
                <w:rFonts w:ascii="宋体" w:hAnsi="宋体" w:hint="eastAsia"/>
                <w:b/>
              </w:rPr>
              <w:t>币种</w:t>
            </w:r>
            <w:r>
              <w:rPr>
                <w:rFonts w:ascii="宋体" w:hAnsi="宋体" w:hint="eastAsia"/>
                <w:b/>
              </w:rPr>
              <w:t>-样例</w:t>
            </w:r>
          </w:p>
        </w:tc>
      </w:tr>
      <w:tr w:rsidR="008848BD" w:rsidRPr="007B276B" w14:paraId="423756F2" w14:textId="77777777" w:rsidTr="008848BD">
        <w:trPr>
          <w:cantSplit/>
          <w:tblHeader/>
        </w:trPr>
        <w:tc>
          <w:tcPr>
            <w:tcW w:w="376" w:type="pct"/>
            <w:tcBorders>
              <w:bottom w:val="double" w:sz="4" w:space="0" w:color="FFFFFF"/>
              <w:right w:val="double" w:sz="4" w:space="0" w:color="FFFFFF"/>
            </w:tcBorders>
            <w:shd w:val="clear" w:color="auto" w:fill="7C9BC1"/>
            <w:tcMar>
              <w:top w:w="58" w:type="dxa"/>
              <w:left w:w="58" w:type="dxa"/>
              <w:bottom w:w="58" w:type="dxa"/>
              <w:right w:w="58" w:type="dxa"/>
            </w:tcMar>
          </w:tcPr>
          <w:p w14:paraId="2B0459CE" w14:textId="77777777" w:rsidR="008848BD" w:rsidRPr="00751274" w:rsidRDefault="008848BD" w:rsidP="008848BD">
            <w:pPr>
              <w:pStyle w:val="Cap1"/>
              <w:ind w:firstLineChars="100" w:firstLine="201"/>
              <w:rPr>
                <w:rFonts w:hint="eastAsia"/>
                <w:szCs w:val="18"/>
              </w:rPr>
            </w:pPr>
            <w:r w:rsidRPr="00751274">
              <w:rPr>
                <w:rFonts w:hint="eastAsia"/>
                <w:szCs w:val="18"/>
              </w:rPr>
              <w:t>#</w:t>
            </w:r>
          </w:p>
        </w:tc>
        <w:tc>
          <w:tcPr>
            <w:tcW w:w="935" w:type="pct"/>
            <w:tcBorders>
              <w:left w:val="double" w:sz="4" w:space="0" w:color="FFFFFF"/>
              <w:bottom w:val="double" w:sz="4" w:space="0" w:color="FFFFFF"/>
              <w:right w:val="double" w:sz="4" w:space="0" w:color="FFFFFF"/>
            </w:tcBorders>
            <w:shd w:val="clear" w:color="auto" w:fill="7C9BC1"/>
          </w:tcPr>
          <w:p w14:paraId="60F60761" w14:textId="77777777" w:rsidR="008848BD" w:rsidRPr="00130E31" w:rsidRDefault="008848BD" w:rsidP="008848BD">
            <w:pPr>
              <w:pStyle w:val="Cap1"/>
              <w:rPr>
                <w:rFonts w:hint="eastAsia"/>
                <w:szCs w:val="18"/>
              </w:rPr>
            </w:pPr>
            <w:r>
              <w:rPr>
                <w:rFonts w:hint="eastAsia"/>
                <w:szCs w:val="18"/>
              </w:rPr>
              <w:t>代码</w:t>
            </w:r>
          </w:p>
        </w:tc>
        <w:tc>
          <w:tcPr>
            <w:tcW w:w="1932" w:type="pct"/>
            <w:tcBorders>
              <w:left w:val="double" w:sz="4" w:space="0" w:color="FFFFFF"/>
              <w:bottom w:val="double" w:sz="4" w:space="0" w:color="FFFFFF"/>
              <w:right w:val="double" w:sz="4" w:space="0" w:color="FFFFFF"/>
            </w:tcBorders>
            <w:shd w:val="clear" w:color="auto" w:fill="7C9BC1"/>
          </w:tcPr>
          <w:p w14:paraId="59860262" w14:textId="77777777" w:rsidR="008848BD" w:rsidRPr="00130E31" w:rsidRDefault="008848BD" w:rsidP="008848BD">
            <w:pPr>
              <w:pStyle w:val="Cap1"/>
              <w:rPr>
                <w:rFonts w:hint="eastAsia"/>
                <w:szCs w:val="18"/>
              </w:rPr>
            </w:pPr>
            <w:r>
              <w:rPr>
                <w:rFonts w:hint="eastAsia"/>
                <w:szCs w:val="18"/>
              </w:rPr>
              <w:t>名称</w:t>
            </w:r>
          </w:p>
        </w:tc>
        <w:tc>
          <w:tcPr>
            <w:tcW w:w="1757" w:type="pct"/>
            <w:tcBorders>
              <w:left w:val="double" w:sz="4" w:space="0" w:color="FFFFFF"/>
              <w:bottom w:val="double" w:sz="4" w:space="0" w:color="FFFFFF"/>
              <w:right w:val="double" w:sz="4" w:space="0" w:color="FFFFFF"/>
            </w:tcBorders>
            <w:shd w:val="clear" w:color="auto" w:fill="7C9BC1"/>
          </w:tcPr>
          <w:p w14:paraId="051643E5" w14:textId="77777777" w:rsidR="008848BD" w:rsidRDefault="008848BD" w:rsidP="008848BD">
            <w:pPr>
              <w:pStyle w:val="Cap1"/>
              <w:rPr>
                <w:rFonts w:hint="eastAsia"/>
                <w:szCs w:val="18"/>
              </w:rPr>
            </w:pPr>
            <w:r>
              <w:rPr>
                <w:rFonts w:hint="eastAsia"/>
                <w:szCs w:val="18"/>
              </w:rPr>
              <w:t>备注</w:t>
            </w:r>
          </w:p>
        </w:tc>
      </w:tr>
      <w:tr w:rsidR="008848BD" w:rsidRPr="00E86C6E" w14:paraId="39FCEF35"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600F68F0" w14:textId="77777777" w:rsidR="008848BD" w:rsidRPr="005D789A" w:rsidRDefault="008848BD" w:rsidP="008848BD">
            <w:pPr>
              <w:pStyle w:val="Cap2"/>
              <w:jc w:val="center"/>
              <w:rPr>
                <w:rFonts w:hint="eastAsia"/>
                <w:lang w:eastAsia="zh-CN"/>
              </w:rPr>
            </w:pPr>
            <w:r w:rsidRPr="005D789A">
              <w:rPr>
                <w:lang w:eastAsia="zh-CN"/>
              </w:rPr>
              <w:t>1</w:t>
            </w:r>
          </w:p>
        </w:tc>
        <w:tc>
          <w:tcPr>
            <w:tcW w:w="935" w:type="pct"/>
            <w:tcBorders>
              <w:left w:val="double" w:sz="4" w:space="0" w:color="FFFFFF"/>
              <w:right w:val="double" w:sz="4" w:space="0" w:color="FFFFFF"/>
            </w:tcBorders>
            <w:shd w:val="clear" w:color="auto" w:fill="E3EEF5"/>
          </w:tcPr>
          <w:p w14:paraId="4A39B606" w14:textId="77777777" w:rsidR="008848BD" w:rsidRPr="00EA02F0" w:rsidRDefault="008848BD" w:rsidP="008848BD">
            <w:pPr>
              <w:jc w:val="center"/>
              <w:rPr>
                <w:rFonts w:ascii="宋体" w:hAnsi="宋体" w:cs="宋体"/>
                <w:szCs w:val="22"/>
              </w:rPr>
            </w:pPr>
            <w:r>
              <w:rPr>
                <w:rFonts w:ascii="宋体" w:hAnsi="宋体" w:cs="宋体"/>
                <w:szCs w:val="22"/>
              </w:rPr>
              <w:t>CNY</w:t>
            </w:r>
          </w:p>
        </w:tc>
        <w:tc>
          <w:tcPr>
            <w:tcW w:w="1932" w:type="pct"/>
            <w:tcBorders>
              <w:left w:val="double" w:sz="4" w:space="0" w:color="FFFFFF"/>
              <w:right w:val="double" w:sz="4" w:space="0" w:color="FFFFFF"/>
            </w:tcBorders>
            <w:shd w:val="clear" w:color="auto" w:fill="E3EEF5"/>
          </w:tcPr>
          <w:p w14:paraId="2308E12B" w14:textId="77777777" w:rsidR="008848BD" w:rsidRPr="00EA02F0" w:rsidRDefault="008848BD" w:rsidP="008848BD">
            <w:pPr>
              <w:jc w:val="center"/>
              <w:rPr>
                <w:rFonts w:ascii="宋体" w:hAnsi="宋体" w:cs="宋体"/>
              </w:rPr>
            </w:pPr>
            <w:r>
              <w:rPr>
                <w:rFonts w:ascii="宋体" w:hAnsi="宋体" w:cs="宋体" w:hint="eastAsia"/>
              </w:rPr>
              <w:t>人民币</w:t>
            </w:r>
          </w:p>
        </w:tc>
        <w:tc>
          <w:tcPr>
            <w:tcW w:w="1757" w:type="pct"/>
            <w:tcBorders>
              <w:left w:val="double" w:sz="4" w:space="0" w:color="FFFFFF"/>
              <w:right w:val="double" w:sz="4" w:space="0" w:color="FFFFFF"/>
            </w:tcBorders>
            <w:shd w:val="clear" w:color="auto" w:fill="E3EEF5"/>
          </w:tcPr>
          <w:p w14:paraId="26B2F20F" w14:textId="77777777" w:rsidR="008848BD" w:rsidRPr="00EA02F0" w:rsidRDefault="008848BD" w:rsidP="008848BD">
            <w:pPr>
              <w:jc w:val="center"/>
              <w:rPr>
                <w:rFonts w:ascii="宋体" w:hAnsi="宋体" w:cs="宋体"/>
              </w:rPr>
            </w:pPr>
          </w:p>
        </w:tc>
      </w:tr>
      <w:tr w:rsidR="008848BD" w:rsidRPr="00E86C6E" w14:paraId="16404D97"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3771A237" w14:textId="77777777" w:rsidR="008848BD" w:rsidRPr="005D789A" w:rsidRDefault="008848BD" w:rsidP="008848BD">
            <w:pPr>
              <w:pStyle w:val="Cap2"/>
              <w:jc w:val="center"/>
              <w:rPr>
                <w:rFonts w:hint="eastAsia"/>
                <w:lang w:eastAsia="zh-CN"/>
              </w:rPr>
            </w:pPr>
            <w:r>
              <w:rPr>
                <w:rFonts w:hint="eastAsia"/>
                <w:lang w:eastAsia="zh-CN"/>
              </w:rPr>
              <w:t>2</w:t>
            </w:r>
          </w:p>
        </w:tc>
        <w:tc>
          <w:tcPr>
            <w:tcW w:w="935" w:type="pct"/>
            <w:tcBorders>
              <w:left w:val="double" w:sz="4" w:space="0" w:color="FFFFFF"/>
              <w:right w:val="double" w:sz="4" w:space="0" w:color="FFFFFF"/>
            </w:tcBorders>
            <w:shd w:val="clear" w:color="auto" w:fill="E3EEF5"/>
          </w:tcPr>
          <w:p w14:paraId="1D68E948" w14:textId="77777777" w:rsidR="008848BD" w:rsidRPr="00806E14" w:rsidRDefault="008848BD" w:rsidP="008848BD">
            <w:pPr>
              <w:jc w:val="center"/>
              <w:rPr>
                <w:rFonts w:ascii="宋体" w:hAnsi="宋体" w:cs="宋体"/>
              </w:rPr>
            </w:pPr>
            <w:r>
              <w:rPr>
                <w:rFonts w:ascii="宋体" w:hAnsi="宋体" w:cs="宋体"/>
              </w:rPr>
              <w:t>USD</w:t>
            </w:r>
          </w:p>
        </w:tc>
        <w:tc>
          <w:tcPr>
            <w:tcW w:w="1932" w:type="pct"/>
            <w:tcBorders>
              <w:left w:val="double" w:sz="4" w:space="0" w:color="FFFFFF"/>
              <w:right w:val="double" w:sz="4" w:space="0" w:color="FFFFFF"/>
            </w:tcBorders>
            <w:shd w:val="clear" w:color="auto" w:fill="E3EEF5"/>
          </w:tcPr>
          <w:p w14:paraId="5CCA25B4" w14:textId="77777777" w:rsidR="008848BD" w:rsidRPr="00806E14" w:rsidRDefault="008848BD" w:rsidP="008848BD">
            <w:pPr>
              <w:jc w:val="center"/>
              <w:rPr>
                <w:rFonts w:ascii="宋体" w:hAnsi="宋体" w:cs="宋体"/>
              </w:rPr>
            </w:pPr>
            <w:r>
              <w:rPr>
                <w:rFonts w:ascii="宋体" w:hAnsi="宋体" w:cs="宋体"/>
              </w:rPr>
              <w:t>美元</w:t>
            </w:r>
          </w:p>
        </w:tc>
        <w:tc>
          <w:tcPr>
            <w:tcW w:w="1757" w:type="pct"/>
            <w:tcBorders>
              <w:left w:val="double" w:sz="4" w:space="0" w:color="FFFFFF"/>
              <w:right w:val="double" w:sz="4" w:space="0" w:color="FFFFFF"/>
            </w:tcBorders>
            <w:shd w:val="clear" w:color="auto" w:fill="E3EEF5"/>
          </w:tcPr>
          <w:p w14:paraId="52154D38" w14:textId="77777777" w:rsidR="008848BD" w:rsidRPr="00EA02F0" w:rsidRDefault="008848BD" w:rsidP="008848BD">
            <w:pPr>
              <w:jc w:val="center"/>
              <w:rPr>
                <w:rFonts w:ascii="宋体" w:hAnsi="宋体" w:cs="宋体"/>
              </w:rPr>
            </w:pPr>
          </w:p>
        </w:tc>
      </w:tr>
      <w:tr w:rsidR="008848BD" w:rsidRPr="00E86C6E" w14:paraId="1FB7B4B2"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3BED5114" w14:textId="77777777" w:rsidR="008848BD" w:rsidRPr="005D789A" w:rsidRDefault="008848BD" w:rsidP="008848BD">
            <w:pPr>
              <w:pStyle w:val="Cap2"/>
              <w:jc w:val="center"/>
              <w:rPr>
                <w:rFonts w:hint="eastAsia"/>
                <w:lang w:eastAsia="zh-CN"/>
              </w:rPr>
            </w:pPr>
            <w:r>
              <w:rPr>
                <w:rFonts w:hint="eastAsia"/>
                <w:lang w:eastAsia="zh-CN"/>
              </w:rPr>
              <w:t>3</w:t>
            </w:r>
          </w:p>
        </w:tc>
        <w:tc>
          <w:tcPr>
            <w:tcW w:w="935" w:type="pct"/>
            <w:tcBorders>
              <w:left w:val="double" w:sz="4" w:space="0" w:color="FFFFFF"/>
              <w:right w:val="double" w:sz="4" w:space="0" w:color="FFFFFF"/>
            </w:tcBorders>
            <w:shd w:val="clear" w:color="auto" w:fill="E3EEF5"/>
          </w:tcPr>
          <w:p w14:paraId="1A4C4116" w14:textId="77777777" w:rsidR="008848BD" w:rsidRPr="00806E14" w:rsidRDefault="008848BD" w:rsidP="008848BD">
            <w:pPr>
              <w:jc w:val="center"/>
              <w:rPr>
                <w:rFonts w:ascii="宋体" w:hAnsi="宋体" w:cs="宋体"/>
              </w:rPr>
            </w:pPr>
            <w:r>
              <w:rPr>
                <w:rFonts w:ascii="宋体" w:hAnsi="宋体" w:cs="宋体"/>
              </w:rPr>
              <w:t>EUR</w:t>
            </w:r>
          </w:p>
        </w:tc>
        <w:tc>
          <w:tcPr>
            <w:tcW w:w="1932" w:type="pct"/>
            <w:tcBorders>
              <w:left w:val="double" w:sz="4" w:space="0" w:color="FFFFFF"/>
              <w:right w:val="double" w:sz="4" w:space="0" w:color="FFFFFF"/>
            </w:tcBorders>
            <w:shd w:val="clear" w:color="auto" w:fill="E3EEF5"/>
          </w:tcPr>
          <w:p w14:paraId="7A69B424" w14:textId="77777777" w:rsidR="008848BD" w:rsidRPr="00806E14" w:rsidRDefault="008848BD" w:rsidP="008848BD">
            <w:pPr>
              <w:jc w:val="center"/>
              <w:rPr>
                <w:rFonts w:ascii="宋体" w:hAnsi="宋体" w:cs="宋体"/>
              </w:rPr>
            </w:pPr>
            <w:r>
              <w:rPr>
                <w:rFonts w:ascii="宋体" w:hAnsi="宋体" w:cs="宋体"/>
              </w:rPr>
              <w:t>欧元</w:t>
            </w:r>
          </w:p>
        </w:tc>
        <w:tc>
          <w:tcPr>
            <w:tcW w:w="1757" w:type="pct"/>
            <w:tcBorders>
              <w:left w:val="double" w:sz="4" w:space="0" w:color="FFFFFF"/>
              <w:right w:val="double" w:sz="4" w:space="0" w:color="FFFFFF"/>
            </w:tcBorders>
            <w:shd w:val="clear" w:color="auto" w:fill="E3EEF5"/>
          </w:tcPr>
          <w:p w14:paraId="4430D066" w14:textId="77777777" w:rsidR="008848BD" w:rsidRPr="00EA02F0" w:rsidRDefault="008848BD" w:rsidP="008848BD">
            <w:pPr>
              <w:jc w:val="center"/>
              <w:rPr>
                <w:rFonts w:ascii="宋体" w:hAnsi="宋体" w:cs="宋体"/>
              </w:rPr>
            </w:pPr>
          </w:p>
        </w:tc>
      </w:tr>
      <w:tr w:rsidR="008848BD" w:rsidRPr="00E86C6E" w14:paraId="280904D7" w14:textId="77777777" w:rsidTr="008848BD">
        <w:trPr>
          <w:cantSplit/>
        </w:trPr>
        <w:tc>
          <w:tcPr>
            <w:tcW w:w="376" w:type="pct"/>
            <w:tcBorders>
              <w:right w:val="double" w:sz="4" w:space="0" w:color="FFFFFF"/>
            </w:tcBorders>
            <w:shd w:val="clear" w:color="auto" w:fill="E3EEF5"/>
            <w:tcMar>
              <w:top w:w="58" w:type="dxa"/>
              <w:left w:w="58" w:type="dxa"/>
              <w:bottom w:w="58" w:type="dxa"/>
              <w:right w:w="58" w:type="dxa"/>
            </w:tcMar>
            <w:vAlign w:val="center"/>
          </w:tcPr>
          <w:p w14:paraId="659BC9C2" w14:textId="77777777" w:rsidR="008848BD" w:rsidRPr="005D789A" w:rsidRDefault="008848BD" w:rsidP="008848BD">
            <w:pPr>
              <w:pStyle w:val="Cap2"/>
              <w:jc w:val="center"/>
              <w:rPr>
                <w:rFonts w:hint="eastAsia"/>
                <w:lang w:eastAsia="zh-CN"/>
              </w:rPr>
            </w:pPr>
            <w:r>
              <w:rPr>
                <w:rFonts w:hint="eastAsia"/>
                <w:lang w:eastAsia="zh-CN"/>
              </w:rPr>
              <w:t>4</w:t>
            </w:r>
          </w:p>
        </w:tc>
        <w:tc>
          <w:tcPr>
            <w:tcW w:w="935" w:type="pct"/>
            <w:tcBorders>
              <w:left w:val="double" w:sz="4" w:space="0" w:color="FFFFFF"/>
              <w:right w:val="double" w:sz="4" w:space="0" w:color="FFFFFF"/>
            </w:tcBorders>
            <w:shd w:val="clear" w:color="auto" w:fill="E3EEF5"/>
          </w:tcPr>
          <w:p w14:paraId="2498010D" w14:textId="77777777" w:rsidR="008848BD" w:rsidRPr="00806E14" w:rsidRDefault="008848BD" w:rsidP="008848BD">
            <w:pPr>
              <w:jc w:val="center"/>
              <w:rPr>
                <w:rFonts w:ascii="宋体" w:hAnsi="宋体" w:cs="宋体"/>
              </w:rPr>
            </w:pPr>
            <w:r>
              <w:rPr>
                <w:rFonts w:ascii="宋体" w:hAnsi="宋体" w:cs="宋体"/>
              </w:rPr>
              <w:t>HKD</w:t>
            </w:r>
          </w:p>
        </w:tc>
        <w:tc>
          <w:tcPr>
            <w:tcW w:w="1932" w:type="pct"/>
            <w:tcBorders>
              <w:left w:val="double" w:sz="4" w:space="0" w:color="FFFFFF"/>
              <w:right w:val="double" w:sz="4" w:space="0" w:color="FFFFFF"/>
            </w:tcBorders>
            <w:shd w:val="clear" w:color="auto" w:fill="E3EEF5"/>
          </w:tcPr>
          <w:p w14:paraId="766D26F0" w14:textId="77777777" w:rsidR="008848BD" w:rsidRPr="00806E14" w:rsidRDefault="008848BD" w:rsidP="008848BD">
            <w:pPr>
              <w:jc w:val="center"/>
              <w:rPr>
                <w:rFonts w:ascii="宋体" w:hAnsi="宋体" w:cs="宋体"/>
              </w:rPr>
            </w:pPr>
            <w:r>
              <w:rPr>
                <w:rFonts w:ascii="宋体" w:hAnsi="宋体" w:cs="宋体"/>
              </w:rPr>
              <w:t>港元</w:t>
            </w:r>
          </w:p>
        </w:tc>
        <w:tc>
          <w:tcPr>
            <w:tcW w:w="1757" w:type="pct"/>
            <w:tcBorders>
              <w:left w:val="double" w:sz="4" w:space="0" w:color="FFFFFF"/>
              <w:right w:val="double" w:sz="4" w:space="0" w:color="FFFFFF"/>
            </w:tcBorders>
            <w:shd w:val="clear" w:color="auto" w:fill="E3EEF5"/>
          </w:tcPr>
          <w:p w14:paraId="547BAF83" w14:textId="77777777" w:rsidR="008848BD" w:rsidRPr="00EA02F0" w:rsidRDefault="008848BD" w:rsidP="008848BD">
            <w:pPr>
              <w:jc w:val="center"/>
              <w:rPr>
                <w:rFonts w:ascii="宋体" w:hAnsi="宋体" w:cs="宋体"/>
              </w:rPr>
            </w:pPr>
          </w:p>
        </w:tc>
      </w:tr>
    </w:tbl>
    <w:p w14:paraId="7D0B742F" w14:textId="77777777" w:rsidR="008848BD" w:rsidRDefault="008848BD" w:rsidP="008848BD">
      <w:pPr>
        <w:spacing w:line="360" w:lineRule="auto"/>
        <w:ind w:left="420"/>
      </w:pPr>
      <w:r>
        <w:rPr>
          <w:rFonts w:hint="eastAsia"/>
        </w:rPr>
        <w:t>1</w:t>
      </w:r>
      <w:r>
        <w:rPr>
          <w:rFonts w:hint="eastAsia"/>
        </w:rPr>
        <w:t>、代码不能重复；</w:t>
      </w:r>
    </w:p>
    <w:p w14:paraId="3B75253D" w14:textId="77777777" w:rsidR="008848BD" w:rsidRDefault="008848BD" w:rsidP="008848BD">
      <w:pPr>
        <w:spacing w:line="360" w:lineRule="auto"/>
        <w:ind w:left="420"/>
        <w:rPr>
          <w:lang w:eastAsia="zh-CN"/>
        </w:rPr>
      </w:pPr>
      <w:r>
        <w:rPr>
          <w:rFonts w:hint="eastAsia"/>
          <w:lang w:eastAsia="zh-CN"/>
        </w:rPr>
        <w:t>2</w:t>
      </w:r>
      <w:r>
        <w:rPr>
          <w:rFonts w:hint="eastAsia"/>
          <w:lang w:eastAsia="zh-CN"/>
        </w:rPr>
        <w:t>、目前资金系统中支持人民币收付的业务；</w:t>
      </w:r>
    </w:p>
    <w:p w14:paraId="182259DF" w14:textId="77777777" w:rsidR="008848BD" w:rsidRDefault="008848BD" w:rsidP="008848BD">
      <w:pPr>
        <w:pStyle w:val="40"/>
        <w:numPr>
          <w:ilvl w:val="3"/>
          <w:numId w:val="2"/>
        </w:numPr>
        <w:rPr>
          <w:lang w:eastAsia="zh-CN"/>
        </w:rPr>
      </w:pPr>
      <w:r>
        <w:rPr>
          <w:rFonts w:hint="eastAsia"/>
          <w:lang w:eastAsia="zh-CN"/>
        </w:rPr>
        <w:t>用户界面</w:t>
      </w:r>
    </w:p>
    <w:p w14:paraId="78DE8923" w14:textId="77777777" w:rsidR="008848BD" w:rsidRPr="00D12323" w:rsidRDefault="008848BD" w:rsidP="008848BD">
      <w:pPr>
        <w:pStyle w:val="L-"/>
      </w:pPr>
      <w:r w:rsidRPr="00D12323">
        <w:rPr>
          <w:rFonts w:hint="eastAsia"/>
        </w:rPr>
        <w:t>图：</w:t>
      </w:r>
      <w:r>
        <w:rPr>
          <w:rFonts w:hint="eastAsia"/>
        </w:rPr>
        <w:t>3.1.4.5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币种查询页面</w:t>
      </w:r>
    </w:p>
    <w:p w14:paraId="0C400EB6" w14:textId="77777777" w:rsidR="008848BD" w:rsidRDefault="00E75EE2" w:rsidP="008848BD">
      <w:r>
        <w:rPr>
          <w:noProof/>
          <w:lang w:eastAsia="zh-CN" w:bidi="ar-SA"/>
        </w:rPr>
        <w:drawing>
          <wp:inline distT="0" distB="0" distL="0" distR="0" wp14:anchorId="40F64A35" wp14:editId="4389A7D9">
            <wp:extent cx="5267325" cy="2124075"/>
            <wp:effectExtent l="0" t="0" r="9525" b="952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0810D80" w14:textId="77777777" w:rsidR="008848BD" w:rsidRDefault="008848BD" w:rsidP="008848BD"/>
    <w:p w14:paraId="41EF8F83" w14:textId="77777777" w:rsidR="008848BD" w:rsidRPr="00D12323" w:rsidRDefault="008848BD" w:rsidP="008848BD">
      <w:pPr>
        <w:pStyle w:val="L-"/>
      </w:pPr>
      <w:r w:rsidRPr="00D12323">
        <w:rPr>
          <w:rFonts w:hint="eastAsia"/>
        </w:rPr>
        <w:t>图：</w:t>
      </w:r>
      <w:r>
        <w:rPr>
          <w:rFonts w:hint="eastAsia"/>
        </w:rPr>
        <w:t>3.1.4.5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币种新增页面</w:t>
      </w:r>
    </w:p>
    <w:p w14:paraId="1E616E48" w14:textId="77777777" w:rsidR="008848BD" w:rsidRDefault="00E75EE2" w:rsidP="008848BD">
      <w:r>
        <w:rPr>
          <w:noProof/>
          <w:lang w:eastAsia="zh-CN" w:bidi="ar-SA"/>
        </w:rPr>
        <w:drawing>
          <wp:inline distT="0" distB="0" distL="0" distR="0" wp14:anchorId="12F90C72" wp14:editId="775F385E">
            <wp:extent cx="5267325" cy="2124075"/>
            <wp:effectExtent l="0" t="0" r="9525"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AD083E5" w14:textId="77777777" w:rsidR="008848BD" w:rsidRDefault="008848BD" w:rsidP="008848BD">
      <w:pPr>
        <w:pStyle w:val="30"/>
        <w:numPr>
          <w:ilvl w:val="2"/>
          <w:numId w:val="2"/>
        </w:numPr>
        <w:rPr>
          <w:lang w:eastAsia="zh-CN"/>
        </w:rPr>
      </w:pPr>
      <w:bookmarkStart w:id="54" w:name="_Toc517685537"/>
      <w:bookmarkStart w:id="55" w:name="_Toc10186610"/>
      <w:r>
        <w:rPr>
          <w:rFonts w:hint="eastAsia"/>
          <w:lang w:eastAsia="zh-CN"/>
        </w:rPr>
        <w:t>账户用途</w:t>
      </w:r>
      <w:bookmarkEnd w:id="54"/>
      <w:bookmarkEnd w:id="55"/>
    </w:p>
    <w:p w14:paraId="4C60A376" w14:textId="77777777" w:rsidR="008848BD" w:rsidRDefault="008848BD" w:rsidP="008848BD">
      <w:pPr>
        <w:pStyle w:val="40"/>
        <w:numPr>
          <w:ilvl w:val="3"/>
          <w:numId w:val="2"/>
        </w:numPr>
        <w:rPr>
          <w:lang w:eastAsia="zh-CN"/>
        </w:rPr>
      </w:pPr>
      <w:r>
        <w:rPr>
          <w:rFonts w:hint="eastAsia"/>
          <w:lang w:eastAsia="zh-CN"/>
        </w:rPr>
        <w:t>业务描述</w:t>
      </w:r>
    </w:p>
    <w:p w14:paraId="326BB358" w14:textId="77777777" w:rsidR="008848BD" w:rsidRDefault="008848BD" w:rsidP="008848BD">
      <w:pPr>
        <w:ind w:firstLine="420"/>
        <w:rPr>
          <w:lang w:eastAsia="zh-CN"/>
        </w:rPr>
      </w:pPr>
      <w:r>
        <w:rPr>
          <w:rFonts w:hint="eastAsia"/>
          <w:lang w:eastAsia="zh-CN"/>
        </w:rPr>
        <w:t>定义账户的企业分类，由总公司统一分配和管理。</w:t>
      </w:r>
    </w:p>
    <w:p w14:paraId="68CC09C3" w14:textId="77777777" w:rsidR="008848BD" w:rsidRDefault="008848BD" w:rsidP="008848BD">
      <w:pPr>
        <w:pStyle w:val="40"/>
        <w:numPr>
          <w:ilvl w:val="3"/>
          <w:numId w:val="2"/>
        </w:numPr>
        <w:rPr>
          <w:lang w:eastAsia="zh-CN"/>
        </w:rPr>
      </w:pPr>
      <w:r>
        <w:rPr>
          <w:rFonts w:hint="eastAsia"/>
          <w:lang w:eastAsia="zh-CN"/>
        </w:rPr>
        <w:t>业务流程</w:t>
      </w:r>
    </w:p>
    <w:p w14:paraId="769F7306" w14:textId="77777777" w:rsidR="008848BD" w:rsidRDefault="008848BD" w:rsidP="008848BD">
      <w:pPr>
        <w:ind w:left="420"/>
      </w:pPr>
      <w:r>
        <w:rPr>
          <w:rFonts w:hint="eastAsia"/>
        </w:rPr>
        <w:t>无</w:t>
      </w:r>
    </w:p>
    <w:p w14:paraId="5E0CB0AD" w14:textId="77777777" w:rsidR="008848BD" w:rsidRDefault="008848BD" w:rsidP="008848BD">
      <w:pPr>
        <w:pStyle w:val="40"/>
        <w:numPr>
          <w:ilvl w:val="3"/>
          <w:numId w:val="2"/>
        </w:numPr>
        <w:rPr>
          <w:lang w:eastAsia="zh-CN"/>
        </w:rPr>
      </w:pPr>
      <w:r>
        <w:rPr>
          <w:rFonts w:hint="eastAsia"/>
          <w:lang w:eastAsia="zh-CN"/>
        </w:rPr>
        <w:t>流程说明</w:t>
      </w:r>
    </w:p>
    <w:p w14:paraId="27E2D4A9" w14:textId="77777777" w:rsidR="008848BD" w:rsidRDefault="008848BD" w:rsidP="008848BD">
      <w:pPr>
        <w:ind w:left="420"/>
      </w:pPr>
      <w:r>
        <w:rPr>
          <w:rFonts w:hint="eastAsia"/>
        </w:rPr>
        <w:t>无</w:t>
      </w:r>
    </w:p>
    <w:p w14:paraId="44051BE1"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476"/>
        <w:gridCol w:w="1180"/>
        <w:gridCol w:w="2439"/>
        <w:gridCol w:w="2217"/>
        <w:gridCol w:w="2216"/>
      </w:tblGrid>
      <w:tr w:rsidR="008848BD" w:rsidRPr="00806E14" w14:paraId="36A19E25" w14:textId="77777777" w:rsidTr="008848BD">
        <w:trPr>
          <w:cantSplit/>
          <w:trHeight w:val="357"/>
          <w:tblHeader/>
        </w:trPr>
        <w:tc>
          <w:tcPr>
            <w:tcW w:w="5000" w:type="pct"/>
            <w:gridSpan w:val="5"/>
            <w:tcBorders>
              <w:bottom w:val="double" w:sz="4" w:space="0" w:color="FFFFFF"/>
            </w:tcBorders>
            <w:shd w:val="clear" w:color="auto" w:fill="E3EEF5"/>
          </w:tcPr>
          <w:p w14:paraId="130B6154" w14:textId="77777777" w:rsidR="008848BD" w:rsidRPr="00995F7D" w:rsidRDefault="008848BD" w:rsidP="008848BD">
            <w:pPr>
              <w:jc w:val="center"/>
              <w:rPr>
                <w:rFonts w:ascii="宋体" w:hAnsi="宋体"/>
                <w:b/>
              </w:rPr>
            </w:pPr>
            <w:r>
              <w:rPr>
                <w:rFonts w:ascii="宋体" w:hAnsi="宋体" w:hint="eastAsia"/>
                <w:b/>
              </w:rPr>
              <w:t>账户用途-样例</w:t>
            </w:r>
          </w:p>
        </w:tc>
      </w:tr>
      <w:tr w:rsidR="008848BD" w:rsidRPr="007B276B" w14:paraId="5FE2272E" w14:textId="77777777" w:rsidTr="008848BD">
        <w:trPr>
          <w:cantSplit/>
          <w:tblHeader/>
        </w:trPr>
        <w:tc>
          <w:tcPr>
            <w:tcW w:w="279" w:type="pct"/>
            <w:tcBorders>
              <w:bottom w:val="double" w:sz="4" w:space="0" w:color="FFFFFF"/>
              <w:right w:val="double" w:sz="4" w:space="0" w:color="FFFFFF"/>
            </w:tcBorders>
            <w:shd w:val="clear" w:color="auto" w:fill="7C9BC1"/>
            <w:tcMar>
              <w:top w:w="58" w:type="dxa"/>
              <w:left w:w="58" w:type="dxa"/>
              <w:bottom w:w="58" w:type="dxa"/>
              <w:right w:w="58" w:type="dxa"/>
            </w:tcMar>
          </w:tcPr>
          <w:p w14:paraId="713CC7FB" w14:textId="77777777" w:rsidR="008848BD" w:rsidRPr="00751274" w:rsidRDefault="008848BD" w:rsidP="008848BD">
            <w:pPr>
              <w:pStyle w:val="Cap1"/>
              <w:ind w:firstLineChars="100" w:firstLine="201"/>
              <w:rPr>
                <w:rFonts w:hint="eastAsia"/>
                <w:szCs w:val="18"/>
              </w:rPr>
            </w:pPr>
            <w:r w:rsidRPr="00751274">
              <w:rPr>
                <w:rFonts w:hint="eastAsia"/>
                <w:szCs w:val="18"/>
              </w:rPr>
              <w:t>#</w:t>
            </w:r>
          </w:p>
        </w:tc>
        <w:tc>
          <w:tcPr>
            <w:tcW w:w="692" w:type="pct"/>
            <w:tcBorders>
              <w:left w:val="double" w:sz="4" w:space="0" w:color="FFFFFF"/>
              <w:bottom w:val="double" w:sz="4" w:space="0" w:color="FFFFFF"/>
              <w:right w:val="double" w:sz="4" w:space="0" w:color="FFFFFF"/>
            </w:tcBorders>
            <w:shd w:val="clear" w:color="auto" w:fill="7C9BC1"/>
          </w:tcPr>
          <w:p w14:paraId="43D0E085" w14:textId="77777777" w:rsidR="008848BD" w:rsidRPr="00130E31" w:rsidRDefault="008848BD" w:rsidP="008848BD">
            <w:pPr>
              <w:pStyle w:val="Cap1"/>
              <w:rPr>
                <w:rFonts w:hint="eastAsia"/>
                <w:szCs w:val="18"/>
              </w:rPr>
            </w:pPr>
            <w:r>
              <w:rPr>
                <w:rFonts w:hint="eastAsia"/>
                <w:szCs w:val="18"/>
              </w:rPr>
              <w:t>代码</w:t>
            </w:r>
          </w:p>
        </w:tc>
        <w:tc>
          <w:tcPr>
            <w:tcW w:w="1430" w:type="pct"/>
            <w:tcBorders>
              <w:left w:val="double" w:sz="4" w:space="0" w:color="FFFFFF"/>
              <w:bottom w:val="double" w:sz="4" w:space="0" w:color="FFFFFF"/>
              <w:right w:val="double" w:sz="4" w:space="0" w:color="FFFFFF"/>
            </w:tcBorders>
            <w:shd w:val="clear" w:color="auto" w:fill="7C9BC1"/>
          </w:tcPr>
          <w:p w14:paraId="3F421D5E" w14:textId="77777777" w:rsidR="008848BD" w:rsidRPr="00130E31" w:rsidRDefault="008848BD" w:rsidP="008848BD">
            <w:pPr>
              <w:pStyle w:val="Cap1"/>
              <w:rPr>
                <w:rFonts w:hint="eastAsia"/>
                <w:szCs w:val="18"/>
              </w:rPr>
            </w:pPr>
            <w:r>
              <w:rPr>
                <w:rFonts w:hint="eastAsia"/>
                <w:szCs w:val="18"/>
              </w:rPr>
              <w:t>名称</w:t>
            </w:r>
          </w:p>
        </w:tc>
        <w:tc>
          <w:tcPr>
            <w:tcW w:w="1300" w:type="pct"/>
            <w:tcBorders>
              <w:left w:val="double" w:sz="4" w:space="0" w:color="FFFFFF"/>
              <w:bottom w:val="double" w:sz="4" w:space="0" w:color="FFFFFF"/>
              <w:right w:val="double" w:sz="4" w:space="0" w:color="FFFFFF"/>
            </w:tcBorders>
            <w:shd w:val="clear" w:color="auto" w:fill="7C9BC1"/>
          </w:tcPr>
          <w:p w14:paraId="666D6AD3" w14:textId="77777777" w:rsidR="008848BD" w:rsidRDefault="008848BD" w:rsidP="008848BD">
            <w:pPr>
              <w:pStyle w:val="Cap1"/>
              <w:rPr>
                <w:rFonts w:hint="eastAsia"/>
                <w:szCs w:val="18"/>
              </w:rPr>
            </w:pPr>
            <w:r>
              <w:rPr>
                <w:rFonts w:hint="eastAsia"/>
                <w:szCs w:val="18"/>
              </w:rPr>
              <w:t>账户类型</w:t>
            </w:r>
          </w:p>
        </w:tc>
        <w:tc>
          <w:tcPr>
            <w:tcW w:w="1299" w:type="pct"/>
            <w:tcBorders>
              <w:left w:val="double" w:sz="4" w:space="0" w:color="FFFFFF"/>
              <w:bottom w:val="double" w:sz="4" w:space="0" w:color="FFFFFF"/>
              <w:right w:val="double" w:sz="4" w:space="0" w:color="FFFFFF"/>
            </w:tcBorders>
            <w:shd w:val="clear" w:color="auto" w:fill="7C9BC1"/>
          </w:tcPr>
          <w:p w14:paraId="0EA80C07" w14:textId="77777777" w:rsidR="008848BD" w:rsidRDefault="008848BD" w:rsidP="008848BD">
            <w:pPr>
              <w:pStyle w:val="Cap1"/>
              <w:rPr>
                <w:rFonts w:hint="eastAsia"/>
                <w:szCs w:val="18"/>
              </w:rPr>
            </w:pPr>
            <w:r>
              <w:rPr>
                <w:rFonts w:hint="eastAsia"/>
                <w:szCs w:val="18"/>
              </w:rPr>
              <w:t>备注</w:t>
            </w:r>
          </w:p>
        </w:tc>
      </w:tr>
      <w:tr w:rsidR="008848BD" w:rsidRPr="00E86C6E" w14:paraId="2BC9A82F"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02060A39" w14:textId="77777777" w:rsidR="008848BD" w:rsidRPr="005D789A" w:rsidRDefault="008848BD" w:rsidP="008848BD">
            <w:pPr>
              <w:pStyle w:val="Cap2"/>
              <w:jc w:val="center"/>
              <w:rPr>
                <w:rFonts w:hint="eastAsia"/>
                <w:lang w:eastAsia="zh-CN"/>
              </w:rPr>
            </w:pPr>
            <w:r w:rsidRPr="005D789A">
              <w:rPr>
                <w:lang w:eastAsia="zh-CN"/>
              </w:rPr>
              <w:t>1</w:t>
            </w:r>
          </w:p>
        </w:tc>
        <w:tc>
          <w:tcPr>
            <w:tcW w:w="692" w:type="pct"/>
            <w:tcBorders>
              <w:left w:val="double" w:sz="4" w:space="0" w:color="FFFFFF"/>
              <w:right w:val="double" w:sz="4" w:space="0" w:color="FFFFFF"/>
            </w:tcBorders>
            <w:shd w:val="clear" w:color="auto" w:fill="E3EEF5"/>
            <w:vAlign w:val="center"/>
          </w:tcPr>
          <w:p w14:paraId="3CC2DF82" w14:textId="77777777" w:rsidR="008848BD" w:rsidRDefault="008848BD" w:rsidP="008848BD">
            <w:pPr>
              <w:jc w:val="center"/>
              <w:rPr>
                <w:rFonts w:ascii="宋体" w:hAnsi="宋体" w:cs="宋体"/>
                <w:sz w:val="22"/>
                <w:szCs w:val="22"/>
              </w:rPr>
            </w:pPr>
            <w:r>
              <w:rPr>
                <w:rFonts w:hint="eastAsia"/>
                <w:sz w:val="22"/>
                <w:szCs w:val="22"/>
              </w:rPr>
              <w:t>Z001</w:t>
            </w:r>
          </w:p>
        </w:tc>
        <w:tc>
          <w:tcPr>
            <w:tcW w:w="1430" w:type="pct"/>
            <w:tcBorders>
              <w:left w:val="double" w:sz="4" w:space="0" w:color="FFFFFF"/>
              <w:right w:val="double" w:sz="4" w:space="0" w:color="FFFFFF"/>
            </w:tcBorders>
            <w:shd w:val="clear" w:color="auto" w:fill="E3EEF5"/>
            <w:vAlign w:val="center"/>
          </w:tcPr>
          <w:p w14:paraId="1B055DEA" w14:textId="77777777" w:rsidR="008848BD" w:rsidRDefault="008848BD" w:rsidP="008848BD">
            <w:pPr>
              <w:jc w:val="center"/>
              <w:rPr>
                <w:rFonts w:ascii="宋体" w:hAnsi="宋体" w:cs="宋体"/>
                <w:sz w:val="22"/>
                <w:szCs w:val="22"/>
              </w:rPr>
            </w:pPr>
            <w:r>
              <w:rPr>
                <w:rFonts w:hint="eastAsia"/>
                <w:sz w:val="22"/>
                <w:szCs w:val="22"/>
              </w:rPr>
              <w:t>基本户</w:t>
            </w:r>
          </w:p>
        </w:tc>
        <w:tc>
          <w:tcPr>
            <w:tcW w:w="1300" w:type="pct"/>
            <w:tcBorders>
              <w:left w:val="double" w:sz="4" w:space="0" w:color="FFFFFF"/>
              <w:right w:val="double" w:sz="4" w:space="0" w:color="FFFFFF"/>
            </w:tcBorders>
            <w:shd w:val="clear" w:color="auto" w:fill="E3EEF5"/>
            <w:vAlign w:val="bottom"/>
          </w:tcPr>
          <w:p w14:paraId="37F0A2C4" w14:textId="77777777" w:rsidR="008848BD" w:rsidRDefault="008848BD" w:rsidP="008848BD">
            <w:pPr>
              <w:jc w:val="center"/>
              <w:rPr>
                <w:rFonts w:ascii="宋体" w:hAnsi="宋体" w:cs="宋体"/>
                <w:sz w:val="22"/>
                <w:szCs w:val="22"/>
              </w:rPr>
            </w:pPr>
            <w:r>
              <w:rPr>
                <w:rFonts w:hint="eastAsia"/>
                <w:sz w:val="22"/>
                <w:szCs w:val="22"/>
              </w:rPr>
              <w:t>混合户</w:t>
            </w:r>
          </w:p>
        </w:tc>
        <w:tc>
          <w:tcPr>
            <w:tcW w:w="1299" w:type="pct"/>
            <w:tcBorders>
              <w:left w:val="double" w:sz="4" w:space="0" w:color="FFFFFF"/>
              <w:right w:val="double" w:sz="4" w:space="0" w:color="FFFFFF"/>
            </w:tcBorders>
            <w:shd w:val="clear" w:color="auto" w:fill="E3EEF5"/>
          </w:tcPr>
          <w:p w14:paraId="25A0FAFE" w14:textId="77777777" w:rsidR="008848BD" w:rsidRPr="00EA02F0" w:rsidRDefault="008848BD" w:rsidP="008848BD">
            <w:pPr>
              <w:jc w:val="center"/>
              <w:rPr>
                <w:rFonts w:ascii="宋体" w:hAnsi="宋体" w:cs="宋体"/>
              </w:rPr>
            </w:pPr>
          </w:p>
        </w:tc>
      </w:tr>
      <w:tr w:rsidR="008848BD" w:rsidRPr="00E86C6E" w14:paraId="4072083C"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7245D89B" w14:textId="77777777" w:rsidR="008848BD" w:rsidRPr="005D789A" w:rsidRDefault="008848BD" w:rsidP="008848BD">
            <w:pPr>
              <w:pStyle w:val="Cap2"/>
              <w:jc w:val="center"/>
              <w:rPr>
                <w:rFonts w:hint="eastAsia"/>
                <w:lang w:eastAsia="zh-CN"/>
              </w:rPr>
            </w:pPr>
            <w:r>
              <w:rPr>
                <w:rFonts w:hint="eastAsia"/>
                <w:lang w:eastAsia="zh-CN"/>
              </w:rPr>
              <w:t>2</w:t>
            </w:r>
          </w:p>
        </w:tc>
        <w:tc>
          <w:tcPr>
            <w:tcW w:w="692" w:type="pct"/>
            <w:tcBorders>
              <w:left w:val="double" w:sz="4" w:space="0" w:color="FFFFFF"/>
              <w:right w:val="double" w:sz="4" w:space="0" w:color="FFFFFF"/>
            </w:tcBorders>
            <w:shd w:val="clear" w:color="auto" w:fill="E3EEF5"/>
            <w:vAlign w:val="center"/>
          </w:tcPr>
          <w:p w14:paraId="7C93A1B9" w14:textId="77777777" w:rsidR="008848BD" w:rsidRDefault="008848BD" w:rsidP="008848BD">
            <w:pPr>
              <w:jc w:val="center"/>
              <w:rPr>
                <w:rFonts w:ascii="宋体" w:hAnsi="宋体" w:cs="宋体"/>
                <w:sz w:val="22"/>
                <w:szCs w:val="22"/>
              </w:rPr>
            </w:pPr>
            <w:r>
              <w:rPr>
                <w:rFonts w:hint="eastAsia"/>
                <w:sz w:val="22"/>
                <w:szCs w:val="22"/>
              </w:rPr>
              <w:t>Z002</w:t>
            </w:r>
          </w:p>
        </w:tc>
        <w:tc>
          <w:tcPr>
            <w:tcW w:w="1430" w:type="pct"/>
            <w:tcBorders>
              <w:left w:val="double" w:sz="4" w:space="0" w:color="FFFFFF"/>
              <w:right w:val="double" w:sz="4" w:space="0" w:color="FFFFFF"/>
            </w:tcBorders>
            <w:shd w:val="clear" w:color="auto" w:fill="E3EEF5"/>
            <w:vAlign w:val="center"/>
          </w:tcPr>
          <w:p w14:paraId="46B03A4E" w14:textId="77777777" w:rsidR="008848BD" w:rsidRDefault="008848BD" w:rsidP="008848BD">
            <w:pPr>
              <w:jc w:val="center"/>
              <w:rPr>
                <w:rFonts w:ascii="宋体" w:hAnsi="宋体" w:cs="宋体"/>
                <w:sz w:val="22"/>
                <w:szCs w:val="22"/>
              </w:rPr>
            </w:pPr>
            <w:r>
              <w:rPr>
                <w:rFonts w:hint="eastAsia"/>
                <w:sz w:val="22"/>
                <w:szCs w:val="22"/>
              </w:rPr>
              <w:t>收入户</w:t>
            </w:r>
          </w:p>
        </w:tc>
        <w:tc>
          <w:tcPr>
            <w:tcW w:w="1300" w:type="pct"/>
            <w:tcBorders>
              <w:left w:val="double" w:sz="4" w:space="0" w:color="FFFFFF"/>
              <w:right w:val="double" w:sz="4" w:space="0" w:color="FFFFFF"/>
            </w:tcBorders>
            <w:shd w:val="clear" w:color="auto" w:fill="E3EEF5"/>
            <w:vAlign w:val="bottom"/>
          </w:tcPr>
          <w:p w14:paraId="71B9A52A" w14:textId="77777777" w:rsidR="008848BD" w:rsidRDefault="008848BD" w:rsidP="008848BD">
            <w:pPr>
              <w:jc w:val="center"/>
              <w:rPr>
                <w:rFonts w:ascii="宋体" w:hAnsi="宋体" w:cs="宋体"/>
                <w:sz w:val="22"/>
                <w:szCs w:val="22"/>
              </w:rPr>
            </w:pPr>
            <w:r>
              <w:rPr>
                <w:rFonts w:hint="eastAsia"/>
                <w:sz w:val="22"/>
                <w:szCs w:val="22"/>
              </w:rPr>
              <w:t>收入户</w:t>
            </w:r>
          </w:p>
        </w:tc>
        <w:tc>
          <w:tcPr>
            <w:tcW w:w="1299" w:type="pct"/>
            <w:tcBorders>
              <w:left w:val="double" w:sz="4" w:space="0" w:color="FFFFFF"/>
              <w:right w:val="double" w:sz="4" w:space="0" w:color="FFFFFF"/>
            </w:tcBorders>
            <w:shd w:val="clear" w:color="auto" w:fill="E3EEF5"/>
          </w:tcPr>
          <w:p w14:paraId="7A022C7F" w14:textId="77777777" w:rsidR="008848BD" w:rsidRPr="00EA02F0" w:rsidRDefault="008848BD" w:rsidP="008848BD">
            <w:pPr>
              <w:jc w:val="center"/>
              <w:rPr>
                <w:rFonts w:ascii="宋体" w:hAnsi="宋体" w:cs="宋体"/>
              </w:rPr>
            </w:pPr>
          </w:p>
        </w:tc>
      </w:tr>
      <w:tr w:rsidR="008848BD" w:rsidRPr="00E86C6E" w14:paraId="6D2E59D8"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71B2C8A0" w14:textId="77777777" w:rsidR="008848BD" w:rsidRPr="005D789A" w:rsidRDefault="008848BD" w:rsidP="008848BD">
            <w:pPr>
              <w:pStyle w:val="Cap2"/>
              <w:jc w:val="center"/>
              <w:rPr>
                <w:rFonts w:hint="eastAsia"/>
                <w:lang w:eastAsia="zh-CN"/>
              </w:rPr>
            </w:pPr>
            <w:r>
              <w:rPr>
                <w:rFonts w:hint="eastAsia"/>
                <w:lang w:eastAsia="zh-CN"/>
              </w:rPr>
              <w:t>3</w:t>
            </w:r>
          </w:p>
        </w:tc>
        <w:tc>
          <w:tcPr>
            <w:tcW w:w="692" w:type="pct"/>
            <w:tcBorders>
              <w:left w:val="double" w:sz="4" w:space="0" w:color="FFFFFF"/>
              <w:right w:val="double" w:sz="4" w:space="0" w:color="FFFFFF"/>
            </w:tcBorders>
            <w:shd w:val="clear" w:color="auto" w:fill="E3EEF5"/>
            <w:vAlign w:val="center"/>
          </w:tcPr>
          <w:p w14:paraId="72C7925D" w14:textId="77777777" w:rsidR="008848BD" w:rsidRDefault="008848BD" w:rsidP="008848BD">
            <w:pPr>
              <w:jc w:val="center"/>
              <w:rPr>
                <w:rFonts w:ascii="宋体" w:hAnsi="宋体" w:cs="宋体"/>
                <w:sz w:val="22"/>
                <w:szCs w:val="22"/>
              </w:rPr>
            </w:pPr>
            <w:r>
              <w:rPr>
                <w:rFonts w:hint="eastAsia"/>
                <w:sz w:val="22"/>
                <w:szCs w:val="22"/>
              </w:rPr>
              <w:t>Z003</w:t>
            </w:r>
          </w:p>
        </w:tc>
        <w:tc>
          <w:tcPr>
            <w:tcW w:w="1430" w:type="pct"/>
            <w:tcBorders>
              <w:left w:val="double" w:sz="4" w:space="0" w:color="FFFFFF"/>
              <w:right w:val="double" w:sz="4" w:space="0" w:color="FFFFFF"/>
            </w:tcBorders>
            <w:shd w:val="clear" w:color="auto" w:fill="E3EEF5"/>
            <w:vAlign w:val="center"/>
          </w:tcPr>
          <w:p w14:paraId="6D46FDE2" w14:textId="77777777" w:rsidR="008848BD" w:rsidRDefault="008848BD" w:rsidP="008848BD">
            <w:pPr>
              <w:jc w:val="center"/>
              <w:rPr>
                <w:rFonts w:ascii="宋体" w:hAnsi="宋体" w:cs="宋体"/>
                <w:sz w:val="22"/>
                <w:szCs w:val="22"/>
              </w:rPr>
            </w:pPr>
            <w:r>
              <w:rPr>
                <w:rFonts w:hint="eastAsia"/>
                <w:sz w:val="22"/>
                <w:szCs w:val="22"/>
              </w:rPr>
              <w:t>业务支出户</w:t>
            </w:r>
          </w:p>
        </w:tc>
        <w:tc>
          <w:tcPr>
            <w:tcW w:w="1300" w:type="pct"/>
            <w:tcBorders>
              <w:left w:val="double" w:sz="4" w:space="0" w:color="FFFFFF"/>
              <w:right w:val="double" w:sz="4" w:space="0" w:color="FFFFFF"/>
            </w:tcBorders>
            <w:shd w:val="clear" w:color="auto" w:fill="E3EEF5"/>
            <w:vAlign w:val="bottom"/>
          </w:tcPr>
          <w:p w14:paraId="5786A9EE" w14:textId="77777777"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6431FFC7" w14:textId="77777777" w:rsidR="008848BD" w:rsidRPr="00EA02F0" w:rsidRDefault="008848BD" w:rsidP="008848BD">
            <w:pPr>
              <w:jc w:val="center"/>
              <w:rPr>
                <w:rFonts w:ascii="宋体" w:hAnsi="宋体" w:cs="宋体"/>
              </w:rPr>
            </w:pPr>
          </w:p>
        </w:tc>
      </w:tr>
      <w:tr w:rsidR="008848BD" w:rsidRPr="00E86C6E" w14:paraId="71869005"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639AA88" w14:textId="77777777" w:rsidR="008848BD" w:rsidRPr="005D789A" w:rsidRDefault="008848BD" w:rsidP="008848BD">
            <w:pPr>
              <w:pStyle w:val="Cap2"/>
              <w:jc w:val="center"/>
              <w:rPr>
                <w:rFonts w:hint="eastAsia"/>
                <w:lang w:eastAsia="zh-CN"/>
              </w:rPr>
            </w:pPr>
            <w:r>
              <w:rPr>
                <w:rFonts w:hint="eastAsia"/>
                <w:lang w:eastAsia="zh-CN"/>
              </w:rPr>
              <w:t>4</w:t>
            </w:r>
          </w:p>
        </w:tc>
        <w:tc>
          <w:tcPr>
            <w:tcW w:w="692" w:type="pct"/>
            <w:tcBorders>
              <w:left w:val="double" w:sz="4" w:space="0" w:color="FFFFFF"/>
              <w:right w:val="double" w:sz="4" w:space="0" w:color="FFFFFF"/>
            </w:tcBorders>
            <w:shd w:val="clear" w:color="auto" w:fill="E3EEF5"/>
            <w:vAlign w:val="center"/>
          </w:tcPr>
          <w:p w14:paraId="0D4FEF03" w14:textId="77777777" w:rsidR="008848BD" w:rsidRDefault="008848BD" w:rsidP="008848BD">
            <w:pPr>
              <w:jc w:val="center"/>
              <w:rPr>
                <w:rFonts w:ascii="宋体" w:hAnsi="宋体" w:cs="宋体"/>
                <w:sz w:val="22"/>
                <w:szCs w:val="22"/>
              </w:rPr>
            </w:pPr>
            <w:r>
              <w:rPr>
                <w:rFonts w:hint="eastAsia"/>
                <w:sz w:val="22"/>
                <w:szCs w:val="22"/>
              </w:rPr>
              <w:t>Z004</w:t>
            </w:r>
          </w:p>
        </w:tc>
        <w:tc>
          <w:tcPr>
            <w:tcW w:w="1430" w:type="pct"/>
            <w:tcBorders>
              <w:left w:val="double" w:sz="4" w:space="0" w:color="FFFFFF"/>
              <w:right w:val="double" w:sz="4" w:space="0" w:color="FFFFFF"/>
            </w:tcBorders>
            <w:shd w:val="clear" w:color="auto" w:fill="E3EEF5"/>
            <w:vAlign w:val="center"/>
          </w:tcPr>
          <w:p w14:paraId="4E910421" w14:textId="77777777" w:rsidR="008848BD" w:rsidRDefault="008848BD" w:rsidP="008848BD">
            <w:pPr>
              <w:jc w:val="center"/>
              <w:rPr>
                <w:rFonts w:ascii="宋体" w:hAnsi="宋体" w:cs="宋体"/>
                <w:sz w:val="22"/>
                <w:szCs w:val="22"/>
              </w:rPr>
            </w:pPr>
            <w:r>
              <w:rPr>
                <w:rFonts w:hint="eastAsia"/>
                <w:sz w:val="22"/>
                <w:szCs w:val="22"/>
              </w:rPr>
              <w:t>费用支出户</w:t>
            </w:r>
          </w:p>
        </w:tc>
        <w:tc>
          <w:tcPr>
            <w:tcW w:w="1300" w:type="pct"/>
            <w:tcBorders>
              <w:left w:val="double" w:sz="4" w:space="0" w:color="FFFFFF"/>
              <w:right w:val="double" w:sz="4" w:space="0" w:color="FFFFFF"/>
            </w:tcBorders>
            <w:shd w:val="clear" w:color="auto" w:fill="E3EEF5"/>
            <w:vAlign w:val="bottom"/>
          </w:tcPr>
          <w:p w14:paraId="2C584F1D" w14:textId="77777777"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52DFDF4E" w14:textId="77777777" w:rsidR="008848BD" w:rsidRPr="00EA02F0" w:rsidRDefault="008848BD" w:rsidP="008848BD">
            <w:pPr>
              <w:jc w:val="center"/>
              <w:rPr>
                <w:rFonts w:ascii="宋体" w:hAnsi="宋体" w:cs="宋体"/>
              </w:rPr>
            </w:pPr>
          </w:p>
        </w:tc>
      </w:tr>
      <w:tr w:rsidR="008848BD" w:rsidRPr="00E86C6E" w14:paraId="0E20E783"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5250041B" w14:textId="77777777" w:rsidR="008848BD" w:rsidRDefault="008848BD" w:rsidP="008848BD">
            <w:pPr>
              <w:pStyle w:val="Cap2"/>
              <w:jc w:val="center"/>
              <w:rPr>
                <w:rFonts w:hint="eastAsia"/>
                <w:lang w:eastAsia="zh-CN"/>
              </w:rPr>
            </w:pPr>
            <w:r>
              <w:rPr>
                <w:rFonts w:hint="eastAsia"/>
                <w:lang w:eastAsia="zh-CN"/>
              </w:rPr>
              <w:t>5</w:t>
            </w:r>
          </w:p>
        </w:tc>
        <w:tc>
          <w:tcPr>
            <w:tcW w:w="692" w:type="pct"/>
            <w:tcBorders>
              <w:left w:val="double" w:sz="4" w:space="0" w:color="FFFFFF"/>
              <w:right w:val="double" w:sz="4" w:space="0" w:color="FFFFFF"/>
            </w:tcBorders>
            <w:shd w:val="clear" w:color="auto" w:fill="E3EEF5"/>
            <w:vAlign w:val="center"/>
          </w:tcPr>
          <w:p w14:paraId="62BA560D" w14:textId="77777777" w:rsidR="008848BD" w:rsidRDefault="008848BD" w:rsidP="008848BD">
            <w:pPr>
              <w:jc w:val="center"/>
              <w:rPr>
                <w:rFonts w:ascii="宋体" w:hAnsi="宋体" w:cs="宋体"/>
                <w:sz w:val="22"/>
                <w:szCs w:val="22"/>
              </w:rPr>
            </w:pPr>
            <w:r>
              <w:rPr>
                <w:rFonts w:hint="eastAsia"/>
                <w:sz w:val="22"/>
                <w:szCs w:val="22"/>
              </w:rPr>
              <w:t>Z005</w:t>
            </w:r>
          </w:p>
        </w:tc>
        <w:tc>
          <w:tcPr>
            <w:tcW w:w="1430" w:type="pct"/>
            <w:tcBorders>
              <w:left w:val="double" w:sz="4" w:space="0" w:color="FFFFFF"/>
              <w:right w:val="double" w:sz="4" w:space="0" w:color="FFFFFF"/>
            </w:tcBorders>
            <w:shd w:val="clear" w:color="auto" w:fill="E3EEF5"/>
            <w:vAlign w:val="center"/>
          </w:tcPr>
          <w:p w14:paraId="21840D30" w14:textId="48AB1FEC" w:rsidR="008848BD" w:rsidRDefault="008848BD" w:rsidP="008848BD">
            <w:pPr>
              <w:jc w:val="center"/>
              <w:rPr>
                <w:rFonts w:ascii="宋体" w:hAnsi="宋体" w:cs="宋体"/>
                <w:sz w:val="22"/>
                <w:szCs w:val="22"/>
                <w:lang w:eastAsia="zh-CN"/>
              </w:rPr>
            </w:pPr>
            <w:r>
              <w:rPr>
                <w:rFonts w:hint="eastAsia"/>
                <w:sz w:val="22"/>
                <w:szCs w:val="22"/>
              </w:rPr>
              <w:t>工资户</w:t>
            </w:r>
          </w:p>
        </w:tc>
        <w:tc>
          <w:tcPr>
            <w:tcW w:w="1300" w:type="pct"/>
            <w:tcBorders>
              <w:left w:val="double" w:sz="4" w:space="0" w:color="FFFFFF"/>
              <w:right w:val="double" w:sz="4" w:space="0" w:color="FFFFFF"/>
            </w:tcBorders>
            <w:shd w:val="clear" w:color="auto" w:fill="E3EEF5"/>
            <w:vAlign w:val="bottom"/>
          </w:tcPr>
          <w:p w14:paraId="61FAA375" w14:textId="67F488CF"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675DA21C" w14:textId="2B315281" w:rsidR="008848BD" w:rsidRPr="00EA02F0" w:rsidRDefault="008848BD" w:rsidP="008848BD">
            <w:pPr>
              <w:jc w:val="center"/>
              <w:rPr>
                <w:rFonts w:ascii="宋体" w:hAnsi="宋体" w:cs="宋体"/>
                <w:lang w:eastAsia="zh-CN"/>
              </w:rPr>
            </w:pPr>
          </w:p>
        </w:tc>
      </w:tr>
      <w:tr w:rsidR="008848BD" w:rsidRPr="00E86C6E" w14:paraId="4B41D8F2"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1F5E502D" w14:textId="77777777" w:rsidR="008848BD" w:rsidRDefault="008848BD" w:rsidP="008848BD">
            <w:pPr>
              <w:pStyle w:val="Cap2"/>
              <w:jc w:val="center"/>
              <w:rPr>
                <w:rFonts w:hint="eastAsia"/>
                <w:lang w:eastAsia="zh-CN"/>
              </w:rPr>
            </w:pPr>
            <w:r>
              <w:rPr>
                <w:rFonts w:hint="eastAsia"/>
                <w:lang w:eastAsia="zh-CN"/>
              </w:rPr>
              <w:t>6</w:t>
            </w:r>
          </w:p>
        </w:tc>
        <w:tc>
          <w:tcPr>
            <w:tcW w:w="692" w:type="pct"/>
            <w:tcBorders>
              <w:left w:val="double" w:sz="4" w:space="0" w:color="FFFFFF"/>
              <w:right w:val="double" w:sz="4" w:space="0" w:color="FFFFFF"/>
            </w:tcBorders>
            <w:shd w:val="clear" w:color="auto" w:fill="E3EEF5"/>
            <w:vAlign w:val="center"/>
          </w:tcPr>
          <w:p w14:paraId="0036A20C" w14:textId="77777777" w:rsidR="008848BD" w:rsidRDefault="008848BD" w:rsidP="008848BD">
            <w:pPr>
              <w:jc w:val="center"/>
              <w:rPr>
                <w:rFonts w:ascii="宋体" w:hAnsi="宋体" w:cs="宋体"/>
                <w:sz w:val="22"/>
                <w:szCs w:val="22"/>
              </w:rPr>
            </w:pPr>
            <w:r>
              <w:rPr>
                <w:rFonts w:hint="eastAsia"/>
                <w:sz w:val="22"/>
                <w:szCs w:val="22"/>
              </w:rPr>
              <w:t>Z006</w:t>
            </w:r>
          </w:p>
        </w:tc>
        <w:tc>
          <w:tcPr>
            <w:tcW w:w="1430" w:type="pct"/>
            <w:tcBorders>
              <w:left w:val="double" w:sz="4" w:space="0" w:color="FFFFFF"/>
              <w:right w:val="double" w:sz="4" w:space="0" w:color="FFFFFF"/>
            </w:tcBorders>
            <w:shd w:val="clear" w:color="auto" w:fill="E3EEF5"/>
            <w:vAlign w:val="center"/>
          </w:tcPr>
          <w:p w14:paraId="4AF355B7" w14:textId="3B82FEFF" w:rsidR="008848BD" w:rsidRDefault="008848BD" w:rsidP="008848BD">
            <w:pPr>
              <w:jc w:val="center"/>
              <w:rPr>
                <w:rFonts w:ascii="宋体" w:hAnsi="宋体" w:cs="宋体"/>
                <w:sz w:val="22"/>
                <w:szCs w:val="22"/>
                <w:lang w:eastAsia="zh-CN"/>
              </w:rPr>
            </w:pPr>
            <w:r>
              <w:rPr>
                <w:rFonts w:hint="eastAsia"/>
                <w:sz w:val="22"/>
                <w:szCs w:val="22"/>
              </w:rPr>
              <w:t>纳税专户</w:t>
            </w:r>
          </w:p>
        </w:tc>
        <w:tc>
          <w:tcPr>
            <w:tcW w:w="1300" w:type="pct"/>
            <w:tcBorders>
              <w:left w:val="double" w:sz="4" w:space="0" w:color="FFFFFF"/>
              <w:right w:val="double" w:sz="4" w:space="0" w:color="FFFFFF"/>
            </w:tcBorders>
            <w:shd w:val="clear" w:color="auto" w:fill="E3EEF5"/>
            <w:vAlign w:val="bottom"/>
          </w:tcPr>
          <w:p w14:paraId="742C1F87" w14:textId="2B7D5DD2"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5BC2624C" w14:textId="03850B52" w:rsidR="008848BD" w:rsidRPr="00EA02F0" w:rsidRDefault="008848BD" w:rsidP="008848BD">
            <w:pPr>
              <w:jc w:val="center"/>
              <w:rPr>
                <w:rFonts w:ascii="宋体" w:hAnsi="宋体" w:cs="宋体"/>
                <w:lang w:eastAsia="zh-CN"/>
              </w:rPr>
            </w:pPr>
          </w:p>
        </w:tc>
      </w:tr>
      <w:tr w:rsidR="008848BD" w:rsidRPr="00E86C6E" w14:paraId="34AF6570"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382CA5DD" w14:textId="77777777" w:rsidR="008848BD" w:rsidRDefault="008848BD" w:rsidP="008848BD">
            <w:pPr>
              <w:pStyle w:val="Cap2"/>
              <w:jc w:val="center"/>
              <w:rPr>
                <w:rFonts w:hint="eastAsia"/>
                <w:lang w:eastAsia="zh-CN"/>
              </w:rPr>
            </w:pPr>
            <w:r>
              <w:rPr>
                <w:rFonts w:hint="eastAsia"/>
                <w:lang w:eastAsia="zh-CN"/>
              </w:rPr>
              <w:t>7</w:t>
            </w:r>
          </w:p>
        </w:tc>
        <w:tc>
          <w:tcPr>
            <w:tcW w:w="692" w:type="pct"/>
            <w:tcBorders>
              <w:left w:val="double" w:sz="4" w:space="0" w:color="FFFFFF"/>
              <w:right w:val="double" w:sz="4" w:space="0" w:color="FFFFFF"/>
            </w:tcBorders>
            <w:shd w:val="clear" w:color="auto" w:fill="E3EEF5"/>
            <w:vAlign w:val="center"/>
          </w:tcPr>
          <w:p w14:paraId="23E3E2FB" w14:textId="77777777" w:rsidR="008848BD" w:rsidRDefault="008848BD" w:rsidP="008848BD">
            <w:pPr>
              <w:jc w:val="center"/>
              <w:rPr>
                <w:rFonts w:ascii="宋体" w:hAnsi="宋体" w:cs="宋体"/>
                <w:sz w:val="22"/>
                <w:szCs w:val="22"/>
              </w:rPr>
            </w:pPr>
            <w:r>
              <w:rPr>
                <w:rFonts w:hint="eastAsia"/>
                <w:sz w:val="22"/>
                <w:szCs w:val="22"/>
              </w:rPr>
              <w:t>Z007</w:t>
            </w:r>
          </w:p>
        </w:tc>
        <w:tc>
          <w:tcPr>
            <w:tcW w:w="1430" w:type="pct"/>
            <w:tcBorders>
              <w:left w:val="double" w:sz="4" w:space="0" w:color="FFFFFF"/>
              <w:right w:val="double" w:sz="4" w:space="0" w:color="FFFFFF"/>
            </w:tcBorders>
            <w:shd w:val="clear" w:color="auto" w:fill="E3EEF5"/>
            <w:vAlign w:val="center"/>
          </w:tcPr>
          <w:p w14:paraId="78878CE6" w14:textId="5CF3EFDA" w:rsidR="008848BD" w:rsidRDefault="008848BD" w:rsidP="008848BD">
            <w:pPr>
              <w:jc w:val="center"/>
              <w:rPr>
                <w:rFonts w:ascii="宋体" w:hAnsi="宋体" w:cs="宋体"/>
                <w:sz w:val="22"/>
                <w:szCs w:val="22"/>
                <w:lang w:eastAsia="zh-CN"/>
              </w:rPr>
            </w:pPr>
            <w:r>
              <w:rPr>
                <w:rFonts w:hint="eastAsia"/>
                <w:sz w:val="22"/>
                <w:szCs w:val="22"/>
              </w:rPr>
              <w:t>社保专户</w:t>
            </w:r>
          </w:p>
        </w:tc>
        <w:tc>
          <w:tcPr>
            <w:tcW w:w="1300" w:type="pct"/>
            <w:tcBorders>
              <w:left w:val="double" w:sz="4" w:space="0" w:color="FFFFFF"/>
              <w:right w:val="double" w:sz="4" w:space="0" w:color="FFFFFF"/>
            </w:tcBorders>
            <w:shd w:val="clear" w:color="auto" w:fill="E3EEF5"/>
            <w:vAlign w:val="bottom"/>
          </w:tcPr>
          <w:p w14:paraId="03354BF8" w14:textId="23C32C49"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EB018AD" w14:textId="15457077" w:rsidR="008848BD" w:rsidRPr="00EA02F0" w:rsidRDefault="008848BD" w:rsidP="008848BD">
            <w:pPr>
              <w:jc w:val="center"/>
              <w:rPr>
                <w:rFonts w:ascii="宋体" w:hAnsi="宋体" w:cs="宋体"/>
              </w:rPr>
            </w:pPr>
          </w:p>
        </w:tc>
      </w:tr>
      <w:tr w:rsidR="008848BD" w:rsidRPr="00E86C6E" w14:paraId="45A6AFA9"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47D35A32" w14:textId="77777777" w:rsidR="008848BD" w:rsidRDefault="008848BD" w:rsidP="008848BD">
            <w:pPr>
              <w:pStyle w:val="Cap2"/>
              <w:jc w:val="center"/>
              <w:rPr>
                <w:rFonts w:hint="eastAsia"/>
                <w:lang w:eastAsia="zh-CN"/>
              </w:rPr>
            </w:pPr>
            <w:r>
              <w:rPr>
                <w:rFonts w:hint="eastAsia"/>
                <w:lang w:eastAsia="zh-CN"/>
              </w:rPr>
              <w:t>8</w:t>
            </w:r>
          </w:p>
        </w:tc>
        <w:tc>
          <w:tcPr>
            <w:tcW w:w="692" w:type="pct"/>
            <w:tcBorders>
              <w:left w:val="double" w:sz="4" w:space="0" w:color="FFFFFF"/>
              <w:right w:val="double" w:sz="4" w:space="0" w:color="FFFFFF"/>
            </w:tcBorders>
            <w:shd w:val="clear" w:color="auto" w:fill="E3EEF5"/>
            <w:vAlign w:val="center"/>
          </w:tcPr>
          <w:p w14:paraId="12380835" w14:textId="77777777" w:rsidR="008848BD" w:rsidRDefault="008848BD" w:rsidP="008848BD">
            <w:pPr>
              <w:jc w:val="center"/>
              <w:rPr>
                <w:rFonts w:ascii="宋体" w:hAnsi="宋体" w:cs="宋体"/>
                <w:sz w:val="22"/>
                <w:szCs w:val="22"/>
              </w:rPr>
            </w:pPr>
            <w:r>
              <w:rPr>
                <w:rFonts w:hint="eastAsia"/>
                <w:sz w:val="22"/>
                <w:szCs w:val="22"/>
              </w:rPr>
              <w:t>Z008</w:t>
            </w:r>
          </w:p>
        </w:tc>
        <w:tc>
          <w:tcPr>
            <w:tcW w:w="1430" w:type="pct"/>
            <w:tcBorders>
              <w:left w:val="double" w:sz="4" w:space="0" w:color="FFFFFF"/>
              <w:right w:val="double" w:sz="4" w:space="0" w:color="FFFFFF"/>
            </w:tcBorders>
            <w:shd w:val="clear" w:color="auto" w:fill="E3EEF5"/>
            <w:vAlign w:val="center"/>
          </w:tcPr>
          <w:p w14:paraId="0A9F9D24" w14:textId="04A7294D" w:rsidR="008848BD" w:rsidRDefault="008848BD" w:rsidP="008848BD">
            <w:pPr>
              <w:jc w:val="center"/>
              <w:rPr>
                <w:rFonts w:ascii="宋体" w:hAnsi="宋体" w:cs="宋体"/>
                <w:sz w:val="22"/>
                <w:szCs w:val="22"/>
              </w:rPr>
            </w:pPr>
            <w:r>
              <w:rPr>
                <w:rFonts w:hint="eastAsia"/>
                <w:sz w:val="22"/>
                <w:szCs w:val="22"/>
              </w:rPr>
              <w:t>公积金专户</w:t>
            </w:r>
          </w:p>
        </w:tc>
        <w:tc>
          <w:tcPr>
            <w:tcW w:w="1300" w:type="pct"/>
            <w:tcBorders>
              <w:left w:val="double" w:sz="4" w:space="0" w:color="FFFFFF"/>
              <w:right w:val="double" w:sz="4" w:space="0" w:color="FFFFFF"/>
            </w:tcBorders>
            <w:shd w:val="clear" w:color="auto" w:fill="E3EEF5"/>
            <w:vAlign w:val="bottom"/>
          </w:tcPr>
          <w:p w14:paraId="285C3749" w14:textId="1BE81DE1" w:rsidR="008848BD" w:rsidRDefault="008848BD" w:rsidP="008848BD">
            <w:pPr>
              <w:jc w:val="center"/>
              <w:rPr>
                <w:rFonts w:ascii="宋体" w:hAnsi="宋体" w:cs="宋体"/>
                <w:sz w:val="22"/>
                <w:szCs w:val="22"/>
                <w:lang w:eastAsia="zh-CN"/>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74C1B0C0" w14:textId="32CF0F57" w:rsidR="008848BD" w:rsidRPr="00EA02F0" w:rsidRDefault="008848BD" w:rsidP="008848BD">
            <w:pPr>
              <w:jc w:val="center"/>
              <w:rPr>
                <w:rFonts w:ascii="宋体" w:hAnsi="宋体" w:cs="宋体"/>
              </w:rPr>
            </w:pPr>
          </w:p>
        </w:tc>
      </w:tr>
      <w:tr w:rsidR="008848BD" w:rsidRPr="00E86C6E" w14:paraId="3892ACE6"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6ADAE41" w14:textId="77777777" w:rsidR="008848BD" w:rsidRDefault="008848BD" w:rsidP="008848BD">
            <w:pPr>
              <w:pStyle w:val="Cap2"/>
              <w:jc w:val="center"/>
              <w:rPr>
                <w:rFonts w:hint="eastAsia"/>
                <w:lang w:eastAsia="zh-CN"/>
              </w:rPr>
            </w:pPr>
            <w:r>
              <w:rPr>
                <w:rFonts w:hint="eastAsia"/>
                <w:lang w:eastAsia="zh-CN"/>
              </w:rPr>
              <w:t>9</w:t>
            </w:r>
          </w:p>
        </w:tc>
        <w:tc>
          <w:tcPr>
            <w:tcW w:w="692" w:type="pct"/>
            <w:tcBorders>
              <w:left w:val="double" w:sz="4" w:space="0" w:color="FFFFFF"/>
              <w:right w:val="double" w:sz="4" w:space="0" w:color="FFFFFF"/>
            </w:tcBorders>
            <w:shd w:val="clear" w:color="auto" w:fill="E3EEF5"/>
            <w:vAlign w:val="center"/>
          </w:tcPr>
          <w:p w14:paraId="7002AE81" w14:textId="77777777" w:rsidR="008848BD" w:rsidRDefault="008848BD" w:rsidP="008848BD">
            <w:pPr>
              <w:jc w:val="center"/>
              <w:rPr>
                <w:rFonts w:ascii="宋体" w:hAnsi="宋体" w:cs="宋体"/>
                <w:sz w:val="22"/>
                <w:szCs w:val="22"/>
              </w:rPr>
            </w:pPr>
            <w:r>
              <w:rPr>
                <w:rFonts w:hint="eastAsia"/>
                <w:sz w:val="22"/>
                <w:szCs w:val="22"/>
              </w:rPr>
              <w:t>Z009</w:t>
            </w:r>
          </w:p>
        </w:tc>
        <w:tc>
          <w:tcPr>
            <w:tcW w:w="1430" w:type="pct"/>
            <w:tcBorders>
              <w:left w:val="double" w:sz="4" w:space="0" w:color="FFFFFF"/>
              <w:right w:val="double" w:sz="4" w:space="0" w:color="FFFFFF"/>
            </w:tcBorders>
            <w:shd w:val="clear" w:color="auto" w:fill="E3EEF5"/>
            <w:vAlign w:val="center"/>
          </w:tcPr>
          <w:p w14:paraId="31ED823A" w14:textId="77777777" w:rsidR="008848BD" w:rsidRDefault="008848BD" w:rsidP="008848BD">
            <w:pPr>
              <w:jc w:val="center"/>
              <w:rPr>
                <w:rFonts w:ascii="宋体" w:hAnsi="宋体" w:cs="宋体"/>
                <w:sz w:val="22"/>
                <w:szCs w:val="22"/>
              </w:rPr>
            </w:pPr>
            <w:r>
              <w:rPr>
                <w:rFonts w:hint="eastAsia"/>
                <w:sz w:val="22"/>
                <w:szCs w:val="22"/>
              </w:rPr>
              <w:t>第三方</w:t>
            </w:r>
          </w:p>
        </w:tc>
        <w:tc>
          <w:tcPr>
            <w:tcW w:w="1300" w:type="pct"/>
            <w:tcBorders>
              <w:left w:val="double" w:sz="4" w:space="0" w:color="FFFFFF"/>
              <w:right w:val="double" w:sz="4" w:space="0" w:color="FFFFFF"/>
            </w:tcBorders>
            <w:shd w:val="clear" w:color="auto" w:fill="E3EEF5"/>
            <w:vAlign w:val="bottom"/>
          </w:tcPr>
          <w:p w14:paraId="7FA9AC2E" w14:textId="4C8C44D6" w:rsidR="008848BD" w:rsidRDefault="008848BD" w:rsidP="008848BD">
            <w:pPr>
              <w:jc w:val="center"/>
              <w:rPr>
                <w:rFonts w:ascii="宋体" w:hAnsi="宋体" w:cs="宋体"/>
                <w:sz w:val="22"/>
                <w:szCs w:val="22"/>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B3F5AFF" w14:textId="0A416214" w:rsidR="008848BD" w:rsidRPr="00EA02F0" w:rsidRDefault="008848BD" w:rsidP="008848BD">
            <w:pPr>
              <w:jc w:val="center"/>
              <w:rPr>
                <w:rFonts w:ascii="宋体" w:hAnsi="宋体" w:cs="宋体"/>
                <w:lang w:eastAsia="zh-CN"/>
              </w:rPr>
            </w:pPr>
          </w:p>
        </w:tc>
      </w:tr>
      <w:tr w:rsidR="008848BD" w:rsidRPr="00E86C6E" w14:paraId="3D8149E1"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6DFFB93C" w14:textId="77777777" w:rsidR="008848BD" w:rsidRDefault="008848BD" w:rsidP="008848BD">
            <w:pPr>
              <w:pStyle w:val="Cap2"/>
              <w:jc w:val="center"/>
              <w:rPr>
                <w:rFonts w:hint="eastAsia"/>
                <w:lang w:eastAsia="zh-CN"/>
              </w:rPr>
            </w:pPr>
            <w:r>
              <w:rPr>
                <w:rFonts w:hint="eastAsia"/>
                <w:lang w:eastAsia="zh-CN"/>
              </w:rPr>
              <w:t>10</w:t>
            </w:r>
          </w:p>
        </w:tc>
        <w:tc>
          <w:tcPr>
            <w:tcW w:w="692" w:type="pct"/>
            <w:tcBorders>
              <w:left w:val="double" w:sz="4" w:space="0" w:color="FFFFFF"/>
              <w:right w:val="double" w:sz="4" w:space="0" w:color="FFFFFF"/>
            </w:tcBorders>
            <w:shd w:val="clear" w:color="auto" w:fill="E3EEF5"/>
            <w:vAlign w:val="center"/>
          </w:tcPr>
          <w:p w14:paraId="06723028" w14:textId="77777777" w:rsidR="008848BD" w:rsidRDefault="008848BD" w:rsidP="008848BD">
            <w:pPr>
              <w:jc w:val="center"/>
              <w:rPr>
                <w:rFonts w:ascii="宋体" w:hAnsi="宋体" w:cs="宋体"/>
                <w:sz w:val="22"/>
                <w:szCs w:val="22"/>
              </w:rPr>
            </w:pPr>
            <w:r>
              <w:rPr>
                <w:rFonts w:hint="eastAsia"/>
                <w:sz w:val="22"/>
                <w:szCs w:val="22"/>
              </w:rPr>
              <w:t>Z010</w:t>
            </w:r>
          </w:p>
        </w:tc>
        <w:tc>
          <w:tcPr>
            <w:tcW w:w="1430" w:type="pct"/>
            <w:tcBorders>
              <w:left w:val="double" w:sz="4" w:space="0" w:color="FFFFFF"/>
              <w:right w:val="double" w:sz="4" w:space="0" w:color="FFFFFF"/>
            </w:tcBorders>
            <w:shd w:val="clear" w:color="auto" w:fill="E3EEF5"/>
            <w:vAlign w:val="center"/>
          </w:tcPr>
          <w:p w14:paraId="65AE1DA9" w14:textId="37490C0E" w:rsidR="008848BD" w:rsidRDefault="008848BD" w:rsidP="008848BD">
            <w:pPr>
              <w:jc w:val="center"/>
              <w:rPr>
                <w:rFonts w:ascii="宋体" w:hAnsi="宋体" w:cs="宋体"/>
                <w:sz w:val="22"/>
                <w:szCs w:val="22"/>
              </w:rPr>
            </w:pPr>
            <w:r>
              <w:rPr>
                <w:rFonts w:hint="eastAsia"/>
                <w:sz w:val="22"/>
                <w:szCs w:val="22"/>
              </w:rPr>
              <w:t>风险准备金专户</w:t>
            </w:r>
          </w:p>
        </w:tc>
        <w:tc>
          <w:tcPr>
            <w:tcW w:w="1300" w:type="pct"/>
            <w:tcBorders>
              <w:left w:val="double" w:sz="4" w:space="0" w:color="FFFFFF"/>
              <w:right w:val="double" w:sz="4" w:space="0" w:color="FFFFFF"/>
            </w:tcBorders>
            <w:shd w:val="clear" w:color="auto" w:fill="E3EEF5"/>
            <w:vAlign w:val="bottom"/>
          </w:tcPr>
          <w:p w14:paraId="63B4BFE6" w14:textId="08604989" w:rsidR="008848BD" w:rsidRDefault="008848BD" w:rsidP="008848BD">
            <w:pPr>
              <w:jc w:val="center"/>
              <w:rPr>
                <w:rFonts w:ascii="宋体" w:hAnsi="宋体" w:cs="宋体"/>
                <w:sz w:val="22"/>
                <w:szCs w:val="22"/>
                <w:lang w:eastAsia="zh-CN"/>
              </w:rPr>
            </w:pPr>
            <w:r>
              <w:rPr>
                <w:rFonts w:hint="eastAsia"/>
                <w:sz w:val="22"/>
                <w:szCs w:val="22"/>
              </w:rPr>
              <w:t>支出户</w:t>
            </w:r>
          </w:p>
        </w:tc>
        <w:tc>
          <w:tcPr>
            <w:tcW w:w="1299" w:type="pct"/>
            <w:tcBorders>
              <w:left w:val="double" w:sz="4" w:space="0" w:color="FFFFFF"/>
              <w:right w:val="double" w:sz="4" w:space="0" w:color="FFFFFF"/>
            </w:tcBorders>
            <w:shd w:val="clear" w:color="auto" w:fill="E3EEF5"/>
          </w:tcPr>
          <w:p w14:paraId="2832BCCA" w14:textId="77777777" w:rsidR="008848BD" w:rsidRPr="00EA02F0" w:rsidRDefault="008848BD" w:rsidP="008848BD">
            <w:pPr>
              <w:jc w:val="center"/>
              <w:rPr>
                <w:rFonts w:ascii="宋体" w:hAnsi="宋体" w:cs="宋体"/>
              </w:rPr>
            </w:pPr>
          </w:p>
        </w:tc>
      </w:tr>
      <w:tr w:rsidR="008848BD" w:rsidRPr="00E86C6E" w14:paraId="02258BD3" w14:textId="77777777" w:rsidTr="008848BD">
        <w:trPr>
          <w:cantSplit/>
        </w:trPr>
        <w:tc>
          <w:tcPr>
            <w:tcW w:w="279" w:type="pct"/>
            <w:tcBorders>
              <w:right w:val="double" w:sz="4" w:space="0" w:color="FFFFFF"/>
            </w:tcBorders>
            <w:shd w:val="clear" w:color="auto" w:fill="E3EEF5"/>
            <w:tcMar>
              <w:top w:w="58" w:type="dxa"/>
              <w:left w:w="58" w:type="dxa"/>
              <w:bottom w:w="58" w:type="dxa"/>
              <w:right w:w="58" w:type="dxa"/>
            </w:tcMar>
            <w:vAlign w:val="center"/>
          </w:tcPr>
          <w:p w14:paraId="23FC14EE" w14:textId="03BCB5D5" w:rsidR="008848BD" w:rsidRDefault="008848BD" w:rsidP="008848BD">
            <w:pPr>
              <w:pStyle w:val="Cap2"/>
              <w:jc w:val="center"/>
              <w:rPr>
                <w:rFonts w:hint="eastAsia"/>
                <w:lang w:eastAsia="zh-CN"/>
              </w:rPr>
            </w:pPr>
          </w:p>
        </w:tc>
        <w:tc>
          <w:tcPr>
            <w:tcW w:w="692" w:type="pct"/>
            <w:tcBorders>
              <w:left w:val="double" w:sz="4" w:space="0" w:color="FFFFFF"/>
              <w:right w:val="double" w:sz="4" w:space="0" w:color="FFFFFF"/>
            </w:tcBorders>
            <w:shd w:val="clear" w:color="auto" w:fill="E3EEF5"/>
            <w:vAlign w:val="center"/>
          </w:tcPr>
          <w:p w14:paraId="18BBC049" w14:textId="659C667D" w:rsidR="008848BD" w:rsidRDefault="008848BD" w:rsidP="008848BD">
            <w:pPr>
              <w:jc w:val="center"/>
              <w:rPr>
                <w:rFonts w:ascii="宋体" w:hAnsi="宋体" w:cs="宋体"/>
                <w:sz w:val="22"/>
                <w:szCs w:val="22"/>
                <w:lang w:eastAsia="zh-CN"/>
              </w:rPr>
            </w:pPr>
          </w:p>
        </w:tc>
        <w:tc>
          <w:tcPr>
            <w:tcW w:w="1430" w:type="pct"/>
            <w:tcBorders>
              <w:left w:val="double" w:sz="4" w:space="0" w:color="FFFFFF"/>
              <w:right w:val="double" w:sz="4" w:space="0" w:color="FFFFFF"/>
            </w:tcBorders>
            <w:shd w:val="clear" w:color="auto" w:fill="E3EEF5"/>
            <w:vAlign w:val="center"/>
          </w:tcPr>
          <w:p w14:paraId="75CC717B" w14:textId="3C14AB0B" w:rsidR="008848BD" w:rsidRDefault="008848BD" w:rsidP="008848BD">
            <w:pPr>
              <w:jc w:val="center"/>
              <w:rPr>
                <w:rFonts w:ascii="宋体" w:hAnsi="宋体" w:cs="宋体"/>
                <w:sz w:val="22"/>
                <w:szCs w:val="22"/>
                <w:lang w:eastAsia="zh-CN"/>
              </w:rPr>
            </w:pPr>
          </w:p>
        </w:tc>
        <w:tc>
          <w:tcPr>
            <w:tcW w:w="1300" w:type="pct"/>
            <w:tcBorders>
              <w:left w:val="double" w:sz="4" w:space="0" w:color="FFFFFF"/>
              <w:right w:val="double" w:sz="4" w:space="0" w:color="FFFFFF"/>
            </w:tcBorders>
            <w:shd w:val="clear" w:color="auto" w:fill="E3EEF5"/>
            <w:vAlign w:val="bottom"/>
          </w:tcPr>
          <w:p w14:paraId="3F2A6808" w14:textId="7FF29278" w:rsidR="008848BD" w:rsidRDefault="008848BD" w:rsidP="008848BD">
            <w:pPr>
              <w:jc w:val="center"/>
              <w:rPr>
                <w:rFonts w:ascii="宋体" w:hAnsi="宋体" w:cs="宋体"/>
                <w:sz w:val="22"/>
                <w:szCs w:val="22"/>
                <w:lang w:eastAsia="zh-CN"/>
              </w:rPr>
            </w:pPr>
          </w:p>
        </w:tc>
        <w:tc>
          <w:tcPr>
            <w:tcW w:w="1299" w:type="pct"/>
            <w:tcBorders>
              <w:left w:val="double" w:sz="4" w:space="0" w:color="FFFFFF"/>
              <w:right w:val="double" w:sz="4" w:space="0" w:color="FFFFFF"/>
            </w:tcBorders>
            <w:shd w:val="clear" w:color="auto" w:fill="E3EEF5"/>
          </w:tcPr>
          <w:p w14:paraId="58E5C78F" w14:textId="17E9FEC1" w:rsidR="008848BD" w:rsidRPr="00EA02F0" w:rsidRDefault="008848BD" w:rsidP="00AD7921">
            <w:pPr>
              <w:jc w:val="center"/>
              <w:rPr>
                <w:rFonts w:ascii="宋体" w:hAnsi="宋体" w:cs="宋体"/>
                <w:lang w:eastAsia="zh-CN"/>
              </w:rPr>
            </w:pPr>
          </w:p>
        </w:tc>
      </w:tr>
    </w:tbl>
    <w:p w14:paraId="7571CD14" w14:textId="77777777" w:rsidR="008848BD" w:rsidRDefault="008848BD" w:rsidP="008848BD">
      <w:pPr>
        <w:spacing w:line="360" w:lineRule="auto"/>
        <w:ind w:left="420"/>
        <w:rPr>
          <w:lang w:eastAsia="zh-CN"/>
        </w:rPr>
      </w:pPr>
      <w:r>
        <w:rPr>
          <w:rFonts w:hint="eastAsia"/>
          <w:lang w:eastAsia="zh-CN"/>
        </w:rPr>
        <w:t>1</w:t>
      </w:r>
      <w:r>
        <w:rPr>
          <w:rFonts w:hint="eastAsia"/>
          <w:lang w:eastAsia="zh-CN"/>
        </w:rPr>
        <w:t>、代码不能重复；</w:t>
      </w:r>
    </w:p>
    <w:p w14:paraId="29D577A6"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7D5BDDC3" w14:textId="77777777" w:rsidR="008848BD" w:rsidRDefault="008848BD" w:rsidP="008848BD">
      <w:pPr>
        <w:pStyle w:val="40"/>
        <w:numPr>
          <w:ilvl w:val="3"/>
          <w:numId w:val="2"/>
        </w:numPr>
        <w:rPr>
          <w:lang w:eastAsia="zh-CN"/>
        </w:rPr>
      </w:pPr>
      <w:r>
        <w:rPr>
          <w:rFonts w:hint="eastAsia"/>
          <w:lang w:eastAsia="zh-CN"/>
        </w:rPr>
        <w:t>用户界面</w:t>
      </w:r>
    </w:p>
    <w:p w14:paraId="48578676" w14:textId="77777777" w:rsidR="008848BD" w:rsidRPr="00D12323" w:rsidRDefault="008848BD" w:rsidP="008848BD">
      <w:pPr>
        <w:pStyle w:val="L-"/>
      </w:pPr>
      <w:r w:rsidRPr="00D12323">
        <w:rPr>
          <w:rFonts w:hint="eastAsia"/>
        </w:rPr>
        <w:t>图：</w:t>
      </w:r>
      <w:r>
        <w:rPr>
          <w:rFonts w:hint="eastAsia"/>
        </w:rPr>
        <w:t>3.1.5.5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账户用途查询页面</w:t>
      </w:r>
    </w:p>
    <w:p w14:paraId="60CE4A30" w14:textId="77777777" w:rsidR="008848BD" w:rsidRDefault="00E75EE2" w:rsidP="008848BD">
      <w:r>
        <w:rPr>
          <w:noProof/>
          <w:lang w:eastAsia="zh-CN" w:bidi="ar-SA"/>
        </w:rPr>
        <w:drawing>
          <wp:inline distT="0" distB="0" distL="0" distR="0" wp14:anchorId="1B026EE1" wp14:editId="4764639D">
            <wp:extent cx="5267325" cy="2114550"/>
            <wp:effectExtent l="0" t="0" r="9525" b="0"/>
            <wp:docPr id="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6500EDCD" w14:textId="77777777" w:rsidR="008848BD" w:rsidRDefault="008848BD" w:rsidP="008848BD"/>
    <w:p w14:paraId="6FAFAD8F" w14:textId="77777777" w:rsidR="008848BD" w:rsidRPr="00D12323" w:rsidRDefault="008848BD" w:rsidP="008848BD">
      <w:pPr>
        <w:pStyle w:val="L-"/>
      </w:pPr>
      <w:r w:rsidRPr="00D12323">
        <w:rPr>
          <w:rFonts w:hint="eastAsia"/>
        </w:rPr>
        <w:t>图：</w:t>
      </w:r>
      <w:r>
        <w:rPr>
          <w:rFonts w:hint="eastAsia"/>
        </w:rPr>
        <w:t>3.1.5.5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账户用途新增页面</w:t>
      </w:r>
    </w:p>
    <w:p w14:paraId="41A229DB" w14:textId="77777777" w:rsidR="008848BD" w:rsidRDefault="00E75EE2" w:rsidP="008848BD">
      <w:r>
        <w:rPr>
          <w:noProof/>
          <w:lang w:eastAsia="zh-CN" w:bidi="ar-SA"/>
        </w:rPr>
        <w:drawing>
          <wp:inline distT="0" distB="0" distL="0" distR="0" wp14:anchorId="714E4883" wp14:editId="6546ADAC">
            <wp:extent cx="5276850" cy="2133600"/>
            <wp:effectExtent l="0" t="0" r="0" b="0"/>
            <wp:docPr id="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052C8769" w14:textId="77777777" w:rsidR="008848BD" w:rsidRDefault="008848BD" w:rsidP="008848BD">
      <w:pPr>
        <w:pStyle w:val="30"/>
        <w:numPr>
          <w:ilvl w:val="2"/>
          <w:numId w:val="2"/>
        </w:numPr>
        <w:rPr>
          <w:lang w:eastAsia="zh-CN"/>
        </w:rPr>
      </w:pPr>
      <w:bookmarkStart w:id="56" w:name="_Toc517685538"/>
      <w:bookmarkStart w:id="57" w:name="_Toc10186611"/>
      <w:r>
        <w:rPr>
          <w:rFonts w:hint="eastAsia"/>
          <w:lang w:eastAsia="zh-CN"/>
        </w:rPr>
        <w:t>日历</w:t>
      </w:r>
      <w:bookmarkEnd w:id="56"/>
      <w:bookmarkEnd w:id="57"/>
    </w:p>
    <w:p w14:paraId="18537A40" w14:textId="77777777" w:rsidR="008848BD" w:rsidRDefault="008848BD" w:rsidP="008848BD">
      <w:pPr>
        <w:pStyle w:val="40"/>
        <w:numPr>
          <w:ilvl w:val="3"/>
          <w:numId w:val="2"/>
        </w:numPr>
        <w:rPr>
          <w:lang w:eastAsia="zh-CN"/>
        </w:rPr>
      </w:pPr>
      <w:r>
        <w:rPr>
          <w:rFonts w:hint="eastAsia"/>
          <w:lang w:eastAsia="zh-CN"/>
        </w:rPr>
        <w:t>业务描述</w:t>
      </w:r>
    </w:p>
    <w:p w14:paraId="55859814" w14:textId="77777777" w:rsidR="008848BD" w:rsidRDefault="008848BD" w:rsidP="008848BD">
      <w:pPr>
        <w:ind w:firstLine="420"/>
        <w:rPr>
          <w:lang w:eastAsia="zh-CN"/>
        </w:rPr>
      </w:pPr>
      <w:r w:rsidRPr="00BE7908">
        <w:rPr>
          <w:rFonts w:hint="eastAsia"/>
          <w:lang w:eastAsia="zh-CN"/>
        </w:rPr>
        <w:t>用于系统结算、</w:t>
      </w:r>
      <w:r>
        <w:rPr>
          <w:rFonts w:hint="eastAsia"/>
          <w:lang w:eastAsia="zh-CN"/>
        </w:rPr>
        <w:t>收付</w:t>
      </w:r>
      <w:r w:rsidRPr="00BE7908">
        <w:rPr>
          <w:rFonts w:hint="eastAsia"/>
          <w:lang w:eastAsia="zh-CN"/>
        </w:rPr>
        <w:t>等功能的自动任务运行时所使用到的工作日、节假日等相关信息的维护。结合国家的假期政策，可自行对特殊日期进行调整，设置其为节假日或工作日</w:t>
      </w:r>
      <w:r>
        <w:rPr>
          <w:rFonts w:hint="eastAsia"/>
          <w:lang w:eastAsia="zh-CN"/>
        </w:rPr>
        <w:t>。</w:t>
      </w:r>
    </w:p>
    <w:p w14:paraId="01282544" w14:textId="77777777" w:rsidR="008848BD" w:rsidRDefault="008848BD" w:rsidP="008848BD">
      <w:pPr>
        <w:pStyle w:val="40"/>
        <w:numPr>
          <w:ilvl w:val="3"/>
          <w:numId w:val="2"/>
        </w:numPr>
        <w:rPr>
          <w:lang w:eastAsia="zh-CN"/>
        </w:rPr>
      </w:pPr>
      <w:r>
        <w:rPr>
          <w:rFonts w:hint="eastAsia"/>
          <w:lang w:eastAsia="zh-CN"/>
        </w:rPr>
        <w:t>业务流程</w:t>
      </w:r>
    </w:p>
    <w:p w14:paraId="7C2A47B0" w14:textId="77777777" w:rsidR="008848BD" w:rsidRDefault="008848BD" w:rsidP="008848BD">
      <w:pPr>
        <w:ind w:left="420"/>
      </w:pPr>
      <w:r>
        <w:rPr>
          <w:rFonts w:hint="eastAsia"/>
        </w:rPr>
        <w:t>无</w:t>
      </w:r>
    </w:p>
    <w:p w14:paraId="7D0D2EA9" w14:textId="77777777" w:rsidR="008848BD" w:rsidRDefault="008848BD" w:rsidP="008848BD">
      <w:pPr>
        <w:pStyle w:val="40"/>
        <w:numPr>
          <w:ilvl w:val="3"/>
          <w:numId w:val="2"/>
        </w:numPr>
        <w:rPr>
          <w:lang w:eastAsia="zh-CN"/>
        </w:rPr>
      </w:pPr>
      <w:r>
        <w:rPr>
          <w:rFonts w:hint="eastAsia"/>
          <w:lang w:eastAsia="zh-CN"/>
        </w:rPr>
        <w:t>流程说明</w:t>
      </w:r>
    </w:p>
    <w:p w14:paraId="7DC3FB35" w14:textId="77777777" w:rsidR="008848BD" w:rsidRDefault="008848BD" w:rsidP="008848BD">
      <w:pPr>
        <w:ind w:left="420"/>
      </w:pPr>
      <w:r>
        <w:rPr>
          <w:rFonts w:hint="eastAsia"/>
        </w:rPr>
        <w:t>无</w:t>
      </w:r>
    </w:p>
    <w:p w14:paraId="62891D28"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81"/>
        <w:gridCol w:w="696"/>
        <w:gridCol w:w="722"/>
        <w:gridCol w:w="704"/>
        <w:gridCol w:w="845"/>
        <w:gridCol w:w="845"/>
        <w:gridCol w:w="845"/>
        <w:gridCol w:w="847"/>
        <w:gridCol w:w="843"/>
        <w:gridCol w:w="790"/>
        <w:gridCol w:w="810"/>
      </w:tblGrid>
      <w:tr w:rsidR="008848BD" w:rsidRPr="00806E14" w14:paraId="7CA9166A"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41307FF1" w14:textId="77777777" w:rsidR="008848BD" w:rsidRPr="00806E14" w:rsidRDefault="008848BD" w:rsidP="008848BD">
            <w:pPr>
              <w:jc w:val="center"/>
              <w:rPr>
                <w:rFonts w:ascii="宋体" w:hAnsi="宋体"/>
                <w:b/>
              </w:rPr>
            </w:pPr>
            <w:bookmarkStart w:id="58" w:name="RANGE!A1"/>
            <w:r>
              <w:rPr>
                <w:rFonts w:ascii="宋体" w:hAnsi="宋体" w:hint="eastAsia"/>
                <w:b/>
              </w:rPr>
              <w:t>日历-样例</w:t>
            </w:r>
          </w:p>
        </w:tc>
      </w:tr>
      <w:bookmarkEnd w:id="58"/>
      <w:tr w:rsidR="008848BD" w:rsidRPr="00806E14" w14:paraId="6477E0F8" w14:textId="77777777" w:rsidTr="008848BD">
        <w:trPr>
          <w:cantSplit/>
          <w:trHeight w:val="357"/>
          <w:tblHeader/>
        </w:trPr>
        <w:tc>
          <w:tcPr>
            <w:tcW w:w="344" w:type="pct"/>
            <w:tcBorders>
              <w:bottom w:val="double" w:sz="4" w:space="0" w:color="FFFFFF"/>
            </w:tcBorders>
            <w:shd w:val="clear" w:color="auto" w:fill="7C9BC1"/>
          </w:tcPr>
          <w:p w14:paraId="7DCDE6DA" w14:textId="77777777" w:rsidR="008848BD" w:rsidRDefault="008848BD" w:rsidP="008848BD">
            <w:pPr>
              <w:jc w:val="center"/>
              <w:rPr>
                <w:rFonts w:ascii="宋体" w:hAnsi="宋体"/>
                <w:b/>
              </w:rPr>
            </w:pPr>
            <w:r>
              <w:rPr>
                <w:rFonts w:ascii="宋体" w:hAnsi="宋体" w:hint="eastAsia"/>
                <w:b/>
              </w:rPr>
              <w:t>#</w:t>
            </w:r>
          </w:p>
        </w:tc>
        <w:tc>
          <w:tcPr>
            <w:tcW w:w="374" w:type="pct"/>
            <w:tcBorders>
              <w:bottom w:val="double" w:sz="4" w:space="0" w:color="FFFFFF"/>
            </w:tcBorders>
            <w:shd w:val="clear" w:color="auto" w:fill="7C9BC1"/>
          </w:tcPr>
          <w:p w14:paraId="5F1E2D42" w14:textId="77777777" w:rsidR="008848BD" w:rsidRPr="00E83362" w:rsidRDefault="008848BD" w:rsidP="008848BD">
            <w:pPr>
              <w:pStyle w:val="Cap1"/>
              <w:rPr>
                <w:rFonts w:hint="eastAsia"/>
                <w:szCs w:val="18"/>
              </w:rPr>
            </w:pPr>
            <w:r w:rsidRPr="00E83362">
              <w:rPr>
                <w:rFonts w:hint="eastAsia"/>
                <w:szCs w:val="18"/>
              </w:rPr>
              <w:t>名称</w:t>
            </w:r>
          </w:p>
        </w:tc>
        <w:tc>
          <w:tcPr>
            <w:tcW w:w="427" w:type="pct"/>
            <w:tcBorders>
              <w:bottom w:val="double" w:sz="4" w:space="0" w:color="FFFFFF"/>
            </w:tcBorders>
            <w:shd w:val="clear" w:color="auto" w:fill="7C9BC1"/>
          </w:tcPr>
          <w:p w14:paraId="23BB24C1" w14:textId="77777777" w:rsidR="008848BD" w:rsidRPr="00E83362" w:rsidRDefault="008848BD" w:rsidP="008848BD">
            <w:pPr>
              <w:pStyle w:val="Cap1"/>
              <w:rPr>
                <w:rFonts w:hint="eastAsia"/>
                <w:szCs w:val="18"/>
              </w:rPr>
            </w:pPr>
            <w:r w:rsidRPr="00E83362">
              <w:rPr>
                <w:rFonts w:hint="eastAsia"/>
                <w:szCs w:val="18"/>
              </w:rPr>
              <w:t>描述</w:t>
            </w:r>
          </w:p>
        </w:tc>
        <w:tc>
          <w:tcPr>
            <w:tcW w:w="416" w:type="pct"/>
            <w:tcBorders>
              <w:bottom w:val="double" w:sz="4" w:space="0" w:color="FFFFFF"/>
            </w:tcBorders>
            <w:shd w:val="clear" w:color="auto" w:fill="7C9BC1"/>
          </w:tcPr>
          <w:p w14:paraId="5D7DC98B" w14:textId="77777777" w:rsidR="008848BD" w:rsidRPr="00E83362" w:rsidRDefault="008848BD" w:rsidP="008848BD">
            <w:pPr>
              <w:pStyle w:val="Cap1"/>
              <w:rPr>
                <w:rFonts w:hint="eastAsia"/>
                <w:szCs w:val="18"/>
              </w:rPr>
            </w:pPr>
            <w:r w:rsidRPr="00E83362">
              <w:rPr>
                <w:rFonts w:hint="eastAsia"/>
                <w:szCs w:val="18"/>
              </w:rPr>
              <w:t>是否有效</w:t>
            </w:r>
          </w:p>
        </w:tc>
        <w:tc>
          <w:tcPr>
            <w:tcW w:w="499" w:type="pct"/>
            <w:tcBorders>
              <w:bottom w:val="double" w:sz="4" w:space="0" w:color="FFFFFF"/>
            </w:tcBorders>
            <w:shd w:val="clear" w:color="auto" w:fill="7C9BC1"/>
          </w:tcPr>
          <w:p w14:paraId="3DA9B3A3" w14:textId="77777777" w:rsidR="008848BD" w:rsidRPr="00E83362" w:rsidRDefault="008848BD" w:rsidP="008848BD">
            <w:pPr>
              <w:pStyle w:val="Cap1"/>
              <w:rPr>
                <w:rFonts w:hint="eastAsia"/>
                <w:szCs w:val="18"/>
              </w:rPr>
            </w:pPr>
            <w:r w:rsidRPr="00E83362">
              <w:rPr>
                <w:rFonts w:hint="eastAsia"/>
                <w:szCs w:val="18"/>
              </w:rPr>
              <w:t>星期一是否工作日</w:t>
            </w:r>
          </w:p>
        </w:tc>
        <w:tc>
          <w:tcPr>
            <w:tcW w:w="499" w:type="pct"/>
            <w:tcBorders>
              <w:bottom w:val="double" w:sz="4" w:space="0" w:color="FFFFFF"/>
            </w:tcBorders>
            <w:shd w:val="clear" w:color="auto" w:fill="7C9BC1"/>
          </w:tcPr>
          <w:p w14:paraId="325D3B66" w14:textId="77777777" w:rsidR="008848BD" w:rsidRPr="00E83362" w:rsidRDefault="008848BD" w:rsidP="008848BD">
            <w:pPr>
              <w:pStyle w:val="Cap1"/>
              <w:rPr>
                <w:rFonts w:hint="eastAsia"/>
                <w:szCs w:val="18"/>
              </w:rPr>
            </w:pPr>
            <w:r w:rsidRPr="00E83362">
              <w:rPr>
                <w:rFonts w:hint="eastAsia"/>
                <w:szCs w:val="18"/>
              </w:rPr>
              <w:t>星期二是否工作日</w:t>
            </w:r>
          </w:p>
        </w:tc>
        <w:tc>
          <w:tcPr>
            <w:tcW w:w="499" w:type="pct"/>
            <w:tcBorders>
              <w:bottom w:val="double" w:sz="4" w:space="0" w:color="FFFFFF"/>
            </w:tcBorders>
            <w:shd w:val="clear" w:color="auto" w:fill="7C9BC1"/>
          </w:tcPr>
          <w:p w14:paraId="3DBC80F6" w14:textId="77777777" w:rsidR="008848BD" w:rsidRPr="00E83362" w:rsidRDefault="008848BD" w:rsidP="008848BD">
            <w:pPr>
              <w:pStyle w:val="Cap1"/>
              <w:rPr>
                <w:rFonts w:hint="eastAsia"/>
                <w:szCs w:val="18"/>
              </w:rPr>
            </w:pPr>
            <w:r w:rsidRPr="00E83362">
              <w:rPr>
                <w:rFonts w:hint="eastAsia"/>
                <w:szCs w:val="18"/>
              </w:rPr>
              <w:t>星期三是否工作日</w:t>
            </w:r>
          </w:p>
        </w:tc>
        <w:tc>
          <w:tcPr>
            <w:tcW w:w="500" w:type="pct"/>
            <w:tcBorders>
              <w:bottom w:val="double" w:sz="4" w:space="0" w:color="FFFFFF"/>
            </w:tcBorders>
            <w:shd w:val="clear" w:color="auto" w:fill="7C9BC1"/>
          </w:tcPr>
          <w:p w14:paraId="03AC2D18" w14:textId="77777777" w:rsidR="008848BD" w:rsidRPr="00E83362" w:rsidRDefault="008848BD" w:rsidP="008848BD">
            <w:pPr>
              <w:pStyle w:val="Cap1"/>
              <w:rPr>
                <w:rFonts w:hint="eastAsia"/>
                <w:szCs w:val="18"/>
              </w:rPr>
            </w:pPr>
            <w:r w:rsidRPr="00E83362">
              <w:rPr>
                <w:rFonts w:hint="eastAsia"/>
                <w:szCs w:val="18"/>
              </w:rPr>
              <w:t>星期四是否工作日</w:t>
            </w:r>
          </w:p>
        </w:tc>
        <w:tc>
          <w:tcPr>
            <w:tcW w:w="498" w:type="pct"/>
            <w:tcBorders>
              <w:bottom w:val="double" w:sz="4" w:space="0" w:color="FFFFFF"/>
            </w:tcBorders>
            <w:shd w:val="clear" w:color="auto" w:fill="7C9BC1"/>
          </w:tcPr>
          <w:p w14:paraId="7F4AAF62" w14:textId="77777777" w:rsidR="008848BD" w:rsidRPr="00E83362" w:rsidRDefault="008848BD" w:rsidP="008848BD">
            <w:pPr>
              <w:pStyle w:val="Cap1"/>
              <w:rPr>
                <w:rFonts w:hint="eastAsia"/>
                <w:szCs w:val="18"/>
              </w:rPr>
            </w:pPr>
            <w:r w:rsidRPr="00E83362">
              <w:rPr>
                <w:rFonts w:hint="eastAsia"/>
                <w:szCs w:val="18"/>
              </w:rPr>
              <w:t>星期</w:t>
            </w:r>
            <w:r>
              <w:rPr>
                <w:rFonts w:hint="eastAsia"/>
                <w:szCs w:val="18"/>
              </w:rPr>
              <w:t>五</w:t>
            </w:r>
            <w:r w:rsidRPr="00E83362">
              <w:rPr>
                <w:rFonts w:hint="eastAsia"/>
                <w:szCs w:val="18"/>
              </w:rPr>
              <w:t>是否工作日</w:t>
            </w:r>
          </w:p>
        </w:tc>
        <w:tc>
          <w:tcPr>
            <w:tcW w:w="466" w:type="pct"/>
            <w:tcBorders>
              <w:bottom w:val="double" w:sz="4" w:space="0" w:color="FFFFFF"/>
            </w:tcBorders>
            <w:shd w:val="clear" w:color="auto" w:fill="7C9BC1"/>
          </w:tcPr>
          <w:p w14:paraId="6F372F3F" w14:textId="77777777" w:rsidR="008848BD" w:rsidRPr="00E83362" w:rsidRDefault="008848BD" w:rsidP="008848BD">
            <w:pPr>
              <w:pStyle w:val="Cap1"/>
              <w:rPr>
                <w:rFonts w:hint="eastAsia"/>
                <w:szCs w:val="18"/>
              </w:rPr>
            </w:pPr>
            <w:r>
              <w:rPr>
                <w:rFonts w:hint="eastAsia"/>
                <w:szCs w:val="18"/>
              </w:rPr>
              <w:t>星期六</w:t>
            </w:r>
            <w:r w:rsidRPr="00E83362">
              <w:rPr>
                <w:rFonts w:hint="eastAsia"/>
                <w:szCs w:val="18"/>
              </w:rPr>
              <w:t>是否工作日</w:t>
            </w:r>
          </w:p>
        </w:tc>
        <w:tc>
          <w:tcPr>
            <w:tcW w:w="478" w:type="pct"/>
            <w:tcBorders>
              <w:bottom w:val="double" w:sz="4" w:space="0" w:color="FFFFFF"/>
            </w:tcBorders>
            <w:shd w:val="clear" w:color="auto" w:fill="7C9BC1"/>
          </w:tcPr>
          <w:p w14:paraId="331C6C6A" w14:textId="77777777" w:rsidR="008848BD" w:rsidRPr="00E83362" w:rsidRDefault="008848BD" w:rsidP="008848BD">
            <w:pPr>
              <w:pStyle w:val="Cap1"/>
              <w:rPr>
                <w:rFonts w:hint="eastAsia"/>
                <w:szCs w:val="18"/>
              </w:rPr>
            </w:pPr>
            <w:r>
              <w:rPr>
                <w:rFonts w:hint="eastAsia"/>
                <w:szCs w:val="18"/>
              </w:rPr>
              <w:t>星期日</w:t>
            </w:r>
            <w:r w:rsidRPr="00E83362">
              <w:rPr>
                <w:rFonts w:hint="eastAsia"/>
                <w:szCs w:val="18"/>
              </w:rPr>
              <w:t>是否工作日</w:t>
            </w:r>
          </w:p>
        </w:tc>
      </w:tr>
      <w:tr w:rsidR="008848BD" w:rsidRPr="00806E14" w14:paraId="55A98F9D" w14:textId="77777777" w:rsidTr="008848BD">
        <w:trPr>
          <w:cantSplit/>
          <w:trHeight w:val="324"/>
        </w:trPr>
        <w:tc>
          <w:tcPr>
            <w:tcW w:w="344" w:type="pct"/>
            <w:shd w:val="clear" w:color="auto" w:fill="E3EEF5"/>
            <w:vAlign w:val="center"/>
          </w:tcPr>
          <w:p w14:paraId="65FE685A" w14:textId="77777777" w:rsidR="008848BD" w:rsidRPr="005D789A" w:rsidRDefault="008848BD" w:rsidP="008848BD">
            <w:pPr>
              <w:pStyle w:val="Cap2"/>
              <w:jc w:val="center"/>
              <w:rPr>
                <w:rFonts w:hint="eastAsia"/>
                <w:lang w:eastAsia="zh-CN"/>
              </w:rPr>
            </w:pPr>
            <w:r w:rsidRPr="005D789A">
              <w:rPr>
                <w:lang w:eastAsia="zh-CN"/>
              </w:rPr>
              <w:t>1</w:t>
            </w:r>
          </w:p>
        </w:tc>
        <w:tc>
          <w:tcPr>
            <w:tcW w:w="374" w:type="pct"/>
            <w:shd w:val="clear" w:color="auto" w:fill="E3EEF5"/>
          </w:tcPr>
          <w:p w14:paraId="6BF631DD" w14:textId="77777777" w:rsidR="008848BD" w:rsidRPr="00806E14" w:rsidRDefault="008848BD" w:rsidP="008848BD">
            <w:pPr>
              <w:jc w:val="center"/>
              <w:rPr>
                <w:rFonts w:ascii="宋体" w:hAnsi="宋体" w:cs="宋体"/>
              </w:rPr>
            </w:pPr>
            <w:r>
              <w:rPr>
                <w:rFonts w:ascii="宋体" w:hAnsi="宋体" w:cs="宋体" w:hint="eastAsia"/>
              </w:rPr>
              <w:t>2018</w:t>
            </w:r>
          </w:p>
        </w:tc>
        <w:tc>
          <w:tcPr>
            <w:tcW w:w="427" w:type="pct"/>
            <w:shd w:val="clear" w:color="auto" w:fill="E3EEF5"/>
          </w:tcPr>
          <w:p w14:paraId="5EE3DE13" w14:textId="77777777" w:rsidR="008848BD" w:rsidRPr="00806E14" w:rsidRDefault="008848BD" w:rsidP="008848BD">
            <w:pPr>
              <w:jc w:val="center"/>
              <w:rPr>
                <w:rFonts w:ascii="宋体" w:hAnsi="宋体" w:cs="宋体"/>
              </w:rPr>
            </w:pPr>
            <w:r>
              <w:rPr>
                <w:rFonts w:ascii="宋体" w:hAnsi="宋体" w:cs="宋体" w:hint="eastAsia"/>
              </w:rPr>
              <w:t>2018年日历</w:t>
            </w:r>
          </w:p>
        </w:tc>
        <w:tc>
          <w:tcPr>
            <w:tcW w:w="416" w:type="pct"/>
            <w:shd w:val="clear" w:color="auto" w:fill="E3EEF5"/>
          </w:tcPr>
          <w:p w14:paraId="66CB633B"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23AAB097"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664568BF" w14:textId="77777777" w:rsidR="008848BD" w:rsidRPr="0055476D" w:rsidRDefault="008848BD" w:rsidP="008848BD">
            <w:pPr>
              <w:jc w:val="center"/>
              <w:rPr>
                <w:rFonts w:ascii="宋体" w:hAnsi="宋体" w:cs="宋体"/>
              </w:rPr>
            </w:pPr>
            <w:r w:rsidRPr="0055476D">
              <w:rPr>
                <w:rFonts w:ascii="宋体" w:hAnsi="宋体" w:cs="宋体"/>
              </w:rPr>
              <w:t>是</w:t>
            </w:r>
          </w:p>
        </w:tc>
        <w:tc>
          <w:tcPr>
            <w:tcW w:w="499" w:type="pct"/>
            <w:shd w:val="clear" w:color="auto" w:fill="E3EEF5"/>
          </w:tcPr>
          <w:p w14:paraId="0FD043B4" w14:textId="77777777" w:rsidR="008848BD" w:rsidRPr="0055476D" w:rsidRDefault="008848BD" w:rsidP="008848BD">
            <w:pPr>
              <w:jc w:val="center"/>
              <w:rPr>
                <w:rFonts w:ascii="宋体" w:hAnsi="宋体" w:cs="宋体"/>
              </w:rPr>
            </w:pPr>
            <w:r w:rsidRPr="0055476D">
              <w:rPr>
                <w:rFonts w:ascii="宋体" w:hAnsi="宋体" w:cs="宋体"/>
              </w:rPr>
              <w:t>是</w:t>
            </w:r>
          </w:p>
        </w:tc>
        <w:tc>
          <w:tcPr>
            <w:tcW w:w="500" w:type="pct"/>
            <w:shd w:val="clear" w:color="auto" w:fill="E3EEF5"/>
          </w:tcPr>
          <w:p w14:paraId="43C1FB79" w14:textId="77777777" w:rsidR="008848BD" w:rsidRPr="0055476D" w:rsidRDefault="008848BD" w:rsidP="008848BD">
            <w:pPr>
              <w:jc w:val="center"/>
              <w:rPr>
                <w:rFonts w:ascii="宋体" w:hAnsi="宋体" w:cs="宋体"/>
              </w:rPr>
            </w:pPr>
            <w:r w:rsidRPr="0055476D">
              <w:rPr>
                <w:rFonts w:ascii="宋体" w:hAnsi="宋体" w:cs="宋体"/>
              </w:rPr>
              <w:t>是</w:t>
            </w:r>
          </w:p>
        </w:tc>
        <w:tc>
          <w:tcPr>
            <w:tcW w:w="498" w:type="pct"/>
            <w:shd w:val="clear" w:color="auto" w:fill="E3EEF5"/>
          </w:tcPr>
          <w:p w14:paraId="03D93BCF" w14:textId="77777777" w:rsidR="008848BD" w:rsidRPr="0055476D" w:rsidRDefault="008848BD" w:rsidP="008848BD">
            <w:pPr>
              <w:jc w:val="center"/>
              <w:rPr>
                <w:rFonts w:ascii="宋体" w:hAnsi="宋体" w:cs="宋体"/>
              </w:rPr>
            </w:pPr>
            <w:r w:rsidRPr="0055476D">
              <w:rPr>
                <w:rFonts w:ascii="宋体" w:hAnsi="宋体" w:cs="宋体"/>
              </w:rPr>
              <w:t>是</w:t>
            </w:r>
          </w:p>
        </w:tc>
        <w:tc>
          <w:tcPr>
            <w:tcW w:w="466" w:type="pct"/>
            <w:shd w:val="clear" w:color="auto" w:fill="E3EEF5"/>
          </w:tcPr>
          <w:p w14:paraId="3FD8286D" w14:textId="77777777" w:rsidR="008848BD" w:rsidRPr="0055476D" w:rsidRDefault="008848BD" w:rsidP="008848BD">
            <w:pPr>
              <w:jc w:val="center"/>
              <w:rPr>
                <w:rFonts w:ascii="宋体" w:hAnsi="宋体" w:cs="宋体"/>
              </w:rPr>
            </w:pPr>
            <w:r w:rsidRPr="0055476D">
              <w:rPr>
                <w:rFonts w:ascii="宋体" w:hAnsi="宋体" w:cs="宋体"/>
              </w:rPr>
              <w:t>否</w:t>
            </w:r>
          </w:p>
        </w:tc>
        <w:tc>
          <w:tcPr>
            <w:tcW w:w="478" w:type="pct"/>
            <w:shd w:val="clear" w:color="auto" w:fill="E3EEF5"/>
          </w:tcPr>
          <w:p w14:paraId="6293A839" w14:textId="77777777" w:rsidR="008848BD" w:rsidRPr="0055476D" w:rsidRDefault="008848BD" w:rsidP="008848BD">
            <w:pPr>
              <w:jc w:val="center"/>
              <w:rPr>
                <w:rFonts w:ascii="宋体" w:hAnsi="宋体" w:cs="宋体"/>
              </w:rPr>
            </w:pPr>
            <w:r w:rsidRPr="0055476D">
              <w:rPr>
                <w:rFonts w:ascii="宋体" w:hAnsi="宋体" w:cs="宋体"/>
              </w:rPr>
              <w:t>否</w:t>
            </w:r>
          </w:p>
        </w:tc>
      </w:tr>
      <w:tr w:rsidR="008848BD" w:rsidRPr="00806E14" w14:paraId="019881A5" w14:textId="77777777" w:rsidTr="008848BD">
        <w:trPr>
          <w:cantSplit/>
          <w:trHeight w:val="324"/>
        </w:trPr>
        <w:tc>
          <w:tcPr>
            <w:tcW w:w="344" w:type="pct"/>
            <w:shd w:val="clear" w:color="auto" w:fill="E3EEF5"/>
            <w:vAlign w:val="center"/>
          </w:tcPr>
          <w:p w14:paraId="64F74C01" w14:textId="77777777" w:rsidR="008848BD" w:rsidRPr="005D789A" w:rsidRDefault="008848BD" w:rsidP="008848BD">
            <w:pPr>
              <w:pStyle w:val="Cap2"/>
              <w:jc w:val="center"/>
              <w:rPr>
                <w:rFonts w:hint="eastAsia"/>
                <w:lang w:eastAsia="zh-CN"/>
              </w:rPr>
            </w:pPr>
          </w:p>
        </w:tc>
        <w:tc>
          <w:tcPr>
            <w:tcW w:w="374" w:type="pct"/>
            <w:shd w:val="clear" w:color="auto" w:fill="E3EEF5"/>
          </w:tcPr>
          <w:p w14:paraId="7E2BB79F" w14:textId="77777777" w:rsidR="008848BD" w:rsidRDefault="008848BD" w:rsidP="008848BD">
            <w:pPr>
              <w:jc w:val="center"/>
              <w:rPr>
                <w:rFonts w:ascii="宋体" w:hAnsi="宋体" w:cs="宋体"/>
              </w:rPr>
            </w:pPr>
          </w:p>
        </w:tc>
        <w:tc>
          <w:tcPr>
            <w:tcW w:w="427" w:type="pct"/>
            <w:shd w:val="clear" w:color="auto" w:fill="E3EEF5"/>
          </w:tcPr>
          <w:p w14:paraId="6E30593A" w14:textId="77777777" w:rsidR="008848BD" w:rsidRDefault="008848BD" w:rsidP="008848BD">
            <w:pPr>
              <w:jc w:val="center"/>
              <w:rPr>
                <w:rFonts w:ascii="宋体" w:hAnsi="宋体" w:cs="宋体"/>
              </w:rPr>
            </w:pPr>
          </w:p>
        </w:tc>
        <w:tc>
          <w:tcPr>
            <w:tcW w:w="416" w:type="pct"/>
            <w:shd w:val="clear" w:color="auto" w:fill="E3EEF5"/>
          </w:tcPr>
          <w:p w14:paraId="4FDBF9AF" w14:textId="77777777" w:rsidR="008848BD" w:rsidRPr="0055476D" w:rsidRDefault="008848BD" w:rsidP="008848BD">
            <w:pPr>
              <w:jc w:val="center"/>
              <w:rPr>
                <w:rFonts w:ascii="宋体" w:hAnsi="宋体" w:cs="宋体"/>
              </w:rPr>
            </w:pPr>
          </w:p>
        </w:tc>
        <w:tc>
          <w:tcPr>
            <w:tcW w:w="499" w:type="pct"/>
            <w:shd w:val="clear" w:color="auto" w:fill="E3EEF5"/>
          </w:tcPr>
          <w:p w14:paraId="450692E7" w14:textId="77777777" w:rsidR="008848BD" w:rsidRPr="0055476D" w:rsidRDefault="008848BD" w:rsidP="008848BD">
            <w:pPr>
              <w:jc w:val="center"/>
              <w:rPr>
                <w:rFonts w:ascii="宋体" w:hAnsi="宋体" w:cs="宋体"/>
              </w:rPr>
            </w:pPr>
          </w:p>
        </w:tc>
        <w:tc>
          <w:tcPr>
            <w:tcW w:w="499" w:type="pct"/>
            <w:shd w:val="clear" w:color="auto" w:fill="E3EEF5"/>
          </w:tcPr>
          <w:p w14:paraId="283E8A13" w14:textId="77777777" w:rsidR="008848BD" w:rsidRPr="0055476D" w:rsidRDefault="008848BD" w:rsidP="008848BD">
            <w:pPr>
              <w:jc w:val="center"/>
              <w:rPr>
                <w:rFonts w:ascii="宋体" w:hAnsi="宋体" w:cs="宋体"/>
              </w:rPr>
            </w:pPr>
          </w:p>
        </w:tc>
        <w:tc>
          <w:tcPr>
            <w:tcW w:w="499" w:type="pct"/>
            <w:shd w:val="clear" w:color="auto" w:fill="E3EEF5"/>
          </w:tcPr>
          <w:p w14:paraId="0243D2CC" w14:textId="77777777" w:rsidR="008848BD" w:rsidRPr="0055476D" w:rsidRDefault="008848BD" w:rsidP="008848BD">
            <w:pPr>
              <w:jc w:val="center"/>
              <w:rPr>
                <w:rFonts w:ascii="宋体" w:hAnsi="宋体" w:cs="宋体"/>
              </w:rPr>
            </w:pPr>
          </w:p>
        </w:tc>
        <w:tc>
          <w:tcPr>
            <w:tcW w:w="500" w:type="pct"/>
            <w:shd w:val="clear" w:color="auto" w:fill="E3EEF5"/>
          </w:tcPr>
          <w:p w14:paraId="7EFA920E" w14:textId="77777777" w:rsidR="008848BD" w:rsidRPr="0055476D" w:rsidRDefault="008848BD" w:rsidP="008848BD">
            <w:pPr>
              <w:jc w:val="center"/>
              <w:rPr>
                <w:rFonts w:ascii="宋体" w:hAnsi="宋体" w:cs="宋体"/>
              </w:rPr>
            </w:pPr>
          </w:p>
        </w:tc>
        <w:tc>
          <w:tcPr>
            <w:tcW w:w="498" w:type="pct"/>
            <w:shd w:val="clear" w:color="auto" w:fill="E3EEF5"/>
          </w:tcPr>
          <w:p w14:paraId="6DC21AE5" w14:textId="77777777" w:rsidR="008848BD" w:rsidRPr="0055476D" w:rsidRDefault="008848BD" w:rsidP="008848BD">
            <w:pPr>
              <w:jc w:val="center"/>
              <w:rPr>
                <w:rFonts w:ascii="宋体" w:hAnsi="宋体" w:cs="宋体"/>
              </w:rPr>
            </w:pPr>
          </w:p>
        </w:tc>
        <w:tc>
          <w:tcPr>
            <w:tcW w:w="466" w:type="pct"/>
            <w:shd w:val="clear" w:color="auto" w:fill="E3EEF5"/>
          </w:tcPr>
          <w:p w14:paraId="4A8EC50B" w14:textId="77777777" w:rsidR="008848BD" w:rsidRPr="0055476D" w:rsidRDefault="008848BD" w:rsidP="008848BD">
            <w:pPr>
              <w:jc w:val="center"/>
              <w:rPr>
                <w:rFonts w:ascii="宋体" w:hAnsi="宋体" w:cs="宋体"/>
              </w:rPr>
            </w:pPr>
          </w:p>
        </w:tc>
        <w:tc>
          <w:tcPr>
            <w:tcW w:w="478" w:type="pct"/>
            <w:shd w:val="clear" w:color="auto" w:fill="E3EEF5"/>
          </w:tcPr>
          <w:p w14:paraId="622A0897" w14:textId="77777777" w:rsidR="008848BD" w:rsidRPr="0055476D" w:rsidRDefault="008848BD" w:rsidP="008848BD">
            <w:pPr>
              <w:jc w:val="center"/>
              <w:rPr>
                <w:rFonts w:ascii="宋体" w:hAnsi="宋体" w:cs="宋体"/>
              </w:rPr>
            </w:pPr>
          </w:p>
        </w:tc>
      </w:tr>
    </w:tbl>
    <w:p w14:paraId="52B242EC"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、不同日历的名称不能重复；</w:t>
      </w:r>
    </w:p>
    <w:p w14:paraId="1BBE497B" w14:textId="77777777" w:rsidR="008848BD" w:rsidRDefault="008848BD" w:rsidP="008848BD">
      <w:pPr>
        <w:spacing w:line="360" w:lineRule="auto"/>
        <w:ind w:left="420"/>
        <w:rPr>
          <w:lang w:eastAsia="zh-CN"/>
        </w:rPr>
      </w:pPr>
      <w:r>
        <w:rPr>
          <w:rFonts w:hint="eastAsia"/>
          <w:lang w:eastAsia="zh-CN"/>
        </w:rPr>
        <w:t>2</w:t>
      </w:r>
      <w:r>
        <w:rPr>
          <w:rFonts w:hint="eastAsia"/>
          <w:lang w:eastAsia="zh-CN"/>
        </w:rPr>
        <w:t>、只有状态为有效的日历方可使用；</w:t>
      </w:r>
    </w:p>
    <w:p w14:paraId="6E15A848" w14:textId="77777777" w:rsidR="008848BD" w:rsidRDefault="008848BD" w:rsidP="008848BD">
      <w:pPr>
        <w:spacing w:line="360" w:lineRule="auto"/>
        <w:ind w:left="420"/>
        <w:rPr>
          <w:lang w:eastAsia="zh-CN"/>
        </w:rPr>
      </w:pPr>
      <w:r>
        <w:rPr>
          <w:rFonts w:hint="eastAsia"/>
          <w:lang w:eastAsia="zh-CN"/>
        </w:rPr>
        <w:t>3</w:t>
      </w:r>
      <w:r>
        <w:rPr>
          <w:rFonts w:hint="eastAsia"/>
          <w:lang w:eastAsia="zh-CN"/>
        </w:rPr>
        <w:t>、一条特殊节假日信息，只能指定一天，即最大及最小粒度都是一天；</w:t>
      </w:r>
    </w:p>
    <w:p w14:paraId="4FE5BFA0" w14:textId="77777777" w:rsidR="008848BD" w:rsidRPr="00D823D9" w:rsidRDefault="008848BD" w:rsidP="008848BD">
      <w:pPr>
        <w:spacing w:line="360" w:lineRule="auto"/>
        <w:ind w:left="420"/>
        <w:rPr>
          <w:lang w:eastAsia="zh-CN"/>
        </w:rPr>
      </w:pPr>
      <w:r>
        <w:rPr>
          <w:rFonts w:hint="eastAsia"/>
          <w:lang w:eastAsia="zh-CN"/>
        </w:rPr>
        <w:t>4</w:t>
      </w:r>
      <w:r>
        <w:rPr>
          <w:rFonts w:hint="eastAsia"/>
          <w:lang w:eastAsia="zh-CN"/>
        </w:rPr>
        <w:t>、特殊节假日必须归属于某一工作日历；</w:t>
      </w:r>
    </w:p>
    <w:p w14:paraId="3BF54580" w14:textId="77777777" w:rsidR="008848BD" w:rsidRDefault="008848BD" w:rsidP="008848BD">
      <w:pPr>
        <w:pStyle w:val="40"/>
        <w:numPr>
          <w:ilvl w:val="3"/>
          <w:numId w:val="2"/>
        </w:numPr>
        <w:rPr>
          <w:lang w:eastAsia="zh-CN"/>
        </w:rPr>
      </w:pPr>
      <w:r>
        <w:rPr>
          <w:rFonts w:hint="eastAsia"/>
          <w:lang w:eastAsia="zh-CN"/>
        </w:rPr>
        <w:t>用户界面</w:t>
      </w:r>
    </w:p>
    <w:p w14:paraId="4B781A50" w14:textId="77777777" w:rsidR="008848BD" w:rsidRPr="00D12323" w:rsidRDefault="008848BD" w:rsidP="008848BD">
      <w:pPr>
        <w:pStyle w:val="L-"/>
      </w:pPr>
      <w:r w:rsidRPr="00D12323">
        <w:rPr>
          <w:rFonts w:hint="eastAsia"/>
        </w:rPr>
        <w:t>图：</w:t>
      </w:r>
      <w:r>
        <w:rPr>
          <w:rFonts w:hint="eastAsia"/>
        </w:rPr>
        <w:t>3.1.6.5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日历查询页面</w:t>
      </w:r>
    </w:p>
    <w:p w14:paraId="59964E98" w14:textId="77777777" w:rsidR="008848BD" w:rsidRDefault="00E75EE2" w:rsidP="008848BD">
      <w:r>
        <w:rPr>
          <w:noProof/>
          <w:lang w:eastAsia="zh-CN" w:bidi="ar-SA"/>
        </w:rPr>
        <w:drawing>
          <wp:inline distT="0" distB="0" distL="0" distR="0" wp14:anchorId="44F5203D" wp14:editId="4F7EA94D">
            <wp:extent cx="5276850" cy="2133600"/>
            <wp:effectExtent l="0" t="0" r="0" b="0"/>
            <wp:docPr id="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76520DC2" w14:textId="77777777" w:rsidR="008848BD" w:rsidRDefault="008848BD" w:rsidP="008848BD"/>
    <w:p w14:paraId="44E6C4EF" w14:textId="77777777" w:rsidR="008848BD" w:rsidRPr="00D12323" w:rsidRDefault="008848BD" w:rsidP="008848BD">
      <w:pPr>
        <w:pStyle w:val="L-"/>
      </w:pPr>
      <w:r w:rsidRPr="00D12323">
        <w:rPr>
          <w:rFonts w:hint="eastAsia"/>
        </w:rPr>
        <w:t>图：</w:t>
      </w:r>
      <w:r>
        <w:rPr>
          <w:rFonts w:hint="eastAsia"/>
        </w:rPr>
        <w:t>3.1.6.5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日历新增页面</w:t>
      </w:r>
    </w:p>
    <w:p w14:paraId="641DEF98" w14:textId="77777777" w:rsidR="008848BD" w:rsidRDefault="00E75EE2" w:rsidP="008848BD">
      <w:r>
        <w:rPr>
          <w:noProof/>
          <w:lang w:eastAsia="zh-CN" w:bidi="ar-SA"/>
        </w:rPr>
        <w:drawing>
          <wp:inline distT="0" distB="0" distL="0" distR="0" wp14:anchorId="321F1FD2" wp14:editId="6F148BC2">
            <wp:extent cx="5267325" cy="2133600"/>
            <wp:effectExtent l="0" t="0" r="9525" b="0"/>
            <wp:docPr id="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6B7D9433" w14:textId="77777777" w:rsidR="008848BD" w:rsidRDefault="008848BD" w:rsidP="008848BD">
      <w:pPr>
        <w:pStyle w:val="30"/>
        <w:numPr>
          <w:ilvl w:val="2"/>
          <w:numId w:val="2"/>
        </w:numPr>
        <w:rPr>
          <w:lang w:eastAsia="zh-CN"/>
        </w:rPr>
      </w:pPr>
      <w:bookmarkStart w:id="59" w:name="_Toc517685539"/>
      <w:bookmarkStart w:id="60" w:name="_Toc10186612"/>
      <w:r>
        <w:rPr>
          <w:rFonts w:hint="eastAsia"/>
          <w:lang w:eastAsia="zh-CN"/>
        </w:rPr>
        <w:t>特殊节假日</w:t>
      </w:r>
      <w:bookmarkEnd w:id="59"/>
      <w:bookmarkEnd w:id="60"/>
    </w:p>
    <w:p w14:paraId="4BAB5DA4" w14:textId="77777777" w:rsidR="008848BD" w:rsidRDefault="008848BD" w:rsidP="008848BD">
      <w:pPr>
        <w:pStyle w:val="40"/>
        <w:numPr>
          <w:ilvl w:val="3"/>
          <w:numId w:val="2"/>
        </w:numPr>
        <w:rPr>
          <w:lang w:eastAsia="zh-CN"/>
        </w:rPr>
      </w:pPr>
      <w:r>
        <w:rPr>
          <w:rFonts w:hint="eastAsia"/>
          <w:lang w:eastAsia="zh-CN"/>
        </w:rPr>
        <w:t>业务描述</w:t>
      </w:r>
    </w:p>
    <w:p w14:paraId="083432D3" w14:textId="77777777" w:rsidR="008848BD" w:rsidRDefault="008848BD" w:rsidP="008848BD">
      <w:pPr>
        <w:ind w:firstLine="420"/>
        <w:rPr>
          <w:lang w:eastAsia="zh-CN"/>
        </w:rPr>
      </w:pPr>
      <w:r w:rsidRPr="00BE7908">
        <w:rPr>
          <w:rFonts w:hint="eastAsia"/>
          <w:lang w:eastAsia="zh-CN"/>
        </w:rPr>
        <w:t>用于系统结算、</w:t>
      </w:r>
      <w:r>
        <w:rPr>
          <w:rFonts w:hint="eastAsia"/>
          <w:lang w:eastAsia="zh-CN"/>
        </w:rPr>
        <w:t>收付</w:t>
      </w:r>
      <w:r w:rsidRPr="00BE7908">
        <w:rPr>
          <w:rFonts w:hint="eastAsia"/>
          <w:lang w:eastAsia="zh-CN"/>
        </w:rPr>
        <w:t>等功能的自动任务运行时所使用到的工作日、节假日等相关信息的维护。结合国家的假期政策，可自行对特殊日期进行调整，设置其为节假日或工作日</w:t>
      </w:r>
      <w:r>
        <w:rPr>
          <w:rFonts w:hint="eastAsia"/>
          <w:lang w:eastAsia="zh-CN"/>
        </w:rPr>
        <w:t>。</w:t>
      </w:r>
    </w:p>
    <w:p w14:paraId="558E7EC0" w14:textId="77777777" w:rsidR="008848BD" w:rsidRDefault="008848BD" w:rsidP="008848BD">
      <w:pPr>
        <w:pStyle w:val="40"/>
        <w:numPr>
          <w:ilvl w:val="3"/>
          <w:numId w:val="2"/>
        </w:numPr>
        <w:rPr>
          <w:lang w:eastAsia="zh-CN"/>
        </w:rPr>
      </w:pPr>
      <w:r>
        <w:rPr>
          <w:rFonts w:hint="eastAsia"/>
          <w:lang w:eastAsia="zh-CN"/>
        </w:rPr>
        <w:t>业务流程</w:t>
      </w:r>
    </w:p>
    <w:p w14:paraId="56A16B22" w14:textId="77777777" w:rsidR="008848BD" w:rsidRDefault="008848BD" w:rsidP="008848BD">
      <w:pPr>
        <w:ind w:left="420"/>
      </w:pPr>
      <w:r>
        <w:rPr>
          <w:rFonts w:hint="eastAsia"/>
        </w:rPr>
        <w:t>无</w:t>
      </w:r>
    </w:p>
    <w:p w14:paraId="0997D9F6" w14:textId="77777777" w:rsidR="008848BD" w:rsidRDefault="008848BD" w:rsidP="008848BD">
      <w:pPr>
        <w:pStyle w:val="40"/>
        <w:numPr>
          <w:ilvl w:val="3"/>
          <w:numId w:val="2"/>
        </w:numPr>
        <w:rPr>
          <w:lang w:eastAsia="zh-CN"/>
        </w:rPr>
      </w:pPr>
      <w:r>
        <w:rPr>
          <w:rFonts w:hint="eastAsia"/>
          <w:lang w:eastAsia="zh-CN"/>
        </w:rPr>
        <w:t>流程说明</w:t>
      </w:r>
    </w:p>
    <w:p w14:paraId="21916758" w14:textId="77777777" w:rsidR="008848BD" w:rsidRDefault="008848BD" w:rsidP="008848BD">
      <w:pPr>
        <w:ind w:left="420"/>
      </w:pPr>
      <w:r>
        <w:rPr>
          <w:rFonts w:hint="eastAsia"/>
        </w:rPr>
        <w:t>无</w:t>
      </w:r>
    </w:p>
    <w:p w14:paraId="62365E8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792"/>
        <w:gridCol w:w="1220"/>
        <w:gridCol w:w="1416"/>
        <w:gridCol w:w="1578"/>
        <w:gridCol w:w="1392"/>
        <w:gridCol w:w="849"/>
        <w:gridCol w:w="1281"/>
      </w:tblGrid>
      <w:tr w:rsidR="008848BD" w:rsidRPr="00806E14" w14:paraId="68933CDF" w14:textId="77777777" w:rsidTr="008848BD">
        <w:trPr>
          <w:cantSplit/>
          <w:trHeight w:val="357"/>
          <w:tblHeader/>
        </w:trPr>
        <w:tc>
          <w:tcPr>
            <w:tcW w:w="5000" w:type="pct"/>
            <w:gridSpan w:val="7"/>
            <w:tcBorders>
              <w:bottom w:val="double" w:sz="4" w:space="0" w:color="FFFFFF"/>
            </w:tcBorders>
            <w:shd w:val="clear" w:color="auto" w:fill="E3EEF5"/>
          </w:tcPr>
          <w:p w14:paraId="5AD64148" w14:textId="77777777" w:rsidR="008848BD" w:rsidRPr="00806E14" w:rsidRDefault="008848BD" w:rsidP="008848BD">
            <w:pPr>
              <w:jc w:val="center"/>
              <w:rPr>
                <w:rFonts w:ascii="宋体" w:hAnsi="宋体"/>
                <w:b/>
              </w:rPr>
            </w:pPr>
            <w:r>
              <w:rPr>
                <w:rFonts w:ascii="宋体" w:hAnsi="宋体" w:hint="eastAsia"/>
                <w:b/>
              </w:rPr>
              <w:t>特殊节假日-样例</w:t>
            </w:r>
          </w:p>
        </w:tc>
      </w:tr>
      <w:tr w:rsidR="008848BD" w:rsidRPr="00483F4B" w14:paraId="469CCB19" w14:textId="77777777" w:rsidTr="008848BD">
        <w:trPr>
          <w:cantSplit/>
          <w:trHeight w:val="357"/>
          <w:tblHeader/>
        </w:trPr>
        <w:tc>
          <w:tcPr>
            <w:tcW w:w="479" w:type="pct"/>
            <w:tcBorders>
              <w:bottom w:val="double" w:sz="4" w:space="0" w:color="FFFFFF"/>
            </w:tcBorders>
            <w:shd w:val="clear" w:color="auto" w:fill="7C9BC1"/>
          </w:tcPr>
          <w:p w14:paraId="73932F6B" w14:textId="77777777" w:rsidR="008848BD" w:rsidRPr="00483F4B" w:rsidRDefault="008848BD" w:rsidP="008848BD">
            <w:pPr>
              <w:pStyle w:val="Cap1"/>
              <w:ind w:firstLineChars="100" w:firstLine="201"/>
              <w:rPr>
                <w:rFonts w:hint="eastAsia"/>
                <w:szCs w:val="18"/>
              </w:rPr>
            </w:pPr>
            <w:r w:rsidRPr="00483F4B">
              <w:rPr>
                <w:rFonts w:hint="eastAsia"/>
                <w:szCs w:val="18"/>
              </w:rPr>
              <w:t>#</w:t>
            </w:r>
          </w:p>
        </w:tc>
        <w:tc>
          <w:tcPr>
            <w:tcW w:w="730" w:type="pct"/>
            <w:tcBorders>
              <w:bottom w:val="double" w:sz="4" w:space="0" w:color="FFFFFF"/>
            </w:tcBorders>
            <w:shd w:val="clear" w:color="auto" w:fill="7C9BC1"/>
            <w:vAlign w:val="center"/>
          </w:tcPr>
          <w:p w14:paraId="708F1819" w14:textId="77777777" w:rsidR="008848BD" w:rsidRPr="00483F4B" w:rsidRDefault="008848BD" w:rsidP="008848BD">
            <w:pPr>
              <w:pStyle w:val="Cap1"/>
              <w:ind w:firstLineChars="100" w:firstLine="201"/>
              <w:rPr>
                <w:rFonts w:hint="eastAsia"/>
                <w:szCs w:val="18"/>
              </w:rPr>
            </w:pPr>
            <w:r w:rsidRPr="00483F4B">
              <w:rPr>
                <w:rFonts w:hint="eastAsia"/>
                <w:szCs w:val="18"/>
              </w:rPr>
              <w:t>日历名称</w:t>
            </w:r>
          </w:p>
        </w:tc>
        <w:tc>
          <w:tcPr>
            <w:tcW w:w="743" w:type="pct"/>
            <w:tcBorders>
              <w:bottom w:val="double" w:sz="4" w:space="0" w:color="FFFFFF"/>
            </w:tcBorders>
            <w:shd w:val="clear" w:color="auto" w:fill="7C9BC1"/>
            <w:vAlign w:val="center"/>
          </w:tcPr>
          <w:p w14:paraId="3C9C7D94" w14:textId="77777777" w:rsidR="008848BD" w:rsidRPr="00483F4B" w:rsidRDefault="008848BD" w:rsidP="008848BD">
            <w:pPr>
              <w:pStyle w:val="Cap1"/>
              <w:ind w:firstLineChars="100" w:firstLine="201"/>
              <w:rPr>
                <w:rFonts w:hint="eastAsia"/>
                <w:szCs w:val="18"/>
              </w:rPr>
            </w:pPr>
            <w:r w:rsidRPr="00483F4B">
              <w:rPr>
                <w:rFonts w:hint="eastAsia"/>
                <w:szCs w:val="18"/>
              </w:rPr>
              <w:t>特殊日期</w:t>
            </w:r>
          </w:p>
        </w:tc>
        <w:tc>
          <w:tcPr>
            <w:tcW w:w="940" w:type="pct"/>
            <w:tcBorders>
              <w:bottom w:val="double" w:sz="4" w:space="0" w:color="FFFFFF"/>
            </w:tcBorders>
            <w:shd w:val="clear" w:color="auto" w:fill="7C9BC1"/>
            <w:vAlign w:val="center"/>
          </w:tcPr>
          <w:p w14:paraId="5A8A7267" w14:textId="77777777" w:rsidR="008848BD" w:rsidRPr="00483F4B" w:rsidRDefault="008848BD" w:rsidP="008848BD">
            <w:pPr>
              <w:pStyle w:val="Cap1"/>
              <w:ind w:firstLineChars="100" w:firstLine="201"/>
              <w:rPr>
                <w:rFonts w:hint="eastAsia"/>
                <w:szCs w:val="18"/>
              </w:rPr>
            </w:pPr>
            <w:r w:rsidRPr="00483F4B">
              <w:rPr>
                <w:rFonts w:hint="eastAsia"/>
                <w:szCs w:val="18"/>
              </w:rPr>
              <w:t>日期名称</w:t>
            </w:r>
          </w:p>
        </w:tc>
        <w:tc>
          <w:tcPr>
            <w:tcW w:w="831" w:type="pct"/>
            <w:tcBorders>
              <w:bottom w:val="double" w:sz="4" w:space="0" w:color="FFFFFF"/>
            </w:tcBorders>
            <w:shd w:val="clear" w:color="auto" w:fill="7C9BC1"/>
            <w:vAlign w:val="center"/>
          </w:tcPr>
          <w:p w14:paraId="0C53B8E1" w14:textId="77777777" w:rsidR="008848BD" w:rsidRPr="00483F4B" w:rsidRDefault="008848BD" w:rsidP="008848BD">
            <w:pPr>
              <w:pStyle w:val="Cap1"/>
              <w:ind w:firstLineChars="100" w:firstLine="201"/>
              <w:rPr>
                <w:rFonts w:hint="eastAsia"/>
                <w:szCs w:val="18"/>
              </w:rPr>
            </w:pPr>
            <w:r w:rsidRPr="00483F4B">
              <w:rPr>
                <w:rFonts w:hint="eastAsia"/>
                <w:szCs w:val="18"/>
              </w:rPr>
              <w:t>日期类型</w:t>
            </w:r>
          </w:p>
        </w:tc>
        <w:tc>
          <w:tcPr>
            <w:tcW w:w="512" w:type="pct"/>
            <w:tcBorders>
              <w:bottom w:val="double" w:sz="4" w:space="0" w:color="FFFFFF"/>
            </w:tcBorders>
            <w:shd w:val="clear" w:color="auto" w:fill="7C9BC1"/>
            <w:vAlign w:val="center"/>
          </w:tcPr>
          <w:p w14:paraId="02E852F4" w14:textId="77777777" w:rsidR="008848BD" w:rsidRPr="00483F4B" w:rsidRDefault="008848BD" w:rsidP="008848BD">
            <w:pPr>
              <w:pStyle w:val="Cap1"/>
              <w:ind w:firstLineChars="100" w:firstLine="201"/>
              <w:rPr>
                <w:rFonts w:hint="eastAsia"/>
                <w:szCs w:val="18"/>
              </w:rPr>
            </w:pPr>
            <w:r w:rsidRPr="00483F4B">
              <w:rPr>
                <w:rFonts w:hint="eastAsia"/>
                <w:szCs w:val="18"/>
              </w:rPr>
              <w:t>描述</w:t>
            </w:r>
          </w:p>
        </w:tc>
        <w:tc>
          <w:tcPr>
            <w:tcW w:w="765" w:type="pct"/>
            <w:tcBorders>
              <w:bottom w:val="double" w:sz="4" w:space="0" w:color="FFFFFF"/>
            </w:tcBorders>
            <w:shd w:val="clear" w:color="auto" w:fill="7C9BC1"/>
            <w:vAlign w:val="center"/>
          </w:tcPr>
          <w:p w14:paraId="25C30B7F" w14:textId="77777777" w:rsidR="008848BD" w:rsidRPr="00483F4B" w:rsidRDefault="008848BD" w:rsidP="008848BD">
            <w:pPr>
              <w:pStyle w:val="Cap1"/>
              <w:ind w:firstLineChars="100" w:firstLine="201"/>
              <w:rPr>
                <w:rFonts w:hint="eastAsia"/>
                <w:szCs w:val="18"/>
              </w:rPr>
            </w:pPr>
            <w:r w:rsidRPr="00483F4B">
              <w:rPr>
                <w:rFonts w:hint="eastAsia"/>
                <w:szCs w:val="18"/>
              </w:rPr>
              <w:t>是否有效</w:t>
            </w:r>
          </w:p>
        </w:tc>
      </w:tr>
      <w:tr w:rsidR="008848BD" w:rsidRPr="00806E14" w14:paraId="6B477413" w14:textId="77777777" w:rsidTr="008848BD">
        <w:trPr>
          <w:cantSplit/>
          <w:trHeight w:val="324"/>
        </w:trPr>
        <w:tc>
          <w:tcPr>
            <w:tcW w:w="479" w:type="pct"/>
            <w:shd w:val="clear" w:color="auto" w:fill="E3EEF5"/>
            <w:vAlign w:val="center"/>
          </w:tcPr>
          <w:p w14:paraId="08286543" w14:textId="77777777" w:rsidR="008848BD" w:rsidRPr="005D789A" w:rsidRDefault="008848BD" w:rsidP="008848BD">
            <w:pPr>
              <w:pStyle w:val="Cap2"/>
              <w:jc w:val="center"/>
              <w:rPr>
                <w:rFonts w:hint="eastAsia"/>
                <w:lang w:eastAsia="zh-CN"/>
              </w:rPr>
            </w:pPr>
            <w:r w:rsidRPr="005D789A">
              <w:rPr>
                <w:lang w:eastAsia="zh-CN"/>
              </w:rPr>
              <w:t>1</w:t>
            </w:r>
          </w:p>
        </w:tc>
        <w:tc>
          <w:tcPr>
            <w:tcW w:w="730" w:type="pct"/>
            <w:shd w:val="clear" w:color="auto" w:fill="E3EEF5"/>
          </w:tcPr>
          <w:p w14:paraId="10C17364" w14:textId="77777777" w:rsidR="008848BD" w:rsidRPr="00806E14" w:rsidRDefault="008848BD" w:rsidP="008848BD">
            <w:pPr>
              <w:jc w:val="center"/>
              <w:rPr>
                <w:rFonts w:ascii="宋体" w:hAnsi="宋体" w:cs="宋体"/>
              </w:rPr>
            </w:pPr>
            <w:r>
              <w:rPr>
                <w:rFonts w:ascii="宋体" w:hAnsi="宋体" w:cs="宋体" w:hint="eastAsia"/>
              </w:rPr>
              <w:t>2018</w:t>
            </w:r>
          </w:p>
        </w:tc>
        <w:tc>
          <w:tcPr>
            <w:tcW w:w="743" w:type="pct"/>
            <w:shd w:val="clear" w:color="auto" w:fill="E3EEF5"/>
          </w:tcPr>
          <w:p w14:paraId="687471B5" w14:textId="77777777" w:rsidR="008848BD" w:rsidRPr="00806E14" w:rsidRDefault="008848BD" w:rsidP="008848BD">
            <w:pPr>
              <w:jc w:val="center"/>
              <w:rPr>
                <w:rFonts w:ascii="宋体" w:hAnsi="宋体" w:cs="宋体"/>
              </w:rPr>
            </w:pPr>
            <w:r>
              <w:rPr>
                <w:rFonts w:ascii="宋体" w:hAnsi="宋体" w:cs="宋体" w:hint="eastAsia"/>
              </w:rPr>
              <w:t>2018-10-03</w:t>
            </w:r>
          </w:p>
        </w:tc>
        <w:tc>
          <w:tcPr>
            <w:tcW w:w="940" w:type="pct"/>
            <w:shd w:val="clear" w:color="auto" w:fill="E3EEF5"/>
          </w:tcPr>
          <w:p w14:paraId="563B174D" w14:textId="77777777" w:rsidR="008848BD" w:rsidRPr="00806E14" w:rsidRDefault="008848BD" w:rsidP="008848BD">
            <w:pPr>
              <w:jc w:val="center"/>
              <w:rPr>
                <w:rFonts w:ascii="Arial" w:hAnsi="Arial" w:cs="Arial"/>
              </w:rPr>
            </w:pPr>
            <w:r>
              <w:rPr>
                <w:rFonts w:ascii="Arial" w:hAnsi="Arial" w:cs="Arial"/>
              </w:rPr>
              <w:t>国庆节</w:t>
            </w:r>
          </w:p>
        </w:tc>
        <w:tc>
          <w:tcPr>
            <w:tcW w:w="831" w:type="pct"/>
            <w:shd w:val="clear" w:color="auto" w:fill="E3EEF5"/>
          </w:tcPr>
          <w:p w14:paraId="33F9CA0D" w14:textId="77777777" w:rsidR="008848BD" w:rsidRPr="00806E14" w:rsidRDefault="008848BD" w:rsidP="008848BD">
            <w:pPr>
              <w:jc w:val="center"/>
              <w:rPr>
                <w:rFonts w:ascii="Arial" w:hAnsi="Arial" w:cs="Arial"/>
              </w:rPr>
            </w:pPr>
            <w:r>
              <w:rPr>
                <w:rFonts w:ascii="Arial" w:hAnsi="Arial" w:cs="Arial"/>
              </w:rPr>
              <w:t>特殊节假日</w:t>
            </w:r>
          </w:p>
        </w:tc>
        <w:tc>
          <w:tcPr>
            <w:tcW w:w="512" w:type="pct"/>
            <w:shd w:val="clear" w:color="auto" w:fill="E3EEF5"/>
          </w:tcPr>
          <w:p w14:paraId="10C92FD7" w14:textId="77777777" w:rsidR="008848BD" w:rsidRPr="00806E14" w:rsidRDefault="008848BD" w:rsidP="008848BD">
            <w:pPr>
              <w:jc w:val="center"/>
              <w:rPr>
                <w:rFonts w:ascii="Arial" w:hAnsi="Arial"/>
              </w:rPr>
            </w:pPr>
          </w:p>
        </w:tc>
        <w:tc>
          <w:tcPr>
            <w:tcW w:w="765" w:type="pct"/>
            <w:shd w:val="clear" w:color="auto" w:fill="E3EEF5"/>
          </w:tcPr>
          <w:p w14:paraId="113CF9CA" w14:textId="77777777" w:rsidR="008848BD" w:rsidRPr="00806E14" w:rsidRDefault="008848BD" w:rsidP="008848BD">
            <w:pPr>
              <w:jc w:val="center"/>
              <w:rPr>
                <w:rFonts w:ascii="Arial" w:hAnsi="Arial"/>
              </w:rPr>
            </w:pPr>
            <w:r>
              <w:rPr>
                <w:rFonts w:ascii="Arial" w:hAnsi="Arial"/>
              </w:rPr>
              <w:t>是</w:t>
            </w:r>
          </w:p>
        </w:tc>
      </w:tr>
      <w:tr w:rsidR="008848BD" w:rsidRPr="00806E14" w14:paraId="6157BD28" w14:textId="77777777" w:rsidTr="008848BD">
        <w:trPr>
          <w:cantSplit/>
          <w:trHeight w:val="324"/>
        </w:trPr>
        <w:tc>
          <w:tcPr>
            <w:tcW w:w="479" w:type="pct"/>
            <w:shd w:val="clear" w:color="auto" w:fill="E3EEF5"/>
            <w:vAlign w:val="center"/>
          </w:tcPr>
          <w:p w14:paraId="2F3CF7DC" w14:textId="77777777" w:rsidR="008848BD" w:rsidRPr="005D789A" w:rsidRDefault="008848BD" w:rsidP="008848BD">
            <w:pPr>
              <w:pStyle w:val="Cap2"/>
              <w:jc w:val="center"/>
              <w:rPr>
                <w:rFonts w:hint="eastAsia"/>
                <w:lang w:eastAsia="zh-CN"/>
              </w:rPr>
            </w:pPr>
          </w:p>
        </w:tc>
        <w:tc>
          <w:tcPr>
            <w:tcW w:w="730" w:type="pct"/>
            <w:shd w:val="clear" w:color="auto" w:fill="E3EEF5"/>
            <w:vAlign w:val="center"/>
          </w:tcPr>
          <w:p w14:paraId="50FD8F9C" w14:textId="77777777" w:rsidR="008848BD" w:rsidRPr="00806E14" w:rsidRDefault="008848BD" w:rsidP="008848BD">
            <w:pPr>
              <w:jc w:val="center"/>
              <w:rPr>
                <w:rFonts w:ascii="宋体" w:hAnsi="宋体" w:cs="宋体"/>
              </w:rPr>
            </w:pPr>
          </w:p>
        </w:tc>
        <w:tc>
          <w:tcPr>
            <w:tcW w:w="743" w:type="pct"/>
            <w:shd w:val="clear" w:color="auto" w:fill="E3EEF5"/>
            <w:vAlign w:val="center"/>
          </w:tcPr>
          <w:p w14:paraId="2A7B2199" w14:textId="77777777" w:rsidR="008848BD" w:rsidRPr="00806E14" w:rsidRDefault="008848BD" w:rsidP="008848BD">
            <w:pPr>
              <w:rPr>
                <w:rFonts w:ascii="宋体" w:hAnsi="宋体" w:cs="宋体"/>
              </w:rPr>
            </w:pPr>
          </w:p>
        </w:tc>
        <w:tc>
          <w:tcPr>
            <w:tcW w:w="940" w:type="pct"/>
            <w:shd w:val="clear" w:color="auto" w:fill="E3EEF5"/>
            <w:vAlign w:val="center"/>
          </w:tcPr>
          <w:p w14:paraId="50C4C0D3" w14:textId="77777777" w:rsidR="008848BD" w:rsidRPr="00483F4B" w:rsidRDefault="008848BD" w:rsidP="008848BD">
            <w:pPr>
              <w:rPr>
                <w:rFonts w:ascii="宋体" w:hAnsi="宋体" w:cs="宋体"/>
              </w:rPr>
            </w:pPr>
          </w:p>
        </w:tc>
        <w:tc>
          <w:tcPr>
            <w:tcW w:w="831" w:type="pct"/>
            <w:shd w:val="clear" w:color="auto" w:fill="E3EEF5"/>
            <w:vAlign w:val="center"/>
          </w:tcPr>
          <w:p w14:paraId="27263B1E" w14:textId="77777777" w:rsidR="008848BD" w:rsidRPr="00483F4B" w:rsidRDefault="008848BD" w:rsidP="008848BD">
            <w:pPr>
              <w:rPr>
                <w:rFonts w:ascii="宋体" w:hAnsi="宋体" w:cs="宋体"/>
              </w:rPr>
            </w:pPr>
          </w:p>
        </w:tc>
        <w:tc>
          <w:tcPr>
            <w:tcW w:w="512" w:type="pct"/>
            <w:shd w:val="clear" w:color="auto" w:fill="E3EEF5"/>
            <w:vAlign w:val="center"/>
          </w:tcPr>
          <w:p w14:paraId="00B6A6EC" w14:textId="77777777" w:rsidR="008848BD" w:rsidRPr="00483F4B" w:rsidRDefault="008848BD" w:rsidP="008848BD">
            <w:pPr>
              <w:rPr>
                <w:rFonts w:ascii="宋体" w:hAnsi="宋体" w:cs="宋体"/>
              </w:rPr>
            </w:pPr>
          </w:p>
        </w:tc>
        <w:tc>
          <w:tcPr>
            <w:tcW w:w="765" w:type="pct"/>
            <w:shd w:val="clear" w:color="auto" w:fill="E3EEF5"/>
          </w:tcPr>
          <w:p w14:paraId="7A2E67F9" w14:textId="77777777" w:rsidR="008848BD" w:rsidRPr="00483F4B" w:rsidRDefault="008848BD" w:rsidP="008848BD">
            <w:pPr>
              <w:rPr>
                <w:rFonts w:ascii="宋体" w:hAnsi="宋体" w:cs="宋体"/>
              </w:rPr>
            </w:pPr>
          </w:p>
        </w:tc>
      </w:tr>
    </w:tbl>
    <w:p w14:paraId="7E009D17"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、不同日历的名称不能重复；</w:t>
      </w:r>
    </w:p>
    <w:p w14:paraId="78977B54" w14:textId="77777777" w:rsidR="008848BD" w:rsidRDefault="008848BD" w:rsidP="008848BD">
      <w:pPr>
        <w:spacing w:line="360" w:lineRule="auto"/>
        <w:ind w:left="420"/>
        <w:rPr>
          <w:lang w:eastAsia="zh-CN"/>
        </w:rPr>
      </w:pPr>
      <w:r>
        <w:rPr>
          <w:rFonts w:hint="eastAsia"/>
          <w:lang w:eastAsia="zh-CN"/>
        </w:rPr>
        <w:t>2</w:t>
      </w:r>
      <w:r>
        <w:rPr>
          <w:rFonts w:hint="eastAsia"/>
          <w:lang w:eastAsia="zh-CN"/>
        </w:rPr>
        <w:t>、只有状态为有效的日历方可使用；</w:t>
      </w:r>
    </w:p>
    <w:p w14:paraId="66634F02" w14:textId="77777777" w:rsidR="008848BD" w:rsidRDefault="008848BD" w:rsidP="008848BD">
      <w:pPr>
        <w:spacing w:line="360" w:lineRule="auto"/>
        <w:ind w:left="420"/>
        <w:rPr>
          <w:lang w:eastAsia="zh-CN"/>
        </w:rPr>
      </w:pPr>
      <w:r>
        <w:rPr>
          <w:rFonts w:hint="eastAsia"/>
          <w:lang w:eastAsia="zh-CN"/>
        </w:rPr>
        <w:t>3</w:t>
      </w:r>
      <w:r>
        <w:rPr>
          <w:rFonts w:hint="eastAsia"/>
          <w:lang w:eastAsia="zh-CN"/>
        </w:rPr>
        <w:t>、一条特殊节假日信息，只能指定一天，即最大及最小粒度都是一天；</w:t>
      </w:r>
    </w:p>
    <w:p w14:paraId="0ADAE58F" w14:textId="77777777" w:rsidR="008848BD" w:rsidRPr="00D823D9" w:rsidRDefault="008848BD" w:rsidP="008848BD">
      <w:pPr>
        <w:spacing w:line="360" w:lineRule="auto"/>
        <w:ind w:left="420"/>
        <w:rPr>
          <w:lang w:eastAsia="zh-CN"/>
        </w:rPr>
      </w:pPr>
      <w:r>
        <w:rPr>
          <w:rFonts w:hint="eastAsia"/>
          <w:lang w:eastAsia="zh-CN"/>
        </w:rPr>
        <w:t>4</w:t>
      </w:r>
      <w:r>
        <w:rPr>
          <w:rFonts w:hint="eastAsia"/>
          <w:lang w:eastAsia="zh-CN"/>
        </w:rPr>
        <w:t>、特殊节假日必须归属于某一工作日历；</w:t>
      </w:r>
    </w:p>
    <w:p w14:paraId="0AA54CA9" w14:textId="77777777" w:rsidR="008848BD" w:rsidRDefault="008848BD" w:rsidP="008848BD">
      <w:pPr>
        <w:pStyle w:val="40"/>
        <w:numPr>
          <w:ilvl w:val="3"/>
          <w:numId w:val="2"/>
        </w:numPr>
        <w:rPr>
          <w:lang w:eastAsia="zh-CN"/>
        </w:rPr>
      </w:pPr>
      <w:r>
        <w:rPr>
          <w:rFonts w:hint="eastAsia"/>
          <w:lang w:eastAsia="zh-CN"/>
        </w:rPr>
        <w:t>用户界面</w:t>
      </w:r>
    </w:p>
    <w:p w14:paraId="027A9B3B" w14:textId="77777777" w:rsidR="008848BD" w:rsidRPr="00D12323" w:rsidRDefault="008848BD" w:rsidP="008848BD">
      <w:pPr>
        <w:pStyle w:val="L-"/>
      </w:pPr>
      <w:r w:rsidRPr="00D12323">
        <w:rPr>
          <w:rFonts w:hint="eastAsia"/>
        </w:rPr>
        <w:t>图：</w:t>
      </w:r>
      <w:r>
        <w:rPr>
          <w:rFonts w:hint="eastAsia"/>
        </w:rPr>
        <w:t>3.1.7.5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特殊节假日查询页面</w:t>
      </w:r>
    </w:p>
    <w:p w14:paraId="34A1E3E0" w14:textId="77777777" w:rsidR="008848BD" w:rsidRDefault="00E75EE2" w:rsidP="008848BD">
      <w:r>
        <w:rPr>
          <w:noProof/>
          <w:lang w:eastAsia="zh-CN" w:bidi="ar-SA"/>
        </w:rPr>
        <w:drawing>
          <wp:inline distT="0" distB="0" distL="0" distR="0" wp14:anchorId="024294D4" wp14:editId="4F544C87">
            <wp:extent cx="5267325" cy="2124075"/>
            <wp:effectExtent l="0" t="0" r="9525" b="9525"/>
            <wp:docPr id="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41AFE01E" w14:textId="77777777" w:rsidR="008848BD" w:rsidRDefault="008848BD" w:rsidP="008848BD"/>
    <w:p w14:paraId="1335C448" w14:textId="77777777" w:rsidR="008848BD" w:rsidRPr="00D12323" w:rsidRDefault="008848BD" w:rsidP="008848BD">
      <w:pPr>
        <w:pStyle w:val="L-"/>
      </w:pPr>
      <w:r w:rsidRPr="00D12323">
        <w:rPr>
          <w:rFonts w:hint="eastAsia"/>
        </w:rPr>
        <w:t>图：</w:t>
      </w:r>
      <w:r>
        <w:rPr>
          <w:rFonts w:hint="eastAsia"/>
        </w:rPr>
        <w:t>3.1.7.5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特殊节假日新增页面</w:t>
      </w:r>
    </w:p>
    <w:p w14:paraId="10B7A86B" w14:textId="77777777" w:rsidR="008848BD" w:rsidRPr="00B2315A" w:rsidRDefault="00E75EE2" w:rsidP="008848BD">
      <w:r>
        <w:rPr>
          <w:noProof/>
          <w:lang w:eastAsia="zh-CN" w:bidi="ar-SA"/>
        </w:rPr>
        <w:drawing>
          <wp:inline distT="0" distB="0" distL="0" distR="0" wp14:anchorId="7008A3C5" wp14:editId="167FAD69">
            <wp:extent cx="5276850" cy="2133600"/>
            <wp:effectExtent l="0" t="0" r="0" b="0"/>
            <wp:docPr id="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70C4D56E" w14:textId="77777777" w:rsidR="008848BD" w:rsidRDefault="008848BD" w:rsidP="008848BD">
      <w:pPr>
        <w:pStyle w:val="30"/>
        <w:numPr>
          <w:ilvl w:val="2"/>
          <w:numId w:val="2"/>
        </w:numPr>
        <w:rPr>
          <w:lang w:eastAsia="zh-CN"/>
        </w:rPr>
      </w:pPr>
      <w:bookmarkStart w:id="61" w:name="_Toc517685540"/>
      <w:bookmarkStart w:id="62" w:name="_Toc10186613"/>
      <w:r>
        <w:rPr>
          <w:rFonts w:hint="eastAsia"/>
          <w:lang w:eastAsia="zh-CN"/>
        </w:rPr>
        <w:t>结算方式</w:t>
      </w:r>
      <w:bookmarkEnd w:id="61"/>
      <w:bookmarkEnd w:id="62"/>
    </w:p>
    <w:p w14:paraId="4A3CBE84" w14:textId="77777777" w:rsidR="008848BD" w:rsidRDefault="008848BD" w:rsidP="008848BD">
      <w:pPr>
        <w:pStyle w:val="40"/>
        <w:numPr>
          <w:ilvl w:val="3"/>
          <w:numId w:val="2"/>
        </w:numPr>
        <w:rPr>
          <w:lang w:eastAsia="zh-CN"/>
        </w:rPr>
      </w:pPr>
      <w:r>
        <w:rPr>
          <w:rFonts w:hint="eastAsia"/>
          <w:lang w:eastAsia="zh-CN"/>
        </w:rPr>
        <w:t>业务描述</w:t>
      </w:r>
    </w:p>
    <w:p w14:paraId="1765BAFA" w14:textId="77777777" w:rsidR="008848BD" w:rsidRDefault="008848BD" w:rsidP="008848BD">
      <w:pPr>
        <w:ind w:firstLine="420"/>
        <w:rPr>
          <w:lang w:eastAsia="zh-CN"/>
        </w:rPr>
      </w:pPr>
      <w:r>
        <w:rPr>
          <w:rFonts w:hint="eastAsia"/>
          <w:spacing w:val="8"/>
          <w:lang w:eastAsia="zh-CN"/>
        </w:rPr>
        <w:t>定义结算渠道、支付类型、支付方式</w:t>
      </w:r>
      <w:r>
        <w:rPr>
          <w:rFonts w:hint="eastAsia"/>
          <w:lang w:eastAsia="zh-CN"/>
        </w:rPr>
        <w:t>，由总公司统一维护。</w:t>
      </w:r>
    </w:p>
    <w:p w14:paraId="34C2C750" w14:textId="77777777" w:rsidR="008848BD" w:rsidRDefault="008848BD" w:rsidP="008848BD">
      <w:pPr>
        <w:pStyle w:val="40"/>
        <w:numPr>
          <w:ilvl w:val="3"/>
          <w:numId w:val="2"/>
        </w:numPr>
        <w:rPr>
          <w:lang w:eastAsia="zh-CN"/>
        </w:rPr>
      </w:pPr>
      <w:r>
        <w:rPr>
          <w:rFonts w:hint="eastAsia"/>
          <w:lang w:eastAsia="zh-CN"/>
        </w:rPr>
        <w:t>业务流程</w:t>
      </w:r>
    </w:p>
    <w:p w14:paraId="2F650E46" w14:textId="77777777" w:rsidR="008848BD" w:rsidRDefault="008848BD" w:rsidP="008848BD">
      <w:pPr>
        <w:ind w:left="420"/>
      </w:pPr>
      <w:r>
        <w:rPr>
          <w:rFonts w:hint="eastAsia"/>
        </w:rPr>
        <w:t>无</w:t>
      </w:r>
    </w:p>
    <w:p w14:paraId="52E14E79" w14:textId="77777777" w:rsidR="008848BD" w:rsidRDefault="008848BD" w:rsidP="008848BD">
      <w:pPr>
        <w:pStyle w:val="40"/>
        <w:numPr>
          <w:ilvl w:val="3"/>
          <w:numId w:val="2"/>
        </w:numPr>
        <w:rPr>
          <w:lang w:eastAsia="zh-CN"/>
        </w:rPr>
      </w:pPr>
      <w:r>
        <w:rPr>
          <w:rFonts w:hint="eastAsia"/>
          <w:lang w:eastAsia="zh-CN"/>
        </w:rPr>
        <w:t>流程说明</w:t>
      </w:r>
    </w:p>
    <w:p w14:paraId="288C56E5" w14:textId="77777777" w:rsidR="008848BD" w:rsidRDefault="008848BD" w:rsidP="008848BD">
      <w:pPr>
        <w:ind w:left="420"/>
      </w:pPr>
      <w:r>
        <w:rPr>
          <w:rFonts w:hint="eastAsia"/>
        </w:rPr>
        <w:t>无</w:t>
      </w:r>
    </w:p>
    <w:p w14:paraId="2AEE47F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066"/>
        <w:gridCol w:w="1066"/>
        <w:gridCol w:w="1308"/>
        <w:gridCol w:w="1702"/>
        <w:gridCol w:w="1276"/>
        <w:gridCol w:w="1044"/>
      </w:tblGrid>
      <w:tr w:rsidR="008848BD" w:rsidRPr="00806E14" w14:paraId="1C3B8260" w14:textId="77777777" w:rsidTr="008848BD">
        <w:trPr>
          <w:cantSplit/>
          <w:trHeight w:val="357"/>
          <w:tblHeader/>
        </w:trPr>
        <w:tc>
          <w:tcPr>
            <w:tcW w:w="5000" w:type="pct"/>
            <w:gridSpan w:val="7"/>
            <w:tcBorders>
              <w:bottom w:val="double" w:sz="4" w:space="0" w:color="FFFFFF"/>
            </w:tcBorders>
            <w:shd w:val="clear" w:color="auto" w:fill="E3EEF5"/>
          </w:tcPr>
          <w:p w14:paraId="124C829D" w14:textId="77777777" w:rsidR="008848BD" w:rsidRPr="00806E14" w:rsidRDefault="008848BD" w:rsidP="008848BD">
            <w:pPr>
              <w:jc w:val="center"/>
              <w:rPr>
                <w:rFonts w:ascii="宋体" w:hAnsi="宋体"/>
                <w:b/>
              </w:rPr>
            </w:pPr>
            <w:r>
              <w:rPr>
                <w:rFonts w:ascii="宋体" w:hAnsi="宋体" w:hint="eastAsia"/>
                <w:b/>
              </w:rPr>
              <w:t>结算方式-样例</w:t>
            </w:r>
          </w:p>
        </w:tc>
      </w:tr>
      <w:tr w:rsidR="008848BD" w:rsidRPr="00806E14" w14:paraId="41B3ED2C" w14:textId="77777777" w:rsidTr="008848BD">
        <w:trPr>
          <w:cantSplit/>
          <w:trHeight w:val="357"/>
          <w:tblHeader/>
        </w:trPr>
        <w:tc>
          <w:tcPr>
            <w:tcW w:w="625" w:type="pct"/>
            <w:tcBorders>
              <w:bottom w:val="double" w:sz="4" w:space="0" w:color="FFFFFF"/>
            </w:tcBorders>
            <w:shd w:val="clear" w:color="auto" w:fill="7C9BC1"/>
          </w:tcPr>
          <w:p w14:paraId="32055F56" w14:textId="77777777" w:rsidR="008848BD" w:rsidRPr="005A388B" w:rsidRDefault="008848BD" w:rsidP="008848BD">
            <w:pPr>
              <w:pStyle w:val="Cap1"/>
              <w:ind w:firstLineChars="100" w:firstLine="201"/>
              <w:rPr>
                <w:rFonts w:hint="eastAsia"/>
                <w:szCs w:val="18"/>
              </w:rPr>
            </w:pPr>
            <w:r w:rsidRPr="005A388B">
              <w:rPr>
                <w:rFonts w:hint="eastAsia"/>
                <w:szCs w:val="18"/>
              </w:rPr>
              <w:t>#</w:t>
            </w:r>
          </w:p>
        </w:tc>
        <w:tc>
          <w:tcPr>
            <w:tcW w:w="625" w:type="pct"/>
            <w:tcBorders>
              <w:bottom w:val="double" w:sz="4" w:space="0" w:color="FFFFFF"/>
            </w:tcBorders>
            <w:shd w:val="clear" w:color="auto" w:fill="7C9BC1"/>
            <w:vAlign w:val="center"/>
          </w:tcPr>
          <w:p w14:paraId="13274481" w14:textId="77777777" w:rsidR="008848BD" w:rsidRPr="005A388B" w:rsidRDefault="008848BD" w:rsidP="008848BD">
            <w:pPr>
              <w:pStyle w:val="Cap1"/>
              <w:ind w:firstLineChars="100" w:firstLine="201"/>
              <w:rPr>
                <w:rFonts w:hint="eastAsia"/>
                <w:szCs w:val="18"/>
              </w:rPr>
            </w:pPr>
            <w:r w:rsidRPr="005A388B">
              <w:rPr>
                <w:rFonts w:hint="eastAsia"/>
                <w:szCs w:val="18"/>
              </w:rPr>
              <w:t>结算方式代码</w:t>
            </w:r>
          </w:p>
        </w:tc>
        <w:tc>
          <w:tcPr>
            <w:tcW w:w="625" w:type="pct"/>
            <w:tcBorders>
              <w:bottom w:val="double" w:sz="4" w:space="0" w:color="FFFFFF"/>
            </w:tcBorders>
            <w:shd w:val="clear" w:color="auto" w:fill="7C9BC1"/>
            <w:vAlign w:val="center"/>
          </w:tcPr>
          <w:p w14:paraId="647BCFAB" w14:textId="77777777" w:rsidR="008848BD" w:rsidRPr="005A388B" w:rsidRDefault="008848BD" w:rsidP="008848BD">
            <w:pPr>
              <w:pStyle w:val="Cap1"/>
              <w:ind w:firstLineChars="100" w:firstLine="201"/>
              <w:rPr>
                <w:rFonts w:hint="eastAsia"/>
                <w:szCs w:val="18"/>
              </w:rPr>
            </w:pPr>
            <w:r w:rsidRPr="005A388B">
              <w:rPr>
                <w:rFonts w:hint="eastAsia"/>
                <w:szCs w:val="18"/>
              </w:rPr>
              <w:t>结算方式名称</w:t>
            </w:r>
          </w:p>
        </w:tc>
        <w:tc>
          <w:tcPr>
            <w:tcW w:w="767" w:type="pct"/>
            <w:tcBorders>
              <w:bottom w:val="double" w:sz="4" w:space="0" w:color="FFFFFF"/>
            </w:tcBorders>
            <w:shd w:val="clear" w:color="auto" w:fill="7C9BC1"/>
            <w:vAlign w:val="center"/>
          </w:tcPr>
          <w:p w14:paraId="7CDAC5E8" w14:textId="77777777" w:rsidR="008848BD" w:rsidRPr="005A388B" w:rsidRDefault="008848BD" w:rsidP="008848BD">
            <w:pPr>
              <w:pStyle w:val="Cap1"/>
              <w:ind w:firstLineChars="100" w:firstLine="201"/>
              <w:rPr>
                <w:rFonts w:hint="eastAsia"/>
                <w:szCs w:val="18"/>
              </w:rPr>
            </w:pPr>
            <w:r w:rsidRPr="005A388B">
              <w:rPr>
                <w:rFonts w:hint="eastAsia"/>
                <w:szCs w:val="18"/>
              </w:rPr>
              <w:t>支付类型</w:t>
            </w:r>
          </w:p>
        </w:tc>
        <w:tc>
          <w:tcPr>
            <w:tcW w:w="998" w:type="pct"/>
            <w:tcBorders>
              <w:bottom w:val="double" w:sz="4" w:space="0" w:color="FFFFFF"/>
            </w:tcBorders>
            <w:shd w:val="clear" w:color="auto" w:fill="7C9BC1"/>
            <w:vAlign w:val="center"/>
          </w:tcPr>
          <w:p w14:paraId="6FE75FF9" w14:textId="77777777" w:rsidR="008848BD" w:rsidRPr="005A388B" w:rsidRDefault="008848BD" w:rsidP="008848BD">
            <w:pPr>
              <w:pStyle w:val="Cap1"/>
              <w:ind w:firstLineChars="100" w:firstLine="201"/>
              <w:rPr>
                <w:rFonts w:hint="eastAsia"/>
                <w:szCs w:val="18"/>
              </w:rPr>
            </w:pPr>
            <w:r w:rsidRPr="005A388B">
              <w:rPr>
                <w:rFonts w:hint="eastAsia"/>
                <w:szCs w:val="18"/>
              </w:rPr>
              <w:t>直连支付方式</w:t>
            </w:r>
          </w:p>
        </w:tc>
        <w:tc>
          <w:tcPr>
            <w:tcW w:w="748" w:type="pct"/>
            <w:tcBorders>
              <w:bottom w:val="double" w:sz="4" w:space="0" w:color="FFFFFF"/>
            </w:tcBorders>
            <w:shd w:val="clear" w:color="auto" w:fill="7C9BC1"/>
            <w:vAlign w:val="center"/>
          </w:tcPr>
          <w:p w14:paraId="1A59B5B1" w14:textId="77777777" w:rsidR="008848BD" w:rsidRPr="005A388B" w:rsidRDefault="008848BD" w:rsidP="008848BD">
            <w:pPr>
              <w:pStyle w:val="Cap1"/>
              <w:ind w:firstLineChars="100" w:firstLine="201"/>
              <w:rPr>
                <w:rFonts w:hint="eastAsia"/>
                <w:szCs w:val="18"/>
              </w:rPr>
            </w:pPr>
            <w:r w:rsidRPr="005A388B">
              <w:rPr>
                <w:rFonts w:hint="eastAsia"/>
                <w:szCs w:val="18"/>
              </w:rPr>
              <w:t>交易方向</w:t>
            </w:r>
          </w:p>
        </w:tc>
        <w:tc>
          <w:tcPr>
            <w:tcW w:w="612" w:type="pct"/>
            <w:tcBorders>
              <w:bottom w:val="double" w:sz="4" w:space="0" w:color="FFFFFF"/>
            </w:tcBorders>
            <w:shd w:val="clear" w:color="auto" w:fill="7C9BC1"/>
            <w:vAlign w:val="center"/>
          </w:tcPr>
          <w:p w14:paraId="7E9BFFDE" w14:textId="77777777" w:rsidR="008848BD" w:rsidRPr="005A388B" w:rsidRDefault="008848BD" w:rsidP="008848BD">
            <w:pPr>
              <w:pStyle w:val="Cap1"/>
              <w:ind w:firstLineChars="100" w:firstLine="201"/>
              <w:rPr>
                <w:rFonts w:hint="eastAsia"/>
                <w:szCs w:val="18"/>
              </w:rPr>
            </w:pPr>
            <w:r w:rsidRPr="005A388B">
              <w:rPr>
                <w:rFonts w:hint="eastAsia"/>
                <w:szCs w:val="18"/>
              </w:rPr>
              <w:t>备注</w:t>
            </w:r>
          </w:p>
        </w:tc>
      </w:tr>
      <w:tr w:rsidR="008848BD" w:rsidRPr="00806E14" w14:paraId="647C9A04" w14:textId="77777777" w:rsidTr="008848BD">
        <w:trPr>
          <w:cantSplit/>
          <w:trHeight w:val="324"/>
        </w:trPr>
        <w:tc>
          <w:tcPr>
            <w:tcW w:w="625" w:type="pct"/>
            <w:shd w:val="clear" w:color="auto" w:fill="E3EEF5"/>
            <w:vAlign w:val="center"/>
          </w:tcPr>
          <w:p w14:paraId="2E9E7ED6" w14:textId="77777777" w:rsidR="008848BD" w:rsidRPr="005D789A" w:rsidRDefault="008848BD" w:rsidP="008848BD">
            <w:pPr>
              <w:pStyle w:val="Cap2"/>
              <w:jc w:val="center"/>
              <w:rPr>
                <w:rFonts w:hint="eastAsia"/>
                <w:lang w:eastAsia="zh-CN"/>
              </w:rPr>
            </w:pPr>
            <w:r w:rsidRPr="005D789A">
              <w:rPr>
                <w:lang w:eastAsia="zh-CN"/>
              </w:rPr>
              <w:t>1</w:t>
            </w:r>
          </w:p>
        </w:tc>
        <w:tc>
          <w:tcPr>
            <w:tcW w:w="625" w:type="pct"/>
            <w:shd w:val="clear" w:color="auto" w:fill="E3EEF5"/>
          </w:tcPr>
          <w:p w14:paraId="1174A705" w14:textId="77777777" w:rsidR="008848BD" w:rsidRDefault="008848BD" w:rsidP="008848BD">
            <w:pPr>
              <w:jc w:val="center"/>
              <w:rPr>
                <w:rFonts w:ascii="宋体" w:hAnsi="宋体" w:cs="宋体"/>
                <w:szCs w:val="22"/>
              </w:rPr>
            </w:pPr>
            <w:r>
              <w:rPr>
                <w:rFonts w:hint="eastAsia"/>
                <w:szCs w:val="22"/>
              </w:rPr>
              <w:t>F01</w:t>
            </w:r>
          </w:p>
        </w:tc>
        <w:tc>
          <w:tcPr>
            <w:tcW w:w="625" w:type="pct"/>
            <w:shd w:val="clear" w:color="auto" w:fill="E3EEF5"/>
          </w:tcPr>
          <w:p w14:paraId="43382509" w14:textId="77777777" w:rsidR="008848BD" w:rsidRDefault="008848BD" w:rsidP="008848BD">
            <w:pPr>
              <w:jc w:val="center"/>
              <w:rPr>
                <w:rFonts w:ascii="宋体" w:hAnsi="宋体" w:cs="宋体"/>
                <w:szCs w:val="22"/>
              </w:rPr>
            </w:pPr>
            <w:r>
              <w:rPr>
                <w:rFonts w:hint="eastAsia"/>
                <w:szCs w:val="22"/>
              </w:rPr>
              <w:t>银企直连</w:t>
            </w:r>
            <w:r>
              <w:rPr>
                <w:rFonts w:hint="eastAsia"/>
                <w:szCs w:val="22"/>
              </w:rPr>
              <w:t>-</w:t>
            </w:r>
            <w:r>
              <w:rPr>
                <w:rFonts w:hint="eastAsia"/>
                <w:szCs w:val="22"/>
              </w:rPr>
              <w:t>批量代付</w:t>
            </w:r>
          </w:p>
        </w:tc>
        <w:tc>
          <w:tcPr>
            <w:tcW w:w="767" w:type="pct"/>
            <w:shd w:val="clear" w:color="auto" w:fill="E3EEF5"/>
          </w:tcPr>
          <w:p w14:paraId="5BF1A947" w14:textId="77777777" w:rsidR="008848BD" w:rsidRDefault="008848BD" w:rsidP="008848BD">
            <w:pPr>
              <w:jc w:val="center"/>
              <w:rPr>
                <w:rFonts w:ascii="宋体" w:hAnsi="宋体" w:cs="宋体"/>
                <w:szCs w:val="22"/>
              </w:rPr>
            </w:pPr>
            <w:r>
              <w:rPr>
                <w:rFonts w:hint="eastAsia"/>
                <w:szCs w:val="22"/>
              </w:rPr>
              <w:t>1-</w:t>
            </w:r>
            <w:r>
              <w:rPr>
                <w:rFonts w:hint="eastAsia"/>
                <w:szCs w:val="22"/>
              </w:rPr>
              <w:t>直连</w:t>
            </w:r>
          </w:p>
        </w:tc>
        <w:tc>
          <w:tcPr>
            <w:tcW w:w="998" w:type="pct"/>
            <w:shd w:val="clear" w:color="auto" w:fill="E3EEF5"/>
          </w:tcPr>
          <w:p w14:paraId="60F7EEEB" w14:textId="77777777" w:rsidR="008848BD" w:rsidRDefault="008848BD" w:rsidP="008848BD">
            <w:pPr>
              <w:jc w:val="center"/>
              <w:rPr>
                <w:rFonts w:ascii="宋体" w:hAnsi="宋体" w:cs="宋体"/>
                <w:szCs w:val="22"/>
              </w:rPr>
            </w:pPr>
            <w:r>
              <w:rPr>
                <w:rFonts w:hint="eastAsia"/>
                <w:szCs w:val="22"/>
              </w:rPr>
              <w:t>2-</w:t>
            </w:r>
            <w:r>
              <w:rPr>
                <w:rFonts w:hint="eastAsia"/>
                <w:szCs w:val="22"/>
              </w:rPr>
              <w:t>批量代付</w:t>
            </w:r>
          </w:p>
        </w:tc>
        <w:tc>
          <w:tcPr>
            <w:tcW w:w="748" w:type="pct"/>
            <w:shd w:val="clear" w:color="auto" w:fill="E3EEF5"/>
          </w:tcPr>
          <w:p w14:paraId="22959D51" w14:textId="77777777" w:rsidR="008848BD" w:rsidRDefault="008848BD" w:rsidP="008848BD">
            <w:pPr>
              <w:jc w:val="center"/>
              <w:rPr>
                <w:rFonts w:ascii="宋体" w:hAnsi="宋体" w:cs="宋体"/>
                <w:szCs w:val="22"/>
              </w:rPr>
            </w:pPr>
            <w:r>
              <w:rPr>
                <w:rFonts w:hint="eastAsia"/>
                <w:szCs w:val="22"/>
              </w:rPr>
              <w:t>支出</w:t>
            </w:r>
          </w:p>
        </w:tc>
        <w:tc>
          <w:tcPr>
            <w:tcW w:w="612" w:type="pct"/>
            <w:shd w:val="clear" w:color="auto" w:fill="E3EEF5"/>
          </w:tcPr>
          <w:p w14:paraId="60C0EE23" w14:textId="77777777" w:rsidR="008848BD" w:rsidRDefault="008848BD" w:rsidP="008848BD">
            <w:pPr>
              <w:jc w:val="center"/>
              <w:rPr>
                <w:rFonts w:ascii="宋体" w:hAnsi="宋体" w:cs="宋体"/>
                <w:szCs w:val="22"/>
              </w:rPr>
            </w:pPr>
          </w:p>
        </w:tc>
      </w:tr>
      <w:tr w:rsidR="008848BD" w:rsidRPr="00806E14" w14:paraId="098B92E0" w14:textId="77777777" w:rsidTr="008848BD">
        <w:trPr>
          <w:cantSplit/>
          <w:trHeight w:val="324"/>
        </w:trPr>
        <w:tc>
          <w:tcPr>
            <w:tcW w:w="625" w:type="pct"/>
            <w:shd w:val="clear" w:color="auto" w:fill="E3EEF5"/>
            <w:vAlign w:val="center"/>
          </w:tcPr>
          <w:p w14:paraId="1B2D7B79" w14:textId="77777777" w:rsidR="008848BD" w:rsidRPr="005D789A" w:rsidRDefault="008848BD" w:rsidP="008848BD">
            <w:pPr>
              <w:pStyle w:val="Cap2"/>
              <w:jc w:val="center"/>
              <w:rPr>
                <w:rFonts w:hint="eastAsia"/>
                <w:lang w:eastAsia="zh-CN"/>
              </w:rPr>
            </w:pPr>
            <w:r>
              <w:rPr>
                <w:rFonts w:hint="eastAsia"/>
                <w:lang w:eastAsia="zh-CN"/>
              </w:rPr>
              <w:t>2</w:t>
            </w:r>
          </w:p>
        </w:tc>
        <w:tc>
          <w:tcPr>
            <w:tcW w:w="625" w:type="pct"/>
            <w:shd w:val="clear" w:color="auto" w:fill="E3EEF5"/>
          </w:tcPr>
          <w:p w14:paraId="3AE699A3" w14:textId="77777777" w:rsidR="008848BD" w:rsidRDefault="008848BD" w:rsidP="008848BD">
            <w:pPr>
              <w:jc w:val="center"/>
              <w:rPr>
                <w:rFonts w:ascii="宋体" w:hAnsi="宋体" w:cs="宋体"/>
                <w:szCs w:val="22"/>
              </w:rPr>
            </w:pPr>
            <w:r>
              <w:rPr>
                <w:rFonts w:hint="eastAsia"/>
                <w:szCs w:val="22"/>
              </w:rPr>
              <w:t>F02</w:t>
            </w:r>
          </w:p>
        </w:tc>
        <w:tc>
          <w:tcPr>
            <w:tcW w:w="625" w:type="pct"/>
            <w:shd w:val="clear" w:color="auto" w:fill="E3EEF5"/>
          </w:tcPr>
          <w:p w14:paraId="3BA0E366" w14:textId="77777777" w:rsidR="008848BD" w:rsidRDefault="008848BD" w:rsidP="008848BD">
            <w:pPr>
              <w:jc w:val="center"/>
              <w:rPr>
                <w:rFonts w:ascii="宋体" w:hAnsi="宋体" w:cs="宋体"/>
                <w:szCs w:val="22"/>
              </w:rPr>
            </w:pPr>
            <w:r>
              <w:rPr>
                <w:rFonts w:hint="eastAsia"/>
                <w:szCs w:val="22"/>
              </w:rPr>
              <w:t>银企直连</w:t>
            </w:r>
            <w:r>
              <w:rPr>
                <w:rFonts w:hint="eastAsia"/>
                <w:szCs w:val="22"/>
              </w:rPr>
              <w:t>-</w:t>
            </w:r>
            <w:r>
              <w:rPr>
                <w:rFonts w:hint="eastAsia"/>
                <w:szCs w:val="22"/>
              </w:rPr>
              <w:t>单笔支付</w:t>
            </w:r>
          </w:p>
        </w:tc>
        <w:tc>
          <w:tcPr>
            <w:tcW w:w="767" w:type="pct"/>
            <w:shd w:val="clear" w:color="auto" w:fill="E3EEF5"/>
          </w:tcPr>
          <w:p w14:paraId="26408A16" w14:textId="77777777" w:rsidR="008848BD" w:rsidRDefault="008848BD" w:rsidP="008848BD">
            <w:pPr>
              <w:jc w:val="center"/>
              <w:rPr>
                <w:rFonts w:ascii="宋体" w:hAnsi="宋体" w:cs="宋体"/>
                <w:szCs w:val="22"/>
              </w:rPr>
            </w:pPr>
            <w:r>
              <w:rPr>
                <w:rFonts w:hint="eastAsia"/>
                <w:szCs w:val="22"/>
              </w:rPr>
              <w:t>1-</w:t>
            </w:r>
            <w:r>
              <w:rPr>
                <w:rFonts w:hint="eastAsia"/>
                <w:szCs w:val="22"/>
              </w:rPr>
              <w:t>直连</w:t>
            </w:r>
          </w:p>
        </w:tc>
        <w:tc>
          <w:tcPr>
            <w:tcW w:w="998" w:type="pct"/>
            <w:shd w:val="clear" w:color="auto" w:fill="E3EEF5"/>
          </w:tcPr>
          <w:p w14:paraId="14FE3327" w14:textId="77777777" w:rsidR="008848BD" w:rsidRDefault="008848BD" w:rsidP="008848BD">
            <w:pPr>
              <w:jc w:val="center"/>
              <w:rPr>
                <w:rFonts w:ascii="宋体" w:hAnsi="宋体" w:cs="宋体"/>
                <w:szCs w:val="22"/>
              </w:rPr>
            </w:pPr>
            <w:r>
              <w:rPr>
                <w:rFonts w:hint="eastAsia"/>
                <w:szCs w:val="22"/>
              </w:rPr>
              <w:t>1-</w:t>
            </w:r>
            <w:r>
              <w:rPr>
                <w:rFonts w:hint="eastAsia"/>
                <w:szCs w:val="22"/>
              </w:rPr>
              <w:t>普通支付</w:t>
            </w:r>
          </w:p>
        </w:tc>
        <w:tc>
          <w:tcPr>
            <w:tcW w:w="748" w:type="pct"/>
            <w:shd w:val="clear" w:color="auto" w:fill="E3EEF5"/>
          </w:tcPr>
          <w:p w14:paraId="76FD2BBE" w14:textId="77777777" w:rsidR="008848BD" w:rsidRDefault="008848BD" w:rsidP="008848BD">
            <w:pPr>
              <w:jc w:val="center"/>
              <w:rPr>
                <w:rFonts w:ascii="宋体" w:hAnsi="宋体" w:cs="宋体"/>
                <w:szCs w:val="22"/>
              </w:rPr>
            </w:pPr>
            <w:r>
              <w:rPr>
                <w:rFonts w:hint="eastAsia"/>
                <w:szCs w:val="22"/>
              </w:rPr>
              <w:t>支出</w:t>
            </w:r>
          </w:p>
        </w:tc>
        <w:tc>
          <w:tcPr>
            <w:tcW w:w="612" w:type="pct"/>
            <w:shd w:val="clear" w:color="auto" w:fill="E3EEF5"/>
          </w:tcPr>
          <w:p w14:paraId="69840A49" w14:textId="77777777" w:rsidR="008848BD" w:rsidRDefault="008848BD" w:rsidP="008848BD">
            <w:pPr>
              <w:jc w:val="center"/>
              <w:rPr>
                <w:rFonts w:ascii="宋体" w:hAnsi="宋体" w:cs="宋体"/>
                <w:szCs w:val="22"/>
              </w:rPr>
            </w:pPr>
          </w:p>
        </w:tc>
      </w:tr>
      <w:tr w:rsidR="008848BD" w:rsidRPr="00806E14" w14:paraId="4CABCE3D" w14:textId="77777777" w:rsidTr="008848BD">
        <w:trPr>
          <w:cantSplit/>
          <w:trHeight w:val="324"/>
        </w:trPr>
        <w:tc>
          <w:tcPr>
            <w:tcW w:w="625" w:type="pct"/>
            <w:shd w:val="clear" w:color="auto" w:fill="E3EEF5"/>
            <w:vAlign w:val="center"/>
          </w:tcPr>
          <w:p w14:paraId="4A8E549F" w14:textId="77777777" w:rsidR="008848BD" w:rsidRPr="005D789A" w:rsidRDefault="008848BD" w:rsidP="008848BD">
            <w:pPr>
              <w:pStyle w:val="Cap2"/>
              <w:jc w:val="center"/>
              <w:rPr>
                <w:rFonts w:hint="eastAsia"/>
                <w:lang w:eastAsia="zh-CN"/>
              </w:rPr>
            </w:pPr>
          </w:p>
        </w:tc>
        <w:tc>
          <w:tcPr>
            <w:tcW w:w="625" w:type="pct"/>
            <w:shd w:val="clear" w:color="auto" w:fill="E3EEF5"/>
          </w:tcPr>
          <w:p w14:paraId="515128E9" w14:textId="77777777" w:rsidR="008848BD" w:rsidRDefault="008848BD" w:rsidP="008848BD">
            <w:pPr>
              <w:jc w:val="center"/>
              <w:rPr>
                <w:szCs w:val="22"/>
              </w:rPr>
            </w:pPr>
          </w:p>
        </w:tc>
        <w:tc>
          <w:tcPr>
            <w:tcW w:w="625" w:type="pct"/>
            <w:shd w:val="clear" w:color="auto" w:fill="E3EEF5"/>
          </w:tcPr>
          <w:p w14:paraId="319B419F" w14:textId="77777777" w:rsidR="008848BD" w:rsidRDefault="008848BD" w:rsidP="008848BD">
            <w:pPr>
              <w:jc w:val="center"/>
              <w:rPr>
                <w:szCs w:val="22"/>
              </w:rPr>
            </w:pPr>
          </w:p>
        </w:tc>
        <w:tc>
          <w:tcPr>
            <w:tcW w:w="767" w:type="pct"/>
            <w:shd w:val="clear" w:color="auto" w:fill="E3EEF5"/>
          </w:tcPr>
          <w:p w14:paraId="2C313579" w14:textId="77777777" w:rsidR="008848BD" w:rsidRDefault="008848BD" w:rsidP="008848BD">
            <w:pPr>
              <w:jc w:val="center"/>
              <w:rPr>
                <w:szCs w:val="22"/>
              </w:rPr>
            </w:pPr>
          </w:p>
        </w:tc>
        <w:tc>
          <w:tcPr>
            <w:tcW w:w="998" w:type="pct"/>
            <w:shd w:val="clear" w:color="auto" w:fill="E3EEF5"/>
          </w:tcPr>
          <w:p w14:paraId="76DD2C16" w14:textId="77777777" w:rsidR="008848BD" w:rsidRDefault="008848BD" w:rsidP="008848BD">
            <w:pPr>
              <w:jc w:val="center"/>
              <w:rPr>
                <w:szCs w:val="22"/>
              </w:rPr>
            </w:pPr>
          </w:p>
        </w:tc>
        <w:tc>
          <w:tcPr>
            <w:tcW w:w="748" w:type="pct"/>
            <w:shd w:val="clear" w:color="auto" w:fill="E3EEF5"/>
          </w:tcPr>
          <w:p w14:paraId="1DF12CA0" w14:textId="77777777" w:rsidR="008848BD" w:rsidRDefault="008848BD" w:rsidP="008848BD">
            <w:pPr>
              <w:jc w:val="center"/>
              <w:rPr>
                <w:szCs w:val="22"/>
              </w:rPr>
            </w:pPr>
          </w:p>
        </w:tc>
        <w:tc>
          <w:tcPr>
            <w:tcW w:w="612" w:type="pct"/>
            <w:shd w:val="clear" w:color="auto" w:fill="E3EEF5"/>
          </w:tcPr>
          <w:p w14:paraId="4849A781" w14:textId="77777777" w:rsidR="008848BD" w:rsidRDefault="008848BD" w:rsidP="008848BD">
            <w:pPr>
              <w:jc w:val="center"/>
              <w:rPr>
                <w:rFonts w:ascii="宋体" w:hAnsi="宋体" w:cs="宋体"/>
                <w:szCs w:val="22"/>
              </w:rPr>
            </w:pPr>
          </w:p>
        </w:tc>
      </w:tr>
    </w:tbl>
    <w:p w14:paraId="7613D3D9"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、不同结算方式的名称不能相同，结算方式代码也不能相同；</w:t>
      </w:r>
    </w:p>
    <w:p w14:paraId="71B315EE"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0A1FE8">
        <w:rPr>
          <w:rFonts w:hint="eastAsia"/>
          <w:lang w:eastAsia="zh-CN"/>
        </w:rPr>
        <w:t>支付类型如果选择“</w:t>
      </w:r>
      <w:r w:rsidRPr="000A1FE8">
        <w:rPr>
          <w:rFonts w:hint="eastAsia"/>
          <w:lang w:eastAsia="zh-CN"/>
        </w:rPr>
        <w:t>1-</w:t>
      </w:r>
      <w:r>
        <w:rPr>
          <w:rFonts w:hint="eastAsia"/>
          <w:lang w:eastAsia="zh-CN"/>
        </w:rPr>
        <w:t>直连</w:t>
      </w:r>
      <w:r w:rsidRPr="000A1FE8">
        <w:rPr>
          <w:rFonts w:hint="eastAsia"/>
          <w:lang w:eastAsia="zh-CN"/>
        </w:rPr>
        <w:t>”，那么后续必须进行：结算方式直连配置</w:t>
      </w:r>
      <w:r>
        <w:rPr>
          <w:rFonts w:hint="eastAsia"/>
          <w:lang w:eastAsia="zh-CN"/>
        </w:rPr>
        <w:t>；</w:t>
      </w:r>
    </w:p>
    <w:p w14:paraId="7E5D2D17"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5797BF45" w14:textId="77777777" w:rsidR="008848BD" w:rsidRDefault="008848BD" w:rsidP="008848BD">
      <w:pPr>
        <w:pStyle w:val="40"/>
        <w:numPr>
          <w:ilvl w:val="3"/>
          <w:numId w:val="2"/>
        </w:numPr>
        <w:rPr>
          <w:lang w:eastAsia="zh-CN"/>
        </w:rPr>
      </w:pPr>
      <w:r>
        <w:rPr>
          <w:rFonts w:hint="eastAsia"/>
          <w:lang w:eastAsia="zh-CN"/>
        </w:rPr>
        <w:t>用户界面</w:t>
      </w:r>
    </w:p>
    <w:p w14:paraId="739193E7" w14:textId="77777777" w:rsidR="008848BD" w:rsidRPr="00D12323" w:rsidRDefault="008848BD" w:rsidP="008848BD">
      <w:pPr>
        <w:pStyle w:val="L-"/>
      </w:pPr>
      <w:r w:rsidRPr="00D12323">
        <w:rPr>
          <w:rFonts w:hint="eastAsia"/>
        </w:rPr>
        <w:t>图：</w:t>
      </w:r>
      <w:r>
        <w:rPr>
          <w:rFonts w:hint="eastAsia"/>
        </w:rPr>
        <w:t>3.1.8.5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结算方式查询页面</w:t>
      </w:r>
    </w:p>
    <w:p w14:paraId="32E3FCF4" w14:textId="77777777" w:rsidR="008848BD" w:rsidRDefault="00E75EE2" w:rsidP="008848BD">
      <w:r>
        <w:rPr>
          <w:noProof/>
          <w:lang w:eastAsia="zh-CN" w:bidi="ar-SA"/>
        </w:rPr>
        <w:drawing>
          <wp:inline distT="0" distB="0" distL="0" distR="0" wp14:anchorId="3B2C5DE7" wp14:editId="301B28B5">
            <wp:extent cx="5267325" cy="2133600"/>
            <wp:effectExtent l="0" t="0" r="9525"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6F6BF62D" w14:textId="77777777" w:rsidR="008848BD" w:rsidRDefault="008848BD" w:rsidP="008848BD"/>
    <w:p w14:paraId="1BD01EE0" w14:textId="77777777" w:rsidR="008848BD" w:rsidRPr="00D12323" w:rsidRDefault="008848BD" w:rsidP="008848BD">
      <w:pPr>
        <w:pStyle w:val="L-"/>
      </w:pPr>
      <w:r w:rsidRPr="00D12323">
        <w:rPr>
          <w:rFonts w:hint="eastAsia"/>
        </w:rPr>
        <w:t>图：</w:t>
      </w:r>
      <w:r>
        <w:rPr>
          <w:rFonts w:hint="eastAsia"/>
        </w:rPr>
        <w:t>3.1.8.5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结算方式新增页面</w:t>
      </w:r>
    </w:p>
    <w:p w14:paraId="1A3D3B0A" w14:textId="77777777" w:rsidR="008848BD" w:rsidRDefault="00E75EE2" w:rsidP="008848BD">
      <w:r>
        <w:rPr>
          <w:noProof/>
          <w:lang w:eastAsia="zh-CN" w:bidi="ar-SA"/>
        </w:rPr>
        <w:drawing>
          <wp:inline distT="0" distB="0" distL="0" distR="0" wp14:anchorId="1CF56DAA" wp14:editId="0E7CD84B">
            <wp:extent cx="5276850" cy="2143125"/>
            <wp:effectExtent l="0" t="0" r="0" b="9525"/>
            <wp:docPr id="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14:paraId="3A0EA2EF" w14:textId="77777777" w:rsidR="008848BD" w:rsidRDefault="008848BD" w:rsidP="008848BD">
      <w:pPr>
        <w:pStyle w:val="30"/>
        <w:numPr>
          <w:ilvl w:val="2"/>
          <w:numId w:val="2"/>
        </w:numPr>
        <w:rPr>
          <w:lang w:eastAsia="zh-CN"/>
        </w:rPr>
      </w:pPr>
      <w:bookmarkStart w:id="63" w:name="_Toc517685541"/>
      <w:bookmarkStart w:id="64" w:name="_Toc10186614"/>
      <w:r>
        <w:rPr>
          <w:rFonts w:hint="eastAsia"/>
          <w:lang w:eastAsia="zh-CN"/>
        </w:rPr>
        <w:t>交易类型</w:t>
      </w:r>
      <w:bookmarkEnd w:id="63"/>
      <w:bookmarkEnd w:id="64"/>
    </w:p>
    <w:p w14:paraId="5E8D7C6B" w14:textId="77777777" w:rsidR="008848BD" w:rsidRDefault="008848BD" w:rsidP="008848BD">
      <w:pPr>
        <w:pStyle w:val="40"/>
        <w:numPr>
          <w:ilvl w:val="3"/>
          <w:numId w:val="2"/>
        </w:numPr>
        <w:rPr>
          <w:lang w:eastAsia="zh-CN"/>
        </w:rPr>
      </w:pPr>
      <w:r>
        <w:rPr>
          <w:rFonts w:hint="eastAsia"/>
          <w:lang w:eastAsia="zh-CN"/>
        </w:rPr>
        <w:t>业务描述</w:t>
      </w:r>
    </w:p>
    <w:p w14:paraId="74EB0DA7" w14:textId="77777777" w:rsidR="008848BD" w:rsidRDefault="008848BD" w:rsidP="008848BD">
      <w:pPr>
        <w:ind w:firstLine="420"/>
        <w:rPr>
          <w:lang w:eastAsia="zh-CN"/>
        </w:rPr>
      </w:pPr>
      <w:r>
        <w:rPr>
          <w:rFonts w:hint="eastAsia"/>
          <w:lang w:eastAsia="zh-CN"/>
        </w:rPr>
        <w:t>交易类型即为业务类型，可由用户自定义。可通过设置交易类型关联信息的控制方式，资金交易等功能中的单据在选择</w:t>
      </w:r>
      <w:r w:rsidRPr="005E4853">
        <w:rPr>
          <w:rFonts w:hint="eastAsia"/>
          <w:lang w:eastAsia="zh-CN"/>
        </w:rPr>
        <w:t>交易类型后，按照设置的规则进行相应控制及处理。针对业务类型可选的相关信息进行限制，防止误操作或者错误数据的产生，降低风险值，提高收付效率</w:t>
      </w:r>
      <w:r>
        <w:rPr>
          <w:rFonts w:hint="eastAsia"/>
          <w:lang w:eastAsia="zh-CN"/>
        </w:rPr>
        <w:t>。</w:t>
      </w:r>
    </w:p>
    <w:p w14:paraId="7877B860" w14:textId="77777777" w:rsidR="008848BD" w:rsidRDefault="008848BD" w:rsidP="008848BD">
      <w:pPr>
        <w:pStyle w:val="40"/>
        <w:numPr>
          <w:ilvl w:val="3"/>
          <w:numId w:val="2"/>
        </w:numPr>
        <w:rPr>
          <w:lang w:eastAsia="zh-CN"/>
        </w:rPr>
      </w:pPr>
      <w:r>
        <w:rPr>
          <w:rFonts w:hint="eastAsia"/>
          <w:lang w:eastAsia="zh-CN"/>
        </w:rPr>
        <w:t>业务流程</w:t>
      </w:r>
    </w:p>
    <w:p w14:paraId="23E92CB1" w14:textId="77777777" w:rsidR="008848BD" w:rsidRDefault="008848BD" w:rsidP="008848BD">
      <w:pPr>
        <w:ind w:left="420"/>
      </w:pPr>
      <w:r>
        <w:rPr>
          <w:rFonts w:hint="eastAsia"/>
        </w:rPr>
        <w:t>无</w:t>
      </w:r>
    </w:p>
    <w:p w14:paraId="436458D8" w14:textId="77777777" w:rsidR="008848BD" w:rsidRDefault="008848BD" w:rsidP="008848BD">
      <w:pPr>
        <w:pStyle w:val="40"/>
        <w:numPr>
          <w:ilvl w:val="3"/>
          <w:numId w:val="2"/>
        </w:numPr>
        <w:rPr>
          <w:lang w:eastAsia="zh-CN"/>
        </w:rPr>
      </w:pPr>
      <w:r>
        <w:rPr>
          <w:rFonts w:hint="eastAsia"/>
          <w:lang w:eastAsia="zh-CN"/>
        </w:rPr>
        <w:t>流程说明</w:t>
      </w:r>
    </w:p>
    <w:p w14:paraId="7BB12870" w14:textId="77777777" w:rsidR="008848BD" w:rsidRDefault="008848BD" w:rsidP="008848BD">
      <w:pPr>
        <w:ind w:left="420"/>
      </w:pPr>
      <w:r>
        <w:rPr>
          <w:rFonts w:hint="eastAsia"/>
        </w:rPr>
        <w:t>无</w:t>
      </w:r>
    </w:p>
    <w:p w14:paraId="566945F3"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5"/>
        <w:gridCol w:w="1066"/>
        <w:gridCol w:w="1066"/>
        <w:gridCol w:w="1066"/>
        <w:gridCol w:w="1066"/>
        <w:gridCol w:w="1068"/>
        <w:gridCol w:w="1068"/>
        <w:gridCol w:w="1063"/>
      </w:tblGrid>
      <w:tr w:rsidR="008848BD" w:rsidRPr="00806E14" w14:paraId="5933DFB9" w14:textId="77777777" w:rsidTr="008848BD">
        <w:trPr>
          <w:cantSplit/>
          <w:trHeight w:val="357"/>
          <w:tblHeader/>
        </w:trPr>
        <w:tc>
          <w:tcPr>
            <w:tcW w:w="5000" w:type="pct"/>
            <w:gridSpan w:val="8"/>
            <w:tcBorders>
              <w:bottom w:val="double" w:sz="4" w:space="0" w:color="FFFFFF"/>
            </w:tcBorders>
            <w:shd w:val="clear" w:color="auto" w:fill="E3EEF5"/>
          </w:tcPr>
          <w:p w14:paraId="1FAD5F75" w14:textId="77777777" w:rsidR="008848BD" w:rsidRPr="00806E14" w:rsidRDefault="008848BD" w:rsidP="008848BD">
            <w:pPr>
              <w:jc w:val="center"/>
              <w:rPr>
                <w:rFonts w:ascii="宋体" w:hAnsi="宋体"/>
                <w:b/>
              </w:rPr>
            </w:pPr>
            <w:r>
              <w:rPr>
                <w:rFonts w:ascii="宋体" w:hAnsi="宋体" w:hint="eastAsia"/>
                <w:b/>
              </w:rPr>
              <w:t>交易类型-样例</w:t>
            </w:r>
          </w:p>
        </w:tc>
      </w:tr>
      <w:tr w:rsidR="008848BD" w:rsidRPr="00806E14" w14:paraId="0350F945" w14:textId="77777777" w:rsidTr="008848BD">
        <w:trPr>
          <w:cantSplit/>
          <w:trHeight w:val="357"/>
          <w:tblHeader/>
        </w:trPr>
        <w:tc>
          <w:tcPr>
            <w:tcW w:w="625" w:type="pct"/>
            <w:tcBorders>
              <w:bottom w:val="double" w:sz="4" w:space="0" w:color="FFFFFF"/>
            </w:tcBorders>
            <w:shd w:val="clear" w:color="auto" w:fill="7C9BC1"/>
          </w:tcPr>
          <w:p w14:paraId="361A9C57" w14:textId="77777777" w:rsidR="008848BD" w:rsidRPr="007D2DB4" w:rsidRDefault="008848BD" w:rsidP="008848BD">
            <w:pPr>
              <w:pStyle w:val="Cap1"/>
              <w:ind w:firstLineChars="100" w:firstLine="201"/>
              <w:rPr>
                <w:rFonts w:hint="eastAsia"/>
                <w:szCs w:val="18"/>
              </w:rPr>
            </w:pPr>
            <w:r w:rsidRPr="007D2DB4">
              <w:rPr>
                <w:rFonts w:hint="eastAsia"/>
                <w:szCs w:val="18"/>
              </w:rPr>
              <w:t>#</w:t>
            </w:r>
          </w:p>
        </w:tc>
        <w:tc>
          <w:tcPr>
            <w:tcW w:w="625" w:type="pct"/>
            <w:tcBorders>
              <w:bottom w:val="double" w:sz="4" w:space="0" w:color="FFFFFF"/>
            </w:tcBorders>
            <w:shd w:val="clear" w:color="auto" w:fill="7C9BC1"/>
            <w:vAlign w:val="center"/>
          </w:tcPr>
          <w:p w14:paraId="35EC912B" w14:textId="77777777" w:rsidR="008848BD" w:rsidRPr="007D2DB4" w:rsidRDefault="008848BD" w:rsidP="008848BD">
            <w:pPr>
              <w:pStyle w:val="Cap1"/>
              <w:ind w:firstLineChars="100" w:firstLine="201"/>
              <w:rPr>
                <w:rFonts w:hint="eastAsia"/>
                <w:szCs w:val="18"/>
              </w:rPr>
            </w:pPr>
            <w:r w:rsidRPr="007D2DB4">
              <w:rPr>
                <w:rFonts w:hint="eastAsia"/>
                <w:szCs w:val="18"/>
              </w:rPr>
              <w:t>交易类型</w:t>
            </w:r>
          </w:p>
        </w:tc>
        <w:tc>
          <w:tcPr>
            <w:tcW w:w="625" w:type="pct"/>
            <w:tcBorders>
              <w:bottom w:val="double" w:sz="4" w:space="0" w:color="FFFFFF"/>
            </w:tcBorders>
            <w:shd w:val="clear" w:color="auto" w:fill="7C9BC1"/>
            <w:vAlign w:val="center"/>
          </w:tcPr>
          <w:p w14:paraId="4F89F71C" w14:textId="77777777" w:rsidR="008848BD" w:rsidRPr="007D2DB4" w:rsidRDefault="008848BD" w:rsidP="008848BD">
            <w:pPr>
              <w:pStyle w:val="Cap1"/>
              <w:ind w:firstLineChars="100" w:firstLine="201"/>
              <w:rPr>
                <w:rFonts w:hint="eastAsia"/>
                <w:szCs w:val="18"/>
              </w:rPr>
            </w:pPr>
            <w:r w:rsidRPr="007D2DB4">
              <w:rPr>
                <w:rFonts w:hint="eastAsia"/>
                <w:szCs w:val="18"/>
              </w:rPr>
              <w:t>默认结算方式</w:t>
            </w:r>
          </w:p>
        </w:tc>
        <w:tc>
          <w:tcPr>
            <w:tcW w:w="625" w:type="pct"/>
            <w:tcBorders>
              <w:bottom w:val="double" w:sz="4" w:space="0" w:color="FFFFFF"/>
            </w:tcBorders>
            <w:shd w:val="clear" w:color="auto" w:fill="7C9BC1"/>
            <w:vAlign w:val="center"/>
          </w:tcPr>
          <w:p w14:paraId="7AD9DADD" w14:textId="77777777" w:rsidR="008848BD" w:rsidRPr="007D2DB4" w:rsidRDefault="008848BD" w:rsidP="008848BD">
            <w:pPr>
              <w:pStyle w:val="Cap1"/>
              <w:ind w:firstLineChars="100" w:firstLine="201"/>
              <w:rPr>
                <w:rFonts w:hint="eastAsia"/>
                <w:szCs w:val="18"/>
              </w:rPr>
            </w:pPr>
            <w:r w:rsidRPr="007D2DB4">
              <w:rPr>
                <w:rFonts w:hint="eastAsia"/>
                <w:szCs w:val="18"/>
              </w:rPr>
              <w:t>直连支付方式</w:t>
            </w:r>
          </w:p>
        </w:tc>
        <w:tc>
          <w:tcPr>
            <w:tcW w:w="625" w:type="pct"/>
            <w:tcBorders>
              <w:bottom w:val="double" w:sz="4" w:space="0" w:color="FFFFFF"/>
            </w:tcBorders>
            <w:shd w:val="clear" w:color="auto" w:fill="7C9BC1"/>
            <w:vAlign w:val="center"/>
          </w:tcPr>
          <w:p w14:paraId="12AE4D7E" w14:textId="77777777" w:rsidR="008848BD" w:rsidRPr="007D2DB4" w:rsidRDefault="008848BD" w:rsidP="008848BD">
            <w:pPr>
              <w:pStyle w:val="Cap1"/>
              <w:ind w:firstLineChars="100" w:firstLine="201"/>
              <w:rPr>
                <w:rFonts w:hint="eastAsia"/>
                <w:szCs w:val="18"/>
              </w:rPr>
            </w:pPr>
            <w:r w:rsidRPr="007D2DB4">
              <w:rPr>
                <w:rFonts w:hint="eastAsia"/>
                <w:szCs w:val="18"/>
              </w:rPr>
              <w:t>交易方向</w:t>
            </w:r>
          </w:p>
        </w:tc>
        <w:tc>
          <w:tcPr>
            <w:tcW w:w="626" w:type="pct"/>
            <w:tcBorders>
              <w:bottom w:val="double" w:sz="4" w:space="0" w:color="FFFFFF"/>
            </w:tcBorders>
            <w:shd w:val="clear" w:color="auto" w:fill="7C9BC1"/>
            <w:vAlign w:val="center"/>
          </w:tcPr>
          <w:p w14:paraId="43DFA254" w14:textId="77777777" w:rsidR="008848BD" w:rsidRPr="007D2DB4" w:rsidRDefault="008848BD" w:rsidP="008848BD">
            <w:pPr>
              <w:pStyle w:val="Cap1"/>
              <w:ind w:firstLineChars="100" w:firstLine="201"/>
              <w:rPr>
                <w:rFonts w:hint="eastAsia"/>
                <w:szCs w:val="18"/>
              </w:rPr>
            </w:pPr>
            <w:r w:rsidRPr="007D2DB4">
              <w:rPr>
                <w:rFonts w:hint="eastAsia"/>
                <w:szCs w:val="18"/>
              </w:rPr>
              <w:t>付方账户用途</w:t>
            </w:r>
          </w:p>
        </w:tc>
        <w:tc>
          <w:tcPr>
            <w:tcW w:w="626" w:type="pct"/>
            <w:tcBorders>
              <w:bottom w:val="double" w:sz="4" w:space="0" w:color="FFFFFF"/>
            </w:tcBorders>
            <w:shd w:val="clear" w:color="auto" w:fill="7C9BC1"/>
            <w:vAlign w:val="center"/>
          </w:tcPr>
          <w:p w14:paraId="75635C42" w14:textId="77777777" w:rsidR="008848BD" w:rsidRPr="007D2DB4" w:rsidRDefault="008848BD" w:rsidP="008848BD">
            <w:pPr>
              <w:pStyle w:val="Cap1"/>
              <w:ind w:firstLineChars="100" w:firstLine="201"/>
              <w:rPr>
                <w:rFonts w:hint="eastAsia"/>
                <w:szCs w:val="18"/>
              </w:rPr>
            </w:pPr>
            <w:r w:rsidRPr="007D2DB4">
              <w:rPr>
                <w:rFonts w:hint="eastAsia"/>
                <w:szCs w:val="18"/>
              </w:rPr>
              <w:t>录入标志</w:t>
            </w:r>
          </w:p>
        </w:tc>
        <w:tc>
          <w:tcPr>
            <w:tcW w:w="623" w:type="pct"/>
            <w:tcBorders>
              <w:bottom w:val="double" w:sz="4" w:space="0" w:color="FFFFFF"/>
            </w:tcBorders>
            <w:shd w:val="clear" w:color="auto" w:fill="7C9BC1"/>
            <w:vAlign w:val="center"/>
          </w:tcPr>
          <w:p w14:paraId="7FD757D1" w14:textId="77777777" w:rsidR="008848BD" w:rsidRPr="007D2DB4" w:rsidRDefault="008848BD" w:rsidP="008848BD">
            <w:pPr>
              <w:pStyle w:val="Cap1"/>
              <w:ind w:firstLineChars="100" w:firstLine="201"/>
              <w:rPr>
                <w:rFonts w:hint="eastAsia"/>
                <w:szCs w:val="18"/>
              </w:rPr>
            </w:pPr>
            <w:r w:rsidRPr="007D2DB4">
              <w:rPr>
                <w:rFonts w:hint="eastAsia"/>
                <w:szCs w:val="18"/>
              </w:rPr>
              <w:t>是否内部调拨</w:t>
            </w:r>
          </w:p>
        </w:tc>
      </w:tr>
      <w:tr w:rsidR="008848BD" w:rsidRPr="00806E14" w14:paraId="20A73C3D" w14:textId="77777777" w:rsidTr="008848BD">
        <w:trPr>
          <w:cantSplit/>
          <w:trHeight w:val="324"/>
        </w:trPr>
        <w:tc>
          <w:tcPr>
            <w:tcW w:w="625" w:type="pct"/>
            <w:shd w:val="clear" w:color="auto" w:fill="E3EEF5"/>
            <w:vAlign w:val="center"/>
          </w:tcPr>
          <w:p w14:paraId="547787C9" w14:textId="77777777" w:rsidR="008848BD" w:rsidRPr="005D789A" w:rsidRDefault="008848BD" w:rsidP="008848BD">
            <w:pPr>
              <w:pStyle w:val="Cap2"/>
              <w:jc w:val="center"/>
              <w:rPr>
                <w:rFonts w:hint="eastAsia"/>
                <w:lang w:eastAsia="zh-CN"/>
              </w:rPr>
            </w:pPr>
            <w:r w:rsidRPr="005D789A">
              <w:rPr>
                <w:lang w:eastAsia="zh-CN"/>
              </w:rPr>
              <w:t>1</w:t>
            </w:r>
          </w:p>
        </w:tc>
        <w:tc>
          <w:tcPr>
            <w:tcW w:w="625" w:type="pct"/>
            <w:shd w:val="clear" w:color="auto" w:fill="E3EEF5"/>
            <w:vAlign w:val="center"/>
          </w:tcPr>
          <w:p w14:paraId="08A0FAF3" w14:textId="77777777" w:rsidR="008848BD" w:rsidRDefault="008848BD" w:rsidP="008848BD">
            <w:pPr>
              <w:rPr>
                <w:rFonts w:ascii="宋体" w:hAnsi="宋体" w:cs="宋体"/>
                <w:szCs w:val="22"/>
              </w:rPr>
            </w:pPr>
          </w:p>
        </w:tc>
        <w:tc>
          <w:tcPr>
            <w:tcW w:w="625" w:type="pct"/>
            <w:shd w:val="clear" w:color="auto" w:fill="E3EEF5"/>
            <w:vAlign w:val="center"/>
          </w:tcPr>
          <w:p w14:paraId="22C7E6FD" w14:textId="77777777" w:rsidR="008848BD" w:rsidRDefault="008848BD" w:rsidP="008848BD">
            <w:pPr>
              <w:rPr>
                <w:rFonts w:ascii="宋体" w:hAnsi="宋体" w:cs="宋体"/>
                <w:szCs w:val="22"/>
              </w:rPr>
            </w:pPr>
          </w:p>
        </w:tc>
        <w:tc>
          <w:tcPr>
            <w:tcW w:w="625" w:type="pct"/>
            <w:shd w:val="clear" w:color="auto" w:fill="E3EEF5"/>
            <w:vAlign w:val="center"/>
          </w:tcPr>
          <w:p w14:paraId="69F53FEA" w14:textId="77777777" w:rsidR="008848BD" w:rsidRDefault="008848BD" w:rsidP="008848BD">
            <w:pPr>
              <w:jc w:val="center"/>
              <w:rPr>
                <w:rFonts w:ascii="宋体" w:hAnsi="宋体" w:cs="宋体"/>
                <w:szCs w:val="22"/>
              </w:rPr>
            </w:pPr>
          </w:p>
        </w:tc>
        <w:tc>
          <w:tcPr>
            <w:tcW w:w="625" w:type="pct"/>
            <w:shd w:val="clear" w:color="auto" w:fill="E3EEF5"/>
            <w:vAlign w:val="center"/>
          </w:tcPr>
          <w:p w14:paraId="00A1E335" w14:textId="77777777" w:rsidR="008848BD" w:rsidRDefault="008848BD" w:rsidP="008848BD">
            <w:pPr>
              <w:jc w:val="center"/>
              <w:rPr>
                <w:rFonts w:ascii="宋体" w:hAnsi="宋体" w:cs="宋体"/>
                <w:szCs w:val="22"/>
              </w:rPr>
            </w:pPr>
          </w:p>
        </w:tc>
        <w:tc>
          <w:tcPr>
            <w:tcW w:w="626" w:type="pct"/>
            <w:shd w:val="clear" w:color="auto" w:fill="E3EEF5"/>
            <w:vAlign w:val="center"/>
          </w:tcPr>
          <w:p w14:paraId="5D960AA5" w14:textId="77777777" w:rsidR="008848BD" w:rsidRDefault="008848BD" w:rsidP="008848BD">
            <w:pPr>
              <w:jc w:val="center"/>
              <w:rPr>
                <w:rFonts w:ascii="宋体" w:hAnsi="宋体" w:cs="宋体"/>
                <w:szCs w:val="22"/>
              </w:rPr>
            </w:pPr>
          </w:p>
        </w:tc>
        <w:tc>
          <w:tcPr>
            <w:tcW w:w="626" w:type="pct"/>
            <w:shd w:val="clear" w:color="auto" w:fill="E3EEF5"/>
            <w:vAlign w:val="center"/>
          </w:tcPr>
          <w:p w14:paraId="60234417" w14:textId="77777777" w:rsidR="008848BD" w:rsidRDefault="008848BD" w:rsidP="008848BD">
            <w:pPr>
              <w:jc w:val="center"/>
              <w:rPr>
                <w:rFonts w:ascii="宋体" w:hAnsi="宋体" w:cs="宋体"/>
                <w:szCs w:val="22"/>
              </w:rPr>
            </w:pPr>
          </w:p>
        </w:tc>
        <w:tc>
          <w:tcPr>
            <w:tcW w:w="623" w:type="pct"/>
            <w:shd w:val="clear" w:color="auto" w:fill="E3EEF5"/>
            <w:vAlign w:val="center"/>
          </w:tcPr>
          <w:p w14:paraId="43F81E17" w14:textId="77777777" w:rsidR="008848BD" w:rsidRDefault="008848BD" w:rsidP="008848BD">
            <w:pPr>
              <w:jc w:val="center"/>
              <w:rPr>
                <w:rFonts w:ascii="宋体" w:hAnsi="宋体" w:cs="宋体"/>
                <w:szCs w:val="22"/>
              </w:rPr>
            </w:pPr>
          </w:p>
        </w:tc>
      </w:tr>
      <w:tr w:rsidR="008848BD" w:rsidRPr="00806E14" w14:paraId="1A428ECC" w14:textId="77777777" w:rsidTr="008848BD">
        <w:trPr>
          <w:cantSplit/>
          <w:trHeight w:val="324"/>
        </w:trPr>
        <w:tc>
          <w:tcPr>
            <w:tcW w:w="625" w:type="pct"/>
            <w:shd w:val="clear" w:color="auto" w:fill="E3EEF5"/>
            <w:vAlign w:val="center"/>
          </w:tcPr>
          <w:p w14:paraId="4ABEA882" w14:textId="77777777" w:rsidR="008848BD" w:rsidRPr="005D789A" w:rsidRDefault="008848BD" w:rsidP="008848BD">
            <w:pPr>
              <w:pStyle w:val="Cap2"/>
              <w:jc w:val="center"/>
              <w:rPr>
                <w:rFonts w:hint="eastAsia"/>
                <w:lang w:eastAsia="zh-CN"/>
              </w:rPr>
            </w:pPr>
            <w:r>
              <w:rPr>
                <w:rFonts w:hint="eastAsia"/>
                <w:lang w:eastAsia="zh-CN"/>
              </w:rPr>
              <w:t>2</w:t>
            </w:r>
          </w:p>
        </w:tc>
        <w:tc>
          <w:tcPr>
            <w:tcW w:w="625" w:type="pct"/>
            <w:shd w:val="clear" w:color="auto" w:fill="E3EEF5"/>
            <w:vAlign w:val="center"/>
          </w:tcPr>
          <w:p w14:paraId="0F534D7C" w14:textId="77777777" w:rsidR="008848BD" w:rsidRDefault="008848BD" w:rsidP="008848BD">
            <w:pPr>
              <w:rPr>
                <w:rFonts w:ascii="宋体" w:hAnsi="宋体" w:cs="宋体"/>
                <w:szCs w:val="22"/>
              </w:rPr>
            </w:pPr>
          </w:p>
        </w:tc>
        <w:tc>
          <w:tcPr>
            <w:tcW w:w="625" w:type="pct"/>
            <w:shd w:val="clear" w:color="auto" w:fill="E3EEF5"/>
            <w:vAlign w:val="center"/>
          </w:tcPr>
          <w:p w14:paraId="09D041C0" w14:textId="77777777" w:rsidR="008848BD" w:rsidRDefault="008848BD" w:rsidP="008848BD">
            <w:pPr>
              <w:rPr>
                <w:rFonts w:ascii="宋体" w:hAnsi="宋体" w:cs="宋体"/>
                <w:szCs w:val="22"/>
              </w:rPr>
            </w:pPr>
          </w:p>
        </w:tc>
        <w:tc>
          <w:tcPr>
            <w:tcW w:w="625" w:type="pct"/>
            <w:shd w:val="clear" w:color="auto" w:fill="E3EEF5"/>
            <w:vAlign w:val="center"/>
          </w:tcPr>
          <w:p w14:paraId="157722F7" w14:textId="77777777" w:rsidR="008848BD" w:rsidRDefault="008848BD" w:rsidP="008848BD">
            <w:pPr>
              <w:jc w:val="center"/>
              <w:rPr>
                <w:rFonts w:ascii="宋体" w:hAnsi="宋体" w:cs="宋体"/>
                <w:szCs w:val="22"/>
              </w:rPr>
            </w:pPr>
          </w:p>
        </w:tc>
        <w:tc>
          <w:tcPr>
            <w:tcW w:w="625" w:type="pct"/>
            <w:shd w:val="clear" w:color="auto" w:fill="E3EEF5"/>
            <w:vAlign w:val="center"/>
          </w:tcPr>
          <w:p w14:paraId="16852AC2" w14:textId="77777777" w:rsidR="008848BD" w:rsidRDefault="008848BD" w:rsidP="008848BD">
            <w:pPr>
              <w:jc w:val="center"/>
              <w:rPr>
                <w:rFonts w:ascii="宋体" w:hAnsi="宋体" w:cs="宋体"/>
                <w:szCs w:val="22"/>
              </w:rPr>
            </w:pPr>
          </w:p>
        </w:tc>
        <w:tc>
          <w:tcPr>
            <w:tcW w:w="626" w:type="pct"/>
            <w:shd w:val="clear" w:color="auto" w:fill="E3EEF5"/>
            <w:vAlign w:val="center"/>
          </w:tcPr>
          <w:p w14:paraId="0DC623D4" w14:textId="77777777" w:rsidR="008848BD" w:rsidRDefault="008848BD" w:rsidP="008848BD">
            <w:pPr>
              <w:jc w:val="center"/>
              <w:rPr>
                <w:rFonts w:ascii="宋体" w:hAnsi="宋体" w:cs="宋体"/>
                <w:szCs w:val="22"/>
              </w:rPr>
            </w:pPr>
          </w:p>
        </w:tc>
        <w:tc>
          <w:tcPr>
            <w:tcW w:w="626" w:type="pct"/>
            <w:shd w:val="clear" w:color="auto" w:fill="E3EEF5"/>
            <w:vAlign w:val="center"/>
          </w:tcPr>
          <w:p w14:paraId="05593D35" w14:textId="77777777" w:rsidR="008848BD" w:rsidRDefault="008848BD" w:rsidP="008848BD">
            <w:pPr>
              <w:jc w:val="center"/>
              <w:rPr>
                <w:rFonts w:ascii="宋体" w:hAnsi="宋体" w:cs="宋体"/>
                <w:szCs w:val="22"/>
              </w:rPr>
            </w:pPr>
          </w:p>
        </w:tc>
        <w:tc>
          <w:tcPr>
            <w:tcW w:w="623" w:type="pct"/>
            <w:shd w:val="clear" w:color="auto" w:fill="E3EEF5"/>
            <w:vAlign w:val="center"/>
          </w:tcPr>
          <w:p w14:paraId="4B8DCEC7" w14:textId="77777777" w:rsidR="008848BD" w:rsidRDefault="008848BD" w:rsidP="008848BD">
            <w:pPr>
              <w:jc w:val="center"/>
              <w:rPr>
                <w:rFonts w:ascii="宋体" w:hAnsi="宋体" w:cs="宋体"/>
                <w:szCs w:val="22"/>
              </w:rPr>
            </w:pPr>
          </w:p>
        </w:tc>
      </w:tr>
      <w:tr w:rsidR="008848BD" w:rsidRPr="00806E14" w14:paraId="6CEC0B9F" w14:textId="77777777" w:rsidTr="008848BD">
        <w:trPr>
          <w:cantSplit/>
          <w:trHeight w:val="324"/>
        </w:trPr>
        <w:tc>
          <w:tcPr>
            <w:tcW w:w="625" w:type="pct"/>
            <w:shd w:val="clear" w:color="auto" w:fill="E3EEF5"/>
            <w:vAlign w:val="center"/>
          </w:tcPr>
          <w:p w14:paraId="066CEE2C" w14:textId="77777777" w:rsidR="008848BD" w:rsidRPr="005D789A" w:rsidRDefault="008848BD" w:rsidP="008848BD">
            <w:pPr>
              <w:pStyle w:val="Cap2"/>
              <w:jc w:val="center"/>
              <w:rPr>
                <w:rFonts w:hint="eastAsia"/>
                <w:lang w:eastAsia="zh-CN"/>
              </w:rPr>
            </w:pPr>
            <w:r>
              <w:rPr>
                <w:rFonts w:hint="eastAsia"/>
                <w:lang w:eastAsia="zh-CN"/>
              </w:rPr>
              <w:t>3</w:t>
            </w:r>
          </w:p>
        </w:tc>
        <w:tc>
          <w:tcPr>
            <w:tcW w:w="625" w:type="pct"/>
            <w:shd w:val="clear" w:color="auto" w:fill="E3EEF5"/>
            <w:vAlign w:val="center"/>
          </w:tcPr>
          <w:p w14:paraId="1BF9BB18" w14:textId="77777777" w:rsidR="008848BD" w:rsidRDefault="008848BD" w:rsidP="008848BD">
            <w:pPr>
              <w:rPr>
                <w:rFonts w:ascii="宋体" w:hAnsi="宋体" w:cs="宋体"/>
                <w:szCs w:val="22"/>
              </w:rPr>
            </w:pPr>
          </w:p>
        </w:tc>
        <w:tc>
          <w:tcPr>
            <w:tcW w:w="625" w:type="pct"/>
            <w:shd w:val="clear" w:color="auto" w:fill="E3EEF5"/>
            <w:vAlign w:val="center"/>
          </w:tcPr>
          <w:p w14:paraId="568B4888" w14:textId="77777777" w:rsidR="008848BD" w:rsidRDefault="008848BD" w:rsidP="008848BD">
            <w:pPr>
              <w:rPr>
                <w:rFonts w:ascii="宋体" w:hAnsi="宋体" w:cs="宋体"/>
                <w:szCs w:val="22"/>
              </w:rPr>
            </w:pPr>
          </w:p>
        </w:tc>
        <w:tc>
          <w:tcPr>
            <w:tcW w:w="625" w:type="pct"/>
            <w:shd w:val="clear" w:color="auto" w:fill="E3EEF5"/>
            <w:vAlign w:val="center"/>
          </w:tcPr>
          <w:p w14:paraId="386A67D1" w14:textId="77777777" w:rsidR="008848BD" w:rsidRDefault="008848BD" w:rsidP="008848BD">
            <w:pPr>
              <w:jc w:val="center"/>
              <w:rPr>
                <w:rFonts w:ascii="宋体" w:hAnsi="宋体" w:cs="宋体"/>
                <w:szCs w:val="22"/>
              </w:rPr>
            </w:pPr>
          </w:p>
        </w:tc>
        <w:tc>
          <w:tcPr>
            <w:tcW w:w="625" w:type="pct"/>
            <w:shd w:val="clear" w:color="auto" w:fill="E3EEF5"/>
            <w:vAlign w:val="center"/>
          </w:tcPr>
          <w:p w14:paraId="651D91AB" w14:textId="77777777" w:rsidR="008848BD" w:rsidRDefault="008848BD" w:rsidP="008848BD">
            <w:pPr>
              <w:jc w:val="center"/>
              <w:rPr>
                <w:rFonts w:ascii="宋体" w:hAnsi="宋体" w:cs="宋体"/>
                <w:szCs w:val="22"/>
              </w:rPr>
            </w:pPr>
          </w:p>
        </w:tc>
        <w:tc>
          <w:tcPr>
            <w:tcW w:w="626" w:type="pct"/>
            <w:shd w:val="clear" w:color="auto" w:fill="E3EEF5"/>
            <w:vAlign w:val="center"/>
          </w:tcPr>
          <w:p w14:paraId="3A6A37AB" w14:textId="77777777" w:rsidR="008848BD" w:rsidRDefault="008848BD" w:rsidP="008848BD">
            <w:pPr>
              <w:jc w:val="center"/>
              <w:rPr>
                <w:rFonts w:ascii="宋体" w:hAnsi="宋体" w:cs="宋体"/>
                <w:szCs w:val="22"/>
              </w:rPr>
            </w:pPr>
          </w:p>
        </w:tc>
        <w:tc>
          <w:tcPr>
            <w:tcW w:w="626" w:type="pct"/>
            <w:shd w:val="clear" w:color="auto" w:fill="E3EEF5"/>
            <w:vAlign w:val="center"/>
          </w:tcPr>
          <w:p w14:paraId="17E68034" w14:textId="77777777" w:rsidR="008848BD" w:rsidRDefault="008848BD" w:rsidP="008848BD">
            <w:pPr>
              <w:jc w:val="center"/>
              <w:rPr>
                <w:rFonts w:ascii="宋体" w:hAnsi="宋体" w:cs="宋体"/>
                <w:szCs w:val="22"/>
              </w:rPr>
            </w:pPr>
          </w:p>
        </w:tc>
        <w:tc>
          <w:tcPr>
            <w:tcW w:w="623" w:type="pct"/>
            <w:shd w:val="clear" w:color="auto" w:fill="E3EEF5"/>
            <w:vAlign w:val="center"/>
          </w:tcPr>
          <w:p w14:paraId="00D0FFA5" w14:textId="77777777" w:rsidR="008848BD" w:rsidRDefault="008848BD" w:rsidP="008848BD">
            <w:pPr>
              <w:jc w:val="center"/>
              <w:rPr>
                <w:rFonts w:ascii="宋体" w:hAnsi="宋体" w:cs="宋体"/>
                <w:szCs w:val="22"/>
              </w:rPr>
            </w:pPr>
          </w:p>
        </w:tc>
      </w:tr>
    </w:tbl>
    <w:p w14:paraId="3686B2D2"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、不同交易类型的名称不能相同，交易类型代码也不能相同；</w:t>
      </w:r>
    </w:p>
    <w:p w14:paraId="6887026B"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59516B">
        <w:rPr>
          <w:rFonts w:hint="eastAsia"/>
          <w:lang w:eastAsia="zh-CN"/>
        </w:rPr>
        <w:t>系统内置一些交易类型，系统内置的交易类型会给出系统内置的代码</w:t>
      </w:r>
      <w:r>
        <w:rPr>
          <w:rFonts w:hint="eastAsia"/>
          <w:lang w:eastAsia="zh-CN"/>
        </w:rPr>
        <w:t>；</w:t>
      </w:r>
    </w:p>
    <w:p w14:paraId="1E74C4CD"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00AE9E9B" w14:textId="77777777" w:rsidR="008848BD" w:rsidRDefault="008848BD" w:rsidP="008848BD">
      <w:pPr>
        <w:pStyle w:val="40"/>
        <w:numPr>
          <w:ilvl w:val="3"/>
          <w:numId w:val="2"/>
        </w:numPr>
        <w:rPr>
          <w:lang w:eastAsia="zh-CN"/>
        </w:rPr>
      </w:pPr>
      <w:r>
        <w:rPr>
          <w:rFonts w:hint="eastAsia"/>
          <w:lang w:eastAsia="zh-CN"/>
        </w:rPr>
        <w:t>用户界面</w:t>
      </w:r>
    </w:p>
    <w:p w14:paraId="46074147"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交易类型查询页面</w:t>
      </w:r>
    </w:p>
    <w:p w14:paraId="1F6017A3" w14:textId="77777777" w:rsidR="008848BD" w:rsidRDefault="00E75EE2" w:rsidP="008848BD">
      <w:r>
        <w:rPr>
          <w:noProof/>
          <w:lang w:eastAsia="zh-CN" w:bidi="ar-SA"/>
        </w:rPr>
        <w:drawing>
          <wp:inline distT="0" distB="0" distL="0" distR="0" wp14:anchorId="66827E4D" wp14:editId="37342DA2">
            <wp:extent cx="5267325" cy="2133600"/>
            <wp:effectExtent l="0" t="0" r="9525" b="0"/>
            <wp:docPr id="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44779B29" w14:textId="77777777" w:rsidR="008848BD" w:rsidRDefault="008848BD" w:rsidP="008848BD"/>
    <w:p w14:paraId="3B8850A8"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交易类型新增页面</w:t>
      </w:r>
    </w:p>
    <w:p w14:paraId="778B11EC" w14:textId="77777777" w:rsidR="008848BD" w:rsidRDefault="00E75EE2" w:rsidP="008848BD">
      <w:r>
        <w:rPr>
          <w:noProof/>
          <w:lang w:eastAsia="zh-CN" w:bidi="ar-SA"/>
        </w:rPr>
        <w:drawing>
          <wp:inline distT="0" distB="0" distL="0" distR="0" wp14:anchorId="67C77BA3" wp14:editId="6ADF099C">
            <wp:extent cx="5267325" cy="2124075"/>
            <wp:effectExtent l="0" t="0" r="9525" b="9525"/>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2D3B8338" w14:textId="77777777" w:rsidR="008848BD" w:rsidRDefault="008848BD" w:rsidP="008848BD"/>
    <w:p w14:paraId="5F25D82E" w14:textId="77777777" w:rsidR="008848BD" w:rsidRPr="00D12323" w:rsidRDefault="008848BD" w:rsidP="008848BD">
      <w:pPr>
        <w:pStyle w:val="L-"/>
      </w:pPr>
      <w:r w:rsidRPr="00D12323">
        <w:rPr>
          <w:rFonts w:hint="eastAsia"/>
        </w:rPr>
        <w:t>图：</w:t>
      </w:r>
      <w:r>
        <w:rPr>
          <w:rFonts w:hint="eastAsia"/>
        </w:rPr>
        <w:t>3.1.9.5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交易类型权限分配页面</w:t>
      </w:r>
    </w:p>
    <w:p w14:paraId="49E33893" w14:textId="77777777" w:rsidR="008848BD" w:rsidRDefault="00E75EE2" w:rsidP="008848BD">
      <w:r>
        <w:rPr>
          <w:noProof/>
          <w:lang w:eastAsia="zh-CN" w:bidi="ar-SA"/>
        </w:rPr>
        <w:drawing>
          <wp:inline distT="0" distB="0" distL="0" distR="0" wp14:anchorId="09808702" wp14:editId="22C80968">
            <wp:extent cx="5276850" cy="2124075"/>
            <wp:effectExtent l="0" t="0" r="0" b="9525"/>
            <wp:docPr id="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2CFE2D67" w14:textId="77777777" w:rsidR="008848BD" w:rsidRDefault="008848BD" w:rsidP="008848BD">
      <w:pPr>
        <w:pStyle w:val="30"/>
        <w:numPr>
          <w:ilvl w:val="2"/>
          <w:numId w:val="2"/>
        </w:numPr>
        <w:rPr>
          <w:lang w:eastAsia="zh-CN"/>
        </w:rPr>
      </w:pPr>
      <w:bookmarkStart w:id="65" w:name="_Toc517685542"/>
      <w:bookmarkStart w:id="66" w:name="_Toc10186615"/>
      <w:r>
        <w:rPr>
          <w:rFonts w:hint="eastAsia"/>
          <w:lang w:eastAsia="zh-CN"/>
        </w:rPr>
        <w:t>计划项目</w:t>
      </w:r>
      <w:bookmarkEnd w:id="65"/>
      <w:bookmarkEnd w:id="66"/>
    </w:p>
    <w:p w14:paraId="2E20A5A1" w14:textId="77777777" w:rsidR="008848BD" w:rsidRDefault="008848BD" w:rsidP="008848BD">
      <w:pPr>
        <w:pStyle w:val="40"/>
        <w:numPr>
          <w:ilvl w:val="3"/>
          <w:numId w:val="2"/>
        </w:numPr>
        <w:rPr>
          <w:lang w:eastAsia="zh-CN"/>
        </w:rPr>
      </w:pPr>
      <w:r>
        <w:rPr>
          <w:rFonts w:hint="eastAsia"/>
          <w:lang w:eastAsia="zh-CN"/>
        </w:rPr>
        <w:t>业务描述</w:t>
      </w:r>
    </w:p>
    <w:p w14:paraId="357EE9D4" w14:textId="77777777" w:rsidR="008848BD" w:rsidRDefault="008848BD" w:rsidP="008848BD">
      <w:pPr>
        <w:ind w:firstLine="420"/>
        <w:rPr>
          <w:lang w:eastAsia="zh-CN"/>
        </w:rPr>
      </w:pPr>
      <w:r>
        <w:rPr>
          <w:rFonts w:hint="eastAsia"/>
          <w:lang w:eastAsia="zh-CN"/>
        </w:rPr>
        <w:t>定义资金计划管控的计划项目。</w:t>
      </w:r>
    </w:p>
    <w:p w14:paraId="60DD49C6" w14:textId="77777777" w:rsidR="008848BD" w:rsidRDefault="008848BD" w:rsidP="008848BD">
      <w:pPr>
        <w:pStyle w:val="40"/>
        <w:numPr>
          <w:ilvl w:val="3"/>
          <w:numId w:val="2"/>
        </w:numPr>
        <w:rPr>
          <w:lang w:eastAsia="zh-CN"/>
        </w:rPr>
      </w:pPr>
      <w:r>
        <w:rPr>
          <w:rFonts w:hint="eastAsia"/>
          <w:lang w:eastAsia="zh-CN"/>
        </w:rPr>
        <w:t>业务流程</w:t>
      </w:r>
    </w:p>
    <w:p w14:paraId="24641004" w14:textId="77777777" w:rsidR="008848BD" w:rsidRDefault="008848BD" w:rsidP="008848BD">
      <w:pPr>
        <w:ind w:left="420"/>
      </w:pPr>
      <w:r>
        <w:rPr>
          <w:rFonts w:hint="eastAsia"/>
        </w:rPr>
        <w:t>无</w:t>
      </w:r>
    </w:p>
    <w:p w14:paraId="2DC73030" w14:textId="77777777" w:rsidR="008848BD" w:rsidRDefault="008848BD" w:rsidP="008848BD">
      <w:pPr>
        <w:pStyle w:val="40"/>
        <w:numPr>
          <w:ilvl w:val="3"/>
          <w:numId w:val="2"/>
        </w:numPr>
        <w:rPr>
          <w:lang w:eastAsia="zh-CN"/>
        </w:rPr>
      </w:pPr>
      <w:r>
        <w:rPr>
          <w:rFonts w:hint="eastAsia"/>
          <w:lang w:eastAsia="zh-CN"/>
        </w:rPr>
        <w:t>流程说明</w:t>
      </w:r>
    </w:p>
    <w:p w14:paraId="4D9066E5" w14:textId="77777777" w:rsidR="008848BD" w:rsidRDefault="008848BD" w:rsidP="008848BD">
      <w:pPr>
        <w:ind w:left="420"/>
      </w:pPr>
      <w:r>
        <w:rPr>
          <w:rFonts w:hint="eastAsia"/>
        </w:rPr>
        <w:t>无</w:t>
      </w:r>
    </w:p>
    <w:p w14:paraId="37C847A4"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71"/>
        <w:gridCol w:w="1718"/>
        <w:gridCol w:w="1845"/>
        <w:gridCol w:w="1844"/>
        <w:gridCol w:w="1750"/>
      </w:tblGrid>
      <w:tr w:rsidR="008848BD" w:rsidRPr="00806E14" w14:paraId="28BEE4D6" w14:textId="77777777" w:rsidTr="008848BD">
        <w:trPr>
          <w:cantSplit/>
          <w:trHeight w:val="357"/>
          <w:tblHeader/>
        </w:trPr>
        <w:tc>
          <w:tcPr>
            <w:tcW w:w="5000" w:type="pct"/>
            <w:gridSpan w:val="5"/>
            <w:tcBorders>
              <w:bottom w:val="double" w:sz="4" w:space="0" w:color="FFFFFF"/>
            </w:tcBorders>
            <w:shd w:val="clear" w:color="auto" w:fill="E3EEF5"/>
          </w:tcPr>
          <w:p w14:paraId="1971405D" w14:textId="77777777" w:rsidR="008848BD" w:rsidRPr="00806E14" w:rsidRDefault="008848BD" w:rsidP="008848BD">
            <w:pPr>
              <w:jc w:val="center"/>
              <w:rPr>
                <w:rFonts w:ascii="宋体" w:hAnsi="宋体"/>
                <w:b/>
              </w:rPr>
            </w:pPr>
            <w:r>
              <w:rPr>
                <w:rFonts w:ascii="宋体" w:hAnsi="宋体" w:hint="eastAsia"/>
                <w:b/>
              </w:rPr>
              <w:t>计划项目-样例</w:t>
            </w:r>
          </w:p>
        </w:tc>
      </w:tr>
      <w:tr w:rsidR="008848BD" w:rsidRPr="00806E14" w14:paraId="4DA06D08" w14:textId="77777777" w:rsidTr="008848BD">
        <w:trPr>
          <w:cantSplit/>
          <w:trHeight w:val="357"/>
          <w:tblHeader/>
        </w:trPr>
        <w:tc>
          <w:tcPr>
            <w:tcW w:w="804" w:type="pct"/>
            <w:tcBorders>
              <w:bottom w:val="double" w:sz="4" w:space="0" w:color="FFFFFF"/>
            </w:tcBorders>
            <w:shd w:val="clear" w:color="auto" w:fill="7C9BC1"/>
          </w:tcPr>
          <w:p w14:paraId="3E5DB04C" w14:textId="77777777" w:rsidR="008848BD" w:rsidRPr="002A4546" w:rsidRDefault="008848BD" w:rsidP="008848BD">
            <w:pPr>
              <w:pStyle w:val="Cap1"/>
              <w:ind w:firstLineChars="100" w:firstLine="201"/>
              <w:rPr>
                <w:rFonts w:hint="eastAsia"/>
                <w:szCs w:val="18"/>
              </w:rPr>
            </w:pPr>
            <w:r w:rsidRPr="002A4546">
              <w:rPr>
                <w:rFonts w:hint="eastAsia"/>
                <w:szCs w:val="18"/>
              </w:rPr>
              <w:t>#</w:t>
            </w:r>
          </w:p>
        </w:tc>
        <w:tc>
          <w:tcPr>
            <w:tcW w:w="1007" w:type="pct"/>
            <w:tcBorders>
              <w:bottom w:val="double" w:sz="4" w:space="0" w:color="FFFFFF"/>
            </w:tcBorders>
            <w:shd w:val="clear" w:color="auto" w:fill="7C9BC1"/>
            <w:vAlign w:val="center"/>
          </w:tcPr>
          <w:p w14:paraId="2B41232F" w14:textId="77777777" w:rsidR="008848BD" w:rsidRPr="002A4546" w:rsidRDefault="008848BD" w:rsidP="008848BD">
            <w:pPr>
              <w:pStyle w:val="Cap1"/>
              <w:ind w:firstLineChars="100" w:firstLine="201"/>
              <w:rPr>
                <w:rFonts w:hint="eastAsia"/>
                <w:szCs w:val="18"/>
              </w:rPr>
            </w:pPr>
            <w:r>
              <w:rPr>
                <w:rFonts w:hint="eastAsia"/>
                <w:szCs w:val="18"/>
              </w:rPr>
              <w:t>父项目代码</w:t>
            </w:r>
          </w:p>
        </w:tc>
        <w:tc>
          <w:tcPr>
            <w:tcW w:w="1082" w:type="pct"/>
            <w:tcBorders>
              <w:bottom w:val="double" w:sz="4" w:space="0" w:color="FFFFFF"/>
            </w:tcBorders>
            <w:shd w:val="clear" w:color="auto" w:fill="7C9BC1"/>
            <w:vAlign w:val="center"/>
          </w:tcPr>
          <w:p w14:paraId="7CEF982A" w14:textId="77777777" w:rsidR="008848BD" w:rsidRPr="002A4546" w:rsidRDefault="008848BD" w:rsidP="008848BD">
            <w:pPr>
              <w:pStyle w:val="Cap1"/>
              <w:ind w:firstLineChars="100" w:firstLine="201"/>
              <w:rPr>
                <w:rFonts w:hint="eastAsia"/>
                <w:szCs w:val="18"/>
              </w:rPr>
            </w:pPr>
            <w:r>
              <w:rPr>
                <w:rFonts w:hint="eastAsia"/>
                <w:szCs w:val="18"/>
              </w:rPr>
              <w:t>子计划项目代码</w:t>
            </w:r>
          </w:p>
        </w:tc>
        <w:tc>
          <w:tcPr>
            <w:tcW w:w="1081" w:type="pct"/>
            <w:tcBorders>
              <w:bottom w:val="double" w:sz="4" w:space="0" w:color="FFFFFF"/>
            </w:tcBorders>
            <w:shd w:val="clear" w:color="auto" w:fill="7C9BC1"/>
            <w:vAlign w:val="center"/>
          </w:tcPr>
          <w:p w14:paraId="0EAD7826" w14:textId="77777777" w:rsidR="008848BD" w:rsidRPr="002A4546" w:rsidRDefault="008848BD" w:rsidP="008848BD">
            <w:pPr>
              <w:pStyle w:val="Cap1"/>
              <w:ind w:firstLineChars="100" w:firstLine="201"/>
              <w:rPr>
                <w:rFonts w:hint="eastAsia"/>
                <w:szCs w:val="18"/>
              </w:rPr>
            </w:pPr>
            <w:r>
              <w:rPr>
                <w:rFonts w:hint="eastAsia"/>
                <w:szCs w:val="18"/>
              </w:rPr>
              <w:t>计划项目名称</w:t>
            </w:r>
          </w:p>
        </w:tc>
        <w:tc>
          <w:tcPr>
            <w:tcW w:w="1027" w:type="pct"/>
            <w:tcBorders>
              <w:bottom w:val="double" w:sz="4" w:space="0" w:color="FFFFFF"/>
            </w:tcBorders>
            <w:shd w:val="clear" w:color="auto" w:fill="7C9BC1"/>
            <w:vAlign w:val="center"/>
          </w:tcPr>
          <w:p w14:paraId="2FE70B12" w14:textId="77777777" w:rsidR="008848BD" w:rsidRPr="002A4546" w:rsidRDefault="008848BD" w:rsidP="008848BD">
            <w:pPr>
              <w:pStyle w:val="Cap1"/>
              <w:ind w:firstLineChars="100" w:firstLine="201"/>
              <w:rPr>
                <w:rFonts w:hint="eastAsia"/>
                <w:szCs w:val="18"/>
              </w:rPr>
            </w:pPr>
            <w:r w:rsidRPr="002A4546">
              <w:rPr>
                <w:rFonts w:hint="eastAsia"/>
                <w:szCs w:val="18"/>
              </w:rPr>
              <w:t>备注</w:t>
            </w:r>
          </w:p>
        </w:tc>
      </w:tr>
      <w:tr w:rsidR="008848BD" w:rsidRPr="00806E14" w14:paraId="2F5635E8" w14:textId="77777777" w:rsidTr="008848BD">
        <w:trPr>
          <w:cantSplit/>
          <w:trHeight w:val="324"/>
        </w:trPr>
        <w:tc>
          <w:tcPr>
            <w:tcW w:w="804" w:type="pct"/>
            <w:shd w:val="clear" w:color="auto" w:fill="E3EEF5"/>
            <w:vAlign w:val="center"/>
          </w:tcPr>
          <w:p w14:paraId="1E83AE4A" w14:textId="77777777" w:rsidR="008848BD" w:rsidRPr="005D789A" w:rsidRDefault="008848BD" w:rsidP="008848BD">
            <w:pPr>
              <w:pStyle w:val="Cap2"/>
              <w:jc w:val="center"/>
              <w:rPr>
                <w:rFonts w:hint="eastAsia"/>
                <w:lang w:eastAsia="zh-CN"/>
              </w:rPr>
            </w:pPr>
            <w:r w:rsidRPr="005D789A">
              <w:rPr>
                <w:lang w:eastAsia="zh-CN"/>
              </w:rPr>
              <w:t>1</w:t>
            </w:r>
          </w:p>
        </w:tc>
        <w:tc>
          <w:tcPr>
            <w:tcW w:w="1007" w:type="pct"/>
            <w:shd w:val="clear" w:color="auto" w:fill="E3EEF5"/>
          </w:tcPr>
          <w:p w14:paraId="3CC21351" w14:textId="77777777" w:rsidR="008848BD" w:rsidRDefault="008848BD" w:rsidP="008848BD">
            <w:pPr>
              <w:jc w:val="center"/>
              <w:rPr>
                <w:rFonts w:ascii="宋体" w:hAnsi="宋体" w:cs="宋体"/>
                <w:szCs w:val="22"/>
              </w:rPr>
            </w:pPr>
            <w:r w:rsidRPr="008C430C">
              <w:rPr>
                <w:szCs w:val="22"/>
              </w:rPr>
              <w:t>B-TP0000</w:t>
            </w:r>
          </w:p>
        </w:tc>
        <w:tc>
          <w:tcPr>
            <w:tcW w:w="1082" w:type="pct"/>
            <w:shd w:val="clear" w:color="auto" w:fill="E3EEF5"/>
          </w:tcPr>
          <w:p w14:paraId="7C6BDA5F" w14:textId="77777777" w:rsidR="008848BD" w:rsidRDefault="008848BD" w:rsidP="008848BD">
            <w:pPr>
              <w:jc w:val="center"/>
              <w:rPr>
                <w:rFonts w:ascii="宋体" w:hAnsi="宋体" w:cs="宋体"/>
                <w:szCs w:val="22"/>
              </w:rPr>
            </w:pPr>
          </w:p>
        </w:tc>
        <w:tc>
          <w:tcPr>
            <w:tcW w:w="1081" w:type="pct"/>
            <w:shd w:val="clear" w:color="auto" w:fill="E3EEF5"/>
          </w:tcPr>
          <w:p w14:paraId="50A56772" w14:textId="77777777" w:rsidR="008848BD" w:rsidRDefault="008848BD" w:rsidP="008848BD">
            <w:pPr>
              <w:jc w:val="center"/>
              <w:rPr>
                <w:rFonts w:ascii="宋体" w:hAnsi="宋体" w:cs="宋体"/>
                <w:sz w:val="20"/>
                <w:szCs w:val="20"/>
              </w:rPr>
            </w:pPr>
            <w:r w:rsidRPr="008C430C">
              <w:rPr>
                <w:rFonts w:hint="eastAsia"/>
                <w:sz w:val="20"/>
                <w:szCs w:val="20"/>
              </w:rPr>
              <w:t>业务支出</w:t>
            </w:r>
          </w:p>
        </w:tc>
        <w:tc>
          <w:tcPr>
            <w:tcW w:w="1027" w:type="pct"/>
            <w:shd w:val="clear" w:color="auto" w:fill="E3EEF5"/>
          </w:tcPr>
          <w:p w14:paraId="747E60D8" w14:textId="77777777" w:rsidR="008848BD" w:rsidRDefault="008848BD" w:rsidP="008848BD">
            <w:pPr>
              <w:jc w:val="center"/>
              <w:rPr>
                <w:rFonts w:ascii="宋体" w:hAnsi="宋体" w:cs="宋体"/>
                <w:szCs w:val="22"/>
              </w:rPr>
            </w:pPr>
          </w:p>
        </w:tc>
      </w:tr>
      <w:tr w:rsidR="008848BD" w:rsidRPr="00806E14" w14:paraId="4DD79AC9" w14:textId="77777777" w:rsidTr="008848BD">
        <w:trPr>
          <w:cantSplit/>
          <w:trHeight w:val="324"/>
        </w:trPr>
        <w:tc>
          <w:tcPr>
            <w:tcW w:w="804" w:type="pct"/>
            <w:shd w:val="clear" w:color="auto" w:fill="E3EEF5"/>
            <w:vAlign w:val="center"/>
          </w:tcPr>
          <w:p w14:paraId="195ECD71" w14:textId="77777777" w:rsidR="008848BD" w:rsidRPr="005D789A" w:rsidRDefault="008848BD" w:rsidP="008848BD">
            <w:pPr>
              <w:pStyle w:val="Cap2"/>
              <w:jc w:val="center"/>
              <w:rPr>
                <w:rFonts w:hint="eastAsia"/>
                <w:lang w:eastAsia="zh-CN"/>
              </w:rPr>
            </w:pPr>
            <w:r>
              <w:rPr>
                <w:rFonts w:hint="eastAsia"/>
                <w:lang w:eastAsia="zh-CN"/>
              </w:rPr>
              <w:t>2</w:t>
            </w:r>
          </w:p>
        </w:tc>
        <w:tc>
          <w:tcPr>
            <w:tcW w:w="1007" w:type="pct"/>
            <w:shd w:val="clear" w:color="auto" w:fill="E3EEF5"/>
          </w:tcPr>
          <w:p w14:paraId="64FC1874" w14:textId="77777777" w:rsidR="008848BD" w:rsidRDefault="008848BD" w:rsidP="008848BD">
            <w:pPr>
              <w:jc w:val="center"/>
              <w:rPr>
                <w:rFonts w:ascii="宋体" w:hAnsi="宋体" w:cs="宋体"/>
                <w:szCs w:val="22"/>
              </w:rPr>
            </w:pPr>
          </w:p>
        </w:tc>
        <w:tc>
          <w:tcPr>
            <w:tcW w:w="1082" w:type="pct"/>
            <w:shd w:val="clear" w:color="auto" w:fill="E3EEF5"/>
          </w:tcPr>
          <w:p w14:paraId="36430105" w14:textId="77777777" w:rsidR="008848BD" w:rsidRDefault="008848BD" w:rsidP="008848BD">
            <w:pPr>
              <w:jc w:val="center"/>
              <w:rPr>
                <w:rFonts w:ascii="宋体" w:hAnsi="宋体" w:cs="宋体"/>
                <w:szCs w:val="22"/>
              </w:rPr>
            </w:pPr>
          </w:p>
        </w:tc>
        <w:tc>
          <w:tcPr>
            <w:tcW w:w="1081" w:type="pct"/>
            <w:shd w:val="clear" w:color="auto" w:fill="E3EEF5"/>
            <w:vAlign w:val="bottom"/>
          </w:tcPr>
          <w:p w14:paraId="438ADF5A" w14:textId="77777777" w:rsidR="008848BD" w:rsidRPr="00200166" w:rsidRDefault="008848BD" w:rsidP="008848BD">
            <w:pPr>
              <w:jc w:val="center"/>
              <w:rPr>
                <w:sz w:val="20"/>
                <w:szCs w:val="20"/>
              </w:rPr>
            </w:pPr>
          </w:p>
        </w:tc>
        <w:tc>
          <w:tcPr>
            <w:tcW w:w="1027" w:type="pct"/>
            <w:shd w:val="clear" w:color="auto" w:fill="E3EEF5"/>
          </w:tcPr>
          <w:p w14:paraId="41A764EC" w14:textId="77777777" w:rsidR="008848BD" w:rsidRDefault="008848BD" w:rsidP="008848BD">
            <w:pPr>
              <w:jc w:val="center"/>
              <w:rPr>
                <w:rFonts w:ascii="宋体" w:hAnsi="宋体" w:cs="宋体"/>
                <w:szCs w:val="22"/>
              </w:rPr>
            </w:pPr>
          </w:p>
        </w:tc>
      </w:tr>
      <w:tr w:rsidR="008848BD" w:rsidRPr="00806E14" w14:paraId="281A78F5" w14:textId="77777777" w:rsidTr="008848BD">
        <w:trPr>
          <w:cantSplit/>
          <w:trHeight w:val="324"/>
        </w:trPr>
        <w:tc>
          <w:tcPr>
            <w:tcW w:w="804" w:type="pct"/>
            <w:shd w:val="clear" w:color="auto" w:fill="E3EEF5"/>
            <w:vAlign w:val="center"/>
          </w:tcPr>
          <w:p w14:paraId="6359DDD2" w14:textId="77777777" w:rsidR="008848BD" w:rsidRPr="005D789A" w:rsidRDefault="008848BD" w:rsidP="008848BD">
            <w:pPr>
              <w:pStyle w:val="Cap2"/>
              <w:jc w:val="center"/>
              <w:rPr>
                <w:rFonts w:hint="eastAsia"/>
                <w:lang w:eastAsia="zh-CN"/>
              </w:rPr>
            </w:pPr>
            <w:r>
              <w:rPr>
                <w:rFonts w:hint="eastAsia"/>
                <w:lang w:eastAsia="zh-CN"/>
              </w:rPr>
              <w:t>3</w:t>
            </w:r>
          </w:p>
        </w:tc>
        <w:tc>
          <w:tcPr>
            <w:tcW w:w="1007" w:type="pct"/>
            <w:shd w:val="clear" w:color="auto" w:fill="E3EEF5"/>
          </w:tcPr>
          <w:p w14:paraId="099FA21A" w14:textId="77777777" w:rsidR="008848BD" w:rsidRDefault="008848BD" w:rsidP="008848BD">
            <w:pPr>
              <w:jc w:val="center"/>
              <w:rPr>
                <w:rFonts w:ascii="宋体" w:hAnsi="宋体" w:cs="宋体"/>
                <w:szCs w:val="22"/>
              </w:rPr>
            </w:pPr>
          </w:p>
        </w:tc>
        <w:tc>
          <w:tcPr>
            <w:tcW w:w="1082" w:type="pct"/>
            <w:shd w:val="clear" w:color="auto" w:fill="E3EEF5"/>
          </w:tcPr>
          <w:p w14:paraId="4C1A66A2" w14:textId="77777777" w:rsidR="008848BD" w:rsidRDefault="008848BD" w:rsidP="008848BD">
            <w:pPr>
              <w:jc w:val="center"/>
              <w:rPr>
                <w:rFonts w:ascii="宋体" w:hAnsi="宋体" w:cs="宋体"/>
                <w:szCs w:val="22"/>
              </w:rPr>
            </w:pPr>
          </w:p>
        </w:tc>
        <w:tc>
          <w:tcPr>
            <w:tcW w:w="1081" w:type="pct"/>
            <w:shd w:val="clear" w:color="auto" w:fill="E3EEF5"/>
            <w:vAlign w:val="bottom"/>
          </w:tcPr>
          <w:p w14:paraId="2BE02E9E" w14:textId="77777777" w:rsidR="008848BD" w:rsidRPr="00200166" w:rsidRDefault="008848BD" w:rsidP="008848BD">
            <w:pPr>
              <w:jc w:val="center"/>
              <w:rPr>
                <w:sz w:val="20"/>
                <w:szCs w:val="20"/>
              </w:rPr>
            </w:pPr>
          </w:p>
        </w:tc>
        <w:tc>
          <w:tcPr>
            <w:tcW w:w="1027" w:type="pct"/>
            <w:shd w:val="clear" w:color="auto" w:fill="E3EEF5"/>
          </w:tcPr>
          <w:p w14:paraId="52692E1A" w14:textId="77777777" w:rsidR="008848BD" w:rsidRDefault="008848BD" w:rsidP="008848BD">
            <w:pPr>
              <w:jc w:val="center"/>
              <w:rPr>
                <w:rFonts w:ascii="宋体" w:hAnsi="宋体" w:cs="宋体"/>
                <w:szCs w:val="22"/>
              </w:rPr>
            </w:pPr>
          </w:p>
        </w:tc>
      </w:tr>
      <w:tr w:rsidR="008848BD" w:rsidRPr="00806E14" w14:paraId="3F99AAF2" w14:textId="77777777" w:rsidTr="008848BD">
        <w:trPr>
          <w:cantSplit/>
          <w:trHeight w:val="324"/>
        </w:trPr>
        <w:tc>
          <w:tcPr>
            <w:tcW w:w="804" w:type="pct"/>
            <w:shd w:val="clear" w:color="auto" w:fill="E3EEF5"/>
            <w:vAlign w:val="center"/>
          </w:tcPr>
          <w:p w14:paraId="1A9F1CDB" w14:textId="77777777" w:rsidR="008848BD" w:rsidRDefault="008848BD" w:rsidP="008848BD">
            <w:pPr>
              <w:pStyle w:val="Cap2"/>
              <w:jc w:val="center"/>
              <w:rPr>
                <w:rFonts w:hint="eastAsia"/>
                <w:lang w:eastAsia="zh-CN"/>
              </w:rPr>
            </w:pPr>
            <w:r>
              <w:rPr>
                <w:rFonts w:hint="eastAsia"/>
                <w:lang w:eastAsia="zh-CN"/>
              </w:rPr>
              <w:t>4</w:t>
            </w:r>
          </w:p>
        </w:tc>
        <w:tc>
          <w:tcPr>
            <w:tcW w:w="1007" w:type="pct"/>
            <w:shd w:val="clear" w:color="auto" w:fill="E3EEF5"/>
          </w:tcPr>
          <w:p w14:paraId="6522CCD5" w14:textId="77777777" w:rsidR="008848BD" w:rsidRDefault="008848BD" w:rsidP="008848BD">
            <w:pPr>
              <w:jc w:val="center"/>
              <w:rPr>
                <w:szCs w:val="22"/>
              </w:rPr>
            </w:pPr>
          </w:p>
        </w:tc>
        <w:tc>
          <w:tcPr>
            <w:tcW w:w="1082" w:type="pct"/>
            <w:shd w:val="clear" w:color="auto" w:fill="E3EEF5"/>
          </w:tcPr>
          <w:p w14:paraId="0318E7F7" w14:textId="77777777" w:rsidR="008848BD" w:rsidRPr="008C430C" w:rsidRDefault="008848BD" w:rsidP="008848BD">
            <w:pPr>
              <w:jc w:val="center"/>
              <w:rPr>
                <w:rFonts w:ascii="宋体" w:hAnsi="宋体" w:cs="宋体"/>
                <w:szCs w:val="22"/>
              </w:rPr>
            </w:pPr>
          </w:p>
        </w:tc>
        <w:tc>
          <w:tcPr>
            <w:tcW w:w="1081" w:type="pct"/>
            <w:shd w:val="clear" w:color="auto" w:fill="E3EEF5"/>
            <w:vAlign w:val="bottom"/>
          </w:tcPr>
          <w:p w14:paraId="6D87A760" w14:textId="77777777" w:rsidR="008848BD" w:rsidRPr="00200166" w:rsidRDefault="008848BD" w:rsidP="008848BD">
            <w:pPr>
              <w:jc w:val="center"/>
              <w:rPr>
                <w:sz w:val="20"/>
                <w:szCs w:val="20"/>
              </w:rPr>
            </w:pPr>
          </w:p>
        </w:tc>
        <w:tc>
          <w:tcPr>
            <w:tcW w:w="1027" w:type="pct"/>
            <w:shd w:val="clear" w:color="auto" w:fill="E3EEF5"/>
          </w:tcPr>
          <w:p w14:paraId="082CF402" w14:textId="77777777" w:rsidR="008848BD" w:rsidRDefault="008848BD" w:rsidP="008848BD">
            <w:pPr>
              <w:jc w:val="center"/>
              <w:rPr>
                <w:rFonts w:ascii="宋体" w:hAnsi="宋体" w:cs="宋体"/>
                <w:szCs w:val="22"/>
              </w:rPr>
            </w:pPr>
          </w:p>
        </w:tc>
      </w:tr>
      <w:tr w:rsidR="008848BD" w:rsidRPr="00806E14" w14:paraId="181AB302" w14:textId="77777777" w:rsidTr="008848BD">
        <w:trPr>
          <w:cantSplit/>
          <w:trHeight w:val="324"/>
        </w:trPr>
        <w:tc>
          <w:tcPr>
            <w:tcW w:w="804" w:type="pct"/>
            <w:shd w:val="clear" w:color="auto" w:fill="E3EEF5"/>
            <w:vAlign w:val="center"/>
          </w:tcPr>
          <w:p w14:paraId="053FE4ED" w14:textId="77777777" w:rsidR="008848BD" w:rsidRDefault="008848BD" w:rsidP="008848BD">
            <w:pPr>
              <w:pStyle w:val="Cap2"/>
              <w:jc w:val="center"/>
              <w:rPr>
                <w:rFonts w:hint="eastAsia"/>
                <w:lang w:eastAsia="zh-CN"/>
              </w:rPr>
            </w:pPr>
          </w:p>
        </w:tc>
        <w:tc>
          <w:tcPr>
            <w:tcW w:w="1007" w:type="pct"/>
            <w:shd w:val="clear" w:color="auto" w:fill="E3EEF5"/>
          </w:tcPr>
          <w:p w14:paraId="7F3E17DC" w14:textId="77777777" w:rsidR="008848BD" w:rsidRDefault="008848BD" w:rsidP="008848BD">
            <w:pPr>
              <w:jc w:val="center"/>
              <w:rPr>
                <w:szCs w:val="22"/>
              </w:rPr>
            </w:pPr>
          </w:p>
        </w:tc>
        <w:tc>
          <w:tcPr>
            <w:tcW w:w="1082" w:type="pct"/>
            <w:shd w:val="clear" w:color="auto" w:fill="E3EEF5"/>
          </w:tcPr>
          <w:p w14:paraId="0C2642DE" w14:textId="77777777" w:rsidR="008848BD" w:rsidRPr="008C430C" w:rsidRDefault="008848BD" w:rsidP="008848BD">
            <w:pPr>
              <w:jc w:val="center"/>
              <w:rPr>
                <w:rFonts w:ascii="宋体" w:hAnsi="宋体" w:cs="宋体"/>
                <w:szCs w:val="22"/>
              </w:rPr>
            </w:pPr>
          </w:p>
        </w:tc>
        <w:tc>
          <w:tcPr>
            <w:tcW w:w="1081" w:type="pct"/>
            <w:shd w:val="clear" w:color="auto" w:fill="E3EEF5"/>
          </w:tcPr>
          <w:p w14:paraId="32E00083" w14:textId="77777777" w:rsidR="008848BD" w:rsidRDefault="008848BD" w:rsidP="008848BD">
            <w:pPr>
              <w:jc w:val="center"/>
              <w:rPr>
                <w:sz w:val="20"/>
                <w:szCs w:val="20"/>
              </w:rPr>
            </w:pPr>
          </w:p>
        </w:tc>
        <w:tc>
          <w:tcPr>
            <w:tcW w:w="1027" w:type="pct"/>
            <w:shd w:val="clear" w:color="auto" w:fill="E3EEF5"/>
          </w:tcPr>
          <w:p w14:paraId="56806E77" w14:textId="77777777" w:rsidR="008848BD" w:rsidRDefault="008848BD" w:rsidP="008848BD">
            <w:pPr>
              <w:jc w:val="center"/>
              <w:rPr>
                <w:rFonts w:ascii="宋体" w:hAnsi="宋体" w:cs="宋体"/>
                <w:szCs w:val="22"/>
              </w:rPr>
            </w:pPr>
          </w:p>
        </w:tc>
      </w:tr>
    </w:tbl>
    <w:p w14:paraId="53521D28"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、不同计划项目的名称不能相同，计划项目代码也不能相同；</w:t>
      </w:r>
    </w:p>
    <w:p w14:paraId="103561AC" w14:textId="77777777" w:rsidR="008848BD" w:rsidRDefault="008848BD" w:rsidP="008848BD">
      <w:pPr>
        <w:spacing w:line="360" w:lineRule="auto"/>
        <w:ind w:left="420"/>
        <w:rPr>
          <w:lang w:eastAsia="zh-CN"/>
        </w:rPr>
      </w:pPr>
      <w:r>
        <w:rPr>
          <w:rFonts w:hint="eastAsia"/>
          <w:lang w:eastAsia="zh-CN"/>
        </w:rPr>
        <w:t>2</w:t>
      </w:r>
      <w:r>
        <w:rPr>
          <w:rFonts w:hint="eastAsia"/>
          <w:lang w:eastAsia="zh-CN"/>
        </w:rPr>
        <w:t>、以“</w:t>
      </w:r>
      <w:r>
        <w:rPr>
          <w:rFonts w:hint="eastAsia"/>
          <w:lang w:eastAsia="zh-CN"/>
        </w:rPr>
        <w:t xml:space="preserve">4.2 </w:t>
      </w:r>
      <w:r>
        <w:rPr>
          <w:rFonts w:hint="eastAsia"/>
          <w:lang w:eastAsia="zh-CN"/>
        </w:rPr>
        <w:t>基础数据收集模板”为准；</w:t>
      </w:r>
    </w:p>
    <w:p w14:paraId="6AF0CAAA" w14:textId="77777777" w:rsidR="008848BD" w:rsidRDefault="008848BD" w:rsidP="008848BD">
      <w:pPr>
        <w:pStyle w:val="40"/>
        <w:numPr>
          <w:ilvl w:val="3"/>
          <w:numId w:val="2"/>
        </w:numPr>
        <w:rPr>
          <w:lang w:eastAsia="zh-CN"/>
        </w:rPr>
      </w:pPr>
      <w:r>
        <w:rPr>
          <w:rFonts w:hint="eastAsia"/>
          <w:lang w:eastAsia="zh-CN"/>
        </w:rPr>
        <w:t>用户界面</w:t>
      </w:r>
    </w:p>
    <w:p w14:paraId="329BCB07" w14:textId="77777777" w:rsidR="008848BD" w:rsidRPr="00D12323" w:rsidRDefault="008848BD" w:rsidP="008848BD">
      <w:pPr>
        <w:pStyle w:val="L-"/>
      </w:pPr>
      <w:r w:rsidRPr="00D12323">
        <w:rPr>
          <w:rFonts w:hint="eastAsia"/>
        </w:rPr>
        <w:t>图：</w:t>
      </w:r>
      <w:r>
        <w:rPr>
          <w:rFonts w:hint="eastAsia"/>
        </w:rPr>
        <w:t>3.1.10.5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计划项目查询页面</w:t>
      </w:r>
    </w:p>
    <w:p w14:paraId="1DC89B58" w14:textId="77777777" w:rsidR="008848BD" w:rsidRDefault="00E75EE2" w:rsidP="008848BD">
      <w:r>
        <w:rPr>
          <w:noProof/>
          <w:lang w:eastAsia="zh-CN" w:bidi="ar-SA"/>
        </w:rPr>
        <w:drawing>
          <wp:inline distT="0" distB="0" distL="0" distR="0" wp14:anchorId="6F1D9EAA" wp14:editId="3399033E">
            <wp:extent cx="5276850" cy="2133600"/>
            <wp:effectExtent l="0" t="0" r="9525" b="0"/>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33FC439B" w14:textId="77777777" w:rsidR="008848BD" w:rsidRDefault="008848BD" w:rsidP="008848BD"/>
    <w:p w14:paraId="6FBA5378" w14:textId="77777777" w:rsidR="008848BD" w:rsidRPr="00D12323" w:rsidRDefault="008848BD" w:rsidP="008848BD">
      <w:pPr>
        <w:pStyle w:val="L-"/>
      </w:pPr>
      <w:r w:rsidRPr="00D12323">
        <w:rPr>
          <w:rFonts w:hint="eastAsia"/>
        </w:rPr>
        <w:t>图：</w:t>
      </w:r>
      <w:r>
        <w:rPr>
          <w:rFonts w:hint="eastAsia"/>
        </w:rPr>
        <w:t>3.1.10.5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计划项目新增页面</w:t>
      </w:r>
    </w:p>
    <w:p w14:paraId="5A210B58" w14:textId="77777777" w:rsidR="008848BD" w:rsidRPr="00105D5D" w:rsidRDefault="00E75EE2" w:rsidP="008848BD">
      <w:r>
        <w:rPr>
          <w:noProof/>
          <w:lang w:eastAsia="zh-CN" w:bidi="ar-SA"/>
        </w:rPr>
        <w:drawing>
          <wp:inline distT="0" distB="0" distL="0" distR="0" wp14:anchorId="298A8ED3" wp14:editId="43960F2A">
            <wp:extent cx="5276850" cy="2133600"/>
            <wp:effectExtent l="0" t="0" r="0" b="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297C963A" w14:textId="7CCA13A8" w:rsidR="00FD1FD8" w:rsidRDefault="00FD1FD8" w:rsidP="00FD1FD8">
      <w:pPr>
        <w:pStyle w:val="30"/>
        <w:numPr>
          <w:ilvl w:val="2"/>
          <w:numId w:val="2"/>
        </w:numPr>
        <w:rPr>
          <w:lang w:eastAsia="zh-CN"/>
        </w:rPr>
      </w:pPr>
      <w:bookmarkStart w:id="67" w:name="_Toc10186616"/>
      <w:r>
        <w:rPr>
          <w:rFonts w:hint="eastAsia"/>
          <w:lang w:eastAsia="zh-CN"/>
        </w:rPr>
        <w:t>公告管理</w:t>
      </w:r>
      <w:bookmarkEnd w:id="67"/>
    </w:p>
    <w:p w14:paraId="2B9C0AEF" w14:textId="77777777" w:rsidR="00FD1FD8" w:rsidRDefault="00FD1FD8" w:rsidP="00FD1FD8">
      <w:pPr>
        <w:pStyle w:val="40"/>
        <w:numPr>
          <w:ilvl w:val="3"/>
          <w:numId w:val="2"/>
        </w:numPr>
        <w:rPr>
          <w:lang w:eastAsia="zh-CN"/>
        </w:rPr>
      </w:pPr>
      <w:r>
        <w:rPr>
          <w:rFonts w:hint="eastAsia"/>
          <w:lang w:eastAsia="zh-CN"/>
        </w:rPr>
        <w:t>业务描述</w:t>
      </w:r>
    </w:p>
    <w:p w14:paraId="1C5C40D4" w14:textId="26B2A550" w:rsidR="00FD1FD8" w:rsidRDefault="00FD1FD8" w:rsidP="00FD1FD8">
      <w:pPr>
        <w:ind w:firstLine="420"/>
        <w:rPr>
          <w:lang w:eastAsia="zh-CN"/>
        </w:rPr>
      </w:pPr>
      <w:r>
        <w:rPr>
          <w:rFonts w:hint="eastAsia"/>
          <w:lang w:eastAsia="zh-CN"/>
        </w:rPr>
        <w:t>定义系统内公告的发布。</w:t>
      </w:r>
    </w:p>
    <w:p w14:paraId="1B19D386" w14:textId="7E25C4A2" w:rsidR="00FD1FD8" w:rsidRDefault="00FD1FD8" w:rsidP="00FD1FD8">
      <w:pPr>
        <w:ind w:firstLine="420"/>
        <w:rPr>
          <w:lang w:eastAsia="zh-CN"/>
        </w:rPr>
      </w:pPr>
      <w:r>
        <w:rPr>
          <w:lang w:eastAsia="zh-CN"/>
        </w:rPr>
        <w:t>需求描述</w:t>
      </w:r>
      <w:r>
        <w:rPr>
          <w:rFonts w:hint="eastAsia"/>
          <w:lang w:eastAsia="zh-CN"/>
        </w:rPr>
        <w:t>：</w:t>
      </w:r>
      <w:r>
        <w:rPr>
          <w:lang w:eastAsia="zh-CN"/>
        </w:rPr>
        <w:t>已经到期的公告</w:t>
      </w:r>
      <w:r>
        <w:rPr>
          <w:rFonts w:hint="eastAsia"/>
          <w:lang w:eastAsia="zh-CN"/>
        </w:rPr>
        <w:t>，</w:t>
      </w:r>
      <w:r>
        <w:rPr>
          <w:lang w:eastAsia="zh-CN"/>
        </w:rPr>
        <w:t>不需要显示在首页</w:t>
      </w:r>
      <w:r>
        <w:rPr>
          <w:rFonts w:hint="eastAsia"/>
          <w:lang w:eastAsia="zh-CN"/>
        </w:rPr>
        <w:t>。</w:t>
      </w:r>
    </w:p>
    <w:p w14:paraId="1A2FBBDE" w14:textId="77777777" w:rsidR="00FD1FD8" w:rsidRDefault="00FD1FD8" w:rsidP="00FD1FD8">
      <w:pPr>
        <w:pStyle w:val="40"/>
        <w:numPr>
          <w:ilvl w:val="3"/>
          <w:numId w:val="2"/>
        </w:numPr>
        <w:rPr>
          <w:lang w:eastAsia="zh-CN"/>
        </w:rPr>
      </w:pPr>
      <w:r>
        <w:rPr>
          <w:rFonts w:hint="eastAsia"/>
          <w:lang w:eastAsia="zh-CN"/>
        </w:rPr>
        <w:t>业务流程</w:t>
      </w:r>
    </w:p>
    <w:p w14:paraId="3446E5A0" w14:textId="77777777" w:rsidR="00FD1FD8" w:rsidRDefault="00FD1FD8" w:rsidP="00FD1FD8">
      <w:pPr>
        <w:ind w:left="420"/>
      </w:pPr>
      <w:r>
        <w:rPr>
          <w:rFonts w:hint="eastAsia"/>
        </w:rPr>
        <w:t>无</w:t>
      </w:r>
    </w:p>
    <w:p w14:paraId="1EE40AE3" w14:textId="77777777" w:rsidR="00FD1FD8" w:rsidRDefault="00FD1FD8" w:rsidP="00FD1FD8">
      <w:pPr>
        <w:pStyle w:val="40"/>
        <w:numPr>
          <w:ilvl w:val="3"/>
          <w:numId w:val="2"/>
        </w:numPr>
        <w:rPr>
          <w:lang w:eastAsia="zh-CN"/>
        </w:rPr>
      </w:pPr>
      <w:r>
        <w:rPr>
          <w:rFonts w:hint="eastAsia"/>
          <w:lang w:eastAsia="zh-CN"/>
        </w:rPr>
        <w:t>流程说明</w:t>
      </w:r>
    </w:p>
    <w:p w14:paraId="2D825F30" w14:textId="77777777" w:rsidR="00FD1FD8" w:rsidRDefault="00FD1FD8" w:rsidP="00FD1FD8">
      <w:pPr>
        <w:ind w:left="420"/>
      </w:pPr>
      <w:r>
        <w:rPr>
          <w:rFonts w:hint="eastAsia"/>
        </w:rPr>
        <w:t>无</w:t>
      </w:r>
    </w:p>
    <w:p w14:paraId="7D8A7B2B" w14:textId="77777777" w:rsidR="00FD1FD8" w:rsidRDefault="00FD1FD8" w:rsidP="00FD1FD8">
      <w:pPr>
        <w:pStyle w:val="40"/>
        <w:numPr>
          <w:ilvl w:val="3"/>
          <w:numId w:val="2"/>
        </w:numPr>
        <w:rPr>
          <w:lang w:eastAsia="zh-CN"/>
        </w:rPr>
      </w:pPr>
      <w:r>
        <w:rPr>
          <w:rFonts w:hint="eastAsia"/>
          <w:lang w:eastAsia="zh-CN"/>
        </w:rPr>
        <w:t>业务元素</w:t>
      </w:r>
    </w:p>
    <w:tbl>
      <w:tblPr>
        <w:tblW w:w="3974"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71"/>
        <w:gridCol w:w="1718"/>
        <w:gridCol w:w="1845"/>
        <w:gridCol w:w="1844"/>
      </w:tblGrid>
      <w:tr w:rsidR="00FD1FD8" w:rsidRPr="00806E14" w14:paraId="1077E0BC" w14:textId="77777777" w:rsidTr="00FD1FD8">
        <w:trPr>
          <w:cantSplit/>
          <w:trHeight w:val="357"/>
          <w:tblHeader/>
        </w:trPr>
        <w:tc>
          <w:tcPr>
            <w:tcW w:w="1011" w:type="pct"/>
            <w:tcBorders>
              <w:bottom w:val="double" w:sz="4" w:space="0" w:color="FFFFFF"/>
            </w:tcBorders>
            <w:shd w:val="clear" w:color="auto" w:fill="7C9BC1"/>
          </w:tcPr>
          <w:p w14:paraId="588D7727" w14:textId="77777777" w:rsidR="00FD1FD8" w:rsidRPr="002A4546" w:rsidRDefault="00FD1FD8" w:rsidP="00FD1FD8">
            <w:pPr>
              <w:pStyle w:val="Cap1"/>
              <w:ind w:firstLineChars="100" w:firstLine="201"/>
              <w:rPr>
                <w:rFonts w:hint="eastAsia"/>
                <w:szCs w:val="18"/>
              </w:rPr>
            </w:pPr>
            <w:r w:rsidRPr="002A4546">
              <w:rPr>
                <w:rFonts w:hint="eastAsia"/>
                <w:szCs w:val="18"/>
              </w:rPr>
              <w:t>#</w:t>
            </w:r>
          </w:p>
        </w:tc>
        <w:tc>
          <w:tcPr>
            <w:tcW w:w="1267" w:type="pct"/>
            <w:tcBorders>
              <w:bottom w:val="double" w:sz="4" w:space="0" w:color="FFFFFF"/>
            </w:tcBorders>
            <w:shd w:val="clear" w:color="auto" w:fill="7C9BC1"/>
            <w:vAlign w:val="center"/>
          </w:tcPr>
          <w:p w14:paraId="4620EA76" w14:textId="126F701C" w:rsidR="00FD1FD8" w:rsidRPr="002A4546" w:rsidRDefault="00FD1FD8" w:rsidP="00FD1FD8">
            <w:pPr>
              <w:pStyle w:val="Cap1"/>
              <w:ind w:firstLineChars="100" w:firstLine="201"/>
              <w:rPr>
                <w:rFonts w:hint="eastAsia"/>
                <w:szCs w:val="18"/>
              </w:rPr>
            </w:pPr>
            <w:r>
              <w:rPr>
                <w:rFonts w:hint="eastAsia"/>
                <w:szCs w:val="18"/>
              </w:rPr>
              <w:t>发布人</w:t>
            </w:r>
          </w:p>
        </w:tc>
        <w:tc>
          <w:tcPr>
            <w:tcW w:w="1361" w:type="pct"/>
            <w:tcBorders>
              <w:bottom w:val="double" w:sz="4" w:space="0" w:color="FFFFFF"/>
            </w:tcBorders>
            <w:shd w:val="clear" w:color="auto" w:fill="7C9BC1"/>
            <w:vAlign w:val="center"/>
          </w:tcPr>
          <w:p w14:paraId="77CF7BCB" w14:textId="06F01A22" w:rsidR="00FD1FD8" w:rsidRPr="002A4546" w:rsidRDefault="00FD1FD8" w:rsidP="00FD1FD8">
            <w:pPr>
              <w:pStyle w:val="Cap1"/>
              <w:ind w:firstLineChars="100" w:firstLine="201"/>
              <w:rPr>
                <w:rFonts w:hint="eastAsia"/>
                <w:szCs w:val="18"/>
              </w:rPr>
            </w:pPr>
            <w:r>
              <w:rPr>
                <w:rFonts w:hint="eastAsia"/>
                <w:szCs w:val="18"/>
              </w:rPr>
              <w:t>发布日期</w:t>
            </w:r>
          </w:p>
        </w:tc>
        <w:tc>
          <w:tcPr>
            <w:tcW w:w="1360" w:type="pct"/>
            <w:tcBorders>
              <w:bottom w:val="double" w:sz="4" w:space="0" w:color="FFFFFF"/>
            </w:tcBorders>
            <w:shd w:val="clear" w:color="auto" w:fill="7C9BC1"/>
            <w:vAlign w:val="center"/>
          </w:tcPr>
          <w:p w14:paraId="6DCD0D29" w14:textId="3005E4FE" w:rsidR="00FD1FD8" w:rsidRPr="002A4546" w:rsidRDefault="00FD1FD8" w:rsidP="00FD1FD8">
            <w:pPr>
              <w:pStyle w:val="Cap1"/>
              <w:ind w:firstLineChars="100" w:firstLine="201"/>
              <w:rPr>
                <w:rFonts w:hint="eastAsia"/>
                <w:szCs w:val="18"/>
              </w:rPr>
            </w:pPr>
            <w:r>
              <w:rPr>
                <w:rFonts w:hint="eastAsia"/>
                <w:szCs w:val="18"/>
              </w:rPr>
              <w:t>标题</w:t>
            </w:r>
          </w:p>
        </w:tc>
      </w:tr>
      <w:tr w:rsidR="00FD1FD8" w:rsidRPr="00806E14" w14:paraId="6206446E" w14:textId="77777777" w:rsidTr="00FD1FD8">
        <w:trPr>
          <w:cantSplit/>
          <w:trHeight w:val="324"/>
        </w:trPr>
        <w:tc>
          <w:tcPr>
            <w:tcW w:w="1011" w:type="pct"/>
            <w:shd w:val="clear" w:color="auto" w:fill="E3EEF5"/>
            <w:vAlign w:val="center"/>
          </w:tcPr>
          <w:p w14:paraId="61F53EDF" w14:textId="77777777" w:rsidR="00FD1FD8" w:rsidRPr="005D789A" w:rsidRDefault="00FD1FD8" w:rsidP="00FD1FD8">
            <w:pPr>
              <w:pStyle w:val="Cap2"/>
              <w:jc w:val="center"/>
              <w:rPr>
                <w:rFonts w:hint="eastAsia"/>
                <w:lang w:eastAsia="zh-CN"/>
              </w:rPr>
            </w:pPr>
            <w:r w:rsidRPr="005D789A">
              <w:rPr>
                <w:lang w:eastAsia="zh-CN"/>
              </w:rPr>
              <w:t>1</w:t>
            </w:r>
          </w:p>
        </w:tc>
        <w:tc>
          <w:tcPr>
            <w:tcW w:w="1267" w:type="pct"/>
            <w:shd w:val="clear" w:color="auto" w:fill="E3EEF5"/>
          </w:tcPr>
          <w:p w14:paraId="1879E228" w14:textId="53626FB1" w:rsidR="00FD1FD8" w:rsidRDefault="00FD1FD8" w:rsidP="00FD1FD8">
            <w:pPr>
              <w:jc w:val="center"/>
              <w:rPr>
                <w:rFonts w:ascii="宋体" w:hAnsi="宋体" w:cs="宋体"/>
                <w:szCs w:val="22"/>
              </w:rPr>
            </w:pPr>
            <w:r>
              <w:rPr>
                <w:sz w:val="18"/>
                <w:szCs w:val="18"/>
              </w:rPr>
              <w:t>nicole.deng</w:t>
            </w:r>
          </w:p>
        </w:tc>
        <w:tc>
          <w:tcPr>
            <w:tcW w:w="1361" w:type="pct"/>
            <w:shd w:val="clear" w:color="auto" w:fill="E3EEF5"/>
          </w:tcPr>
          <w:p w14:paraId="16E5D6A6" w14:textId="109899EE" w:rsidR="00FD1FD8" w:rsidRDefault="00FD1FD8" w:rsidP="00FD1FD8">
            <w:pPr>
              <w:jc w:val="center"/>
              <w:rPr>
                <w:rFonts w:ascii="宋体" w:hAnsi="宋体" w:cs="宋体"/>
                <w:szCs w:val="22"/>
              </w:rPr>
            </w:pPr>
            <w:r>
              <w:rPr>
                <w:sz w:val="18"/>
                <w:szCs w:val="18"/>
              </w:rPr>
              <w:t>2019-02-19 15:55:47</w:t>
            </w:r>
          </w:p>
        </w:tc>
        <w:tc>
          <w:tcPr>
            <w:tcW w:w="1360" w:type="pct"/>
            <w:shd w:val="clear" w:color="auto" w:fill="E3EEF5"/>
          </w:tcPr>
          <w:p w14:paraId="0A68680A" w14:textId="55117657" w:rsidR="00FD1FD8" w:rsidRDefault="00FD1FD8" w:rsidP="00FD1FD8">
            <w:pPr>
              <w:jc w:val="center"/>
              <w:rPr>
                <w:rFonts w:ascii="宋体" w:hAnsi="宋体" w:cs="宋体"/>
                <w:sz w:val="20"/>
                <w:szCs w:val="20"/>
              </w:rPr>
            </w:pPr>
            <w:r>
              <w:rPr>
                <w:rFonts w:hint="eastAsia"/>
                <w:sz w:val="20"/>
                <w:szCs w:val="20"/>
              </w:rPr>
              <w:t>资金管理办法</w:t>
            </w:r>
          </w:p>
        </w:tc>
      </w:tr>
      <w:tr w:rsidR="00FD1FD8" w:rsidRPr="00806E14" w14:paraId="68FB4CE6" w14:textId="77777777" w:rsidTr="00FD1FD8">
        <w:trPr>
          <w:cantSplit/>
          <w:trHeight w:val="324"/>
        </w:trPr>
        <w:tc>
          <w:tcPr>
            <w:tcW w:w="1011" w:type="pct"/>
            <w:shd w:val="clear" w:color="auto" w:fill="E3EEF5"/>
            <w:vAlign w:val="center"/>
          </w:tcPr>
          <w:p w14:paraId="257C20BB" w14:textId="77777777" w:rsidR="00FD1FD8" w:rsidRPr="005D789A" w:rsidRDefault="00FD1FD8" w:rsidP="00FD1FD8">
            <w:pPr>
              <w:pStyle w:val="Cap2"/>
              <w:jc w:val="center"/>
              <w:rPr>
                <w:rFonts w:hint="eastAsia"/>
                <w:lang w:eastAsia="zh-CN"/>
              </w:rPr>
            </w:pPr>
            <w:r>
              <w:rPr>
                <w:rFonts w:hint="eastAsia"/>
                <w:lang w:eastAsia="zh-CN"/>
              </w:rPr>
              <w:t>2</w:t>
            </w:r>
          </w:p>
        </w:tc>
        <w:tc>
          <w:tcPr>
            <w:tcW w:w="1267" w:type="pct"/>
            <w:shd w:val="clear" w:color="auto" w:fill="E3EEF5"/>
          </w:tcPr>
          <w:p w14:paraId="26006793" w14:textId="77777777" w:rsidR="00FD1FD8" w:rsidRDefault="00FD1FD8" w:rsidP="00FD1FD8">
            <w:pPr>
              <w:jc w:val="center"/>
              <w:rPr>
                <w:rFonts w:ascii="宋体" w:hAnsi="宋体" w:cs="宋体"/>
                <w:szCs w:val="22"/>
              </w:rPr>
            </w:pPr>
          </w:p>
        </w:tc>
        <w:tc>
          <w:tcPr>
            <w:tcW w:w="1361" w:type="pct"/>
            <w:shd w:val="clear" w:color="auto" w:fill="E3EEF5"/>
          </w:tcPr>
          <w:p w14:paraId="78922A5F" w14:textId="77777777" w:rsidR="00FD1FD8" w:rsidRDefault="00FD1FD8" w:rsidP="00FD1FD8">
            <w:pPr>
              <w:jc w:val="center"/>
              <w:rPr>
                <w:rFonts w:ascii="宋体" w:hAnsi="宋体" w:cs="宋体"/>
                <w:szCs w:val="22"/>
              </w:rPr>
            </w:pPr>
          </w:p>
        </w:tc>
        <w:tc>
          <w:tcPr>
            <w:tcW w:w="1360" w:type="pct"/>
            <w:shd w:val="clear" w:color="auto" w:fill="E3EEF5"/>
            <w:vAlign w:val="bottom"/>
          </w:tcPr>
          <w:p w14:paraId="1A7072A7" w14:textId="77777777" w:rsidR="00FD1FD8" w:rsidRPr="00200166" w:rsidRDefault="00FD1FD8" w:rsidP="00FD1FD8">
            <w:pPr>
              <w:jc w:val="center"/>
              <w:rPr>
                <w:sz w:val="20"/>
                <w:szCs w:val="20"/>
              </w:rPr>
            </w:pPr>
          </w:p>
        </w:tc>
      </w:tr>
      <w:tr w:rsidR="00FD1FD8" w:rsidRPr="00806E14" w14:paraId="7406B1FB" w14:textId="77777777" w:rsidTr="00FD1FD8">
        <w:trPr>
          <w:cantSplit/>
          <w:trHeight w:val="324"/>
        </w:trPr>
        <w:tc>
          <w:tcPr>
            <w:tcW w:w="1011" w:type="pct"/>
            <w:shd w:val="clear" w:color="auto" w:fill="E3EEF5"/>
            <w:vAlign w:val="center"/>
          </w:tcPr>
          <w:p w14:paraId="0BC21050" w14:textId="77777777" w:rsidR="00FD1FD8" w:rsidRPr="005D789A" w:rsidRDefault="00FD1FD8" w:rsidP="00FD1FD8">
            <w:pPr>
              <w:pStyle w:val="Cap2"/>
              <w:jc w:val="center"/>
              <w:rPr>
                <w:rFonts w:hint="eastAsia"/>
                <w:lang w:eastAsia="zh-CN"/>
              </w:rPr>
            </w:pPr>
            <w:r>
              <w:rPr>
                <w:rFonts w:hint="eastAsia"/>
                <w:lang w:eastAsia="zh-CN"/>
              </w:rPr>
              <w:t>3</w:t>
            </w:r>
          </w:p>
        </w:tc>
        <w:tc>
          <w:tcPr>
            <w:tcW w:w="1267" w:type="pct"/>
            <w:shd w:val="clear" w:color="auto" w:fill="E3EEF5"/>
          </w:tcPr>
          <w:p w14:paraId="2EF89119" w14:textId="77777777" w:rsidR="00FD1FD8" w:rsidRDefault="00FD1FD8" w:rsidP="00FD1FD8">
            <w:pPr>
              <w:jc w:val="center"/>
              <w:rPr>
                <w:rFonts w:ascii="宋体" w:hAnsi="宋体" w:cs="宋体"/>
                <w:szCs w:val="22"/>
              </w:rPr>
            </w:pPr>
          </w:p>
        </w:tc>
        <w:tc>
          <w:tcPr>
            <w:tcW w:w="1361" w:type="pct"/>
            <w:shd w:val="clear" w:color="auto" w:fill="E3EEF5"/>
          </w:tcPr>
          <w:p w14:paraId="10E3433A" w14:textId="77777777" w:rsidR="00FD1FD8" w:rsidRDefault="00FD1FD8" w:rsidP="00FD1FD8">
            <w:pPr>
              <w:jc w:val="center"/>
              <w:rPr>
                <w:rFonts w:ascii="宋体" w:hAnsi="宋体" w:cs="宋体"/>
                <w:szCs w:val="22"/>
              </w:rPr>
            </w:pPr>
          </w:p>
        </w:tc>
        <w:tc>
          <w:tcPr>
            <w:tcW w:w="1360" w:type="pct"/>
            <w:shd w:val="clear" w:color="auto" w:fill="E3EEF5"/>
            <w:vAlign w:val="bottom"/>
          </w:tcPr>
          <w:p w14:paraId="7996C50F" w14:textId="77777777" w:rsidR="00FD1FD8" w:rsidRPr="00200166" w:rsidRDefault="00FD1FD8" w:rsidP="00FD1FD8">
            <w:pPr>
              <w:jc w:val="center"/>
              <w:rPr>
                <w:sz w:val="20"/>
                <w:szCs w:val="20"/>
              </w:rPr>
            </w:pPr>
          </w:p>
        </w:tc>
      </w:tr>
      <w:tr w:rsidR="00FD1FD8" w:rsidRPr="00806E14" w14:paraId="4CEB97F3" w14:textId="77777777" w:rsidTr="00FD1FD8">
        <w:trPr>
          <w:cantSplit/>
          <w:trHeight w:val="324"/>
        </w:trPr>
        <w:tc>
          <w:tcPr>
            <w:tcW w:w="1011" w:type="pct"/>
            <w:shd w:val="clear" w:color="auto" w:fill="E3EEF5"/>
            <w:vAlign w:val="center"/>
          </w:tcPr>
          <w:p w14:paraId="3FE6EEF5" w14:textId="77777777" w:rsidR="00FD1FD8" w:rsidRDefault="00FD1FD8" w:rsidP="00FD1FD8">
            <w:pPr>
              <w:pStyle w:val="Cap2"/>
              <w:jc w:val="center"/>
              <w:rPr>
                <w:rFonts w:hint="eastAsia"/>
                <w:lang w:eastAsia="zh-CN"/>
              </w:rPr>
            </w:pPr>
            <w:r>
              <w:rPr>
                <w:rFonts w:hint="eastAsia"/>
                <w:lang w:eastAsia="zh-CN"/>
              </w:rPr>
              <w:t>4</w:t>
            </w:r>
          </w:p>
        </w:tc>
        <w:tc>
          <w:tcPr>
            <w:tcW w:w="1267" w:type="pct"/>
            <w:shd w:val="clear" w:color="auto" w:fill="E3EEF5"/>
          </w:tcPr>
          <w:p w14:paraId="196A01C0" w14:textId="77777777" w:rsidR="00FD1FD8" w:rsidRDefault="00FD1FD8" w:rsidP="00FD1FD8">
            <w:pPr>
              <w:jc w:val="center"/>
              <w:rPr>
                <w:szCs w:val="22"/>
              </w:rPr>
            </w:pPr>
          </w:p>
        </w:tc>
        <w:tc>
          <w:tcPr>
            <w:tcW w:w="1361" w:type="pct"/>
            <w:shd w:val="clear" w:color="auto" w:fill="E3EEF5"/>
          </w:tcPr>
          <w:p w14:paraId="12D1E6F0" w14:textId="77777777" w:rsidR="00FD1FD8" w:rsidRPr="008C430C" w:rsidRDefault="00FD1FD8" w:rsidP="00FD1FD8">
            <w:pPr>
              <w:jc w:val="center"/>
              <w:rPr>
                <w:rFonts w:ascii="宋体" w:hAnsi="宋体" w:cs="宋体"/>
                <w:szCs w:val="22"/>
              </w:rPr>
            </w:pPr>
          </w:p>
        </w:tc>
        <w:tc>
          <w:tcPr>
            <w:tcW w:w="1360" w:type="pct"/>
            <w:shd w:val="clear" w:color="auto" w:fill="E3EEF5"/>
            <w:vAlign w:val="bottom"/>
          </w:tcPr>
          <w:p w14:paraId="199543E8" w14:textId="77777777" w:rsidR="00FD1FD8" w:rsidRPr="00200166" w:rsidRDefault="00FD1FD8" w:rsidP="00FD1FD8">
            <w:pPr>
              <w:jc w:val="center"/>
              <w:rPr>
                <w:sz w:val="20"/>
                <w:szCs w:val="20"/>
              </w:rPr>
            </w:pPr>
          </w:p>
        </w:tc>
      </w:tr>
      <w:tr w:rsidR="00FD1FD8" w:rsidRPr="00806E14" w14:paraId="7C3B7D29" w14:textId="77777777" w:rsidTr="00FD1FD8">
        <w:trPr>
          <w:cantSplit/>
          <w:trHeight w:val="324"/>
        </w:trPr>
        <w:tc>
          <w:tcPr>
            <w:tcW w:w="1011" w:type="pct"/>
            <w:shd w:val="clear" w:color="auto" w:fill="E3EEF5"/>
            <w:vAlign w:val="center"/>
          </w:tcPr>
          <w:p w14:paraId="05312557" w14:textId="77777777" w:rsidR="00FD1FD8" w:rsidRDefault="00FD1FD8" w:rsidP="00FD1FD8">
            <w:pPr>
              <w:pStyle w:val="Cap2"/>
              <w:jc w:val="center"/>
              <w:rPr>
                <w:rFonts w:hint="eastAsia"/>
                <w:lang w:eastAsia="zh-CN"/>
              </w:rPr>
            </w:pPr>
          </w:p>
        </w:tc>
        <w:tc>
          <w:tcPr>
            <w:tcW w:w="1267" w:type="pct"/>
            <w:shd w:val="clear" w:color="auto" w:fill="E3EEF5"/>
          </w:tcPr>
          <w:p w14:paraId="497228D6" w14:textId="77777777" w:rsidR="00FD1FD8" w:rsidRDefault="00FD1FD8" w:rsidP="00FD1FD8">
            <w:pPr>
              <w:jc w:val="center"/>
              <w:rPr>
                <w:szCs w:val="22"/>
              </w:rPr>
            </w:pPr>
          </w:p>
        </w:tc>
        <w:tc>
          <w:tcPr>
            <w:tcW w:w="1361" w:type="pct"/>
            <w:shd w:val="clear" w:color="auto" w:fill="E3EEF5"/>
          </w:tcPr>
          <w:p w14:paraId="3B95765B" w14:textId="77777777" w:rsidR="00FD1FD8" w:rsidRPr="008C430C" w:rsidRDefault="00FD1FD8" w:rsidP="00FD1FD8">
            <w:pPr>
              <w:jc w:val="center"/>
              <w:rPr>
                <w:rFonts w:ascii="宋体" w:hAnsi="宋体" w:cs="宋体"/>
                <w:szCs w:val="22"/>
              </w:rPr>
            </w:pPr>
          </w:p>
        </w:tc>
        <w:tc>
          <w:tcPr>
            <w:tcW w:w="1360" w:type="pct"/>
            <w:shd w:val="clear" w:color="auto" w:fill="E3EEF5"/>
          </w:tcPr>
          <w:p w14:paraId="6FEA4803" w14:textId="77777777" w:rsidR="00FD1FD8" w:rsidRDefault="00FD1FD8" w:rsidP="00FD1FD8">
            <w:pPr>
              <w:jc w:val="center"/>
              <w:rPr>
                <w:sz w:val="20"/>
                <w:szCs w:val="20"/>
              </w:rPr>
            </w:pPr>
          </w:p>
        </w:tc>
      </w:tr>
    </w:tbl>
    <w:p w14:paraId="045B87AA" w14:textId="77777777" w:rsidR="00FD1FD8" w:rsidRDefault="00FD1FD8" w:rsidP="00FD1FD8">
      <w:pPr>
        <w:pStyle w:val="40"/>
        <w:numPr>
          <w:ilvl w:val="3"/>
          <w:numId w:val="2"/>
        </w:numPr>
        <w:rPr>
          <w:lang w:eastAsia="zh-CN"/>
        </w:rPr>
      </w:pPr>
      <w:r>
        <w:rPr>
          <w:rFonts w:hint="eastAsia"/>
          <w:lang w:eastAsia="zh-CN"/>
        </w:rPr>
        <w:t>用户界面</w:t>
      </w:r>
    </w:p>
    <w:p w14:paraId="46702474" w14:textId="3AC6BC5E" w:rsidR="00FD1FD8" w:rsidRPr="00D12323" w:rsidRDefault="00FD1FD8" w:rsidP="00FD1FD8">
      <w:pPr>
        <w:pStyle w:val="L-"/>
      </w:pPr>
      <w:r w:rsidRPr="00D12323">
        <w:rPr>
          <w:rFonts w:hint="eastAsia"/>
        </w:rPr>
        <w:t>图：</w:t>
      </w:r>
      <w:r w:rsidR="00B57DA9">
        <w:rPr>
          <w:rFonts w:hint="eastAsia"/>
        </w:rPr>
        <w:t>3.1.11.5</w:t>
      </w:r>
      <w:r w:rsidR="00B57DA9">
        <w:t>-1</w:t>
      </w:r>
      <w:r w:rsidRPr="00D12323">
        <w:rPr>
          <w:rFonts w:hint="eastAsia"/>
        </w:rPr>
        <w:t xml:space="preserve"> </w:t>
      </w:r>
      <w:r>
        <w:rPr>
          <w:rFonts w:hint="eastAsia"/>
        </w:rPr>
        <w:t xml:space="preserve"> </w:t>
      </w:r>
      <w:r>
        <w:rPr>
          <w:rFonts w:hint="eastAsia"/>
        </w:rPr>
        <w:t>公告查询页面</w:t>
      </w:r>
    </w:p>
    <w:p w14:paraId="5733499C" w14:textId="1EEBA159" w:rsidR="00FD1FD8" w:rsidRDefault="00FD1FD8" w:rsidP="00FD1FD8">
      <w:r>
        <w:rPr>
          <w:noProof/>
          <w:lang w:eastAsia="zh-CN" w:bidi="ar-SA"/>
        </w:rPr>
        <w:drawing>
          <wp:inline distT="0" distB="0" distL="0" distR="0" wp14:anchorId="5099A826" wp14:editId="61DF05E5">
            <wp:extent cx="5278120" cy="199644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1996440"/>
                    </a:xfrm>
                    <a:prstGeom prst="rect">
                      <a:avLst/>
                    </a:prstGeom>
                  </pic:spPr>
                </pic:pic>
              </a:graphicData>
            </a:graphic>
          </wp:inline>
        </w:drawing>
      </w:r>
    </w:p>
    <w:p w14:paraId="659BCCD9" w14:textId="77777777" w:rsidR="00FD1FD8" w:rsidRDefault="00FD1FD8" w:rsidP="00FD1FD8"/>
    <w:p w14:paraId="250E7F3E" w14:textId="7535364A" w:rsidR="00FD1FD8" w:rsidRPr="00D12323" w:rsidRDefault="00FD1FD8" w:rsidP="00FD1FD8">
      <w:pPr>
        <w:pStyle w:val="L-"/>
      </w:pPr>
      <w:r w:rsidRPr="00D12323">
        <w:rPr>
          <w:rFonts w:hint="eastAsia"/>
        </w:rPr>
        <w:t>图：</w:t>
      </w:r>
      <w:r>
        <w:rPr>
          <w:rFonts w:hint="eastAsia"/>
        </w:rPr>
        <w:t>3.1.1</w:t>
      </w:r>
      <w:r>
        <w:t>1</w:t>
      </w:r>
      <w:r w:rsidR="00B57DA9">
        <w:t>.5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公告新增页面</w:t>
      </w:r>
    </w:p>
    <w:p w14:paraId="38344245" w14:textId="42158679" w:rsidR="00FD1FD8" w:rsidRPr="00105D5D" w:rsidRDefault="00FD1FD8" w:rsidP="00FD1FD8">
      <w:r>
        <w:rPr>
          <w:noProof/>
          <w:lang w:eastAsia="zh-CN" w:bidi="ar-SA"/>
        </w:rPr>
        <w:drawing>
          <wp:inline distT="0" distB="0" distL="0" distR="0" wp14:anchorId="4ED4B615" wp14:editId="0ACDFAC3">
            <wp:extent cx="5278120" cy="28390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839085"/>
                    </a:xfrm>
                    <a:prstGeom prst="rect">
                      <a:avLst/>
                    </a:prstGeom>
                  </pic:spPr>
                </pic:pic>
              </a:graphicData>
            </a:graphic>
          </wp:inline>
        </w:drawing>
      </w:r>
    </w:p>
    <w:p w14:paraId="47DF1540" w14:textId="77777777" w:rsidR="00FD1FD8" w:rsidRDefault="00FD1FD8" w:rsidP="00FD1FD8">
      <w:pPr>
        <w:adjustRightInd w:val="0"/>
        <w:snapToGrid w:val="0"/>
        <w:spacing w:line="360" w:lineRule="auto"/>
        <w:ind w:firstLine="420"/>
        <w:rPr>
          <w:rFonts w:ascii="宋体" w:hAnsi="宋体" w:cs="宋体"/>
          <w:i/>
          <w:color w:val="808080"/>
          <w:lang w:eastAsia="zh-CN"/>
        </w:rPr>
      </w:pPr>
    </w:p>
    <w:p w14:paraId="40BD0669" w14:textId="77777777" w:rsidR="008848BD" w:rsidRDefault="008848BD">
      <w:pPr>
        <w:adjustRightInd w:val="0"/>
        <w:snapToGrid w:val="0"/>
        <w:spacing w:line="360" w:lineRule="auto"/>
        <w:ind w:firstLine="420"/>
        <w:rPr>
          <w:rFonts w:ascii="宋体" w:hAnsi="宋体" w:cs="宋体"/>
          <w:i/>
          <w:color w:val="808080"/>
          <w:lang w:eastAsia="zh-CN"/>
        </w:rPr>
      </w:pPr>
    </w:p>
    <w:p w14:paraId="2EABC303" w14:textId="77777777" w:rsidR="008848BD" w:rsidRDefault="008848BD" w:rsidP="008848BD">
      <w:pPr>
        <w:pStyle w:val="20"/>
        <w:numPr>
          <w:ilvl w:val="1"/>
          <w:numId w:val="2"/>
        </w:numPr>
        <w:rPr>
          <w:lang w:eastAsia="zh-CN"/>
        </w:rPr>
      </w:pPr>
      <w:bookmarkStart w:id="68" w:name="_Toc517685543"/>
      <w:bookmarkStart w:id="69" w:name="_Toc10186617"/>
      <w:r>
        <w:rPr>
          <w:rFonts w:hint="eastAsia"/>
          <w:lang w:eastAsia="zh-CN"/>
        </w:rPr>
        <w:t>资金渠道</w:t>
      </w:r>
      <w:bookmarkEnd w:id="68"/>
      <w:bookmarkEnd w:id="69"/>
    </w:p>
    <w:p w14:paraId="0E650DE7" w14:textId="77777777" w:rsidR="008848BD" w:rsidRDefault="008848BD" w:rsidP="008848BD">
      <w:pPr>
        <w:pStyle w:val="30"/>
        <w:numPr>
          <w:ilvl w:val="2"/>
          <w:numId w:val="2"/>
        </w:numPr>
        <w:rPr>
          <w:lang w:eastAsia="zh-CN"/>
        </w:rPr>
      </w:pPr>
      <w:bookmarkStart w:id="70" w:name="_Toc517685544"/>
      <w:bookmarkStart w:id="71" w:name="_Toc10186618"/>
      <w:r>
        <w:rPr>
          <w:rFonts w:hint="eastAsia"/>
          <w:lang w:eastAsia="zh-CN"/>
        </w:rPr>
        <w:t>渠道信息</w:t>
      </w:r>
      <w:bookmarkEnd w:id="70"/>
      <w:bookmarkEnd w:id="71"/>
    </w:p>
    <w:p w14:paraId="55D31927" w14:textId="77777777" w:rsidR="008848BD" w:rsidRDefault="008848BD" w:rsidP="008848BD">
      <w:pPr>
        <w:pStyle w:val="40"/>
        <w:numPr>
          <w:ilvl w:val="3"/>
          <w:numId w:val="2"/>
        </w:numPr>
        <w:rPr>
          <w:lang w:eastAsia="zh-CN"/>
        </w:rPr>
      </w:pPr>
      <w:r>
        <w:rPr>
          <w:rFonts w:hint="eastAsia"/>
          <w:lang w:eastAsia="zh-CN"/>
        </w:rPr>
        <w:t>业务描述</w:t>
      </w:r>
    </w:p>
    <w:p w14:paraId="1E78DCE3" w14:textId="77777777" w:rsidR="008848BD" w:rsidRDefault="008848BD" w:rsidP="008848BD">
      <w:pPr>
        <w:ind w:firstLine="420"/>
        <w:rPr>
          <w:lang w:eastAsia="zh-CN"/>
        </w:rPr>
      </w:pPr>
      <w:r>
        <w:rPr>
          <w:rFonts w:hint="eastAsia"/>
          <w:lang w:eastAsia="zh-CN"/>
        </w:rPr>
        <w:t>在直连跨行收付时，银行与银行的清算是由人民银行系统处理，因此需系统按照人民银行约定的数据规则提交，在此维护一套系统银行的信息。</w:t>
      </w:r>
    </w:p>
    <w:p w14:paraId="1DBEC3A3" w14:textId="77777777" w:rsidR="008848BD" w:rsidRDefault="008848BD" w:rsidP="008848BD">
      <w:pPr>
        <w:ind w:firstLine="420"/>
        <w:rPr>
          <w:lang w:eastAsia="zh-CN"/>
        </w:rPr>
      </w:pPr>
      <w:commentRangeStart w:id="72"/>
      <w:r>
        <w:rPr>
          <w:rFonts w:hint="eastAsia"/>
          <w:lang w:eastAsia="zh-CN"/>
        </w:rPr>
        <w:t>该功能由保融提供数据源，由总部统一通过执行脚本的形式维护</w:t>
      </w:r>
      <w:commentRangeEnd w:id="72"/>
      <w:r w:rsidR="00AF3F3C">
        <w:rPr>
          <w:rStyle w:val="af"/>
          <w:rFonts w:ascii="Times New Roman" w:hAnsi="Times New Roman"/>
          <w:kern w:val="2"/>
        </w:rPr>
        <w:commentReference w:id="72"/>
      </w:r>
      <w:r>
        <w:rPr>
          <w:rFonts w:hint="eastAsia"/>
          <w:lang w:eastAsia="zh-CN"/>
        </w:rPr>
        <w:t>。</w:t>
      </w:r>
    </w:p>
    <w:p w14:paraId="3A640F85" w14:textId="77777777" w:rsidR="008848BD" w:rsidRDefault="008848BD" w:rsidP="008848BD">
      <w:pPr>
        <w:pStyle w:val="40"/>
        <w:numPr>
          <w:ilvl w:val="3"/>
          <w:numId w:val="2"/>
        </w:numPr>
        <w:rPr>
          <w:lang w:eastAsia="zh-CN"/>
        </w:rPr>
      </w:pPr>
      <w:r>
        <w:rPr>
          <w:rFonts w:hint="eastAsia"/>
          <w:lang w:eastAsia="zh-CN"/>
        </w:rPr>
        <w:t>业务流程</w:t>
      </w:r>
    </w:p>
    <w:p w14:paraId="2BB429D9" w14:textId="77777777" w:rsidR="008848BD" w:rsidRDefault="008848BD" w:rsidP="008848BD">
      <w:pPr>
        <w:ind w:left="420"/>
      </w:pPr>
      <w:r>
        <w:rPr>
          <w:rFonts w:hint="eastAsia"/>
        </w:rPr>
        <w:t>无</w:t>
      </w:r>
    </w:p>
    <w:p w14:paraId="39B63D14" w14:textId="77777777" w:rsidR="008848BD" w:rsidRDefault="008848BD" w:rsidP="008848BD">
      <w:pPr>
        <w:pStyle w:val="40"/>
        <w:numPr>
          <w:ilvl w:val="3"/>
          <w:numId w:val="2"/>
        </w:numPr>
        <w:rPr>
          <w:lang w:eastAsia="zh-CN"/>
        </w:rPr>
      </w:pPr>
      <w:r>
        <w:rPr>
          <w:rFonts w:hint="eastAsia"/>
          <w:lang w:eastAsia="zh-CN"/>
        </w:rPr>
        <w:t>流程说明</w:t>
      </w:r>
    </w:p>
    <w:p w14:paraId="1F51FA8A" w14:textId="77777777" w:rsidR="008848BD" w:rsidRDefault="008848BD" w:rsidP="008848BD">
      <w:pPr>
        <w:ind w:left="420"/>
      </w:pPr>
      <w:r>
        <w:rPr>
          <w:rFonts w:hint="eastAsia"/>
        </w:rPr>
        <w:t>无</w:t>
      </w:r>
    </w:p>
    <w:p w14:paraId="2705448B"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7"/>
        <w:gridCol w:w="1312"/>
        <w:gridCol w:w="1562"/>
        <w:gridCol w:w="1700"/>
        <w:gridCol w:w="1417"/>
        <w:gridCol w:w="1470"/>
      </w:tblGrid>
      <w:tr w:rsidR="008848BD" w:rsidRPr="00806E14" w14:paraId="3791B9A6"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10235C1F" w14:textId="77777777" w:rsidR="008848BD" w:rsidRPr="00806E14" w:rsidRDefault="008848BD" w:rsidP="008848BD">
            <w:pPr>
              <w:jc w:val="center"/>
              <w:rPr>
                <w:rFonts w:ascii="宋体" w:hAnsi="宋体"/>
                <w:b/>
              </w:rPr>
            </w:pPr>
            <w:r>
              <w:rPr>
                <w:rFonts w:ascii="宋体" w:hAnsi="宋体" w:hint="eastAsia"/>
                <w:b/>
              </w:rPr>
              <w:t>渠道信息-样例</w:t>
            </w:r>
          </w:p>
        </w:tc>
      </w:tr>
      <w:tr w:rsidR="008848BD" w:rsidRPr="00806E14" w14:paraId="29AF6288" w14:textId="77777777" w:rsidTr="008848BD">
        <w:trPr>
          <w:cantSplit/>
          <w:trHeight w:val="357"/>
          <w:tblHeader/>
        </w:trPr>
        <w:tc>
          <w:tcPr>
            <w:tcW w:w="625" w:type="pct"/>
            <w:tcBorders>
              <w:bottom w:val="double" w:sz="4" w:space="0" w:color="FFFFFF"/>
            </w:tcBorders>
            <w:shd w:val="clear" w:color="auto" w:fill="7C9BC1"/>
          </w:tcPr>
          <w:p w14:paraId="6C8BEB78" w14:textId="77777777" w:rsidR="008848BD" w:rsidRPr="004B6969" w:rsidRDefault="008848BD" w:rsidP="008848BD">
            <w:pPr>
              <w:pStyle w:val="Cap1"/>
              <w:ind w:firstLineChars="100" w:firstLine="201"/>
              <w:rPr>
                <w:rFonts w:hint="eastAsia"/>
                <w:szCs w:val="18"/>
              </w:rPr>
            </w:pPr>
            <w:r w:rsidRPr="002A4546">
              <w:rPr>
                <w:rFonts w:hint="eastAsia"/>
                <w:szCs w:val="18"/>
              </w:rPr>
              <w:t>#</w:t>
            </w:r>
          </w:p>
        </w:tc>
        <w:tc>
          <w:tcPr>
            <w:tcW w:w="769" w:type="pct"/>
            <w:tcBorders>
              <w:bottom w:val="double" w:sz="4" w:space="0" w:color="FFFFFF"/>
            </w:tcBorders>
            <w:shd w:val="clear" w:color="auto" w:fill="7C9BC1"/>
            <w:vAlign w:val="center"/>
          </w:tcPr>
          <w:p w14:paraId="4ED55673" w14:textId="77777777" w:rsidR="008848BD" w:rsidRPr="004B6969" w:rsidRDefault="008848BD" w:rsidP="008848BD">
            <w:pPr>
              <w:pStyle w:val="Cap1"/>
              <w:ind w:firstLineChars="100" w:firstLine="201"/>
              <w:rPr>
                <w:rFonts w:hint="eastAsia"/>
                <w:szCs w:val="18"/>
              </w:rPr>
            </w:pPr>
            <w:r w:rsidRPr="004B6969">
              <w:rPr>
                <w:rFonts w:hint="eastAsia"/>
                <w:szCs w:val="18"/>
              </w:rPr>
              <w:t>银行代码</w:t>
            </w:r>
          </w:p>
        </w:tc>
        <w:tc>
          <w:tcPr>
            <w:tcW w:w="916" w:type="pct"/>
            <w:tcBorders>
              <w:bottom w:val="double" w:sz="4" w:space="0" w:color="FFFFFF"/>
            </w:tcBorders>
            <w:shd w:val="clear" w:color="auto" w:fill="7C9BC1"/>
            <w:vAlign w:val="center"/>
          </w:tcPr>
          <w:p w14:paraId="69625D5B" w14:textId="77777777" w:rsidR="008848BD" w:rsidRPr="004B6969" w:rsidRDefault="008848BD" w:rsidP="008848BD">
            <w:pPr>
              <w:pStyle w:val="Cap1"/>
              <w:ind w:firstLineChars="100" w:firstLine="201"/>
              <w:rPr>
                <w:rFonts w:hint="eastAsia"/>
                <w:szCs w:val="18"/>
              </w:rPr>
            </w:pPr>
            <w:r w:rsidRPr="004B6969">
              <w:rPr>
                <w:rFonts w:hint="eastAsia"/>
                <w:szCs w:val="18"/>
              </w:rPr>
              <w:t>银行名称</w:t>
            </w:r>
          </w:p>
        </w:tc>
        <w:tc>
          <w:tcPr>
            <w:tcW w:w="997" w:type="pct"/>
            <w:tcBorders>
              <w:bottom w:val="double" w:sz="4" w:space="0" w:color="FFFFFF"/>
            </w:tcBorders>
            <w:shd w:val="clear" w:color="auto" w:fill="7C9BC1"/>
            <w:vAlign w:val="center"/>
          </w:tcPr>
          <w:p w14:paraId="7DA45541" w14:textId="77777777" w:rsidR="008848BD" w:rsidRPr="004B6969" w:rsidRDefault="008848BD" w:rsidP="008848BD">
            <w:pPr>
              <w:pStyle w:val="Cap1"/>
              <w:ind w:firstLineChars="100" w:firstLine="201"/>
              <w:rPr>
                <w:rFonts w:hint="eastAsia"/>
                <w:szCs w:val="18"/>
              </w:rPr>
            </w:pPr>
            <w:r w:rsidRPr="004B6969">
              <w:rPr>
                <w:rFonts w:hint="eastAsia"/>
                <w:szCs w:val="18"/>
              </w:rPr>
              <w:t>直连银行代码</w:t>
            </w:r>
          </w:p>
        </w:tc>
        <w:tc>
          <w:tcPr>
            <w:tcW w:w="831" w:type="pct"/>
            <w:tcBorders>
              <w:bottom w:val="double" w:sz="4" w:space="0" w:color="FFFFFF"/>
            </w:tcBorders>
            <w:shd w:val="clear" w:color="auto" w:fill="7C9BC1"/>
            <w:vAlign w:val="center"/>
          </w:tcPr>
          <w:p w14:paraId="24679FB7" w14:textId="77777777" w:rsidR="008848BD" w:rsidRPr="004B6969" w:rsidRDefault="008848BD" w:rsidP="008848BD">
            <w:pPr>
              <w:pStyle w:val="Cap1"/>
              <w:ind w:firstLineChars="100" w:firstLine="201"/>
              <w:rPr>
                <w:rFonts w:hint="eastAsia"/>
                <w:szCs w:val="18"/>
              </w:rPr>
            </w:pPr>
            <w:r w:rsidRPr="004B6969">
              <w:rPr>
                <w:rFonts w:hint="eastAsia"/>
                <w:szCs w:val="18"/>
              </w:rPr>
              <w:t>是否有效</w:t>
            </w:r>
          </w:p>
        </w:tc>
        <w:tc>
          <w:tcPr>
            <w:tcW w:w="862" w:type="pct"/>
            <w:tcBorders>
              <w:bottom w:val="double" w:sz="4" w:space="0" w:color="FFFFFF"/>
            </w:tcBorders>
            <w:shd w:val="clear" w:color="auto" w:fill="7C9BC1"/>
            <w:vAlign w:val="center"/>
          </w:tcPr>
          <w:p w14:paraId="3667081F" w14:textId="77777777" w:rsidR="008848BD" w:rsidRPr="004B6969" w:rsidRDefault="008848BD" w:rsidP="008848BD">
            <w:pPr>
              <w:pStyle w:val="Cap1"/>
              <w:ind w:firstLineChars="100" w:firstLine="201"/>
              <w:rPr>
                <w:rFonts w:hint="eastAsia"/>
                <w:szCs w:val="18"/>
              </w:rPr>
            </w:pPr>
            <w:r w:rsidRPr="004B6969">
              <w:rPr>
                <w:rFonts w:hint="eastAsia"/>
                <w:szCs w:val="18"/>
              </w:rPr>
              <w:t>描述</w:t>
            </w:r>
          </w:p>
        </w:tc>
      </w:tr>
      <w:tr w:rsidR="008848BD" w:rsidRPr="00806E14" w14:paraId="3A68743B" w14:textId="77777777" w:rsidTr="008848BD">
        <w:trPr>
          <w:cantSplit/>
          <w:trHeight w:val="324"/>
        </w:trPr>
        <w:tc>
          <w:tcPr>
            <w:tcW w:w="625" w:type="pct"/>
            <w:shd w:val="clear" w:color="auto" w:fill="E3EEF5"/>
            <w:vAlign w:val="center"/>
          </w:tcPr>
          <w:p w14:paraId="4863CA01" w14:textId="77777777" w:rsidR="008848BD" w:rsidRPr="005D789A" w:rsidRDefault="008848BD" w:rsidP="008848BD">
            <w:pPr>
              <w:pStyle w:val="Cap2"/>
              <w:jc w:val="center"/>
              <w:rPr>
                <w:rFonts w:hint="eastAsia"/>
                <w:lang w:eastAsia="zh-CN"/>
              </w:rPr>
            </w:pPr>
            <w:r w:rsidRPr="005D789A">
              <w:rPr>
                <w:lang w:eastAsia="zh-CN"/>
              </w:rPr>
              <w:t>1</w:t>
            </w:r>
          </w:p>
        </w:tc>
        <w:tc>
          <w:tcPr>
            <w:tcW w:w="769" w:type="pct"/>
            <w:shd w:val="clear" w:color="auto" w:fill="E3EEF5"/>
          </w:tcPr>
          <w:p w14:paraId="374976F5" w14:textId="77777777" w:rsidR="008848BD" w:rsidRPr="00806E14" w:rsidRDefault="008848BD" w:rsidP="008848BD">
            <w:pPr>
              <w:jc w:val="center"/>
              <w:rPr>
                <w:rFonts w:ascii="宋体" w:hAnsi="宋体" w:cs="宋体"/>
              </w:rPr>
            </w:pPr>
            <w:r>
              <w:rPr>
                <w:rFonts w:ascii="宋体" w:hAnsi="宋体" w:cs="宋体" w:hint="eastAsia"/>
              </w:rPr>
              <w:t>ICBC</w:t>
            </w:r>
          </w:p>
        </w:tc>
        <w:tc>
          <w:tcPr>
            <w:tcW w:w="916" w:type="pct"/>
            <w:shd w:val="clear" w:color="auto" w:fill="E3EEF5"/>
          </w:tcPr>
          <w:p w14:paraId="186572BE" w14:textId="77777777" w:rsidR="008848BD" w:rsidRPr="00806E14" w:rsidRDefault="008848BD" w:rsidP="008848BD">
            <w:pPr>
              <w:jc w:val="center"/>
              <w:rPr>
                <w:rFonts w:ascii="宋体" w:hAnsi="宋体" w:cs="宋体"/>
              </w:rPr>
            </w:pPr>
            <w:r>
              <w:rPr>
                <w:rFonts w:ascii="宋体" w:hAnsi="宋体" w:cs="宋体" w:hint="eastAsia"/>
              </w:rPr>
              <w:t>中国工商银行</w:t>
            </w:r>
          </w:p>
        </w:tc>
        <w:tc>
          <w:tcPr>
            <w:tcW w:w="997" w:type="pct"/>
            <w:shd w:val="clear" w:color="auto" w:fill="E3EEF5"/>
          </w:tcPr>
          <w:p w14:paraId="06EF9F6B" w14:textId="77777777" w:rsidR="008848BD" w:rsidRPr="00806E14" w:rsidRDefault="008848BD" w:rsidP="008848BD">
            <w:pPr>
              <w:jc w:val="center"/>
              <w:rPr>
                <w:rFonts w:ascii="Arial" w:hAnsi="Arial" w:cs="Arial"/>
              </w:rPr>
            </w:pPr>
            <w:r>
              <w:rPr>
                <w:rFonts w:ascii="Arial" w:hAnsi="Arial" w:cs="Arial" w:hint="eastAsia"/>
              </w:rPr>
              <w:t>102</w:t>
            </w:r>
          </w:p>
        </w:tc>
        <w:tc>
          <w:tcPr>
            <w:tcW w:w="831" w:type="pct"/>
            <w:shd w:val="clear" w:color="auto" w:fill="E3EEF5"/>
          </w:tcPr>
          <w:p w14:paraId="31C38EC9"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3649705D" w14:textId="77777777" w:rsidR="008848BD" w:rsidRPr="00806E14" w:rsidRDefault="008848BD" w:rsidP="008848BD">
            <w:pPr>
              <w:jc w:val="center"/>
              <w:rPr>
                <w:rFonts w:ascii="Arial" w:hAnsi="Arial"/>
              </w:rPr>
            </w:pPr>
          </w:p>
        </w:tc>
      </w:tr>
      <w:tr w:rsidR="008848BD" w:rsidRPr="00806E14" w14:paraId="35A7A4CF" w14:textId="77777777" w:rsidTr="008848BD">
        <w:trPr>
          <w:cantSplit/>
          <w:trHeight w:val="324"/>
        </w:trPr>
        <w:tc>
          <w:tcPr>
            <w:tcW w:w="625" w:type="pct"/>
            <w:shd w:val="clear" w:color="auto" w:fill="E3EEF5"/>
            <w:vAlign w:val="center"/>
          </w:tcPr>
          <w:p w14:paraId="543FCA1B" w14:textId="77777777" w:rsidR="008848BD" w:rsidRPr="005D789A" w:rsidRDefault="008848BD" w:rsidP="008848BD">
            <w:pPr>
              <w:pStyle w:val="Cap2"/>
              <w:jc w:val="center"/>
              <w:rPr>
                <w:rFonts w:hint="eastAsia"/>
                <w:lang w:eastAsia="zh-CN"/>
              </w:rPr>
            </w:pPr>
            <w:r>
              <w:rPr>
                <w:rFonts w:hint="eastAsia"/>
                <w:lang w:eastAsia="zh-CN"/>
              </w:rPr>
              <w:t>2</w:t>
            </w:r>
          </w:p>
        </w:tc>
        <w:tc>
          <w:tcPr>
            <w:tcW w:w="769" w:type="pct"/>
            <w:shd w:val="clear" w:color="auto" w:fill="E3EEF5"/>
          </w:tcPr>
          <w:p w14:paraId="2E39635F" w14:textId="77777777" w:rsidR="008848BD" w:rsidRPr="00806E14" w:rsidRDefault="008848BD" w:rsidP="008848BD">
            <w:pPr>
              <w:jc w:val="center"/>
              <w:rPr>
                <w:rFonts w:ascii="宋体" w:hAnsi="宋体" w:cs="宋体"/>
              </w:rPr>
            </w:pPr>
            <w:r>
              <w:rPr>
                <w:rFonts w:ascii="宋体" w:hAnsi="宋体" w:cs="宋体" w:hint="eastAsia"/>
              </w:rPr>
              <w:t>ABC</w:t>
            </w:r>
          </w:p>
        </w:tc>
        <w:tc>
          <w:tcPr>
            <w:tcW w:w="916" w:type="pct"/>
            <w:shd w:val="clear" w:color="auto" w:fill="E3EEF5"/>
          </w:tcPr>
          <w:p w14:paraId="6AA60D20" w14:textId="77777777" w:rsidR="008848BD" w:rsidRPr="00806E14" w:rsidRDefault="008848BD" w:rsidP="008848BD">
            <w:pPr>
              <w:jc w:val="center"/>
              <w:rPr>
                <w:rFonts w:ascii="宋体" w:hAnsi="宋体" w:cs="宋体"/>
              </w:rPr>
            </w:pPr>
            <w:r>
              <w:rPr>
                <w:rFonts w:ascii="宋体" w:hAnsi="宋体" w:cs="宋体" w:hint="eastAsia"/>
              </w:rPr>
              <w:t>中国农业银行</w:t>
            </w:r>
          </w:p>
        </w:tc>
        <w:tc>
          <w:tcPr>
            <w:tcW w:w="997" w:type="pct"/>
            <w:shd w:val="clear" w:color="auto" w:fill="E3EEF5"/>
          </w:tcPr>
          <w:p w14:paraId="7F5267C0" w14:textId="77777777" w:rsidR="008848BD" w:rsidRPr="00806E14" w:rsidRDefault="008848BD" w:rsidP="008848BD">
            <w:pPr>
              <w:jc w:val="center"/>
              <w:rPr>
                <w:rFonts w:ascii="Arial" w:hAnsi="Arial" w:cs="Arial"/>
              </w:rPr>
            </w:pPr>
            <w:r>
              <w:rPr>
                <w:rFonts w:ascii="Arial" w:hAnsi="Arial" w:cs="Arial" w:hint="eastAsia"/>
              </w:rPr>
              <w:t>103</w:t>
            </w:r>
          </w:p>
        </w:tc>
        <w:tc>
          <w:tcPr>
            <w:tcW w:w="831" w:type="pct"/>
            <w:shd w:val="clear" w:color="auto" w:fill="E3EEF5"/>
          </w:tcPr>
          <w:p w14:paraId="17633CDE"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5522DDE6" w14:textId="77777777" w:rsidR="008848BD" w:rsidRPr="00806E14" w:rsidRDefault="008848BD" w:rsidP="008848BD">
            <w:pPr>
              <w:jc w:val="center"/>
              <w:rPr>
                <w:rFonts w:ascii="Arial" w:hAnsi="Arial"/>
              </w:rPr>
            </w:pPr>
          </w:p>
        </w:tc>
      </w:tr>
      <w:tr w:rsidR="008848BD" w:rsidRPr="00806E14" w14:paraId="1A5AC6E0" w14:textId="77777777" w:rsidTr="008848BD">
        <w:trPr>
          <w:cantSplit/>
          <w:trHeight w:val="324"/>
        </w:trPr>
        <w:tc>
          <w:tcPr>
            <w:tcW w:w="625" w:type="pct"/>
            <w:shd w:val="clear" w:color="auto" w:fill="E3EEF5"/>
            <w:vAlign w:val="center"/>
          </w:tcPr>
          <w:p w14:paraId="7B6A7462" w14:textId="77777777" w:rsidR="008848BD" w:rsidRPr="005D789A" w:rsidRDefault="008848BD" w:rsidP="008848BD">
            <w:pPr>
              <w:pStyle w:val="Cap2"/>
              <w:jc w:val="center"/>
              <w:rPr>
                <w:rFonts w:hint="eastAsia"/>
                <w:lang w:eastAsia="zh-CN"/>
              </w:rPr>
            </w:pPr>
            <w:r>
              <w:rPr>
                <w:rFonts w:hint="eastAsia"/>
                <w:lang w:eastAsia="zh-CN"/>
              </w:rPr>
              <w:t>3</w:t>
            </w:r>
          </w:p>
        </w:tc>
        <w:tc>
          <w:tcPr>
            <w:tcW w:w="769" w:type="pct"/>
            <w:shd w:val="clear" w:color="auto" w:fill="E3EEF5"/>
          </w:tcPr>
          <w:p w14:paraId="3DFFD5FA" w14:textId="77777777" w:rsidR="008848BD" w:rsidRPr="00806E14" w:rsidRDefault="008848BD" w:rsidP="008848BD">
            <w:pPr>
              <w:jc w:val="center"/>
              <w:rPr>
                <w:rFonts w:ascii="宋体" w:hAnsi="宋体" w:cs="宋体"/>
              </w:rPr>
            </w:pPr>
            <w:r>
              <w:rPr>
                <w:rFonts w:ascii="宋体" w:hAnsi="宋体" w:cs="宋体" w:hint="eastAsia"/>
              </w:rPr>
              <w:t>BOC</w:t>
            </w:r>
          </w:p>
        </w:tc>
        <w:tc>
          <w:tcPr>
            <w:tcW w:w="916" w:type="pct"/>
            <w:shd w:val="clear" w:color="auto" w:fill="E3EEF5"/>
          </w:tcPr>
          <w:p w14:paraId="1AC0B3C3" w14:textId="77777777" w:rsidR="008848BD" w:rsidRPr="00806E14" w:rsidRDefault="008848BD" w:rsidP="008848BD">
            <w:pPr>
              <w:jc w:val="center"/>
              <w:rPr>
                <w:rFonts w:ascii="宋体" w:hAnsi="宋体" w:cs="宋体"/>
              </w:rPr>
            </w:pPr>
            <w:r>
              <w:rPr>
                <w:rFonts w:ascii="宋体" w:hAnsi="宋体" w:cs="宋体" w:hint="eastAsia"/>
              </w:rPr>
              <w:t>中国银行</w:t>
            </w:r>
          </w:p>
        </w:tc>
        <w:tc>
          <w:tcPr>
            <w:tcW w:w="997" w:type="pct"/>
            <w:shd w:val="clear" w:color="auto" w:fill="E3EEF5"/>
          </w:tcPr>
          <w:p w14:paraId="6DBCEE71" w14:textId="77777777" w:rsidR="008848BD" w:rsidRPr="00806E14" w:rsidRDefault="008848BD" w:rsidP="008848BD">
            <w:pPr>
              <w:jc w:val="center"/>
              <w:rPr>
                <w:rFonts w:ascii="Arial" w:hAnsi="Arial" w:cs="Arial"/>
              </w:rPr>
            </w:pPr>
            <w:r>
              <w:rPr>
                <w:rFonts w:ascii="Arial" w:hAnsi="Arial" w:cs="Arial" w:hint="eastAsia"/>
              </w:rPr>
              <w:t>104</w:t>
            </w:r>
          </w:p>
        </w:tc>
        <w:tc>
          <w:tcPr>
            <w:tcW w:w="831" w:type="pct"/>
            <w:shd w:val="clear" w:color="auto" w:fill="E3EEF5"/>
          </w:tcPr>
          <w:p w14:paraId="04146482" w14:textId="77777777" w:rsidR="008848BD" w:rsidRPr="00806E14" w:rsidRDefault="008848BD" w:rsidP="008848BD">
            <w:pPr>
              <w:jc w:val="center"/>
              <w:rPr>
                <w:rFonts w:ascii="Arial" w:hAnsi="Arial" w:cs="Arial"/>
              </w:rPr>
            </w:pPr>
            <w:r>
              <w:rPr>
                <w:rFonts w:ascii="Arial" w:hAnsi="Arial" w:cs="Arial"/>
              </w:rPr>
              <w:t>是</w:t>
            </w:r>
          </w:p>
        </w:tc>
        <w:tc>
          <w:tcPr>
            <w:tcW w:w="862" w:type="pct"/>
            <w:shd w:val="clear" w:color="auto" w:fill="E3EEF5"/>
          </w:tcPr>
          <w:p w14:paraId="1D6081A8" w14:textId="77777777" w:rsidR="008848BD" w:rsidRPr="00806E14" w:rsidRDefault="008848BD" w:rsidP="008848BD">
            <w:pPr>
              <w:jc w:val="center"/>
              <w:rPr>
                <w:rFonts w:ascii="Arial" w:hAnsi="Arial"/>
              </w:rPr>
            </w:pPr>
          </w:p>
        </w:tc>
      </w:tr>
      <w:tr w:rsidR="008848BD" w:rsidRPr="00806E14" w14:paraId="3D844675" w14:textId="77777777" w:rsidTr="008848BD">
        <w:trPr>
          <w:cantSplit/>
          <w:trHeight w:val="324"/>
        </w:trPr>
        <w:tc>
          <w:tcPr>
            <w:tcW w:w="625" w:type="pct"/>
            <w:shd w:val="clear" w:color="auto" w:fill="E3EEF5"/>
            <w:vAlign w:val="center"/>
          </w:tcPr>
          <w:p w14:paraId="278C45BC" w14:textId="77777777" w:rsidR="008848BD" w:rsidRPr="005D789A" w:rsidRDefault="008848BD" w:rsidP="008848BD">
            <w:pPr>
              <w:pStyle w:val="Cap2"/>
              <w:jc w:val="center"/>
              <w:rPr>
                <w:rFonts w:hint="eastAsia"/>
                <w:lang w:eastAsia="zh-CN"/>
              </w:rPr>
            </w:pPr>
            <w:r>
              <w:rPr>
                <w:rFonts w:hint="eastAsia"/>
                <w:lang w:eastAsia="zh-CN"/>
              </w:rPr>
              <w:t>4</w:t>
            </w:r>
          </w:p>
        </w:tc>
        <w:tc>
          <w:tcPr>
            <w:tcW w:w="769" w:type="pct"/>
            <w:shd w:val="clear" w:color="auto" w:fill="E3EEF5"/>
          </w:tcPr>
          <w:p w14:paraId="4B5C0647" w14:textId="77777777" w:rsidR="008848BD" w:rsidRPr="00806E14" w:rsidRDefault="008848BD" w:rsidP="008848BD">
            <w:pPr>
              <w:jc w:val="center"/>
              <w:rPr>
                <w:rFonts w:ascii="宋体" w:hAnsi="宋体" w:cs="宋体"/>
              </w:rPr>
            </w:pPr>
            <w:r>
              <w:rPr>
                <w:rFonts w:ascii="宋体" w:hAnsi="宋体" w:cs="宋体" w:hint="eastAsia"/>
              </w:rPr>
              <w:t>CCB</w:t>
            </w:r>
          </w:p>
        </w:tc>
        <w:tc>
          <w:tcPr>
            <w:tcW w:w="916" w:type="pct"/>
            <w:shd w:val="clear" w:color="auto" w:fill="E3EEF5"/>
          </w:tcPr>
          <w:p w14:paraId="2469A87D" w14:textId="77777777" w:rsidR="008848BD" w:rsidRPr="00806E14" w:rsidRDefault="008848BD" w:rsidP="008848BD">
            <w:pPr>
              <w:jc w:val="center"/>
              <w:rPr>
                <w:rFonts w:ascii="宋体" w:hAnsi="宋体" w:cs="宋体"/>
              </w:rPr>
            </w:pPr>
            <w:r>
              <w:rPr>
                <w:rFonts w:ascii="宋体" w:hAnsi="宋体" w:cs="宋体" w:hint="eastAsia"/>
              </w:rPr>
              <w:t>中国建设银行</w:t>
            </w:r>
          </w:p>
        </w:tc>
        <w:tc>
          <w:tcPr>
            <w:tcW w:w="997" w:type="pct"/>
            <w:shd w:val="clear" w:color="auto" w:fill="E3EEF5"/>
          </w:tcPr>
          <w:p w14:paraId="04717CF6" w14:textId="77777777" w:rsidR="008848BD" w:rsidRPr="00A057CE" w:rsidRDefault="008848BD" w:rsidP="008848BD">
            <w:pPr>
              <w:jc w:val="center"/>
              <w:rPr>
                <w:rFonts w:ascii="Arial" w:hAnsi="Arial" w:cs="Arial"/>
              </w:rPr>
            </w:pPr>
            <w:r w:rsidRPr="00A057CE">
              <w:rPr>
                <w:rFonts w:ascii="Arial" w:hAnsi="Arial" w:cs="Arial" w:hint="eastAsia"/>
              </w:rPr>
              <w:t>105</w:t>
            </w:r>
          </w:p>
        </w:tc>
        <w:tc>
          <w:tcPr>
            <w:tcW w:w="831" w:type="pct"/>
            <w:shd w:val="clear" w:color="auto" w:fill="E3EEF5"/>
          </w:tcPr>
          <w:p w14:paraId="10D389AA" w14:textId="77777777" w:rsidR="008848BD" w:rsidRPr="00806E14" w:rsidRDefault="008848BD" w:rsidP="008848BD">
            <w:pPr>
              <w:jc w:val="center"/>
              <w:rPr>
                <w:rFonts w:ascii="宋体" w:hAnsi="宋体" w:cs="宋体"/>
              </w:rPr>
            </w:pPr>
            <w:r>
              <w:rPr>
                <w:rFonts w:ascii="宋体" w:hAnsi="宋体" w:cs="宋体"/>
              </w:rPr>
              <w:t>是</w:t>
            </w:r>
          </w:p>
        </w:tc>
        <w:tc>
          <w:tcPr>
            <w:tcW w:w="862" w:type="pct"/>
            <w:shd w:val="clear" w:color="auto" w:fill="E3EEF5"/>
          </w:tcPr>
          <w:p w14:paraId="1E54FD40" w14:textId="77777777" w:rsidR="008848BD" w:rsidRPr="00806E14" w:rsidRDefault="008848BD" w:rsidP="008848BD">
            <w:pPr>
              <w:jc w:val="center"/>
              <w:rPr>
                <w:rFonts w:ascii="Arial" w:hAnsi="Arial"/>
              </w:rPr>
            </w:pPr>
          </w:p>
        </w:tc>
      </w:tr>
      <w:tr w:rsidR="008848BD" w:rsidRPr="00806E14" w14:paraId="260DB084" w14:textId="77777777" w:rsidTr="008848BD">
        <w:trPr>
          <w:cantSplit/>
          <w:trHeight w:val="324"/>
        </w:trPr>
        <w:tc>
          <w:tcPr>
            <w:tcW w:w="625" w:type="pct"/>
            <w:shd w:val="clear" w:color="auto" w:fill="E3EEF5"/>
            <w:vAlign w:val="center"/>
          </w:tcPr>
          <w:p w14:paraId="168FD7EA" w14:textId="77777777" w:rsidR="008848BD" w:rsidRPr="005D789A" w:rsidRDefault="008848BD" w:rsidP="008848BD">
            <w:pPr>
              <w:pStyle w:val="Cap2"/>
              <w:jc w:val="center"/>
              <w:rPr>
                <w:rFonts w:hint="eastAsia"/>
                <w:lang w:eastAsia="zh-CN"/>
              </w:rPr>
            </w:pPr>
            <w:r>
              <w:rPr>
                <w:rFonts w:hint="eastAsia"/>
                <w:lang w:eastAsia="zh-CN"/>
              </w:rPr>
              <w:t>5</w:t>
            </w:r>
          </w:p>
        </w:tc>
        <w:tc>
          <w:tcPr>
            <w:tcW w:w="769" w:type="pct"/>
            <w:shd w:val="clear" w:color="auto" w:fill="E3EEF5"/>
          </w:tcPr>
          <w:p w14:paraId="275AE495" w14:textId="77777777" w:rsidR="008848BD" w:rsidRDefault="008848BD" w:rsidP="008848BD">
            <w:pPr>
              <w:jc w:val="center"/>
              <w:rPr>
                <w:rFonts w:ascii="宋体" w:hAnsi="宋体" w:cs="宋体"/>
              </w:rPr>
            </w:pPr>
            <w:r>
              <w:rPr>
                <w:rFonts w:ascii="宋体" w:hAnsi="宋体" w:cs="宋体" w:hint="eastAsia"/>
              </w:rPr>
              <w:t>BOCOM</w:t>
            </w:r>
          </w:p>
        </w:tc>
        <w:tc>
          <w:tcPr>
            <w:tcW w:w="916" w:type="pct"/>
            <w:shd w:val="clear" w:color="auto" w:fill="E3EEF5"/>
          </w:tcPr>
          <w:p w14:paraId="64FFE0EC" w14:textId="77777777" w:rsidR="008848BD" w:rsidRDefault="008848BD" w:rsidP="008848BD">
            <w:pPr>
              <w:jc w:val="center"/>
              <w:rPr>
                <w:rFonts w:ascii="宋体" w:hAnsi="宋体" w:cs="宋体"/>
              </w:rPr>
            </w:pPr>
            <w:r>
              <w:rPr>
                <w:rFonts w:ascii="宋体" w:hAnsi="宋体" w:cs="宋体"/>
              </w:rPr>
              <w:t>中国交通银行</w:t>
            </w:r>
          </w:p>
        </w:tc>
        <w:tc>
          <w:tcPr>
            <w:tcW w:w="997" w:type="pct"/>
            <w:shd w:val="clear" w:color="auto" w:fill="E3EEF5"/>
          </w:tcPr>
          <w:p w14:paraId="4764B1CC" w14:textId="77777777" w:rsidR="008848BD" w:rsidRPr="00A057CE" w:rsidRDefault="008848BD" w:rsidP="008848BD">
            <w:pPr>
              <w:jc w:val="center"/>
              <w:rPr>
                <w:rFonts w:ascii="Arial" w:hAnsi="Arial" w:cs="Arial"/>
              </w:rPr>
            </w:pPr>
            <w:r w:rsidRPr="00A057CE">
              <w:rPr>
                <w:rFonts w:ascii="Arial" w:hAnsi="Arial" w:cs="Arial" w:hint="eastAsia"/>
              </w:rPr>
              <w:t>301</w:t>
            </w:r>
          </w:p>
        </w:tc>
        <w:tc>
          <w:tcPr>
            <w:tcW w:w="831" w:type="pct"/>
            <w:shd w:val="clear" w:color="auto" w:fill="E3EEF5"/>
          </w:tcPr>
          <w:p w14:paraId="7D05C6CF" w14:textId="77777777" w:rsidR="008848BD" w:rsidRDefault="008848BD" w:rsidP="008848BD">
            <w:pPr>
              <w:jc w:val="center"/>
              <w:rPr>
                <w:rFonts w:ascii="宋体" w:hAnsi="宋体" w:cs="宋体"/>
              </w:rPr>
            </w:pPr>
            <w:r>
              <w:rPr>
                <w:rFonts w:ascii="宋体" w:hAnsi="宋体" w:cs="宋体"/>
              </w:rPr>
              <w:t>是</w:t>
            </w:r>
          </w:p>
        </w:tc>
        <w:tc>
          <w:tcPr>
            <w:tcW w:w="862" w:type="pct"/>
            <w:shd w:val="clear" w:color="auto" w:fill="E3EEF5"/>
          </w:tcPr>
          <w:p w14:paraId="61A8DC06" w14:textId="77777777" w:rsidR="008848BD" w:rsidRPr="00806E14" w:rsidRDefault="008848BD" w:rsidP="008848BD">
            <w:pPr>
              <w:jc w:val="center"/>
              <w:rPr>
                <w:rFonts w:ascii="Arial" w:hAnsi="Arial"/>
              </w:rPr>
            </w:pPr>
          </w:p>
        </w:tc>
      </w:tr>
      <w:tr w:rsidR="008848BD" w:rsidRPr="00806E14" w14:paraId="1EF23393" w14:textId="77777777" w:rsidTr="008848BD">
        <w:trPr>
          <w:cantSplit/>
          <w:trHeight w:val="324"/>
        </w:trPr>
        <w:tc>
          <w:tcPr>
            <w:tcW w:w="625" w:type="pct"/>
            <w:shd w:val="clear" w:color="auto" w:fill="E3EEF5"/>
            <w:vAlign w:val="center"/>
          </w:tcPr>
          <w:p w14:paraId="763985BA" w14:textId="77777777" w:rsidR="008848BD" w:rsidRDefault="008848BD" w:rsidP="008848BD">
            <w:pPr>
              <w:pStyle w:val="Cap2"/>
              <w:jc w:val="center"/>
              <w:rPr>
                <w:rFonts w:hint="eastAsia"/>
                <w:lang w:eastAsia="zh-CN"/>
              </w:rPr>
            </w:pPr>
          </w:p>
        </w:tc>
        <w:tc>
          <w:tcPr>
            <w:tcW w:w="769" w:type="pct"/>
            <w:shd w:val="clear" w:color="auto" w:fill="E3EEF5"/>
          </w:tcPr>
          <w:p w14:paraId="17CC1F3E" w14:textId="77777777" w:rsidR="008848BD" w:rsidRDefault="008848BD" w:rsidP="008848BD">
            <w:pPr>
              <w:jc w:val="center"/>
              <w:rPr>
                <w:rFonts w:ascii="宋体" w:hAnsi="宋体" w:cs="宋体"/>
              </w:rPr>
            </w:pPr>
          </w:p>
        </w:tc>
        <w:tc>
          <w:tcPr>
            <w:tcW w:w="916" w:type="pct"/>
            <w:shd w:val="clear" w:color="auto" w:fill="E3EEF5"/>
          </w:tcPr>
          <w:p w14:paraId="0CD74BF1" w14:textId="77777777" w:rsidR="008848BD" w:rsidRDefault="008848BD" w:rsidP="008848BD">
            <w:pPr>
              <w:jc w:val="center"/>
              <w:rPr>
                <w:rFonts w:ascii="宋体" w:hAnsi="宋体" w:cs="宋体"/>
              </w:rPr>
            </w:pPr>
          </w:p>
        </w:tc>
        <w:tc>
          <w:tcPr>
            <w:tcW w:w="997" w:type="pct"/>
            <w:shd w:val="clear" w:color="auto" w:fill="E3EEF5"/>
          </w:tcPr>
          <w:p w14:paraId="3A891BCA" w14:textId="77777777" w:rsidR="008848BD" w:rsidRPr="00A057CE" w:rsidRDefault="008848BD" w:rsidP="008848BD">
            <w:pPr>
              <w:jc w:val="center"/>
              <w:rPr>
                <w:rFonts w:ascii="Arial" w:hAnsi="Arial" w:cs="Arial"/>
              </w:rPr>
            </w:pPr>
          </w:p>
        </w:tc>
        <w:tc>
          <w:tcPr>
            <w:tcW w:w="831" w:type="pct"/>
            <w:shd w:val="clear" w:color="auto" w:fill="E3EEF5"/>
          </w:tcPr>
          <w:p w14:paraId="38FBF9E9" w14:textId="77777777" w:rsidR="008848BD" w:rsidRDefault="008848BD" w:rsidP="008848BD">
            <w:pPr>
              <w:jc w:val="center"/>
              <w:rPr>
                <w:rFonts w:ascii="宋体" w:hAnsi="宋体" w:cs="宋体"/>
              </w:rPr>
            </w:pPr>
          </w:p>
        </w:tc>
        <w:tc>
          <w:tcPr>
            <w:tcW w:w="862" w:type="pct"/>
            <w:shd w:val="clear" w:color="auto" w:fill="E3EEF5"/>
          </w:tcPr>
          <w:p w14:paraId="35AF3E34" w14:textId="77777777" w:rsidR="008848BD" w:rsidRPr="00806E14" w:rsidRDefault="008848BD" w:rsidP="008848BD">
            <w:pPr>
              <w:jc w:val="center"/>
              <w:rPr>
                <w:rFonts w:ascii="Arial" w:hAnsi="Arial"/>
              </w:rPr>
            </w:pPr>
          </w:p>
        </w:tc>
      </w:tr>
    </w:tbl>
    <w:p w14:paraId="4CB14A58"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487DF7CC"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398212E"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1E3DB3E9" w14:textId="77777777" w:rsidR="00780347" w:rsidRDefault="00780347" w:rsidP="008848BD">
      <w:pPr>
        <w:spacing w:line="360" w:lineRule="auto"/>
        <w:ind w:left="420"/>
        <w:rPr>
          <w:lang w:eastAsia="zh-CN"/>
        </w:rPr>
      </w:pPr>
      <w:r>
        <w:rPr>
          <w:lang w:eastAsia="zh-CN"/>
        </w:rPr>
        <w:t>信美要求银行大类可以前台界面新增</w:t>
      </w:r>
    </w:p>
    <w:p w14:paraId="402BAF16" w14:textId="77777777" w:rsidR="008848BD" w:rsidRDefault="008848BD" w:rsidP="008848BD">
      <w:pPr>
        <w:pStyle w:val="40"/>
        <w:numPr>
          <w:ilvl w:val="3"/>
          <w:numId w:val="2"/>
        </w:numPr>
        <w:rPr>
          <w:lang w:eastAsia="zh-CN"/>
        </w:rPr>
      </w:pPr>
      <w:r>
        <w:rPr>
          <w:rFonts w:hint="eastAsia"/>
          <w:lang w:eastAsia="zh-CN"/>
        </w:rPr>
        <w:t>用户界面</w:t>
      </w:r>
    </w:p>
    <w:p w14:paraId="66E8B6BB" w14:textId="77777777" w:rsidR="008848BD" w:rsidRPr="00D12323" w:rsidRDefault="008848BD" w:rsidP="008848BD">
      <w:pPr>
        <w:pStyle w:val="L-"/>
      </w:pPr>
      <w:r w:rsidRPr="00D12323">
        <w:rPr>
          <w:rFonts w:hint="eastAsia"/>
        </w:rPr>
        <w:t>图：</w:t>
      </w:r>
      <w:r>
        <w:rPr>
          <w:rFonts w:hint="eastAsia"/>
        </w:rPr>
        <w:t>3.2.1.5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渠道信息查询页面</w:t>
      </w:r>
    </w:p>
    <w:p w14:paraId="08B718AD" w14:textId="77777777" w:rsidR="008848BD" w:rsidRPr="002E5ED8" w:rsidRDefault="00E75EE2" w:rsidP="008848BD">
      <w:r>
        <w:rPr>
          <w:noProof/>
          <w:lang w:eastAsia="zh-CN" w:bidi="ar-SA"/>
        </w:rPr>
        <w:drawing>
          <wp:inline distT="0" distB="0" distL="0" distR="0" wp14:anchorId="6ED0A847" wp14:editId="55D4ACD2">
            <wp:extent cx="5267325" cy="2124075"/>
            <wp:effectExtent l="0" t="0" r="9525" b="952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33A582C" w14:textId="77777777" w:rsidR="008848BD" w:rsidRDefault="008848BD" w:rsidP="008848BD">
      <w:pPr>
        <w:pStyle w:val="30"/>
        <w:numPr>
          <w:ilvl w:val="2"/>
          <w:numId w:val="2"/>
        </w:numPr>
        <w:rPr>
          <w:lang w:eastAsia="zh-CN"/>
        </w:rPr>
      </w:pPr>
      <w:bookmarkStart w:id="73" w:name="_Toc517685545"/>
      <w:bookmarkStart w:id="74" w:name="_Toc10186619"/>
      <w:r>
        <w:rPr>
          <w:rFonts w:hint="eastAsia"/>
          <w:lang w:eastAsia="zh-CN"/>
        </w:rPr>
        <w:t>银行区域</w:t>
      </w:r>
      <w:bookmarkEnd w:id="73"/>
      <w:bookmarkEnd w:id="74"/>
    </w:p>
    <w:p w14:paraId="20557A16" w14:textId="77777777" w:rsidR="008848BD" w:rsidRDefault="008848BD" w:rsidP="008848BD">
      <w:pPr>
        <w:pStyle w:val="40"/>
        <w:numPr>
          <w:ilvl w:val="3"/>
          <w:numId w:val="2"/>
        </w:numPr>
        <w:rPr>
          <w:lang w:eastAsia="zh-CN"/>
        </w:rPr>
      </w:pPr>
      <w:r>
        <w:rPr>
          <w:rFonts w:hint="eastAsia"/>
          <w:lang w:eastAsia="zh-CN"/>
        </w:rPr>
        <w:t>业务描述</w:t>
      </w:r>
    </w:p>
    <w:p w14:paraId="0A395944" w14:textId="77777777" w:rsidR="008848BD" w:rsidRDefault="008848BD" w:rsidP="008848BD">
      <w:pPr>
        <w:ind w:firstLine="420"/>
        <w:rPr>
          <w:lang w:eastAsia="zh-CN"/>
        </w:rPr>
      </w:pPr>
      <w:r>
        <w:rPr>
          <w:rFonts w:hint="eastAsia"/>
          <w:lang w:eastAsia="zh-CN"/>
        </w:rPr>
        <w:t>在直连跨行支付中时，银行与银行的清算是由人民银行系统处理，因此需系统按照人民银行约定的数据规则提交，在此需建立系统银行区域信息。</w:t>
      </w:r>
    </w:p>
    <w:p w14:paraId="55222CD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B1E20B9" w14:textId="77777777" w:rsidR="008848BD" w:rsidRDefault="008848BD" w:rsidP="008848BD">
      <w:pPr>
        <w:pStyle w:val="40"/>
        <w:numPr>
          <w:ilvl w:val="3"/>
          <w:numId w:val="2"/>
        </w:numPr>
        <w:rPr>
          <w:lang w:eastAsia="zh-CN"/>
        </w:rPr>
      </w:pPr>
      <w:r>
        <w:rPr>
          <w:rFonts w:hint="eastAsia"/>
          <w:lang w:eastAsia="zh-CN"/>
        </w:rPr>
        <w:t>业务流程</w:t>
      </w:r>
    </w:p>
    <w:p w14:paraId="6DDA2807" w14:textId="77777777" w:rsidR="008848BD" w:rsidRDefault="008848BD" w:rsidP="008848BD">
      <w:pPr>
        <w:ind w:left="420"/>
      </w:pPr>
      <w:r>
        <w:rPr>
          <w:rFonts w:hint="eastAsia"/>
        </w:rPr>
        <w:t>无</w:t>
      </w:r>
    </w:p>
    <w:p w14:paraId="653E980A" w14:textId="77777777" w:rsidR="008848BD" w:rsidRDefault="008848BD" w:rsidP="008848BD">
      <w:pPr>
        <w:pStyle w:val="40"/>
        <w:numPr>
          <w:ilvl w:val="3"/>
          <w:numId w:val="2"/>
        </w:numPr>
        <w:rPr>
          <w:lang w:eastAsia="zh-CN"/>
        </w:rPr>
      </w:pPr>
      <w:r>
        <w:rPr>
          <w:rFonts w:hint="eastAsia"/>
          <w:lang w:eastAsia="zh-CN"/>
        </w:rPr>
        <w:t>流程说明</w:t>
      </w:r>
    </w:p>
    <w:p w14:paraId="2D5BAF72" w14:textId="77777777" w:rsidR="008848BD" w:rsidRDefault="008848BD" w:rsidP="008848BD">
      <w:pPr>
        <w:ind w:left="420"/>
      </w:pPr>
      <w:r>
        <w:rPr>
          <w:rFonts w:hint="eastAsia"/>
        </w:rPr>
        <w:t>无</w:t>
      </w:r>
    </w:p>
    <w:p w14:paraId="31666CE6"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66"/>
        <w:gridCol w:w="1366"/>
        <w:gridCol w:w="1830"/>
        <w:gridCol w:w="1825"/>
        <w:gridCol w:w="2141"/>
      </w:tblGrid>
      <w:tr w:rsidR="008848BD" w:rsidRPr="00806E14" w14:paraId="7C95EC11" w14:textId="77777777" w:rsidTr="008848BD">
        <w:trPr>
          <w:cantSplit/>
          <w:trHeight w:val="357"/>
          <w:tblHeader/>
        </w:trPr>
        <w:tc>
          <w:tcPr>
            <w:tcW w:w="5000" w:type="pct"/>
            <w:gridSpan w:val="5"/>
            <w:tcBorders>
              <w:bottom w:val="double" w:sz="4" w:space="0" w:color="FFFFFF"/>
            </w:tcBorders>
            <w:shd w:val="clear" w:color="auto" w:fill="E3EEF5"/>
          </w:tcPr>
          <w:p w14:paraId="416C8E25" w14:textId="77777777" w:rsidR="008848BD" w:rsidRPr="00806E14" w:rsidRDefault="008848BD" w:rsidP="008848BD">
            <w:pPr>
              <w:jc w:val="center"/>
              <w:rPr>
                <w:rFonts w:ascii="宋体" w:hAnsi="宋体"/>
                <w:b/>
              </w:rPr>
            </w:pPr>
            <w:r>
              <w:rPr>
                <w:rFonts w:ascii="宋体" w:hAnsi="宋体" w:hint="eastAsia"/>
                <w:b/>
              </w:rPr>
              <w:t>银行区域-样例</w:t>
            </w:r>
          </w:p>
        </w:tc>
      </w:tr>
      <w:tr w:rsidR="008848BD" w:rsidRPr="00806E14" w14:paraId="0C378A4B" w14:textId="77777777" w:rsidTr="008848BD">
        <w:trPr>
          <w:cantSplit/>
          <w:trHeight w:val="357"/>
          <w:tblHeader/>
        </w:trPr>
        <w:tc>
          <w:tcPr>
            <w:tcW w:w="801" w:type="pct"/>
            <w:tcBorders>
              <w:bottom w:val="double" w:sz="4" w:space="0" w:color="FFFFFF"/>
            </w:tcBorders>
            <w:shd w:val="clear" w:color="auto" w:fill="7C9BC1"/>
          </w:tcPr>
          <w:p w14:paraId="1E8E4515" w14:textId="77777777" w:rsidR="008848BD" w:rsidRPr="00531736" w:rsidRDefault="008848BD" w:rsidP="008848BD">
            <w:pPr>
              <w:pStyle w:val="Cap1"/>
              <w:ind w:firstLineChars="100" w:firstLine="201"/>
              <w:rPr>
                <w:rFonts w:hint="eastAsia"/>
                <w:szCs w:val="18"/>
              </w:rPr>
            </w:pPr>
            <w:r w:rsidRPr="00531736">
              <w:rPr>
                <w:rFonts w:hint="eastAsia"/>
                <w:szCs w:val="18"/>
              </w:rPr>
              <w:t>#</w:t>
            </w:r>
          </w:p>
        </w:tc>
        <w:tc>
          <w:tcPr>
            <w:tcW w:w="801" w:type="pct"/>
            <w:tcBorders>
              <w:bottom w:val="double" w:sz="4" w:space="0" w:color="FFFFFF"/>
            </w:tcBorders>
            <w:shd w:val="clear" w:color="auto" w:fill="7C9BC1"/>
            <w:vAlign w:val="center"/>
          </w:tcPr>
          <w:p w14:paraId="52FD08AD" w14:textId="77777777" w:rsidR="008848BD" w:rsidRPr="00531736" w:rsidRDefault="008848BD" w:rsidP="008848BD">
            <w:pPr>
              <w:pStyle w:val="Cap1"/>
              <w:ind w:firstLineChars="100" w:firstLine="201"/>
              <w:rPr>
                <w:rFonts w:hint="eastAsia"/>
                <w:szCs w:val="18"/>
              </w:rPr>
            </w:pPr>
            <w:r w:rsidRPr="00531736">
              <w:rPr>
                <w:rFonts w:hint="eastAsia"/>
                <w:szCs w:val="18"/>
              </w:rPr>
              <w:t>代码</w:t>
            </w:r>
          </w:p>
        </w:tc>
        <w:tc>
          <w:tcPr>
            <w:tcW w:w="1073" w:type="pct"/>
            <w:tcBorders>
              <w:bottom w:val="double" w:sz="4" w:space="0" w:color="FFFFFF"/>
            </w:tcBorders>
            <w:shd w:val="clear" w:color="auto" w:fill="7C9BC1"/>
            <w:vAlign w:val="center"/>
          </w:tcPr>
          <w:p w14:paraId="5042AAB7" w14:textId="77777777" w:rsidR="008848BD" w:rsidRPr="00531736" w:rsidRDefault="008848BD" w:rsidP="008848BD">
            <w:pPr>
              <w:pStyle w:val="Cap1"/>
              <w:ind w:firstLineChars="100" w:firstLine="201"/>
              <w:rPr>
                <w:rFonts w:hint="eastAsia"/>
                <w:szCs w:val="18"/>
              </w:rPr>
            </w:pPr>
            <w:r w:rsidRPr="00531736">
              <w:rPr>
                <w:rFonts w:hint="eastAsia"/>
                <w:szCs w:val="18"/>
              </w:rPr>
              <w:t>名称</w:t>
            </w:r>
          </w:p>
        </w:tc>
        <w:tc>
          <w:tcPr>
            <w:tcW w:w="1070" w:type="pct"/>
            <w:tcBorders>
              <w:bottom w:val="double" w:sz="4" w:space="0" w:color="FFFFFF"/>
            </w:tcBorders>
            <w:shd w:val="clear" w:color="auto" w:fill="7C9BC1"/>
            <w:vAlign w:val="center"/>
          </w:tcPr>
          <w:p w14:paraId="289C0E77" w14:textId="77777777" w:rsidR="008848BD" w:rsidRPr="00531736" w:rsidRDefault="008848BD" w:rsidP="008848BD">
            <w:pPr>
              <w:pStyle w:val="Cap1"/>
              <w:ind w:firstLineChars="100" w:firstLine="201"/>
              <w:rPr>
                <w:rFonts w:hint="eastAsia"/>
                <w:szCs w:val="18"/>
              </w:rPr>
            </w:pPr>
            <w:r w:rsidRPr="00531736">
              <w:rPr>
                <w:rFonts w:hint="eastAsia"/>
                <w:szCs w:val="18"/>
              </w:rPr>
              <w:t>是否有效</w:t>
            </w:r>
          </w:p>
        </w:tc>
        <w:tc>
          <w:tcPr>
            <w:tcW w:w="1255" w:type="pct"/>
            <w:tcBorders>
              <w:bottom w:val="double" w:sz="4" w:space="0" w:color="FFFFFF"/>
            </w:tcBorders>
            <w:shd w:val="clear" w:color="auto" w:fill="7C9BC1"/>
            <w:vAlign w:val="center"/>
          </w:tcPr>
          <w:p w14:paraId="05E3B8DC" w14:textId="77777777" w:rsidR="008848BD" w:rsidRPr="00531736" w:rsidRDefault="008848BD" w:rsidP="008848BD">
            <w:pPr>
              <w:pStyle w:val="Cap1"/>
              <w:ind w:firstLineChars="100" w:firstLine="201"/>
              <w:rPr>
                <w:rFonts w:hint="eastAsia"/>
                <w:szCs w:val="18"/>
              </w:rPr>
            </w:pPr>
            <w:r w:rsidRPr="00531736">
              <w:rPr>
                <w:rFonts w:hint="eastAsia"/>
                <w:szCs w:val="18"/>
              </w:rPr>
              <w:t>描述</w:t>
            </w:r>
          </w:p>
        </w:tc>
      </w:tr>
      <w:tr w:rsidR="008848BD" w:rsidRPr="00806E14" w14:paraId="3F74CB6B" w14:textId="77777777" w:rsidTr="008848BD">
        <w:trPr>
          <w:cantSplit/>
          <w:trHeight w:val="324"/>
        </w:trPr>
        <w:tc>
          <w:tcPr>
            <w:tcW w:w="801" w:type="pct"/>
            <w:shd w:val="clear" w:color="auto" w:fill="E3EEF5"/>
            <w:vAlign w:val="center"/>
          </w:tcPr>
          <w:p w14:paraId="49C125D4" w14:textId="77777777" w:rsidR="008848BD" w:rsidRPr="005D789A" w:rsidRDefault="008848BD" w:rsidP="008848BD">
            <w:pPr>
              <w:pStyle w:val="Cap2"/>
              <w:jc w:val="center"/>
              <w:rPr>
                <w:rFonts w:hint="eastAsia"/>
                <w:lang w:eastAsia="zh-CN"/>
              </w:rPr>
            </w:pPr>
            <w:r w:rsidRPr="005D789A">
              <w:rPr>
                <w:lang w:eastAsia="zh-CN"/>
              </w:rPr>
              <w:t>1</w:t>
            </w:r>
          </w:p>
        </w:tc>
        <w:tc>
          <w:tcPr>
            <w:tcW w:w="801" w:type="pct"/>
            <w:shd w:val="clear" w:color="auto" w:fill="E3EEF5"/>
          </w:tcPr>
          <w:p w14:paraId="11D513E7"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1100</w:t>
            </w:r>
          </w:p>
        </w:tc>
        <w:tc>
          <w:tcPr>
            <w:tcW w:w="1073" w:type="pct"/>
            <w:shd w:val="clear" w:color="auto" w:fill="E3EEF5"/>
          </w:tcPr>
          <w:p w14:paraId="36694F3F"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北京市_北京市</w:t>
            </w:r>
          </w:p>
        </w:tc>
        <w:tc>
          <w:tcPr>
            <w:tcW w:w="1070" w:type="pct"/>
            <w:shd w:val="clear" w:color="auto" w:fill="E3EEF5"/>
          </w:tcPr>
          <w:p w14:paraId="011204EC" w14:textId="77777777" w:rsidR="008848BD" w:rsidRDefault="008848BD" w:rsidP="008848BD">
            <w:pPr>
              <w:jc w:val="center"/>
              <w:rPr>
                <w:rFonts w:ascii="宋体" w:hAnsi="宋体" w:cs="宋体"/>
                <w:sz w:val="20"/>
                <w:szCs w:val="20"/>
              </w:rPr>
            </w:pPr>
            <w:r>
              <w:rPr>
                <w:rFonts w:ascii="宋体" w:hAnsi="宋体" w:cs="宋体"/>
                <w:sz w:val="20"/>
                <w:szCs w:val="20"/>
              </w:rPr>
              <w:t>是</w:t>
            </w:r>
          </w:p>
        </w:tc>
        <w:tc>
          <w:tcPr>
            <w:tcW w:w="1255" w:type="pct"/>
            <w:shd w:val="clear" w:color="auto" w:fill="E3EEF5"/>
          </w:tcPr>
          <w:p w14:paraId="2B538DD4" w14:textId="77777777" w:rsidR="008848BD" w:rsidRDefault="008848BD" w:rsidP="008848BD">
            <w:pPr>
              <w:jc w:val="center"/>
              <w:rPr>
                <w:rFonts w:ascii="宋体" w:hAnsi="宋体" w:cs="宋体"/>
                <w:szCs w:val="22"/>
              </w:rPr>
            </w:pPr>
          </w:p>
        </w:tc>
      </w:tr>
      <w:tr w:rsidR="008848BD" w:rsidRPr="00806E14" w14:paraId="1389C5DB" w14:textId="77777777" w:rsidTr="008848BD">
        <w:trPr>
          <w:cantSplit/>
          <w:trHeight w:val="324"/>
        </w:trPr>
        <w:tc>
          <w:tcPr>
            <w:tcW w:w="801" w:type="pct"/>
            <w:shd w:val="clear" w:color="auto" w:fill="E3EEF5"/>
            <w:vAlign w:val="center"/>
          </w:tcPr>
          <w:p w14:paraId="7EAC9F32" w14:textId="77777777" w:rsidR="008848BD" w:rsidRPr="005D789A" w:rsidRDefault="008848BD" w:rsidP="008848BD">
            <w:pPr>
              <w:pStyle w:val="Cap2"/>
              <w:jc w:val="center"/>
              <w:rPr>
                <w:rFonts w:hint="eastAsia"/>
                <w:lang w:eastAsia="zh-CN"/>
              </w:rPr>
            </w:pPr>
            <w:r>
              <w:rPr>
                <w:rFonts w:hint="eastAsia"/>
                <w:lang w:eastAsia="zh-CN"/>
              </w:rPr>
              <w:t>2</w:t>
            </w:r>
          </w:p>
        </w:tc>
        <w:tc>
          <w:tcPr>
            <w:tcW w:w="801" w:type="pct"/>
            <w:shd w:val="clear" w:color="auto" w:fill="E3EEF5"/>
          </w:tcPr>
          <w:p w14:paraId="3F64491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1200</w:t>
            </w:r>
          </w:p>
        </w:tc>
        <w:tc>
          <w:tcPr>
            <w:tcW w:w="1073" w:type="pct"/>
            <w:shd w:val="clear" w:color="auto" w:fill="E3EEF5"/>
          </w:tcPr>
          <w:p w14:paraId="055497A7"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天津市_天津市</w:t>
            </w:r>
          </w:p>
        </w:tc>
        <w:tc>
          <w:tcPr>
            <w:tcW w:w="1070" w:type="pct"/>
            <w:shd w:val="clear" w:color="auto" w:fill="E3EEF5"/>
          </w:tcPr>
          <w:p w14:paraId="194AA029"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5EEF0B1A" w14:textId="77777777" w:rsidR="008848BD" w:rsidRDefault="008848BD" w:rsidP="008848BD">
            <w:pPr>
              <w:jc w:val="center"/>
              <w:rPr>
                <w:rFonts w:ascii="宋体" w:hAnsi="宋体" w:cs="宋体"/>
                <w:szCs w:val="22"/>
              </w:rPr>
            </w:pPr>
          </w:p>
        </w:tc>
      </w:tr>
      <w:tr w:rsidR="008848BD" w:rsidRPr="00806E14" w14:paraId="15FEBCFA" w14:textId="77777777" w:rsidTr="008848BD">
        <w:trPr>
          <w:cantSplit/>
          <w:trHeight w:val="324"/>
        </w:trPr>
        <w:tc>
          <w:tcPr>
            <w:tcW w:w="801" w:type="pct"/>
            <w:shd w:val="clear" w:color="auto" w:fill="E3EEF5"/>
            <w:vAlign w:val="center"/>
          </w:tcPr>
          <w:p w14:paraId="27781B22" w14:textId="77777777" w:rsidR="008848BD" w:rsidRPr="005D789A" w:rsidRDefault="008848BD" w:rsidP="008848BD">
            <w:pPr>
              <w:pStyle w:val="Cap2"/>
              <w:jc w:val="center"/>
              <w:rPr>
                <w:rFonts w:hint="eastAsia"/>
                <w:lang w:eastAsia="zh-CN"/>
              </w:rPr>
            </w:pPr>
            <w:r>
              <w:rPr>
                <w:rFonts w:hint="eastAsia"/>
                <w:lang w:eastAsia="zh-CN"/>
              </w:rPr>
              <w:t>3</w:t>
            </w:r>
          </w:p>
        </w:tc>
        <w:tc>
          <w:tcPr>
            <w:tcW w:w="801" w:type="pct"/>
            <w:shd w:val="clear" w:color="auto" w:fill="E3EEF5"/>
          </w:tcPr>
          <w:p w14:paraId="45B5A02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1301</w:t>
            </w:r>
          </w:p>
        </w:tc>
        <w:tc>
          <w:tcPr>
            <w:tcW w:w="1073" w:type="pct"/>
            <w:shd w:val="clear" w:color="auto" w:fill="E3EEF5"/>
          </w:tcPr>
          <w:p w14:paraId="63CD9F81"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河北省_石家庄市</w:t>
            </w:r>
          </w:p>
        </w:tc>
        <w:tc>
          <w:tcPr>
            <w:tcW w:w="1070" w:type="pct"/>
            <w:shd w:val="clear" w:color="auto" w:fill="E3EEF5"/>
          </w:tcPr>
          <w:p w14:paraId="626CFF90"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0A952024" w14:textId="77777777" w:rsidR="008848BD" w:rsidRDefault="008848BD" w:rsidP="008848BD">
            <w:pPr>
              <w:jc w:val="center"/>
              <w:rPr>
                <w:rFonts w:ascii="宋体" w:hAnsi="宋体" w:cs="宋体"/>
                <w:szCs w:val="22"/>
              </w:rPr>
            </w:pPr>
          </w:p>
        </w:tc>
      </w:tr>
      <w:tr w:rsidR="008848BD" w:rsidRPr="00806E14" w14:paraId="2F34B73A" w14:textId="77777777" w:rsidTr="008848BD">
        <w:trPr>
          <w:cantSplit/>
          <w:trHeight w:val="324"/>
        </w:trPr>
        <w:tc>
          <w:tcPr>
            <w:tcW w:w="801" w:type="pct"/>
            <w:shd w:val="clear" w:color="auto" w:fill="E3EEF5"/>
            <w:vAlign w:val="center"/>
          </w:tcPr>
          <w:p w14:paraId="68A489A0" w14:textId="77777777" w:rsidR="008848BD" w:rsidRPr="005D789A" w:rsidRDefault="008848BD" w:rsidP="008848BD">
            <w:pPr>
              <w:pStyle w:val="Cap2"/>
              <w:jc w:val="center"/>
              <w:rPr>
                <w:rFonts w:hint="eastAsia"/>
                <w:lang w:eastAsia="zh-CN"/>
              </w:rPr>
            </w:pPr>
            <w:r>
              <w:rPr>
                <w:rFonts w:hint="eastAsia"/>
                <w:lang w:eastAsia="zh-CN"/>
              </w:rPr>
              <w:t>4</w:t>
            </w:r>
          </w:p>
        </w:tc>
        <w:tc>
          <w:tcPr>
            <w:tcW w:w="801" w:type="pct"/>
            <w:shd w:val="clear" w:color="auto" w:fill="E3EEF5"/>
          </w:tcPr>
          <w:p w14:paraId="0B40B1EB"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1302</w:t>
            </w:r>
          </w:p>
        </w:tc>
        <w:tc>
          <w:tcPr>
            <w:tcW w:w="1073" w:type="pct"/>
            <w:shd w:val="clear" w:color="auto" w:fill="E3EEF5"/>
          </w:tcPr>
          <w:p w14:paraId="4BF64256"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河北省_唐山市</w:t>
            </w:r>
          </w:p>
        </w:tc>
        <w:tc>
          <w:tcPr>
            <w:tcW w:w="1070" w:type="pct"/>
            <w:shd w:val="clear" w:color="auto" w:fill="E3EEF5"/>
          </w:tcPr>
          <w:p w14:paraId="415BBF66"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77CA83F1" w14:textId="77777777" w:rsidR="008848BD" w:rsidRDefault="008848BD" w:rsidP="008848BD">
            <w:pPr>
              <w:jc w:val="center"/>
              <w:rPr>
                <w:rFonts w:ascii="宋体" w:hAnsi="宋体" w:cs="宋体"/>
                <w:szCs w:val="22"/>
              </w:rPr>
            </w:pPr>
          </w:p>
        </w:tc>
      </w:tr>
      <w:tr w:rsidR="008848BD" w:rsidRPr="00806E14" w14:paraId="2CC74431" w14:textId="77777777" w:rsidTr="008848BD">
        <w:trPr>
          <w:cantSplit/>
          <w:trHeight w:val="324"/>
        </w:trPr>
        <w:tc>
          <w:tcPr>
            <w:tcW w:w="801" w:type="pct"/>
            <w:shd w:val="clear" w:color="auto" w:fill="E3EEF5"/>
            <w:vAlign w:val="center"/>
          </w:tcPr>
          <w:p w14:paraId="1465FD85" w14:textId="77777777" w:rsidR="008848BD" w:rsidRPr="005D789A" w:rsidRDefault="008848BD" w:rsidP="008848BD">
            <w:pPr>
              <w:pStyle w:val="Cap2"/>
              <w:jc w:val="center"/>
              <w:rPr>
                <w:rFonts w:hint="eastAsia"/>
                <w:lang w:eastAsia="zh-CN"/>
              </w:rPr>
            </w:pPr>
            <w:r>
              <w:rPr>
                <w:rFonts w:hint="eastAsia"/>
                <w:lang w:eastAsia="zh-CN"/>
              </w:rPr>
              <w:t>5</w:t>
            </w:r>
          </w:p>
        </w:tc>
        <w:tc>
          <w:tcPr>
            <w:tcW w:w="801" w:type="pct"/>
            <w:shd w:val="clear" w:color="auto" w:fill="E3EEF5"/>
          </w:tcPr>
          <w:p w14:paraId="27BB9BCD"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1303</w:t>
            </w:r>
          </w:p>
        </w:tc>
        <w:tc>
          <w:tcPr>
            <w:tcW w:w="1073" w:type="pct"/>
            <w:shd w:val="clear" w:color="auto" w:fill="E3EEF5"/>
          </w:tcPr>
          <w:p w14:paraId="6354E20F" w14:textId="77777777" w:rsidR="008848BD" w:rsidRPr="004C21BD" w:rsidRDefault="008848BD" w:rsidP="008848BD">
            <w:pPr>
              <w:jc w:val="center"/>
              <w:rPr>
                <w:rFonts w:ascii="宋体" w:hAnsi="宋体" w:cs="宋体"/>
                <w:sz w:val="20"/>
                <w:szCs w:val="20"/>
              </w:rPr>
            </w:pPr>
            <w:r w:rsidRPr="004C21BD">
              <w:rPr>
                <w:rFonts w:ascii="宋体" w:hAnsi="宋体" w:cs="宋体" w:hint="eastAsia"/>
                <w:sz w:val="20"/>
                <w:szCs w:val="20"/>
              </w:rPr>
              <w:t>河北省_秦皇岛市</w:t>
            </w:r>
          </w:p>
        </w:tc>
        <w:tc>
          <w:tcPr>
            <w:tcW w:w="1070" w:type="pct"/>
            <w:shd w:val="clear" w:color="auto" w:fill="E3EEF5"/>
          </w:tcPr>
          <w:p w14:paraId="4A714A71" w14:textId="77777777" w:rsidR="008848BD" w:rsidRPr="004C21BD" w:rsidRDefault="008848BD" w:rsidP="008848BD">
            <w:pPr>
              <w:jc w:val="center"/>
              <w:rPr>
                <w:rFonts w:ascii="宋体" w:hAnsi="宋体" w:cs="宋体"/>
                <w:sz w:val="20"/>
                <w:szCs w:val="20"/>
              </w:rPr>
            </w:pPr>
            <w:r w:rsidRPr="009D4D17">
              <w:rPr>
                <w:rFonts w:ascii="宋体" w:hAnsi="宋体" w:cs="宋体"/>
                <w:sz w:val="20"/>
                <w:szCs w:val="20"/>
              </w:rPr>
              <w:t>是</w:t>
            </w:r>
          </w:p>
        </w:tc>
        <w:tc>
          <w:tcPr>
            <w:tcW w:w="1255" w:type="pct"/>
            <w:shd w:val="clear" w:color="auto" w:fill="E3EEF5"/>
          </w:tcPr>
          <w:p w14:paraId="7741A797" w14:textId="77777777" w:rsidR="008848BD" w:rsidRDefault="008848BD" w:rsidP="008848BD">
            <w:pPr>
              <w:jc w:val="center"/>
              <w:rPr>
                <w:rFonts w:ascii="宋体" w:hAnsi="宋体" w:cs="宋体"/>
                <w:szCs w:val="22"/>
              </w:rPr>
            </w:pPr>
          </w:p>
        </w:tc>
      </w:tr>
      <w:tr w:rsidR="008848BD" w:rsidRPr="00806E14" w14:paraId="7B096599" w14:textId="77777777" w:rsidTr="008848BD">
        <w:trPr>
          <w:cantSplit/>
          <w:trHeight w:val="324"/>
        </w:trPr>
        <w:tc>
          <w:tcPr>
            <w:tcW w:w="801" w:type="pct"/>
            <w:shd w:val="clear" w:color="auto" w:fill="E3EEF5"/>
            <w:vAlign w:val="center"/>
          </w:tcPr>
          <w:p w14:paraId="738FDAD9" w14:textId="77777777" w:rsidR="008848BD" w:rsidRDefault="008848BD" w:rsidP="008848BD">
            <w:pPr>
              <w:pStyle w:val="Cap2"/>
              <w:jc w:val="center"/>
              <w:rPr>
                <w:rFonts w:hint="eastAsia"/>
                <w:lang w:eastAsia="zh-CN"/>
              </w:rPr>
            </w:pPr>
          </w:p>
        </w:tc>
        <w:tc>
          <w:tcPr>
            <w:tcW w:w="801" w:type="pct"/>
            <w:shd w:val="clear" w:color="auto" w:fill="E3EEF5"/>
          </w:tcPr>
          <w:p w14:paraId="70CBA8DF" w14:textId="77777777" w:rsidR="008848BD" w:rsidRPr="004C21BD" w:rsidRDefault="008848BD" w:rsidP="008848BD">
            <w:pPr>
              <w:jc w:val="center"/>
              <w:rPr>
                <w:rFonts w:ascii="宋体" w:hAnsi="宋体" w:cs="宋体"/>
                <w:sz w:val="20"/>
                <w:szCs w:val="20"/>
              </w:rPr>
            </w:pPr>
          </w:p>
        </w:tc>
        <w:tc>
          <w:tcPr>
            <w:tcW w:w="1073" w:type="pct"/>
            <w:shd w:val="clear" w:color="auto" w:fill="E3EEF5"/>
          </w:tcPr>
          <w:p w14:paraId="501A5E88" w14:textId="77777777" w:rsidR="008848BD" w:rsidRPr="004C21BD" w:rsidRDefault="008848BD" w:rsidP="008848BD">
            <w:pPr>
              <w:jc w:val="center"/>
              <w:rPr>
                <w:rFonts w:ascii="宋体" w:hAnsi="宋体" w:cs="宋体"/>
                <w:sz w:val="20"/>
                <w:szCs w:val="20"/>
              </w:rPr>
            </w:pPr>
          </w:p>
        </w:tc>
        <w:tc>
          <w:tcPr>
            <w:tcW w:w="1070" w:type="pct"/>
            <w:shd w:val="clear" w:color="auto" w:fill="E3EEF5"/>
          </w:tcPr>
          <w:p w14:paraId="1EA97A6C" w14:textId="77777777" w:rsidR="008848BD" w:rsidRPr="009D4D17" w:rsidRDefault="008848BD" w:rsidP="008848BD">
            <w:pPr>
              <w:jc w:val="center"/>
              <w:rPr>
                <w:rFonts w:ascii="宋体" w:hAnsi="宋体" w:cs="宋体"/>
                <w:sz w:val="20"/>
                <w:szCs w:val="20"/>
              </w:rPr>
            </w:pPr>
          </w:p>
        </w:tc>
        <w:tc>
          <w:tcPr>
            <w:tcW w:w="1255" w:type="pct"/>
            <w:shd w:val="clear" w:color="auto" w:fill="E3EEF5"/>
          </w:tcPr>
          <w:p w14:paraId="66CA541A" w14:textId="77777777" w:rsidR="008848BD" w:rsidRDefault="008848BD" w:rsidP="008848BD">
            <w:pPr>
              <w:jc w:val="center"/>
              <w:rPr>
                <w:rFonts w:ascii="宋体" w:hAnsi="宋体" w:cs="宋体"/>
                <w:szCs w:val="22"/>
              </w:rPr>
            </w:pPr>
          </w:p>
        </w:tc>
      </w:tr>
    </w:tbl>
    <w:p w14:paraId="328B9DF6"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3137B81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19F10E5"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0E57EB4D" w14:textId="77777777" w:rsidR="008848BD" w:rsidRDefault="008848BD" w:rsidP="008848BD">
      <w:pPr>
        <w:pStyle w:val="40"/>
        <w:numPr>
          <w:ilvl w:val="3"/>
          <w:numId w:val="2"/>
        </w:numPr>
        <w:rPr>
          <w:lang w:eastAsia="zh-CN"/>
        </w:rPr>
      </w:pPr>
      <w:r>
        <w:rPr>
          <w:rFonts w:hint="eastAsia"/>
          <w:lang w:eastAsia="zh-CN"/>
        </w:rPr>
        <w:t>用户界面</w:t>
      </w:r>
    </w:p>
    <w:p w14:paraId="5DEA8EBC" w14:textId="77777777" w:rsidR="008848BD" w:rsidRPr="00D12323" w:rsidRDefault="008848BD" w:rsidP="008848BD">
      <w:pPr>
        <w:pStyle w:val="L-"/>
      </w:pPr>
      <w:r w:rsidRPr="00D12323">
        <w:rPr>
          <w:rFonts w:hint="eastAsia"/>
        </w:rPr>
        <w:t>图：</w:t>
      </w:r>
      <w:r>
        <w:rPr>
          <w:rFonts w:hint="eastAsia"/>
        </w:rPr>
        <w:t>3.2.2.5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银行区域查询页面</w:t>
      </w:r>
    </w:p>
    <w:p w14:paraId="0A72B11F" w14:textId="77777777" w:rsidR="008848BD" w:rsidRDefault="00E75EE2" w:rsidP="008848BD">
      <w:r>
        <w:rPr>
          <w:noProof/>
          <w:lang w:eastAsia="zh-CN" w:bidi="ar-SA"/>
        </w:rPr>
        <w:drawing>
          <wp:inline distT="0" distB="0" distL="0" distR="0" wp14:anchorId="5AF6C609" wp14:editId="481827A1">
            <wp:extent cx="5267325" cy="2124075"/>
            <wp:effectExtent l="0" t="0" r="9525" b="9525"/>
            <wp:docPr id="2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6D01982C" w14:textId="77777777" w:rsidR="008848BD" w:rsidRDefault="008848BD" w:rsidP="008848BD">
      <w:pPr>
        <w:pStyle w:val="30"/>
        <w:numPr>
          <w:ilvl w:val="2"/>
          <w:numId w:val="2"/>
        </w:numPr>
        <w:rPr>
          <w:lang w:eastAsia="zh-CN"/>
        </w:rPr>
      </w:pPr>
      <w:bookmarkStart w:id="75" w:name="_Toc517685546"/>
      <w:bookmarkStart w:id="76" w:name="_Toc10186620"/>
      <w:r>
        <w:rPr>
          <w:rFonts w:hint="eastAsia"/>
          <w:lang w:eastAsia="zh-CN"/>
        </w:rPr>
        <w:t>直连银行区域</w:t>
      </w:r>
      <w:bookmarkEnd w:id="75"/>
      <w:bookmarkEnd w:id="76"/>
    </w:p>
    <w:p w14:paraId="7137CCBD" w14:textId="77777777" w:rsidR="008848BD" w:rsidRDefault="008848BD" w:rsidP="008848BD">
      <w:pPr>
        <w:pStyle w:val="40"/>
        <w:numPr>
          <w:ilvl w:val="3"/>
          <w:numId w:val="2"/>
        </w:numPr>
        <w:rPr>
          <w:lang w:eastAsia="zh-CN"/>
        </w:rPr>
      </w:pPr>
      <w:r>
        <w:rPr>
          <w:rFonts w:hint="eastAsia"/>
          <w:lang w:eastAsia="zh-CN"/>
        </w:rPr>
        <w:t>业务描述</w:t>
      </w:r>
    </w:p>
    <w:p w14:paraId="04B65923" w14:textId="77777777" w:rsidR="008848BD" w:rsidRDefault="008848BD" w:rsidP="008848BD">
      <w:pPr>
        <w:ind w:firstLine="420"/>
        <w:rPr>
          <w:lang w:eastAsia="zh-CN"/>
        </w:rPr>
      </w:pPr>
      <w:r>
        <w:rPr>
          <w:rFonts w:hint="eastAsia"/>
          <w:lang w:eastAsia="zh-CN"/>
        </w:rPr>
        <w:t>银行提供的直连银行接口需要用到该行自身定义的城市区域代码，比如：如果使用工行银企直连普通版就需要使用工行自定义的城市区域。</w:t>
      </w:r>
    </w:p>
    <w:p w14:paraId="62864B89"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550CACF9" w14:textId="77777777" w:rsidR="008848BD" w:rsidRDefault="008848BD" w:rsidP="008848BD">
      <w:pPr>
        <w:pStyle w:val="40"/>
        <w:numPr>
          <w:ilvl w:val="3"/>
          <w:numId w:val="2"/>
        </w:numPr>
        <w:rPr>
          <w:lang w:eastAsia="zh-CN"/>
        </w:rPr>
      </w:pPr>
      <w:r>
        <w:rPr>
          <w:rFonts w:hint="eastAsia"/>
          <w:lang w:eastAsia="zh-CN"/>
        </w:rPr>
        <w:t>业务流程</w:t>
      </w:r>
    </w:p>
    <w:p w14:paraId="62549D01" w14:textId="77777777" w:rsidR="008848BD" w:rsidRDefault="008848BD" w:rsidP="008848BD">
      <w:pPr>
        <w:ind w:left="420"/>
      </w:pPr>
      <w:r>
        <w:rPr>
          <w:rFonts w:hint="eastAsia"/>
        </w:rPr>
        <w:t>无</w:t>
      </w:r>
    </w:p>
    <w:p w14:paraId="63181351" w14:textId="77777777" w:rsidR="008848BD" w:rsidRDefault="008848BD" w:rsidP="008848BD">
      <w:pPr>
        <w:pStyle w:val="40"/>
        <w:numPr>
          <w:ilvl w:val="3"/>
          <w:numId w:val="2"/>
        </w:numPr>
        <w:rPr>
          <w:lang w:eastAsia="zh-CN"/>
        </w:rPr>
      </w:pPr>
      <w:r>
        <w:rPr>
          <w:rFonts w:hint="eastAsia"/>
          <w:lang w:eastAsia="zh-CN"/>
        </w:rPr>
        <w:t>流程说明</w:t>
      </w:r>
    </w:p>
    <w:p w14:paraId="2DA9F01B" w14:textId="77777777" w:rsidR="008848BD" w:rsidRDefault="008848BD" w:rsidP="008848BD">
      <w:pPr>
        <w:ind w:left="420"/>
      </w:pPr>
      <w:r>
        <w:rPr>
          <w:rFonts w:hint="eastAsia"/>
        </w:rPr>
        <w:t>无</w:t>
      </w:r>
    </w:p>
    <w:p w14:paraId="6B6D01F0"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066"/>
        <w:gridCol w:w="1144"/>
        <w:gridCol w:w="1902"/>
        <w:gridCol w:w="1789"/>
        <w:gridCol w:w="1561"/>
      </w:tblGrid>
      <w:tr w:rsidR="008848BD" w:rsidRPr="00806E14" w14:paraId="51F9510A"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4FF054FD" w14:textId="77777777" w:rsidR="008848BD" w:rsidRPr="00806E14" w:rsidRDefault="008848BD" w:rsidP="008848BD">
            <w:pPr>
              <w:jc w:val="center"/>
              <w:rPr>
                <w:rFonts w:ascii="宋体" w:hAnsi="宋体"/>
                <w:b/>
              </w:rPr>
            </w:pPr>
            <w:r>
              <w:rPr>
                <w:rFonts w:ascii="宋体" w:hAnsi="宋体" w:hint="eastAsia"/>
                <w:b/>
              </w:rPr>
              <w:t>直连银行区域-样例</w:t>
            </w:r>
          </w:p>
        </w:tc>
      </w:tr>
      <w:tr w:rsidR="008848BD" w:rsidRPr="00806E14" w14:paraId="6A657C82" w14:textId="77777777" w:rsidTr="008848BD">
        <w:trPr>
          <w:cantSplit/>
          <w:trHeight w:val="357"/>
          <w:tblHeader/>
        </w:trPr>
        <w:tc>
          <w:tcPr>
            <w:tcW w:w="625" w:type="pct"/>
            <w:tcBorders>
              <w:bottom w:val="double" w:sz="4" w:space="0" w:color="FFFFFF"/>
            </w:tcBorders>
            <w:shd w:val="clear" w:color="auto" w:fill="7C9BC1"/>
          </w:tcPr>
          <w:p w14:paraId="64A6D262" w14:textId="77777777" w:rsidR="008848BD" w:rsidRPr="00FA3008" w:rsidRDefault="008848BD" w:rsidP="008848BD">
            <w:pPr>
              <w:pStyle w:val="Cap1"/>
              <w:ind w:firstLineChars="100" w:firstLine="201"/>
              <w:rPr>
                <w:rFonts w:hint="eastAsia"/>
                <w:szCs w:val="18"/>
              </w:rPr>
            </w:pPr>
            <w:r w:rsidRPr="00531736">
              <w:rPr>
                <w:rFonts w:hint="eastAsia"/>
                <w:szCs w:val="18"/>
              </w:rPr>
              <w:t>#</w:t>
            </w:r>
          </w:p>
        </w:tc>
        <w:tc>
          <w:tcPr>
            <w:tcW w:w="625" w:type="pct"/>
            <w:tcBorders>
              <w:bottom w:val="double" w:sz="4" w:space="0" w:color="FFFFFF"/>
            </w:tcBorders>
            <w:shd w:val="clear" w:color="auto" w:fill="7C9BC1"/>
            <w:vAlign w:val="center"/>
          </w:tcPr>
          <w:p w14:paraId="6EE1ED10" w14:textId="77777777" w:rsidR="008848BD" w:rsidRPr="00FA3008" w:rsidRDefault="008848BD" w:rsidP="008848BD">
            <w:pPr>
              <w:pStyle w:val="Cap1"/>
              <w:ind w:firstLineChars="100" w:firstLine="201"/>
              <w:rPr>
                <w:rFonts w:hint="eastAsia"/>
                <w:szCs w:val="18"/>
              </w:rPr>
            </w:pPr>
            <w:r w:rsidRPr="00FA3008">
              <w:rPr>
                <w:rFonts w:hint="eastAsia"/>
                <w:szCs w:val="18"/>
              </w:rPr>
              <w:t>代码</w:t>
            </w:r>
          </w:p>
        </w:tc>
        <w:tc>
          <w:tcPr>
            <w:tcW w:w="671" w:type="pct"/>
            <w:tcBorders>
              <w:bottom w:val="double" w:sz="4" w:space="0" w:color="FFFFFF"/>
            </w:tcBorders>
            <w:shd w:val="clear" w:color="auto" w:fill="7C9BC1"/>
            <w:vAlign w:val="center"/>
          </w:tcPr>
          <w:p w14:paraId="6C507B7E" w14:textId="77777777" w:rsidR="008848BD" w:rsidRPr="00FA3008" w:rsidRDefault="008848BD" w:rsidP="008848BD">
            <w:pPr>
              <w:pStyle w:val="Cap1"/>
              <w:ind w:firstLineChars="100" w:firstLine="201"/>
              <w:rPr>
                <w:rFonts w:hint="eastAsia"/>
                <w:szCs w:val="18"/>
              </w:rPr>
            </w:pPr>
            <w:r w:rsidRPr="00FA3008">
              <w:rPr>
                <w:rFonts w:hint="eastAsia"/>
                <w:szCs w:val="18"/>
              </w:rPr>
              <w:t>名称</w:t>
            </w:r>
          </w:p>
        </w:tc>
        <w:tc>
          <w:tcPr>
            <w:tcW w:w="1115" w:type="pct"/>
            <w:tcBorders>
              <w:bottom w:val="double" w:sz="4" w:space="0" w:color="FFFFFF"/>
            </w:tcBorders>
            <w:shd w:val="clear" w:color="auto" w:fill="7C9BC1"/>
            <w:vAlign w:val="center"/>
          </w:tcPr>
          <w:p w14:paraId="669E7434" w14:textId="77777777" w:rsidR="008848BD" w:rsidRPr="00FA3008" w:rsidRDefault="008848BD" w:rsidP="008848BD">
            <w:pPr>
              <w:pStyle w:val="Cap1"/>
              <w:ind w:firstLineChars="100" w:firstLine="201"/>
              <w:rPr>
                <w:rFonts w:hint="eastAsia"/>
                <w:szCs w:val="18"/>
              </w:rPr>
            </w:pPr>
            <w:r w:rsidRPr="00FA3008">
              <w:rPr>
                <w:rFonts w:hint="eastAsia"/>
                <w:szCs w:val="18"/>
              </w:rPr>
              <w:t>系统银行区域</w:t>
            </w:r>
          </w:p>
        </w:tc>
        <w:tc>
          <w:tcPr>
            <w:tcW w:w="1049" w:type="pct"/>
            <w:tcBorders>
              <w:bottom w:val="double" w:sz="4" w:space="0" w:color="FFFFFF"/>
            </w:tcBorders>
            <w:shd w:val="clear" w:color="auto" w:fill="7C9BC1"/>
            <w:vAlign w:val="center"/>
          </w:tcPr>
          <w:p w14:paraId="67DCCA3A" w14:textId="77777777" w:rsidR="008848BD" w:rsidRPr="00FA3008" w:rsidRDefault="008848BD" w:rsidP="008848BD">
            <w:pPr>
              <w:pStyle w:val="Cap1"/>
              <w:ind w:firstLineChars="100" w:firstLine="201"/>
              <w:rPr>
                <w:rFonts w:hint="eastAsia"/>
                <w:szCs w:val="18"/>
              </w:rPr>
            </w:pPr>
            <w:r w:rsidRPr="00FA3008">
              <w:rPr>
                <w:rFonts w:hint="eastAsia"/>
                <w:szCs w:val="18"/>
              </w:rPr>
              <w:t>线路</w:t>
            </w:r>
          </w:p>
        </w:tc>
        <w:tc>
          <w:tcPr>
            <w:tcW w:w="915" w:type="pct"/>
            <w:tcBorders>
              <w:bottom w:val="double" w:sz="4" w:space="0" w:color="FFFFFF"/>
            </w:tcBorders>
            <w:shd w:val="clear" w:color="auto" w:fill="7C9BC1"/>
            <w:vAlign w:val="center"/>
          </w:tcPr>
          <w:p w14:paraId="1C46FD05" w14:textId="77777777" w:rsidR="008848BD" w:rsidRPr="00FA3008" w:rsidRDefault="008848BD" w:rsidP="008848BD">
            <w:pPr>
              <w:pStyle w:val="Cap1"/>
              <w:ind w:firstLineChars="100" w:firstLine="201"/>
              <w:rPr>
                <w:rFonts w:hint="eastAsia"/>
                <w:szCs w:val="18"/>
              </w:rPr>
            </w:pPr>
            <w:r w:rsidRPr="00FA3008">
              <w:rPr>
                <w:rFonts w:hint="eastAsia"/>
                <w:szCs w:val="18"/>
              </w:rPr>
              <w:t>是否有效</w:t>
            </w:r>
          </w:p>
        </w:tc>
      </w:tr>
      <w:tr w:rsidR="008848BD" w:rsidRPr="00806E14" w14:paraId="1890597F" w14:textId="77777777" w:rsidTr="008848BD">
        <w:trPr>
          <w:cantSplit/>
          <w:trHeight w:val="324"/>
        </w:trPr>
        <w:tc>
          <w:tcPr>
            <w:tcW w:w="625" w:type="pct"/>
            <w:shd w:val="clear" w:color="auto" w:fill="E3EEF5"/>
            <w:vAlign w:val="center"/>
          </w:tcPr>
          <w:p w14:paraId="5266834F" w14:textId="77777777" w:rsidR="008848BD" w:rsidRPr="005D789A" w:rsidRDefault="008848BD" w:rsidP="008848BD">
            <w:pPr>
              <w:pStyle w:val="Cap2"/>
              <w:jc w:val="center"/>
              <w:rPr>
                <w:rFonts w:hint="eastAsia"/>
                <w:lang w:eastAsia="zh-CN"/>
              </w:rPr>
            </w:pPr>
            <w:r w:rsidRPr="005D789A">
              <w:rPr>
                <w:lang w:eastAsia="zh-CN"/>
              </w:rPr>
              <w:t>1</w:t>
            </w:r>
          </w:p>
        </w:tc>
        <w:tc>
          <w:tcPr>
            <w:tcW w:w="625" w:type="pct"/>
            <w:shd w:val="clear" w:color="auto" w:fill="E3EEF5"/>
          </w:tcPr>
          <w:p w14:paraId="41C83FBF" w14:textId="77777777" w:rsidR="008848BD" w:rsidRPr="00C86892" w:rsidRDefault="008848BD" w:rsidP="008848BD">
            <w:pPr>
              <w:jc w:val="center"/>
              <w:rPr>
                <w:rFonts w:ascii="Arial" w:hAnsi="Arial" w:cs="Arial"/>
              </w:rPr>
            </w:pPr>
            <w:r w:rsidRPr="00C86892">
              <w:rPr>
                <w:rFonts w:ascii="Arial" w:hAnsi="Arial" w:cs="Arial" w:hint="eastAsia"/>
              </w:rPr>
              <w:t>0200</w:t>
            </w:r>
          </w:p>
        </w:tc>
        <w:tc>
          <w:tcPr>
            <w:tcW w:w="671" w:type="pct"/>
            <w:shd w:val="clear" w:color="auto" w:fill="E3EEF5"/>
          </w:tcPr>
          <w:p w14:paraId="3A425841" w14:textId="77777777" w:rsidR="008848BD" w:rsidRPr="00C86892" w:rsidRDefault="008848BD" w:rsidP="008848BD">
            <w:pPr>
              <w:jc w:val="center"/>
              <w:rPr>
                <w:rFonts w:ascii="Arial" w:hAnsi="Arial" w:cs="Arial"/>
              </w:rPr>
            </w:pPr>
            <w:r w:rsidRPr="00C86892">
              <w:rPr>
                <w:rFonts w:ascii="Arial" w:hAnsi="Arial" w:cs="Arial" w:hint="eastAsia"/>
              </w:rPr>
              <w:t>北京</w:t>
            </w:r>
          </w:p>
        </w:tc>
        <w:tc>
          <w:tcPr>
            <w:tcW w:w="1115" w:type="pct"/>
            <w:shd w:val="clear" w:color="auto" w:fill="E3EEF5"/>
          </w:tcPr>
          <w:p w14:paraId="1E409599" w14:textId="77777777" w:rsidR="008848BD" w:rsidRPr="00C86892" w:rsidRDefault="008848BD" w:rsidP="008848BD">
            <w:pPr>
              <w:jc w:val="center"/>
              <w:rPr>
                <w:rFonts w:ascii="Arial" w:hAnsi="Arial" w:cs="Arial"/>
              </w:rPr>
            </w:pPr>
            <w:r w:rsidRPr="00C86892">
              <w:rPr>
                <w:rFonts w:ascii="Arial" w:hAnsi="Arial" w:cs="Arial" w:hint="eastAsia"/>
              </w:rPr>
              <w:t>北京市</w:t>
            </w:r>
            <w:r w:rsidRPr="00C86892">
              <w:rPr>
                <w:rFonts w:ascii="Arial" w:hAnsi="Arial" w:cs="Arial" w:hint="eastAsia"/>
              </w:rPr>
              <w:t>_</w:t>
            </w:r>
            <w:r w:rsidRPr="00C86892">
              <w:rPr>
                <w:rFonts w:ascii="Arial" w:hAnsi="Arial" w:cs="Arial" w:hint="eastAsia"/>
              </w:rPr>
              <w:t>北京市</w:t>
            </w:r>
          </w:p>
        </w:tc>
        <w:tc>
          <w:tcPr>
            <w:tcW w:w="1049" w:type="pct"/>
            <w:shd w:val="clear" w:color="auto" w:fill="E3EEF5"/>
          </w:tcPr>
          <w:p w14:paraId="2EB7DC36" w14:textId="77777777" w:rsidR="008848BD" w:rsidRPr="00806E14" w:rsidRDefault="008848BD" w:rsidP="008848BD">
            <w:pPr>
              <w:jc w:val="center"/>
              <w:rPr>
                <w:rFonts w:ascii="Arial" w:hAnsi="Arial" w:cs="Arial"/>
              </w:rPr>
            </w:pPr>
            <w:r w:rsidRPr="00C86892">
              <w:rPr>
                <w:rFonts w:ascii="Arial" w:hAnsi="Arial" w:cs="Arial" w:hint="eastAsia"/>
              </w:rPr>
              <w:t>工行银企互联推广版</w:t>
            </w:r>
          </w:p>
        </w:tc>
        <w:tc>
          <w:tcPr>
            <w:tcW w:w="915" w:type="pct"/>
            <w:shd w:val="clear" w:color="auto" w:fill="E3EEF5"/>
          </w:tcPr>
          <w:p w14:paraId="5E87BDFC"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262E7A03" w14:textId="77777777" w:rsidTr="008848BD">
        <w:trPr>
          <w:cantSplit/>
          <w:trHeight w:val="324"/>
        </w:trPr>
        <w:tc>
          <w:tcPr>
            <w:tcW w:w="625" w:type="pct"/>
            <w:shd w:val="clear" w:color="auto" w:fill="E3EEF5"/>
            <w:vAlign w:val="center"/>
          </w:tcPr>
          <w:p w14:paraId="74C614A8" w14:textId="77777777" w:rsidR="008848BD" w:rsidRPr="005D789A" w:rsidRDefault="008848BD" w:rsidP="008848BD">
            <w:pPr>
              <w:pStyle w:val="Cap2"/>
              <w:jc w:val="center"/>
              <w:rPr>
                <w:rFonts w:hint="eastAsia"/>
                <w:lang w:eastAsia="zh-CN"/>
              </w:rPr>
            </w:pPr>
            <w:r>
              <w:rPr>
                <w:rFonts w:hint="eastAsia"/>
                <w:lang w:eastAsia="zh-CN"/>
              </w:rPr>
              <w:t>2</w:t>
            </w:r>
          </w:p>
        </w:tc>
        <w:tc>
          <w:tcPr>
            <w:tcW w:w="625" w:type="pct"/>
            <w:shd w:val="clear" w:color="auto" w:fill="E3EEF5"/>
          </w:tcPr>
          <w:p w14:paraId="6E1361B9" w14:textId="77777777" w:rsidR="008848BD" w:rsidRPr="00C86892" w:rsidRDefault="008848BD" w:rsidP="008848BD">
            <w:pPr>
              <w:jc w:val="center"/>
              <w:rPr>
                <w:rFonts w:ascii="Arial" w:hAnsi="Arial" w:cs="Arial"/>
              </w:rPr>
            </w:pPr>
            <w:r w:rsidRPr="00C86892">
              <w:rPr>
                <w:rFonts w:ascii="Arial" w:hAnsi="Arial" w:cs="Arial" w:hint="eastAsia"/>
              </w:rPr>
              <w:t>0302</w:t>
            </w:r>
          </w:p>
        </w:tc>
        <w:tc>
          <w:tcPr>
            <w:tcW w:w="671" w:type="pct"/>
            <w:shd w:val="clear" w:color="auto" w:fill="E3EEF5"/>
          </w:tcPr>
          <w:p w14:paraId="7898D73C" w14:textId="77777777" w:rsidR="008848BD" w:rsidRPr="00C86892" w:rsidRDefault="008848BD" w:rsidP="008848BD">
            <w:pPr>
              <w:jc w:val="center"/>
              <w:rPr>
                <w:rFonts w:ascii="Arial" w:hAnsi="Arial" w:cs="Arial"/>
              </w:rPr>
            </w:pPr>
            <w:r w:rsidRPr="00C86892">
              <w:rPr>
                <w:rFonts w:ascii="Arial" w:hAnsi="Arial" w:cs="Arial" w:hint="eastAsia"/>
              </w:rPr>
              <w:t>天津</w:t>
            </w:r>
          </w:p>
        </w:tc>
        <w:tc>
          <w:tcPr>
            <w:tcW w:w="1115" w:type="pct"/>
            <w:shd w:val="clear" w:color="auto" w:fill="E3EEF5"/>
          </w:tcPr>
          <w:p w14:paraId="1A8621B2" w14:textId="77777777" w:rsidR="008848BD" w:rsidRPr="00C86892" w:rsidRDefault="008848BD" w:rsidP="008848BD">
            <w:pPr>
              <w:jc w:val="center"/>
              <w:rPr>
                <w:rFonts w:ascii="Arial" w:hAnsi="Arial" w:cs="Arial"/>
              </w:rPr>
            </w:pPr>
            <w:r w:rsidRPr="00C86892">
              <w:rPr>
                <w:rFonts w:ascii="Arial" w:hAnsi="Arial" w:cs="Arial" w:hint="eastAsia"/>
              </w:rPr>
              <w:t>天津市</w:t>
            </w:r>
            <w:r w:rsidRPr="00C86892">
              <w:rPr>
                <w:rFonts w:ascii="Arial" w:hAnsi="Arial" w:cs="Arial" w:hint="eastAsia"/>
              </w:rPr>
              <w:t>_</w:t>
            </w:r>
            <w:r w:rsidRPr="00C86892">
              <w:rPr>
                <w:rFonts w:ascii="Arial" w:hAnsi="Arial" w:cs="Arial" w:hint="eastAsia"/>
              </w:rPr>
              <w:t>天津市</w:t>
            </w:r>
          </w:p>
        </w:tc>
        <w:tc>
          <w:tcPr>
            <w:tcW w:w="1049" w:type="pct"/>
            <w:shd w:val="clear" w:color="auto" w:fill="E3EEF5"/>
          </w:tcPr>
          <w:p w14:paraId="26C757BF"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487E0910"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467EAD06" w14:textId="77777777" w:rsidTr="008848BD">
        <w:trPr>
          <w:cantSplit/>
          <w:trHeight w:val="324"/>
        </w:trPr>
        <w:tc>
          <w:tcPr>
            <w:tcW w:w="625" w:type="pct"/>
            <w:shd w:val="clear" w:color="auto" w:fill="E3EEF5"/>
            <w:vAlign w:val="center"/>
          </w:tcPr>
          <w:p w14:paraId="600B9EB4" w14:textId="77777777" w:rsidR="008848BD" w:rsidRPr="005D789A" w:rsidRDefault="008848BD" w:rsidP="008848BD">
            <w:pPr>
              <w:pStyle w:val="Cap2"/>
              <w:jc w:val="center"/>
              <w:rPr>
                <w:rFonts w:hint="eastAsia"/>
                <w:lang w:eastAsia="zh-CN"/>
              </w:rPr>
            </w:pPr>
            <w:r>
              <w:rPr>
                <w:rFonts w:hint="eastAsia"/>
                <w:lang w:eastAsia="zh-CN"/>
              </w:rPr>
              <w:t>3</w:t>
            </w:r>
          </w:p>
        </w:tc>
        <w:tc>
          <w:tcPr>
            <w:tcW w:w="625" w:type="pct"/>
            <w:shd w:val="clear" w:color="auto" w:fill="E3EEF5"/>
          </w:tcPr>
          <w:p w14:paraId="38D44286" w14:textId="77777777" w:rsidR="008848BD" w:rsidRPr="00C86892" w:rsidRDefault="008848BD" w:rsidP="008848BD">
            <w:pPr>
              <w:jc w:val="center"/>
              <w:rPr>
                <w:rFonts w:ascii="Arial" w:hAnsi="Arial" w:cs="Arial"/>
              </w:rPr>
            </w:pPr>
            <w:r w:rsidRPr="00C86892">
              <w:rPr>
                <w:rFonts w:ascii="Arial" w:hAnsi="Arial" w:cs="Arial" w:hint="eastAsia"/>
              </w:rPr>
              <w:t>0402</w:t>
            </w:r>
          </w:p>
        </w:tc>
        <w:tc>
          <w:tcPr>
            <w:tcW w:w="671" w:type="pct"/>
            <w:shd w:val="clear" w:color="auto" w:fill="E3EEF5"/>
          </w:tcPr>
          <w:p w14:paraId="4208CE12" w14:textId="77777777" w:rsidR="008848BD" w:rsidRPr="00C86892" w:rsidRDefault="008848BD" w:rsidP="008848BD">
            <w:pPr>
              <w:jc w:val="center"/>
              <w:rPr>
                <w:rFonts w:ascii="Arial" w:hAnsi="Arial" w:cs="Arial"/>
              </w:rPr>
            </w:pPr>
            <w:r w:rsidRPr="00C86892">
              <w:rPr>
                <w:rFonts w:ascii="Arial" w:hAnsi="Arial" w:cs="Arial" w:hint="eastAsia"/>
              </w:rPr>
              <w:t>石家庄</w:t>
            </w:r>
          </w:p>
        </w:tc>
        <w:tc>
          <w:tcPr>
            <w:tcW w:w="1115" w:type="pct"/>
            <w:shd w:val="clear" w:color="auto" w:fill="E3EEF5"/>
          </w:tcPr>
          <w:p w14:paraId="66D655A3"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石家庄市</w:t>
            </w:r>
          </w:p>
        </w:tc>
        <w:tc>
          <w:tcPr>
            <w:tcW w:w="1049" w:type="pct"/>
            <w:shd w:val="clear" w:color="auto" w:fill="E3EEF5"/>
          </w:tcPr>
          <w:p w14:paraId="47A04AE5"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6B66169E"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2A2ED6FB" w14:textId="77777777" w:rsidTr="008848BD">
        <w:trPr>
          <w:cantSplit/>
          <w:trHeight w:val="324"/>
        </w:trPr>
        <w:tc>
          <w:tcPr>
            <w:tcW w:w="625" w:type="pct"/>
            <w:shd w:val="clear" w:color="auto" w:fill="E3EEF5"/>
            <w:vAlign w:val="center"/>
          </w:tcPr>
          <w:p w14:paraId="04C0A250" w14:textId="77777777" w:rsidR="008848BD" w:rsidRPr="005D789A" w:rsidRDefault="008848BD" w:rsidP="008848BD">
            <w:pPr>
              <w:pStyle w:val="Cap2"/>
              <w:jc w:val="center"/>
              <w:rPr>
                <w:rFonts w:hint="eastAsia"/>
                <w:lang w:eastAsia="zh-CN"/>
              </w:rPr>
            </w:pPr>
            <w:r>
              <w:rPr>
                <w:rFonts w:hint="eastAsia"/>
                <w:lang w:eastAsia="zh-CN"/>
              </w:rPr>
              <w:t>4</w:t>
            </w:r>
          </w:p>
        </w:tc>
        <w:tc>
          <w:tcPr>
            <w:tcW w:w="625" w:type="pct"/>
            <w:shd w:val="clear" w:color="auto" w:fill="E3EEF5"/>
          </w:tcPr>
          <w:p w14:paraId="6D1F9673" w14:textId="77777777" w:rsidR="008848BD" w:rsidRPr="00C86892" w:rsidRDefault="008848BD" w:rsidP="008848BD">
            <w:pPr>
              <w:jc w:val="center"/>
              <w:rPr>
                <w:rFonts w:ascii="Arial" w:hAnsi="Arial" w:cs="Arial"/>
              </w:rPr>
            </w:pPr>
            <w:r w:rsidRPr="00C86892">
              <w:rPr>
                <w:rFonts w:ascii="Arial" w:hAnsi="Arial" w:cs="Arial" w:hint="eastAsia"/>
              </w:rPr>
              <w:t>0403</w:t>
            </w:r>
          </w:p>
        </w:tc>
        <w:tc>
          <w:tcPr>
            <w:tcW w:w="671" w:type="pct"/>
            <w:shd w:val="clear" w:color="auto" w:fill="E3EEF5"/>
          </w:tcPr>
          <w:p w14:paraId="6FDBAD3D" w14:textId="77777777" w:rsidR="008848BD" w:rsidRPr="00C86892" w:rsidRDefault="008848BD" w:rsidP="008848BD">
            <w:pPr>
              <w:jc w:val="center"/>
              <w:rPr>
                <w:rFonts w:ascii="Arial" w:hAnsi="Arial" w:cs="Arial"/>
              </w:rPr>
            </w:pPr>
            <w:r w:rsidRPr="00C86892">
              <w:rPr>
                <w:rFonts w:ascii="Arial" w:hAnsi="Arial" w:cs="Arial" w:hint="eastAsia"/>
              </w:rPr>
              <w:t>唐山</w:t>
            </w:r>
          </w:p>
        </w:tc>
        <w:tc>
          <w:tcPr>
            <w:tcW w:w="1115" w:type="pct"/>
            <w:shd w:val="clear" w:color="auto" w:fill="E3EEF5"/>
          </w:tcPr>
          <w:p w14:paraId="5991F9EA"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唐山市</w:t>
            </w:r>
          </w:p>
        </w:tc>
        <w:tc>
          <w:tcPr>
            <w:tcW w:w="1049" w:type="pct"/>
            <w:shd w:val="clear" w:color="auto" w:fill="E3EEF5"/>
          </w:tcPr>
          <w:p w14:paraId="502D707B"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7A40FCCA"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2AF20B54" w14:textId="77777777" w:rsidTr="008848BD">
        <w:trPr>
          <w:cantSplit/>
          <w:trHeight w:val="324"/>
        </w:trPr>
        <w:tc>
          <w:tcPr>
            <w:tcW w:w="625" w:type="pct"/>
            <w:shd w:val="clear" w:color="auto" w:fill="E3EEF5"/>
            <w:vAlign w:val="center"/>
          </w:tcPr>
          <w:p w14:paraId="61FA2FED" w14:textId="77777777" w:rsidR="008848BD" w:rsidRPr="005D789A" w:rsidRDefault="008848BD" w:rsidP="008848BD">
            <w:pPr>
              <w:pStyle w:val="Cap2"/>
              <w:jc w:val="center"/>
              <w:rPr>
                <w:rFonts w:hint="eastAsia"/>
                <w:lang w:eastAsia="zh-CN"/>
              </w:rPr>
            </w:pPr>
            <w:r>
              <w:rPr>
                <w:rFonts w:hint="eastAsia"/>
                <w:lang w:eastAsia="zh-CN"/>
              </w:rPr>
              <w:t>5</w:t>
            </w:r>
          </w:p>
        </w:tc>
        <w:tc>
          <w:tcPr>
            <w:tcW w:w="625" w:type="pct"/>
            <w:shd w:val="clear" w:color="auto" w:fill="E3EEF5"/>
          </w:tcPr>
          <w:p w14:paraId="560D81A5" w14:textId="77777777" w:rsidR="008848BD" w:rsidRPr="00C86892" w:rsidRDefault="008848BD" w:rsidP="008848BD">
            <w:pPr>
              <w:jc w:val="center"/>
              <w:rPr>
                <w:rFonts w:ascii="Arial" w:hAnsi="Arial" w:cs="Arial"/>
              </w:rPr>
            </w:pPr>
            <w:r w:rsidRPr="00C86892">
              <w:rPr>
                <w:rFonts w:ascii="Arial" w:hAnsi="Arial" w:cs="Arial" w:hint="eastAsia"/>
              </w:rPr>
              <w:t>0404</w:t>
            </w:r>
          </w:p>
        </w:tc>
        <w:tc>
          <w:tcPr>
            <w:tcW w:w="671" w:type="pct"/>
            <w:shd w:val="clear" w:color="auto" w:fill="E3EEF5"/>
          </w:tcPr>
          <w:p w14:paraId="5F337C05" w14:textId="77777777" w:rsidR="008848BD" w:rsidRPr="00C86892" w:rsidRDefault="008848BD" w:rsidP="008848BD">
            <w:pPr>
              <w:jc w:val="center"/>
              <w:rPr>
                <w:rFonts w:ascii="Arial" w:hAnsi="Arial" w:cs="Arial"/>
              </w:rPr>
            </w:pPr>
            <w:r w:rsidRPr="00C86892">
              <w:rPr>
                <w:rFonts w:ascii="Arial" w:hAnsi="Arial" w:cs="Arial" w:hint="eastAsia"/>
              </w:rPr>
              <w:t>秦皇岛</w:t>
            </w:r>
          </w:p>
        </w:tc>
        <w:tc>
          <w:tcPr>
            <w:tcW w:w="1115" w:type="pct"/>
            <w:shd w:val="clear" w:color="auto" w:fill="E3EEF5"/>
          </w:tcPr>
          <w:p w14:paraId="5529A6EE" w14:textId="77777777" w:rsidR="008848BD" w:rsidRPr="00C86892" w:rsidRDefault="008848BD" w:rsidP="008848BD">
            <w:pPr>
              <w:jc w:val="center"/>
              <w:rPr>
                <w:rFonts w:ascii="Arial" w:hAnsi="Arial" w:cs="Arial"/>
              </w:rPr>
            </w:pPr>
            <w:r w:rsidRPr="00C86892">
              <w:rPr>
                <w:rFonts w:ascii="Arial" w:hAnsi="Arial" w:cs="Arial" w:hint="eastAsia"/>
              </w:rPr>
              <w:t>河北省</w:t>
            </w:r>
            <w:r w:rsidRPr="00C86892">
              <w:rPr>
                <w:rFonts w:ascii="Arial" w:hAnsi="Arial" w:cs="Arial" w:hint="eastAsia"/>
              </w:rPr>
              <w:t>_</w:t>
            </w:r>
            <w:r w:rsidRPr="00C86892">
              <w:rPr>
                <w:rFonts w:ascii="Arial" w:hAnsi="Arial" w:cs="Arial" w:hint="eastAsia"/>
              </w:rPr>
              <w:t>秦皇岛市</w:t>
            </w:r>
          </w:p>
        </w:tc>
        <w:tc>
          <w:tcPr>
            <w:tcW w:w="1049" w:type="pct"/>
            <w:shd w:val="clear" w:color="auto" w:fill="E3EEF5"/>
          </w:tcPr>
          <w:p w14:paraId="39F5CD81" w14:textId="77777777" w:rsidR="008848BD" w:rsidRPr="00C86892" w:rsidRDefault="008848BD" w:rsidP="008848BD">
            <w:pPr>
              <w:jc w:val="center"/>
              <w:rPr>
                <w:rFonts w:ascii="Arial" w:hAnsi="Arial" w:cs="Arial"/>
              </w:rPr>
            </w:pPr>
            <w:r w:rsidRPr="00C71A41">
              <w:rPr>
                <w:rFonts w:ascii="Arial" w:hAnsi="Arial" w:cs="Arial" w:hint="eastAsia"/>
              </w:rPr>
              <w:t>工行银企互联推广版</w:t>
            </w:r>
          </w:p>
        </w:tc>
        <w:tc>
          <w:tcPr>
            <w:tcW w:w="915" w:type="pct"/>
            <w:shd w:val="clear" w:color="auto" w:fill="E3EEF5"/>
          </w:tcPr>
          <w:p w14:paraId="25D9ADEC"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4F6607BD" w14:textId="77777777" w:rsidTr="008848BD">
        <w:trPr>
          <w:cantSplit/>
          <w:trHeight w:val="324"/>
        </w:trPr>
        <w:tc>
          <w:tcPr>
            <w:tcW w:w="625" w:type="pct"/>
            <w:shd w:val="clear" w:color="auto" w:fill="E3EEF5"/>
            <w:vAlign w:val="center"/>
          </w:tcPr>
          <w:p w14:paraId="22A97221" w14:textId="77777777" w:rsidR="008848BD" w:rsidRDefault="008848BD" w:rsidP="008848BD">
            <w:pPr>
              <w:pStyle w:val="Cap2"/>
              <w:jc w:val="center"/>
              <w:rPr>
                <w:rFonts w:hint="eastAsia"/>
                <w:lang w:eastAsia="zh-CN"/>
              </w:rPr>
            </w:pPr>
          </w:p>
        </w:tc>
        <w:tc>
          <w:tcPr>
            <w:tcW w:w="625" w:type="pct"/>
            <w:shd w:val="clear" w:color="auto" w:fill="E3EEF5"/>
          </w:tcPr>
          <w:p w14:paraId="598C22F2" w14:textId="77777777" w:rsidR="008848BD" w:rsidRPr="00C86892" w:rsidRDefault="008848BD" w:rsidP="008848BD">
            <w:pPr>
              <w:jc w:val="center"/>
              <w:rPr>
                <w:rFonts w:ascii="Arial" w:hAnsi="Arial" w:cs="Arial"/>
              </w:rPr>
            </w:pPr>
          </w:p>
        </w:tc>
        <w:tc>
          <w:tcPr>
            <w:tcW w:w="671" w:type="pct"/>
            <w:shd w:val="clear" w:color="auto" w:fill="E3EEF5"/>
          </w:tcPr>
          <w:p w14:paraId="70257846" w14:textId="77777777" w:rsidR="008848BD" w:rsidRPr="00C86892" w:rsidRDefault="008848BD" w:rsidP="008848BD">
            <w:pPr>
              <w:jc w:val="center"/>
              <w:rPr>
                <w:rFonts w:ascii="Arial" w:hAnsi="Arial" w:cs="Arial"/>
              </w:rPr>
            </w:pPr>
          </w:p>
        </w:tc>
        <w:tc>
          <w:tcPr>
            <w:tcW w:w="1115" w:type="pct"/>
            <w:shd w:val="clear" w:color="auto" w:fill="E3EEF5"/>
          </w:tcPr>
          <w:p w14:paraId="688417E1" w14:textId="77777777" w:rsidR="008848BD" w:rsidRPr="00C86892" w:rsidRDefault="008848BD" w:rsidP="008848BD">
            <w:pPr>
              <w:jc w:val="center"/>
              <w:rPr>
                <w:rFonts w:ascii="Arial" w:hAnsi="Arial" w:cs="Arial"/>
              </w:rPr>
            </w:pPr>
          </w:p>
        </w:tc>
        <w:tc>
          <w:tcPr>
            <w:tcW w:w="1049" w:type="pct"/>
            <w:shd w:val="clear" w:color="auto" w:fill="E3EEF5"/>
          </w:tcPr>
          <w:p w14:paraId="2E94F5B8" w14:textId="77777777" w:rsidR="008848BD" w:rsidRPr="00C71A41" w:rsidRDefault="008848BD" w:rsidP="008848BD">
            <w:pPr>
              <w:jc w:val="center"/>
              <w:rPr>
                <w:rFonts w:ascii="Arial" w:hAnsi="Arial" w:cs="Arial"/>
              </w:rPr>
            </w:pPr>
          </w:p>
        </w:tc>
        <w:tc>
          <w:tcPr>
            <w:tcW w:w="915" w:type="pct"/>
            <w:shd w:val="clear" w:color="auto" w:fill="E3EEF5"/>
          </w:tcPr>
          <w:p w14:paraId="23A36BA9" w14:textId="77777777" w:rsidR="008848BD" w:rsidRPr="00C86892" w:rsidRDefault="008848BD" w:rsidP="008848BD">
            <w:pPr>
              <w:jc w:val="center"/>
              <w:rPr>
                <w:rFonts w:ascii="Arial" w:hAnsi="Arial" w:cs="Arial"/>
              </w:rPr>
            </w:pPr>
          </w:p>
        </w:tc>
      </w:tr>
    </w:tbl>
    <w:p w14:paraId="1843B33B" w14:textId="77777777" w:rsidR="008848BD" w:rsidRDefault="008848BD" w:rsidP="008848BD">
      <w:pPr>
        <w:spacing w:line="360" w:lineRule="auto"/>
        <w:ind w:left="420"/>
      </w:pPr>
      <w:r>
        <w:rPr>
          <w:rFonts w:hint="eastAsia"/>
        </w:rPr>
        <w:t>1</w:t>
      </w:r>
      <w:r>
        <w:rPr>
          <w:rFonts w:hint="eastAsia"/>
        </w:rPr>
        <w:t>、某个直联产品使用；</w:t>
      </w:r>
    </w:p>
    <w:p w14:paraId="783FA28A" w14:textId="77777777" w:rsidR="008848BD" w:rsidRDefault="008848BD" w:rsidP="008848BD">
      <w:pPr>
        <w:spacing w:line="360" w:lineRule="auto"/>
        <w:ind w:left="420"/>
        <w:rPr>
          <w:lang w:eastAsia="zh-CN"/>
        </w:rPr>
      </w:pPr>
      <w:commentRangeStart w:id="77"/>
      <w:r>
        <w:rPr>
          <w:rFonts w:hint="eastAsia"/>
          <w:lang w:eastAsia="zh-CN"/>
        </w:rPr>
        <w:t>2</w:t>
      </w:r>
      <w:r>
        <w:rPr>
          <w:rFonts w:hint="eastAsia"/>
          <w:lang w:eastAsia="zh-CN"/>
        </w:rPr>
        <w:t>、前台不允许操作，由系统维护人员定期更新</w:t>
      </w:r>
      <w:commentRangeEnd w:id="77"/>
      <w:r w:rsidR="00D21A84">
        <w:rPr>
          <w:rStyle w:val="af"/>
          <w:rFonts w:ascii="Times New Roman" w:hAnsi="Times New Roman"/>
          <w:kern w:val="2"/>
        </w:rPr>
        <w:commentReference w:id="77"/>
      </w:r>
      <w:r>
        <w:rPr>
          <w:rFonts w:hint="eastAsia"/>
          <w:lang w:eastAsia="zh-CN"/>
        </w:rPr>
        <w:t>；</w:t>
      </w:r>
    </w:p>
    <w:p w14:paraId="3C4B8C9B"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95DF58B" w14:textId="77777777" w:rsidR="008848BD" w:rsidRDefault="008848BD" w:rsidP="008848BD">
      <w:pPr>
        <w:pStyle w:val="40"/>
        <w:numPr>
          <w:ilvl w:val="3"/>
          <w:numId w:val="2"/>
        </w:numPr>
        <w:rPr>
          <w:lang w:eastAsia="zh-CN"/>
        </w:rPr>
      </w:pPr>
      <w:r>
        <w:rPr>
          <w:rFonts w:hint="eastAsia"/>
          <w:lang w:eastAsia="zh-CN"/>
        </w:rPr>
        <w:t>用户界面</w:t>
      </w:r>
    </w:p>
    <w:p w14:paraId="64A1AA2A" w14:textId="77777777" w:rsidR="008848BD" w:rsidRPr="00D12323" w:rsidRDefault="008848BD" w:rsidP="008848BD">
      <w:pPr>
        <w:pStyle w:val="L-"/>
      </w:pPr>
      <w:r w:rsidRPr="00D12323">
        <w:rPr>
          <w:rFonts w:hint="eastAsia"/>
        </w:rPr>
        <w:t>图：</w:t>
      </w:r>
      <w:r>
        <w:rPr>
          <w:rFonts w:hint="eastAsia"/>
        </w:rPr>
        <w:t>3.2.3.5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直连银行区域查询页面</w:t>
      </w:r>
    </w:p>
    <w:p w14:paraId="2909F0D7" w14:textId="77777777" w:rsidR="008848BD" w:rsidRDefault="00E75EE2" w:rsidP="008848BD">
      <w:r>
        <w:rPr>
          <w:noProof/>
          <w:lang w:eastAsia="zh-CN" w:bidi="ar-SA"/>
        </w:rPr>
        <w:drawing>
          <wp:inline distT="0" distB="0" distL="0" distR="0" wp14:anchorId="61B51597" wp14:editId="7B0A3458">
            <wp:extent cx="5267325" cy="2143125"/>
            <wp:effectExtent l="0" t="0" r="9525" b="9525"/>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7D692AF0" w14:textId="77777777" w:rsidR="008848BD" w:rsidRDefault="008848BD" w:rsidP="008848BD">
      <w:pPr>
        <w:pStyle w:val="30"/>
        <w:numPr>
          <w:ilvl w:val="2"/>
          <w:numId w:val="2"/>
        </w:numPr>
        <w:rPr>
          <w:lang w:eastAsia="zh-CN"/>
        </w:rPr>
      </w:pPr>
      <w:bookmarkStart w:id="78" w:name="_Toc517685547"/>
      <w:bookmarkStart w:id="79" w:name="_Toc10186621"/>
      <w:r>
        <w:rPr>
          <w:rFonts w:hint="eastAsia"/>
          <w:lang w:eastAsia="zh-CN"/>
        </w:rPr>
        <w:t>开户行</w:t>
      </w:r>
      <w:bookmarkEnd w:id="78"/>
      <w:bookmarkEnd w:id="79"/>
    </w:p>
    <w:p w14:paraId="46A13A4A" w14:textId="77777777" w:rsidR="008848BD" w:rsidRDefault="008848BD" w:rsidP="008848BD">
      <w:pPr>
        <w:pStyle w:val="40"/>
        <w:numPr>
          <w:ilvl w:val="3"/>
          <w:numId w:val="2"/>
        </w:numPr>
        <w:rPr>
          <w:lang w:eastAsia="zh-CN"/>
        </w:rPr>
      </w:pPr>
      <w:r>
        <w:rPr>
          <w:rFonts w:hint="eastAsia"/>
          <w:lang w:eastAsia="zh-CN"/>
        </w:rPr>
        <w:t>业务描述</w:t>
      </w:r>
    </w:p>
    <w:p w14:paraId="32460186" w14:textId="77777777" w:rsidR="008848BD" w:rsidRDefault="008848BD" w:rsidP="008848BD">
      <w:pPr>
        <w:ind w:firstLine="420"/>
        <w:rPr>
          <w:lang w:eastAsia="zh-CN"/>
        </w:rPr>
      </w:pPr>
      <w:r>
        <w:rPr>
          <w:rFonts w:hint="eastAsia"/>
          <w:lang w:eastAsia="zh-CN"/>
        </w:rPr>
        <w:t>在跨行支付时，通过人民银行系统处理，因此需按人民银行约定的规则提交信息，在此需建立系统银行开户行的信息。</w:t>
      </w:r>
    </w:p>
    <w:p w14:paraId="42B546F3"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3F6FA6E1" w14:textId="77777777" w:rsidR="008848BD" w:rsidRDefault="008848BD" w:rsidP="008848BD">
      <w:pPr>
        <w:pStyle w:val="40"/>
        <w:numPr>
          <w:ilvl w:val="3"/>
          <w:numId w:val="2"/>
        </w:numPr>
        <w:rPr>
          <w:lang w:eastAsia="zh-CN"/>
        </w:rPr>
      </w:pPr>
      <w:r>
        <w:rPr>
          <w:rFonts w:hint="eastAsia"/>
          <w:lang w:eastAsia="zh-CN"/>
        </w:rPr>
        <w:t>业务流程</w:t>
      </w:r>
    </w:p>
    <w:p w14:paraId="3961CDF8" w14:textId="77777777" w:rsidR="008848BD" w:rsidRDefault="008848BD" w:rsidP="008848BD">
      <w:pPr>
        <w:ind w:left="420"/>
      </w:pPr>
      <w:r>
        <w:rPr>
          <w:rFonts w:hint="eastAsia"/>
        </w:rPr>
        <w:t>无</w:t>
      </w:r>
    </w:p>
    <w:p w14:paraId="782780D3" w14:textId="77777777" w:rsidR="008848BD" w:rsidRDefault="008848BD" w:rsidP="008848BD">
      <w:pPr>
        <w:pStyle w:val="40"/>
        <w:numPr>
          <w:ilvl w:val="3"/>
          <w:numId w:val="2"/>
        </w:numPr>
        <w:rPr>
          <w:lang w:eastAsia="zh-CN"/>
        </w:rPr>
      </w:pPr>
      <w:r>
        <w:rPr>
          <w:rFonts w:hint="eastAsia"/>
          <w:lang w:eastAsia="zh-CN"/>
        </w:rPr>
        <w:t>流程说明</w:t>
      </w:r>
    </w:p>
    <w:p w14:paraId="1E8627C6" w14:textId="77777777" w:rsidR="008848BD" w:rsidRDefault="008848BD" w:rsidP="008848BD">
      <w:pPr>
        <w:ind w:left="420"/>
      </w:pPr>
      <w:r>
        <w:rPr>
          <w:rFonts w:hint="eastAsia"/>
        </w:rPr>
        <w:t>无</w:t>
      </w:r>
    </w:p>
    <w:p w14:paraId="1BB099FE"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1308"/>
        <w:gridCol w:w="1213"/>
        <w:gridCol w:w="2125"/>
        <w:gridCol w:w="1585"/>
        <w:gridCol w:w="1395"/>
        <w:gridCol w:w="902"/>
      </w:tblGrid>
      <w:tr w:rsidR="008848BD" w:rsidRPr="00806E14" w14:paraId="4E6E09CA"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61106E8D" w14:textId="77777777" w:rsidR="008848BD" w:rsidRPr="00806E14" w:rsidRDefault="008848BD" w:rsidP="008848BD">
            <w:pPr>
              <w:jc w:val="center"/>
              <w:rPr>
                <w:rFonts w:ascii="宋体" w:hAnsi="宋体"/>
                <w:b/>
              </w:rPr>
            </w:pPr>
            <w:r>
              <w:rPr>
                <w:rFonts w:ascii="宋体" w:hAnsi="宋体" w:hint="eastAsia"/>
                <w:b/>
              </w:rPr>
              <w:t>开户行-样例</w:t>
            </w:r>
          </w:p>
        </w:tc>
      </w:tr>
      <w:tr w:rsidR="008848BD" w:rsidRPr="00B916D4" w14:paraId="73BB777D" w14:textId="77777777" w:rsidTr="008848BD">
        <w:trPr>
          <w:cantSplit/>
          <w:trHeight w:val="357"/>
          <w:tblHeader/>
        </w:trPr>
        <w:tc>
          <w:tcPr>
            <w:tcW w:w="767" w:type="pct"/>
            <w:tcBorders>
              <w:bottom w:val="double" w:sz="4" w:space="0" w:color="FFFFFF"/>
            </w:tcBorders>
            <w:shd w:val="clear" w:color="auto" w:fill="7C9BC1"/>
          </w:tcPr>
          <w:p w14:paraId="6E7A59CE" w14:textId="77777777" w:rsidR="008848BD" w:rsidRPr="00FA3008" w:rsidRDefault="008848BD" w:rsidP="008848BD">
            <w:pPr>
              <w:pStyle w:val="Cap1"/>
              <w:ind w:firstLineChars="100" w:firstLine="201"/>
              <w:rPr>
                <w:rFonts w:hint="eastAsia"/>
                <w:szCs w:val="18"/>
              </w:rPr>
            </w:pPr>
            <w:r w:rsidRPr="00531736">
              <w:rPr>
                <w:rFonts w:hint="eastAsia"/>
                <w:szCs w:val="18"/>
              </w:rPr>
              <w:t>#</w:t>
            </w:r>
          </w:p>
        </w:tc>
        <w:tc>
          <w:tcPr>
            <w:tcW w:w="711" w:type="pct"/>
            <w:tcBorders>
              <w:bottom w:val="double" w:sz="4" w:space="0" w:color="FFFFFF"/>
            </w:tcBorders>
            <w:shd w:val="clear" w:color="auto" w:fill="7C9BC1"/>
            <w:vAlign w:val="center"/>
          </w:tcPr>
          <w:p w14:paraId="66D4225A" w14:textId="77777777" w:rsidR="008848BD" w:rsidRPr="00B916D4" w:rsidRDefault="008848BD" w:rsidP="008848BD">
            <w:pPr>
              <w:pStyle w:val="Cap1"/>
              <w:ind w:firstLineChars="100" w:firstLine="201"/>
              <w:rPr>
                <w:rFonts w:hint="eastAsia"/>
                <w:szCs w:val="18"/>
              </w:rPr>
            </w:pPr>
            <w:r w:rsidRPr="00B916D4">
              <w:rPr>
                <w:rFonts w:hint="eastAsia"/>
                <w:szCs w:val="18"/>
              </w:rPr>
              <w:t>代码</w:t>
            </w:r>
          </w:p>
        </w:tc>
        <w:tc>
          <w:tcPr>
            <w:tcW w:w="1246" w:type="pct"/>
            <w:tcBorders>
              <w:bottom w:val="double" w:sz="4" w:space="0" w:color="FFFFFF"/>
            </w:tcBorders>
            <w:shd w:val="clear" w:color="auto" w:fill="7C9BC1"/>
            <w:vAlign w:val="center"/>
          </w:tcPr>
          <w:p w14:paraId="7336D3E6" w14:textId="77777777" w:rsidR="008848BD" w:rsidRPr="00B916D4" w:rsidRDefault="008848BD" w:rsidP="008848BD">
            <w:pPr>
              <w:pStyle w:val="Cap1"/>
              <w:ind w:firstLineChars="100" w:firstLine="201"/>
              <w:rPr>
                <w:rFonts w:hint="eastAsia"/>
                <w:szCs w:val="18"/>
              </w:rPr>
            </w:pPr>
            <w:r w:rsidRPr="00B916D4">
              <w:rPr>
                <w:rFonts w:hint="eastAsia"/>
                <w:szCs w:val="18"/>
              </w:rPr>
              <w:t>名称</w:t>
            </w:r>
          </w:p>
        </w:tc>
        <w:tc>
          <w:tcPr>
            <w:tcW w:w="929" w:type="pct"/>
            <w:tcBorders>
              <w:bottom w:val="double" w:sz="4" w:space="0" w:color="FFFFFF"/>
            </w:tcBorders>
            <w:shd w:val="clear" w:color="auto" w:fill="7C9BC1"/>
            <w:vAlign w:val="center"/>
          </w:tcPr>
          <w:p w14:paraId="196C0C67" w14:textId="77777777" w:rsidR="008848BD" w:rsidRPr="00B916D4" w:rsidRDefault="008848BD" w:rsidP="008848BD">
            <w:pPr>
              <w:pStyle w:val="Cap1"/>
              <w:ind w:firstLineChars="100" w:firstLine="201"/>
              <w:rPr>
                <w:rFonts w:hint="eastAsia"/>
                <w:szCs w:val="18"/>
              </w:rPr>
            </w:pPr>
            <w:r w:rsidRPr="00B916D4">
              <w:rPr>
                <w:rFonts w:hint="eastAsia"/>
                <w:szCs w:val="18"/>
              </w:rPr>
              <w:t>系统银行代码</w:t>
            </w:r>
          </w:p>
        </w:tc>
        <w:tc>
          <w:tcPr>
            <w:tcW w:w="818" w:type="pct"/>
            <w:tcBorders>
              <w:bottom w:val="double" w:sz="4" w:space="0" w:color="FFFFFF"/>
            </w:tcBorders>
            <w:shd w:val="clear" w:color="auto" w:fill="7C9BC1"/>
            <w:vAlign w:val="center"/>
          </w:tcPr>
          <w:p w14:paraId="612489FB" w14:textId="77777777" w:rsidR="008848BD" w:rsidRPr="00B916D4" w:rsidRDefault="008848BD" w:rsidP="008848BD">
            <w:pPr>
              <w:pStyle w:val="Cap1"/>
              <w:ind w:firstLineChars="100" w:firstLine="201"/>
              <w:rPr>
                <w:rFonts w:hint="eastAsia"/>
                <w:szCs w:val="18"/>
              </w:rPr>
            </w:pPr>
            <w:r w:rsidRPr="00B916D4">
              <w:rPr>
                <w:rFonts w:hint="eastAsia"/>
                <w:szCs w:val="18"/>
              </w:rPr>
              <w:t>系统银行区域代码</w:t>
            </w:r>
          </w:p>
        </w:tc>
        <w:tc>
          <w:tcPr>
            <w:tcW w:w="529" w:type="pct"/>
            <w:tcBorders>
              <w:bottom w:val="double" w:sz="4" w:space="0" w:color="FFFFFF"/>
            </w:tcBorders>
            <w:shd w:val="clear" w:color="auto" w:fill="7C9BC1"/>
            <w:vAlign w:val="center"/>
          </w:tcPr>
          <w:p w14:paraId="51CE55B9" w14:textId="77777777" w:rsidR="008848BD" w:rsidRPr="00B916D4" w:rsidRDefault="008848BD" w:rsidP="008848BD">
            <w:pPr>
              <w:pStyle w:val="Cap1"/>
              <w:ind w:firstLineChars="100" w:firstLine="201"/>
              <w:rPr>
                <w:rFonts w:hint="eastAsia"/>
                <w:szCs w:val="18"/>
              </w:rPr>
            </w:pPr>
            <w:r w:rsidRPr="00B916D4">
              <w:rPr>
                <w:rFonts w:hint="eastAsia"/>
                <w:szCs w:val="18"/>
              </w:rPr>
              <w:t>是否有效</w:t>
            </w:r>
          </w:p>
        </w:tc>
      </w:tr>
      <w:tr w:rsidR="008848BD" w:rsidRPr="00806E14" w14:paraId="26925039" w14:textId="77777777" w:rsidTr="008848BD">
        <w:trPr>
          <w:cantSplit/>
          <w:trHeight w:val="324"/>
        </w:trPr>
        <w:tc>
          <w:tcPr>
            <w:tcW w:w="767" w:type="pct"/>
            <w:shd w:val="clear" w:color="auto" w:fill="E3EEF5"/>
            <w:vAlign w:val="center"/>
          </w:tcPr>
          <w:p w14:paraId="79E3FC14" w14:textId="77777777" w:rsidR="008848BD" w:rsidRPr="005D789A" w:rsidRDefault="008848BD" w:rsidP="008848BD">
            <w:pPr>
              <w:pStyle w:val="Cap2"/>
              <w:jc w:val="center"/>
              <w:rPr>
                <w:rFonts w:hint="eastAsia"/>
                <w:lang w:eastAsia="zh-CN"/>
              </w:rPr>
            </w:pPr>
            <w:r w:rsidRPr="005D789A">
              <w:rPr>
                <w:lang w:eastAsia="zh-CN"/>
              </w:rPr>
              <w:t>1</w:t>
            </w:r>
          </w:p>
        </w:tc>
        <w:tc>
          <w:tcPr>
            <w:tcW w:w="711" w:type="pct"/>
            <w:shd w:val="clear" w:color="auto" w:fill="E3EEF5"/>
          </w:tcPr>
          <w:p w14:paraId="3A4A8D44" w14:textId="77777777" w:rsidR="008848BD" w:rsidRPr="0067280D" w:rsidRDefault="008848BD" w:rsidP="008848BD">
            <w:pPr>
              <w:jc w:val="center"/>
              <w:rPr>
                <w:rFonts w:ascii="Arial" w:hAnsi="Arial" w:cs="Arial"/>
              </w:rPr>
            </w:pPr>
            <w:r w:rsidRPr="0067280D">
              <w:rPr>
                <w:rFonts w:ascii="Arial" w:hAnsi="Arial" w:cs="Arial" w:hint="eastAsia"/>
              </w:rPr>
              <w:t>102100000030</w:t>
            </w:r>
          </w:p>
        </w:tc>
        <w:tc>
          <w:tcPr>
            <w:tcW w:w="1246" w:type="pct"/>
            <w:shd w:val="clear" w:color="auto" w:fill="E3EEF5"/>
          </w:tcPr>
          <w:p w14:paraId="591A493C"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中国工商银行股份有限公司北京市分行营业部</w:t>
            </w:r>
          </w:p>
        </w:tc>
        <w:tc>
          <w:tcPr>
            <w:tcW w:w="929" w:type="pct"/>
            <w:shd w:val="clear" w:color="auto" w:fill="E3EEF5"/>
          </w:tcPr>
          <w:p w14:paraId="60787356" w14:textId="77777777" w:rsidR="008848BD" w:rsidRPr="00C86892" w:rsidRDefault="008848BD" w:rsidP="008848BD">
            <w:pPr>
              <w:jc w:val="center"/>
              <w:rPr>
                <w:rFonts w:ascii="Arial" w:hAnsi="Arial" w:cs="Arial"/>
              </w:rPr>
            </w:pPr>
            <w:r>
              <w:rPr>
                <w:rFonts w:ascii="Arial" w:hAnsi="Arial" w:cs="Arial" w:hint="eastAsia"/>
              </w:rPr>
              <w:t>102</w:t>
            </w:r>
          </w:p>
        </w:tc>
        <w:tc>
          <w:tcPr>
            <w:tcW w:w="818" w:type="pct"/>
            <w:shd w:val="clear" w:color="auto" w:fill="E3EEF5"/>
          </w:tcPr>
          <w:p w14:paraId="07EDA3B4"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42ADF4BA"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197E5BA1" w14:textId="77777777" w:rsidTr="008848BD">
        <w:trPr>
          <w:cantSplit/>
          <w:trHeight w:val="324"/>
        </w:trPr>
        <w:tc>
          <w:tcPr>
            <w:tcW w:w="767" w:type="pct"/>
            <w:shd w:val="clear" w:color="auto" w:fill="E3EEF5"/>
            <w:vAlign w:val="center"/>
          </w:tcPr>
          <w:p w14:paraId="561C6D94" w14:textId="77777777" w:rsidR="008848BD" w:rsidRPr="005D789A" w:rsidRDefault="008848BD" w:rsidP="008848BD">
            <w:pPr>
              <w:pStyle w:val="Cap2"/>
              <w:jc w:val="center"/>
              <w:rPr>
                <w:rFonts w:hint="eastAsia"/>
                <w:lang w:eastAsia="zh-CN"/>
              </w:rPr>
            </w:pPr>
            <w:r>
              <w:rPr>
                <w:rFonts w:hint="eastAsia"/>
                <w:lang w:eastAsia="zh-CN"/>
              </w:rPr>
              <w:t>2</w:t>
            </w:r>
          </w:p>
        </w:tc>
        <w:tc>
          <w:tcPr>
            <w:tcW w:w="711" w:type="pct"/>
            <w:shd w:val="clear" w:color="auto" w:fill="E3EEF5"/>
          </w:tcPr>
          <w:p w14:paraId="1BA49C90" w14:textId="77777777" w:rsidR="008848BD" w:rsidRPr="0067280D" w:rsidRDefault="008848BD" w:rsidP="008848BD">
            <w:pPr>
              <w:jc w:val="center"/>
              <w:rPr>
                <w:rFonts w:ascii="Arial" w:hAnsi="Arial" w:cs="Arial"/>
              </w:rPr>
            </w:pPr>
            <w:r w:rsidRPr="0067280D">
              <w:rPr>
                <w:rFonts w:ascii="Arial" w:hAnsi="Arial" w:cs="Arial" w:hint="eastAsia"/>
              </w:rPr>
              <w:t>102100000048</w:t>
            </w:r>
          </w:p>
        </w:tc>
        <w:tc>
          <w:tcPr>
            <w:tcW w:w="1246" w:type="pct"/>
            <w:shd w:val="clear" w:color="auto" w:fill="E3EEF5"/>
          </w:tcPr>
          <w:p w14:paraId="1516F2F8"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中国工商银行股份有限公司北京方庄支行东铁匠营分理处</w:t>
            </w:r>
          </w:p>
        </w:tc>
        <w:tc>
          <w:tcPr>
            <w:tcW w:w="929" w:type="pct"/>
            <w:shd w:val="clear" w:color="auto" w:fill="E3EEF5"/>
          </w:tcPr>
          <w:p w14:paraId="2C73BF7B"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6F858BAD"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714C5C50"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17BA9C23" w14:textId="77777777" w:rsidTr="008848BD">
        <w:trPr>
          <w:cantSplit/>
          <w:trHeight w:val="324"/>
        </w:trPr>
        <w:tc>
          <w:tcPr>
            <w:tcW w:w="767" w:type="pct"/>
            <w:shd w:val="clear" w:color="auto" w:fill="E3EEF5"/>
            <w:vAlign w:val="center"/>
          </w:tcPr>
          <w:p w14:paraId="1F8DFEFD" w14:textId="77777777" w:rsidR="008848BD" w:rsidRPr="005D789A" w:rsidRDefault="008848BD" w:rsidP="008848BD">
            <w:pPr>
              <w:pStyle w:val="Cap2"/>
              <w:jc w:val="center"/>
              <w:rPr>
                <w:rFonts w:hint="eastAsia"/>
                <w:lang w:eastAsia="zh-CN"/>
              </w:rPr>
            </w:pPr>
            <w:r>
              <w:rPr>
                <w:rFonts w:hint="eastAsia"/>
                <w:lang w:eastAsia="zh-CN"/>
              </w:rPr>
              <w:t>3</w:t>
            </w:r>
          </w:p>
        </w:tc>
        <w:tc>
          <w:tcPr>
            <w:tcW w:w="711" w:type="pct"/>
            <w:shd w:val="clear" w:color="auto" w:fill="E3EEF5"/>
          </w:tcPr>
          <w:p w14:paraId="257BFF09" w14:textId="77777777" w:rsidR="008848BD" w:rsidRPr="0067280D" w:rsidRDefault="008848BD" w:rsidP="008848BD">
            <w:pPr>
              <w:jc w:val="center"/>
              <w:rPr>
                <w:rFonts w:ascii="Arial" w:hAnsi="Arial" w:cs="Arial"/>
              </w:rPr>
            </w:pPr>
            <w:r w:rsidRPr="0067280D">
              <w:rPr>
                <w:rFonts w:ascii="Arial" w:hAnsi="Arial" w:cs="Arial" w:hint="eastAsia"/>
              </w:rPr>
              <w:t>102100000056</w:t>
            </w:r>
          </w:p>
        </w:tc>
        <w:tc>
          <w:tcPr>
            <w:tcW w:w="1246" w:type="pct"/>
            <w:shd w:val="clear" w:color="auto" w:fill="E3EEF5"/>
          </w:tcPr>
          <w:p w14:paraId="20F3CEEB"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中国工商银行股份有限公司北京崇文门外大街支行</w:t>
            </w:r>
          </w:p>
        </w:tc>
        <w:tc>
          <w:tcPr>
            <w:tcW w:w="929" w:type="pct"/>
            <w:shd w:val="clear" w:color="auto" w:fill="E3EEF5"/>
          </w:tcPr>
          <w:p w14:paraId="4455CE42"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2AD69F5B"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06AC36AF" w14:textId="77777777" w:rsidR="008848BD" w:rsidRPr="00806E14" w:rsidRDefault="008848BD" w:rsidP="008848BD">
            <w:pPr>
              <w:jc w:val="center"/>
              <w:rPr>
                <w:rFonts w:ascii="Arial" w:hAnsi="Arial" w:cs="Arial"/>
              </w:rPr>
            </w:pPr>
            <w:r>
              <w:rPr>
                <w:rFonts w:ascii="Arial" w:hAnsi="Arial" w:cs="Arial"/>
              </w:rPr>
              <w:t>是</w:t>
            </w:r>
          </w:p>
        </w:tc>
      </w:tr>
      <w:tr w:rsidR="008848BD" w:rsidRPr="00806E14" w14:paraId="593D724F" w14:textId="77777777" w:rsidTr="008848BD">
        <w:trPr>
          <w:cantSplit/>
          <w:trHeight w:val="324"/>
        </w:trPr>
        <w:tc>
          <w:tcPr>
            <w:tcW w:w="767" w:type="pct"/>
            <w:shd w:val="clear" w:color="auto" w:fill="E3EEF5"/>
            <w:vAlign w:val="center"/>
          </w:tcPr>
          <w:p w14:paraId="6D04A5E8" w14:textId="77777777" w:rsidR="008848BD" w:rsidRPr="005D789A" w:rsidRDefault="008848BD" w:rsidP="008848BD">
            <w:pPr>
              <w:pStyle w:val="Cap2"/>
              <w:jc w:val="center"/>
              <w:rPr>
                <w:rFonts w:hint="eastAsia"/>
                <w:lang w:eastAsia="zh-CN"/>
              </w:rPr>
            </w:pPr>
            <w:r>
              <w:rPr>
                <w:rFonts w:hint="eastAsia"/>
                <w:lang w:eastAsia="zh-CN"/>
              </w:rPr>
              <w:t>4</w:t>
            </w:r>
          </w:p>
        </w:tc>
        <w:tc>
          <w:tcPr>
            <w:tcW w:w="711" w:type="pct"/>
            <w:shd w:val="clear" w:color="auto" w:fill="E3EEF5"/>
          </w:tcPr>
          <w:p w14:paraId="665DA226" w14:textId="77777777" w:rsidR="008848BD" w:rsidRPr="0067280D" w:rsidRDefault="008848BD" w:rsidP="008848BD">
            <w:pPr>
              <w:jc w:val="center"/>
              <w:rPr>
                <w:rFonts w:ascii="Arial" w:hAnsi="Arial" w:cs="Arial"/>
              </w:rPr>
            </w:pPr>
            <w:r w:rsidRPr="0067280D">
              <w:rPr>
                <w:rFonts w:ascii="Arial" w:hAnsi="Arial" w:cs="Arial" w:hint="eastAsia"/>
              </w:rPr>
              <w:t>102100000064</w:t>
            </w:r>
          </w:p>
        </w:tc>
        <w:tc>
          <w:tcPr>
            <w:tcW w:w="1246" w:type="pct"/>
            <w:shd w:val="clear" w:color="auto" w:fill="E3EEF5"/>
          </w:tcPr>
          <w:p w14:paraId="31228929"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中国工商银行股份有限公司北京樱桃园支行</w:t>
            </w:r>
          </w:p>
        </w:tc>
        <w:tc>
          <w:tcPr>
            <w:tcW w:w="929" w:type="pct"/>
            <w:shd w:val="clear" w:color="auto" w:fill="E3EEF5"/>
          </w:tcPr>
          <w:p w14:paraId="14F4BF51"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0C5C3C9A"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498D9FEF"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5D9D8395" w14:textId="77777777" w:rsidTr="008848BD">
        <w:trPr>
          <w:cantSplit/>
          <w:trHeight w:val="324"/>
        </w:trPr>
        <w:tc>
          <w:tcPr>
            <w:tcW w:w="767" w:type="pct"/>
            <w:shd w:val="clear" w:color="auto" w:fill="E3EEF5"/>
            <w:vAlign w:val="center"/>
          </w:tcPr>
          <w:p w14:paraId="25571C6A" w14:textId="77777777" w:rsidR="008848BD" w:rsidRPr="005D789A" w:rsidRDefault="008848BD" w:rsidP="008848BD">
            <w:pPr>
              <w:pStyle w:val="Cap2"/>
              <w:jc w:val="center"/>
              <w:rPr>
                <w:rFonts w:hint="eastAsia"/>
                <w:lang w:eastAsia="zh-CN"/>
              </w:rPr>
            </w:pPr>
            <w:r>
              <w:rPr>
                <w:rFonts w:hint="eastAsia"/>
                <w:lang w:eastAsia="zh-CN"/>
              </w:rPr>
              <w:t>5</w:t>
            </w:r>
          </w:p>
        </w:tc>
        <w:tc>
          <w:tcPr>
            <w:tcW w:w="711" w:type="pct"/>
            <w:shd w:val="clear" w:color="auto" w:fill="E3EEF5"/>
          </w:tcPr>
          <w:p w14:paraId="19E9CE93" w14:textId="77777777" w:rsidR="008848BD" w:rsidRPr="0067280D" w:rsidRDefault="008848BD" w:rsidP="008848BD">
            <w:pPr>
              <w:jc w:val="center"/>
              <w:rPr>
                <w:rFonts w:ascii="Arial" w:hAnsi="Arial" w:cs="Arial"/>
              </w:rPr>
            </w:pPr>
            <w:r w:rsidRPr="0067280D">
              <w:rPr>
                <w:rFonts w:ascii="Arial" w:hAnsi="Arial" w:cs="Arial" w:hint="eastAsia"/>
              </w:rPr>
              <w:t>102100020989</w:t>
            </w:r>
          </w:p>
        </w:tc>
        <w:tc>
          <w:tcPr>
            <w:tcW w:w="1246" w:type="pct"/>
            <w:shd w:val="clear" w:color="auto" w:fill="E3EEF5"/>
          </w:tcPr>
          <w:p w14:paraId="39A69C7E"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中国工商银行股份有限公司北京王府井支行</w:t>
            </w:r>
          </w:p>
        </w:tc>
        <w:tc>
          <w:tcPr>
            <w:tcW w:w="929" w:type="pct"/>
            <w:shd w:val="clear" w:color="auto" w:fill="E3EEF5"/>
          </w:tcPr>
          <w:p w14:paraId="47CE655D" w14:textId="77777777" w:rsidR="008848BD" w:rsidRPr="0067280D" w:rsidRDefault="008848BD" w:rsidP="008848BD">
            <w:pPr>
              <w:jc w:val="center"/>
              <w:rPr>
                <w:rFonts w:ascii="Arial" w:hAnsi="Arial" w:cs="Arial"/>
              </w:rPr>
            </w:pPr>
            <w:r w:rsidRPr="00E67E9D">
              <w:rPr>
                <w:rFonts w:ascii="Arial" w:hAnsi="Arial" w:cs="Arial" w:hint="eastAsia"/>
              </w:rPr>
              <w:t>102</w:t>
            </w:r>
          </w:p>
        </w:tc>
        <w:tc>
          <w:tcPr>
            <w:tcW w:w="818" w:type="pct"/>
            <w:shd w:val="clear" w:color="auto" w:fill="E3EEF5"/>
          </w:tcPr>
          <w:p w14:paraId="54138796" w14:textId="77777777" w:rsidR="008848BD" w:rsidRPr="0067280D" w:rsidRDefault="008848BD" w:rsidP="008848BD">
            <w:pPr>
              <w:jc w:val="center"/>
              <w:rPr>
                <w:rFonts w:ascii="Arial" w:hAnsi="Arial" w:cs="Arial"/>
              </w:rPr>
            </w:pPr>
            <w:r w:rsidRPr="0067280D">
              <w:rPr>
                <w:rFonts w:ascii="Arial" w:hAnsi="Arial" w:cs="Arial" w:hint="eastAsia"/>
              </w:rPr>
              <w:t>1100</w:t>
            </w:r>
          </w:p>
        </w:tc>
        <w:tc>
          <w:tcPr>
            <w:tcW w:w="529" w:type="pct"/>
            <w:shd w:val="clear" w:color="auto" w:fill="E3EEF5"/>
          </w:tcPr>
          <w:p w14:paraId="0C45676D" w14:textId="77777777" w:rsidR="008848BD" w:rsidRPr="00C86892" w:rsidRDefault="008848BD" w:rsidP="008848BD">
            <w:pPr>
              <w:jc w:val="center"/>
              <w:rPr>
                <w:rFonts w:ascii="Arial" w:hAnsi="Arial" w:cs="Arial"/>
              </w:rPr>
            </w:pPr>
            <w:r w:rsidRPr="00C86892">
              <w:rPr>
                <w:rFonts w:ascii="Arial" w:hAnsi="Arial" w:cs="Arial"/>
              </w:rPr>
              <w:t>是</w:t>
            </w:r>
          </w:p>
        </w:tc>
      </w:tr>
      <w:tr w:rsidR="008848BD" w:rsidRPr="00806E14" w14:paraId="64D9630B" w14:textId="77777777" w:rsidTr="008848BD">
        <w:trPr>
          <w:cantSplit/>
          <w:trHeight w:val="324"/>
        </w:trPr>
        <w:tc>
          <w:tcPr>
            <w:tcW w:w="767" w:type="pct"/>
            <w:shd w:val="clear" w:color="auto" w:fill="E3EEF5"/>
            <w:vAlign w:val="center"/>
          </w:tcPr>
          <w:p w14:paraId="7ECDD3CD" w14:textId="77777777" w:rsidR="008848BD" w:rsidRDefault="008848BD" w:rsidP="008848BD">
            <w:pPr>
              <w:pStyle w:val="Cap2"/>
              <w:jc w:val="center"/>
              <w:rPr>
                <w:rFonts w:hint="eastAsia"/>
                <w:lang w:eastAsia="zh-CN"/>
              </w:rPr>
            </w:pPr>
          </w:p>
        </w:tc>
        <w:tc>
          <w:tcPr>
            <w:tcW w:w="711" w:type="pct"/>
            <w:shd w:val="clear" w:color="auto" w:fill="E3EEF5"/>
          </w:tcPr>
          <w:p w14:paraId="39435629" w14:textId="77777777" w:rsidR="008848BD" w:rsidRPr="0067280D" w:rsidRDefault="008848BD" w:rsidP="008848BD">
            <w:pPr>
              <w:jc w:val="center"/>
              <w:rPr>
                <w:rFonts w:ascii="Arial" w:hAnsi="Arial" w:cs="Arial"/>
              </w:rPr>
            </w:pPr>
          </w:p>
        </w:tc>
        <w:tc>
          <w:tcPr>
            <w:tcW w:w="1246" w:type="pct"/>
            <w:shd w:val="clear" w:color="auto" w:fill="E3EEF5"/>
          </w:tcPr>
          <w:p w14:paraId="674D31F1" w14:textId="77777777" w:rsidR="008848BD" w:rsidRPr="0067280D" w:rsidRDefault="008848BD" w:rsidP="008848BD">
            <w:pPr>
              <w:jc w:val="center"/>
              <w:rPr>
                <w:rFonts w:ascii="Arial" w:hAnsi="Arial" w:cs="Arial"/>
              </w:rPr>
            </w:pPr>
          </w:p>
        </w:tc>
        <w:tc>
          <w:tcPr>
            <w:tcW w:w="929" w:type="pct"/>
            <w:shd w:val="clear" w:color="auto" w:fill="E3EEF5"/>
          </w:tcPr>
          <w:p w14:paraId="1781DC98" w14:textId="77777777" w:rsidR="008848BD" w:rsidRPr="00E67E9D" w:rsidRDefault="008848BD" w:rsidP="008848BD">
            <w:pPr>
              <w:jc w:val="center"/>
              <w:rPr>
                <w:rFonts w:ascii="Arial" w:hAnsi="Arial" w:cs="Arial"/>
              </w:rPr>
            </w:pPr>
          </w:p>
        </w:tc>
        <w:tc>
          <w:tcPr>
            <w:tcW w:w="818" w:type="pct"/>
            <w:shd w:val="clear" w:color="auto" w:fill="E3EEF5"/>
          </w:tcPr>
          <w:p w14:paraId="6BF8783A" w14:textId="77777777" w:rsidR="008848BD" w:rsidRPr="0067280D" w:rsidRDefault="008848BD" w:rsidP="008848BD">
            <w:pPr>
              <w:jc w:val="center"/>
              <w:rPr>
                <w:rFonts w:ascii="Arial" w:hAnsi="Arial" w:cs="Arial"/>
              </w:rPr>
            </w:pPr>
          </w:p>
        </w:tc>
        <w:tc>
          <w:tcPr>
            <w:tcW w:w="529" w:type="pct"/>
            <w:shd w:val="clear" w:color="auto" w:fill="E3EEF5"/>
          </w:tcPr>
          <w:p w14:paraId="36292E13" w14:textId="77777777" w:rsidR="008848BD" w:rsidRPr="00C86892" w:rsidRDefault="008848BD" w:rsidP="008848BD">
            <w:pPr>
              <w:jc w:val="center"/>
              <w:rPr>
                <w:rFonts w:ascii="Arial" w:hAnsi="Arial" w:cs="Arial"/>
              </w:rPr>
            </w:pPr>
          </w:p>
        </w:tc>
      </w:tr>
    </w:tbl>
    <w:p w14:paraId="02B99C87" w14:textId="77777777" w:rsidR="008848BD" w:rsidRDefault="008848BD" w:rsidP="008848BD">
      <w:pPr>
        <w:spacing w:line="360" w:lineRule="auto"/>
        <w:ind w:left="420"/>
        <w:rPr>
          <w:lang w:eastAsia="zh-CN"/>
        </w:rPr>
      </w:pPr>
      <w:r>
        <w:rPr>
          <w:rFonts w:hint="eastAsia"/>
          <w:lang w:eastAsia="zh-CN"/>
        </w:rPr>
        <w:t>1</w:t>
      </w:r>
      <w:r>
        <w:rPr>
          <w:rFonts w:hint="eastAsia"/>
          <w:lang w:eastAsia="zh-CN"/>
        </w:rPr>
        <w:t>、与央行信息保持一致，直连支付时使用；</w:t>
      </w:r>
    </w:p>
    <w:p w14:paraId="25B6A05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6A32E7E7"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DF76AC6" w14:textId="77777777" w:rsidR="008848BD" w:rsidRDefault="008848BD" w:rsidP="008848BD">
      <w:pPr>
        <w:pStyle w:val="40"/>
        <w:numPr>
          <w:ilvl w:val="3"/>
          <w:numId w:val="2"/>
        </w:numPr>
        <w:rPr>
          <w:lang w:eastAsia="zh-CN"/>
        </w:rPr>
      </w:pPr>
      <w:r>
        <w:rPr>
          <w:rFonts w:hint="eastAsia"/>
          <w:lang w:eastAsia="zh-CN"/>
        </w:rPr>
        <w:t>用户界面</w:t>
      </w:r>
    </w:p>
    <w:p w14:paraId="57C8104F" w14:textId="77777777" w:rsidR="008848BD" w:rsidRPr="00D12323" w:rsidRDefault="008848BD" w:rsidP="008848BD">
      <w:pPr>
        <w:pStyle w:val="L-"/>
      </w:pPr>
      <w:r w:rsidRPr="00D12323">
        <w:rPr>
          <w:rFonts w:hint="eastAsia"/>
        </w:rPr>
        <w:t>图：</w:t>
      </w:r>
      <w:r>
        <w:rPr>
          <w:rFonts w:hint="eastAsia"/>
        </w:rPr>
        <w:t>3.2.4.5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开户行查询页面</w:t>
      </w:r>
    </w:p>
    <w:p w14:paraId="3126937F" w14:textId="77777777" w:rsidR="008848BD" w:rsidRPr="002E5ED8" w:rsidRDefault="00E75EE2" w:rsidP="008848BD">
      <w:r>
        <w:rPr>
          <w:noProof/>
          <w:lang w:eastAsia="zh-CN" w:bidi="ar-SA"/>
        </w:rPr>
        <w:drawing>
          <wp:inline distT="0" distB="0" distL="0" distR="0" wp14:anchorId="518702C9" wp14:editId="4382CBBC">
            <wp:extent cx="5276850" cy="2124075"/>
            <wp:effectExtent l="0" t="0" r="0" b="9525"/>
            <wp:docPr id="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2FF53F16" w14:textId="77777777" w:rsidR="008848BD" w:rsidRDefault="008848BD" w:rsidP="008848BD">
      <w:pPr>
        <w:pStyle w:val="30"/>
        <w:numPr>
          <w:ilvl w:val="2"/>
          <w:numId w:val="2"/>
        </w:numPr>
        <w:rPr>
          <w:lang w:eastAsia="zh-CN"/>
        </w:rPr>
      </w:pPr>
      <w:bookmarkStart w:id="80" w:name="_Toc517685548"/>
      <w:bookmarkStart w:id="81" w:name="_Toc10186622"/>
      <w:r>
        <w:rPr>
          <w:rFonts w:hint="eastAsia"/>
          <w:lang w:eastAsia="zh-CN"/>
        </w:rPr>
        <w:t>银行线路</w:t>
      </w:r>
      <w:bookmarkEnd w:id="80"/>
      <w:bookmarkEnd w:id="81"/>
    </w:p>
    <w:p w14:paraId="6E820190" w14:textId="77777777" w:rsidR="008848BD" w:rsidRDefault="008848BD" w:rsidP="008848BD">
      <w:pPr>
        <w:pStyle w:val="40"/>
        <w:numPr>
          <w:ilvl w:val="3"/>
          <w:numId w:val="2"/>
        </w:numPr>
        <w:rPr>
          <w:lang w:eastAsia="zh-CN"/>
        </w:rPr>
      </w:pPr>
      <w:r>
        <w:rPr>
          <w:rFonts w:hint="eastAsia"/>
          <w:lang w:eastAsia="zh-CN"/>
        </w:rPr>
        <w:t>业务描述</w:t>
      </w:r>
    </w:p>
    <w:p w14:paraId="0C82D199" w14:textId="77777777" w:rsidR="008848BD" w:rsidRDefault="008848BD" w:rsidP="008848BD">
      <w:pPr>
        <w:ind w:firstLine="420"/>
        <w:rPr>
          <w:lang w:eastAsia="zh-CN"/>
        </w:rPr>
      </w:pPr>
      <w:r>
        <w:rPr>
          <w:rFonts w:hint="eastAsia"/>
          <w:lang w:eastAsia="zh-CN"/>
        </w:rPr>
        <w:t>银企直联的信息交互，需要根据不同的银行不同通道进行区分，因此指定接口交互的线路。</w:t>
      </w:r>
    </w:p>
    <w:p w14:paraId="11AF9DCC"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9454BF7" w14:textId="77777777" w:rsidR="008848BD" w:rsidRDefault="008848BD" w:rsidP="008848BD">
      <w:pPr>
        <w:pStyle w:val="40"/>
        <w:numPr>
          <w:ilvl w:val="3"/>
          <w:numId w:val="2"/>
        </w:numPr>
        <w:rPr>
          <w:lang w:eastAsia="zh-CN"/>
        </w:rPr>
      </w:pPr>
      <w:r>
        <w:rPr>
          <w:rFonts w:hint="eastAsia"/>
          <w:lang w:eastAsia="zh-CN"/>
        </w:rPr>
        <w:t>业务流程</w:t>
      </w:r>
    </w:p>
    <w:p w14:paraId="128006B2" w14:textId="77777777" w:rsidR="008848BD" w:rsidRDefault="008848BD" w:rsidP="008848BD">
      <w:pPr>
        <w:ind w:left="420"/>
      </w:pPr>
      <w:r>
        <w:rPr>
          <w:rFonts w:hint="eastAsia"/>
        </w:rPr>
        <w:t>无</w:t>
      </w:r>
    </w:p>
    <w:p w14:paraId="548D8479" w14:textId="77777777" w:rsidR="008848BD" w:rsidRDefault="008848BD" w:rsidP="008848BD">
      <w:pPr>
        <w:pStyle w:val="40"/>
        <w:numPr>
          <w:ilvl w:val="3"/>
          <w:numId w:val="2"/>
        </w:numPr>
        <w:rPr>
          <w:lang w:eastAsia="zh-CN"/>
        </w:rPr>
      </w:pPr>
      <w:r>
        <w:rPr>
          <w:rFonts w:hint="eastAsia"/>
          <w:lang w:eastAsia="zh-CN"/>
        </w:rPr>
        <w:t>流程说明</w:t>
      </w:r>
    </w:p>
    <w:p w14:paraId="541FFD6F" w14:textId="77777777" w:rsidR="008848BD" w:rsidRDefault="008848BD" w:rsidP="008848BD">
      <w:pPr>
        <w:ind w:left="420"/>
      </w:pPr>
      <w:r>
        <w:rPr>
          <w:rFonts w:hint="eastAsia"/>
        </w:rPr>
        <w:t>无</w:t>
      </w:r>
    </w:p>
    <w:p w14:paraId="6A4A5F3E"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58"/>
        <w:gridCol w:w="1243"/>
        <w:gridCol w:w="2137"/>
        <w:gridCol w:w="1061"/>
        <w:gridCol w:w="1134"/>
        <w:gridCol w:w="994"/>
        <w:gridCol w:w="901"/>
      </w:tblGrid>
      <w:tr w:rsidR="008848BD" w:rsidRPr="00806E14" w14:paraId="7B894F7C" w14:textId="77777777" w:rsidTr="008848BD">
        <w:trPr>
          <w:cantSplit/>
          <w:trHeight w:val="357"/>
          <w:tblHeader/>
        </w:trPr>
        <w:tc>
          <w:tcPr>
            <w:tcW w:w="5000" w:type="pct"/>
            <w:gridSpan w:val="7"/>
            <w:tcBorders>
              <w:bottom w:val="double" w:sz="4" w:space="0" w:color="FFFFFF"/>
            </w:tcBorders>
            <w:shd w:val="clear" w:color="auto" w:fill="E3EEF5"/>
          </w:tcPr>
          <w:p w14:paraId="4234B826" w14:textId="77777777" w:rsidR="008848BD" w:rsidRPr="00806E14" w:rsidRDefault="008848BD" w:rsidP="008848BD">
            <w:pPr>
              <w:jc w:val="center"/>
              <w:rPr>
                <w:rFonts w:ascii="宋体" w:hAnsi="宋体"/>
                <w:b/>
              </w:rPr>
            </w:pPr>
            <w:r>
              <w:rPr>
                <w:rFonts w:ascii="宋体" w:hAnsi="宋体" w:hint="eastAsia"/>
                <w:b/>
              </w:rPr>
              <w:t>银行线路-样例</w:t>
            </w:r>
          </w:p>
        </w:tc>
      </w:tr>
      <w:tr w:rsidR="008848BD" w:rsidRPr="002C044A" w14:paraId="7DECA9D3" w14:textId="77777777" w:rsidTr="008848BD">
        <w:trPr>
          <w:cantSplit/>
          <w:trHeight w:val="357"/>
          <w:tblHeader/>
        </w:trPr>
        <w:tc>
          <w:tcPr>
            <w:tcW w:w="620" w:type="pct"/>
            <w:tcBorders>
              <w:bottom w:val="double" w:sz="4" w:space="0" w:color="FFFFFF"/>
            </w:tcBorders>
            <w:shd w:val="clear" w:color="auto" w:fill="7C9BC1"/>
          </w:tcPr>
          <w:p w14:paraId="5DBB4567" w14:textId="77777777" w:rsidR="008848BD" w:rsidRPr="00FA3008" w:rsidRDefault="008848BD" w:rsidP="008848BD">
            <w:pPr>
              <w:pStyle w:val="Cap1"/>
              <w:ind w:firstLineChars="100" w:firstLine="201"/>
              <w:rPr>
                <w:rFonts w:hint="eastAsia"/>
                <w:szCs w:val="18"/>
              </w:rPr>
            </w:pPr>
            <w:r w:rsidRPr="00531736">
              <w:rPr>
                <w:rFonts w:hint="eastAsia"/>
                <w:szCs w:val="18"/>
              </w:rPr>
              <w:t>#</w:t>
            </w:r>
          </w:p>
        </w:tc>
        <w:tc>
          <w:tcPr>
            <w:tcW w:w="729" w:type="pct"/>
            <w:tcBorders>
              <w:bottom w:val="double" w:sz="4" w:space="0" w:color="FFFFFF"/>
            </w:tcBorders>
            <w:shd w:val="clear" w:color="auto" w:fill="7C9BC1"/>
            <w:vAlign w:val="center"/>
          </w:tcPr>
          <w:p w14:paraId="746255E9" w14:textId="77777777" w:rsidR="008848BD" w:rsidRPr="002C044A" w:rsidRDefault="008848BD" w:rsidP="008848BD">
            <w:pPr>
              <w:pStyle w:val="Cap1"/>
              <w:ind w:firstLineChars="100" w:firstLine="201"/>
              <w:rPr>
                <w:rFonts w:hint="eastAsia"/>
                <w:szCs w:val="18"/>
              </w:rPr>
            </w:pPr>
            <w:r w:rsidRPr="002C044A">
              <w:rPr>
                <w:rFonts w:hint="eastAsia"/>
                <w:szCs w:val="18"/>
              </w:rPr>
              <w:t>代码</w:t>
            </w:r>
          </w:p>
        </w:tc>
        <w:tc>
          <w:tcPr>
            <w:tcW w:w="1253" w:type="pct"/>
            <w:tcBorders>
              <w:bottom w:val="double" w:sz="4" w:space="0" w:color="FFFFFF"/>
            </w:tcBorders>
            <w:shd w:val="clear" w:color="auto" w:fill="7C9BC1"/>
            <w:vAlign w:val="center"/>
          </w:tcPr>
          <w:p w14:paraId="7B86AF25" w14:textId="77777777" w:rsidR="008848BD" w:rsidRPr="002C044A" w:rsidRDefault="008848BD" w:rsidP="008848BD">
            <w:pPr>
              <w:pStyle w:val="Cap1"/>
              <w:ind w:firstLineChars="100" w:firstLine="201"/>
              <w:rPr>
                <w:rFonts w:hint="eastAsia"/>
                <w:szCs w:val="18"/>
              </w:rPr>
            </w:pPr>
            <w:r w:rsidRPr="002C044A">
              <w:rPr>
                <w:rFonts w:hint="eastAsia"/>
                <w:szCs w:val="18"/>
              </w:rPr>
              <w:t>名称</w:t>
            </w:r>
          </w:p>
        </w:tc>
        <w:tc>
          <w:tcPr>
            <w:tcW w:w="622" w:type="pct"/>
            <w:tcBorders>
              <w:bottom w:val="double" w:sz="4" w:space="0" w:color="FFFFFF"/>
            </w:tcBorders>
            <w:shd w:val="clear" w:color="auto" w:fill="7C9BC1"/>
            <w:vAlign w:val="center"/>
          </w:tcPr>
          <w:p w14:paraId="78FA2708" w14:textId="77777777" w:rsidR="008848BD" w:rsidRPr="002C044A" w:rsidRDefault="008848BD" w:rsidP="008848BD">
            <w:pPr>
              <w:pStyle w:val="Cap1"/>
              <w:ind w:firstLineChars="100" w:firstLine="201"/>
              <w:rPr>
                <w:rFonts w:hint="eastAsia"/>
                <w:szCs w:val="18"/>
              </w:rPr>
            </w:pPr>
            <w:r w:rsidRPr="002C044A">
              <w:rPr>
                <w:rFonts w:hint="eastAsia"/>
                <w:szCs w:val="18"/>
              </w:rPr>
              <w:t>系统银行代码</w:t>
            </w:r>
          </w:p>
        </w:tc>
        <w:tc>
          <w:tcPr>
            <w:tcW w:w="665" w:type="pct"/>
            <w:tcBorders>
              <w:bottom w:val="double" w:sz="4" w:space="0" w:color="FFFFFF"/>
            </w:tcBorders>
            <w:shd w:val="clear" w:color="auto" w:fill="7C9BC1"/>
            <w:vAlign w:val="center"/>
          </w:tcPr>
          <w:p w14:paraId="2FB86334" w14:textId="77777777" w:rsidR="008848BD" w:rsidRPr="002C044A" w:rsidRDefault="008848BD" w:rsidP="008848BD">
            <w:pPr>
              <w:pStyle w:val="Cap1"/>
              <w:ind w:firstLineChars="100" w:firstLine="201"/>
              <w:rPr>
                <w:rFonts w:hint="eastAsia"/>
                <w:szCs w:val="18"/>
              </w:rPr>
            </w:pPr>
            <w:r w:rsidRPr="002C044A">
              <w:rPr>
                <w:rFonts w:hint="eastAsia"/>
                <w:szCs w:val="18"/>
              </w:rPr>
              <w:t>是否为默认线路</w:t>
            </w:r>
          </w:p>
        </w:tc>
        <w:tc>
          <w:tcPr>
            <w:tcW w:w="583" w:type="pct"/>
            <w:tcBorders>
              <w:bottom w:val="double" w:sz="4" w:space="0" w:color="FFFFFF"/>
            </w:tcBorders>
            <w:shd w:val="clear" w:color="auto" w:fill="7C9BC1"/>
            <w:vAlign w:val="center"/>
          </w:tcPr>
          <w:p w14:paraId="4FC2A120" w14:textId="77777777" w:rsidR="008848BD" w:rsidRPr="002C044A" w:rsidRDefault="008848BD" w:rsidP="008848BD">
            <w:pPr>
              <w:pStyle w:val="Cap1"/>
              <w:ind w:firstLineChars="100" w:firstLine="201"/>
              <w:rPr>
                <w:rFonts w:hint="eastAsia"/>
                <w:szCs w:val="18"/>
              </w:rPr>
            </w:pPr>
            <w:r w:rsidRPr="002C044A">
              <w:rPr>
                <w:rFonts w:hint="eastAsia"/>
                <w:szCs w:val="18"/>
              </w:rPr>
              <w:t>是否</w:t>
            </w:r>
            <w:r>
              <w:rPr>
                <w:rFonts w:hint="eastAsia"/>
                <w:szCs w:val="18"/>
              </w:rPr>
              <w:t>有效</w:t>
            </w:r>
          </w:p>
        </w:tc>
        <w:tc>
          <w:tcPr>
            <w:tcW w:w="528" w:type="pct"/>
            <w:tcBorders>
              <w:bottom w:val="double" w:sz="4" w:space="0" w:color="FFFFFF"/>
            </w:tcBorders>
            <w:shd w:val="clear" w:color="auto" w:fill="7C9BC1"/>
            <w:vAlign w:val="center"/>
          </w:tcPr>
          <w:p w14:paraId="78AC1D4A" w14:textId="77777777" w:rsidR="008848BD" w:rsidRPr="002C044A" w:rsidRDefault="008848BD" w:rsidP="008848BD">
            <w:pPr>
              <w:pStyle w:val="Cap1"/>
              <w:ind w:firstLineChars="100" w:firstLine="201"/>
              <w:rPr>
                <w:rFonts w:hint="eastAsia"/>
                <w:szCs w:val="18"/>
              </w:rPr>
            </w:pPr>
            <w:r w:rsidRPr="002C044A">
              <w:rPr>
                <w:rFonts w:hint="eastAsia"/>
                <w:szCs w:val="18"/>
              </w:rPr>
              <w:t>描述</w:t>
            </w:r>
          </w:p>
        </w:tc>
      </w:tr>
      <w:tr w:rsidR="008848BD" w:rsidRPr="00806E14" w14:paraId="064B63F7" w14:textId="77777777" w:rsidTr="008848BD">
        <w:trPr>
          <w:cantSplit/>
          <w:trHeight w:val="324"/>
        </w:trPr>
        <w:tc>
          <w:tcPr>
            <w:tcW w:w="620" w:type="pct"/>
            <w:shd w:val="clear" w:color="auto" w:fill="E3EEF5"/>
            <w:vAlign w:val="center"/>
          </w:tcPr>
          <w:p w14:paraId="7B3BECEC" w14:textId="77777777" w:rsidR="008848BD" w:rsidRPr="005D789A" w:rsidRDefault="008848BD" w:rsidP="008848BD">
            <w:pPr>
              <w:pStyle w:val="Cap2"/>
              <w:jc w:val="center"/>
              <w:rPr>
                <w:rFonts w:hint="eastAsia"/>
                <w:lang w:eastAsia="zh-CN"/>
              </w:rPr>
            </w:pPr>
            <w:r w:rsidRPr="005D789A">
              <w:rPr>
                <w:lang w:eastAsia="zh-CN"/>
              </w:rPr>
              <w:t>1</w:t>
            </w:r>
          </w:p>
        </w:tc>
        <w:tc>
          <w:tcPr>
            <w:tcW w:w="729" w:type="pct"/>
            <w:shd w:val="clear" w:color="auto" w:fill="E3EEF5"/>
          </w:tcPr>
          <w:p w14:paraId="44FD21E1" w14:textId="77777777" w:rsidR="008848BD" w:rsidRPr="0067280D" w:rsidRDefault="008848BD" w:rsidP="008848BD">
            <w:pPr>
              <w:jc w:val="center"/>
              <w:rPr>
                <w:rFonts w:ascii="Arial" w:hAnsi="Arial" w:cs="Arial"/>
              </w:rPr>
            </w:pPr>
            <w:r w:rsidRPr="0067280D">
              <w:rPr>
                <w:rFonts w:ascii="Arial" w:hAnsi="Arial" w:cs="Arial" w:hint="eastAsia"/>
              </w:rPr>
              <w:t>ICBC01</w:t>
            </w:r>
          </w:p>
        </w:tc>
        <w:tc>
          <w:tcPr>
            <w:tcW w:w="1253" w:type="pct"/>
            <w:shd w:val="clear" w:color="auto" w:fill="E3EEF5"/>
          </w:tcPr>
          <w:p w14:paraId="3E09903A" w14:textId="77777777" w:rsidR="008848BD" w:rsidRPr="0067280D" w:rsidRDefault="008848BD" w:rsidP="008848BD">
            <w:pPr>
              <w:jc w:val="center"/>
              <w:rPr>
                <w:rFonts w:ascii="Arial" w:hAnsi="Arial" w:cs="Arial"/>
              </w:rPr>
            </w:pPr>
            <w:r w:rsidRPr="0067280D">
              <w:rPr>
                <w:rFonts w:ascii="Arial" w:hAnsi="Arial" w:cs="Arial" w:hint="eastAsia"/>
              </w:rPr>
              <w:t>工行银企互联普通版</w:t>
            </w:r>
          </w:p>
        </w:tc>
        <w:tc>
          <w:tcPr>
            <w:tcW w:w="622" w:type="pct"/>
            <w:shd w:val="clear" w:color="auto" w:fill="E3EEF5"/>
          </w:tcPr>
          <w:p w14:paraId="0FEED298" w14:textId="77777777" w:rsidR="008848BD" w:rsidRPr="0067280D" w:rsidRDefault="008848BD" w:rsidP="008848BD">
            <w:pPr>
              <w:jc w:val="center"/>
              <w:rPr>
                <w:rFonts w:ascii="Arial" w:hAnsi="Arial" w:cs="Arial"/>
              </w:rPr>
            </w:pPr>
            <w:r w:rsidRPr="0067280D">
              <w:rPr>
                <w:rFonts w:ascii="Arial" w:hAnsi="Arial" w:cs="Arial" w:hint="eastAsia"/>
              </w:rPr>
              <w:t>102</w:t>
            </w:r>
          </w:p>
        </w:tc>
        <w:tc>
          <w:tcPr>
            <w:tcW w:w="665" w:type="pct"/>
            <w:shd w:val="clear" w:color="auto" w:fill="E3EEF5"/>
          </w:tcPr>
          <w:p w14:paraId="5811DCAC" w14:textId="77777777" w:rsidR="008848BD" w:rsidRPr="0067280D" w:rsidRDefault="008848BD" w:rsidP="008848BD">
            <w:pPr>
              <w:jc w:val="center"/>
              <w:rPr>
                <w:rFonts w:ascii="Arial" w:hAnsi="Arial" w:cs="Arial"/>
              </w:rPr>
            </w:pPr>
            <w:r>
              <w:rPr>
                <w:rFonts w:ascii="Arial" w:hAnsi="Arial" w:cs="Arial"/>
              </w:rPr>
              <w:t>否</w:t>
            </w:r>
          </w:p>
        </w:tc>
        <w:tc>
          <w:tcPr>
            <w:tcW w:w="583" w:type="pct"/>
            <w:shd w:val="clear" w:color="auto" w:fill="E3EEF5"/>
          </w:tcPr>
          <w:p w14:paraId="404B88F4"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2CD1C3A5" w14:textId="77777777" w:rsidR="008848BD" w:rsidRPr="0067280D" w:rsidRDefault="008848BD" w:rsidP="008848BD">
            <w:pPr>
              <w:jc w:val="center"/>
              <w:rPr>
                <w:rFonts w:ascii="Arial" w:hAnsi="Arial" w:cs="Arial"/>
              </w:rPr>
            </w:pPr>
          </w:p>
        </w:tc>
      </w:tr>
      <w:tr w:rsidR="008848BD" w:rsidRPr="00806E14" w14:paraId="3413FC9B" w14:textId="77777777" w:rsidTr="008848BD">
        <w:trPr>
          <w:cantSplit/>
          <w:trHeight w:val="324"/>
        </w:trPr>
        <w:tc>
          <w:tcPr>
            <w:tcW w:w="620" w:type="pct"/>
            <w:shd w:val="clear" w:color="auto" w:fill="E3EEF5"/>
            <w:vAlign w:val="center"/>
          </w:tcPr>
          <w:p w14:paraId="1546B81A" w14:textId="77777777" w:rsidR="008848BD" w:rsidRPr="005D789A" w:rsidRDefault="008848BD" w:rsidP="008848BD">
            <w:pPr>
              <w:pStyle w:val="Cap2"/>
              <w:jc w:val="center"/>
              <w:rPr>
                <w:rFonts w:hint="eastAsia"/>
                <w:lang w:eastAsia="zh-CN"/>
              </w:rPr>
            </w:pPr>
            <w:r>
              <w:rPr>
                <w:rFonts w:hint="eastAsia"/>
                <w:lang w:eastAsia="zh-CN"/>
              </w:rPr>
              <w:t>2</w:t>
            </w:r>
          </w:p>
        </w:tc>
        <w:tc>
          <w:tcPr>
            <w:tcW w:w="729" w:type="pct"/>
            <w:shd w:val="clear" w:color="auto" w:fill="E3EEF5"/>
          </w:tcPr>
          <w:p w14:paraId="551167DB" w14:textId="77777777" w:rsidR="008848BD" w:rsidRPr="0067280D" w:rsidRDefault="008848BD" w:rsidP="008848BD">
            <w:pPr>
              <w:jc w:val="center"/>
              <w:rPr>
                <w:rFonts w:ascii="Arial" w:hAnsi="Arial" w:cs="Arial"/>
              </w:rPr>
            </w:pPr>
            <w:r w:rsidRPr="0067280D">
              <w:rPr>
                <w:rFonts w:ascii="Arial" w:hAnsi="Arial" w:cs="Arial" w:hint="eastAsia"/>
              </w:rPr>
              <w:t>ICBC02</w:t>
            </w:r>
          </w:p>
        </w:tc>
        <w:tc>
          <w:tcPr>
            <w:tcW w:w="1253" w:type="pct"/>
            <w:shd w:val="clear" w:color="auto" w:fill="E3EEF5"/>
          </w:tcPr>
          <w:p w14:paraId="17CA0F0F" w14:textId="77777777" w:rsidR="008848BD" w:rsidRPr="0067280D" w:rsidRDefault="008848BD" w:rsidP="008848BD">
            <w:pPr>
              <w:jc w:val="center"/>
              <w:rPr>
                <w:rFonts w:ascii="Arial" w:hAnsi="Arial" w:cs="Arial"/>
              </w:rPr>
            </w:pPr>
            <w:r w:rsidRPr="0067280D">
              <w:rPr>
                <w:rFonts w:ascii="Arial" w:hAnsi="Arial" w:cs="Arial" w:hint="eastAsia"/>
              </w:rPr>
              <w:t>工行银企互联推广版</w:t>
            </w:r>
          </w:p>
        </w:tc>
        <w:tc>
          <w:tcPr>
            <w:tcW w:w="622" w:type="pct"/>
            <w:shd w:val="clear" w:color="auto" w:fill="E3EEF5"/>
          </w:tcPr>
          <w:p w14:paraId="3DB06567" w14:textId="77777777" w:rsidR="008848BD" w:rsidRPr="0067280D" w:rsidRDefault="008848BD" w:rsidP="008848BD">
            <w:pPr>
              <w:jc w:val="center"/>
              <w:rPr>
                <w:rFonts w:ascii="Arial" w:hAnsi="Arial" w:cs="Arial"/>
              </w:rPr>
            </w:pPr>
            <w:r w:rsidRPr="0067280D">
              <w:rPr>
                <w:rFonts w:ascii="Arial" w:hAnsi="Arial" w:cs="Arial" w:hint="eastAsia"/>
              </w:rPr>
              <w:t>102</w:t>
            </w:r>
          </w:p>
        </w:tc>
        <w:tc>
          <w:tcPr>
            <w:tcW w:w="665" w:type="pct"/>
            <w:shd w:val="clear" w:color="auto" w:fill="E3EEF5"/>
          </w:tcPr>
          <w:p w14:paraId="332EE7AD"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297AA7B9"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61812FCF" w14:textId="77777777" w:rsidR="008848BD" w:rsidRPr="0067280D" w:rsidRDefault="008848BD" w:rsidP="008848BD">
            <w:pPr>
              <w:jc w:val="center"/>
              <w:rPr>
                <w:rFonts w:ascii="Arial" w:hAnsi="Arial" w:cs="Arial"/>
              </w:rPr>
            </w:pPr>
          </w:p>
        </w:tc>
      </w:tr>
      <w:tr w:rsidR="008848BD" w:rsidRPr="00806E14" w14:paraId="60E07277" w14:textId="77777777" w:rsidTr="008848BD">
        <w:trPr>
          <w:cantSplit/>
          <w:trHeight w:val="324"/>
        </w:trPr>
        <w:tc>
          <w:tcPr>
            <w:tcW w:w="620" w:type="pct"/>
            <w:shd w:val="clear" w:color="auto" w:fill="E3EEF5"/>
            <w:vAlign w:val="center"/>
          </w:tcPr>
          <w:p w14:paraId="7DCE8911" w14:textId="77777777" w:rsidR="008848BD" w:rsidRPr="005D789A" w:rsidRDefault="008848BD" w:rsidP="008848BD">
            <w:pPr>
              <w:pStyle w:val="Cap2"/>
              <w:jc w:val="center"/>
              <w:rPr>
                <w:rFonts w:hint="eastAsia"/>
                <w:lang w:eastAsia="zh-CN"/>
              </w:rPr>
            </w:pPr>
            <w:r>
              <w:rPr>
                <w:rFonts w:hint="eastAsia"/>
                <w:lang w:eastAsia="zh-CN"/>
              </w:rPr>
              <w:t>3</w:t>
            </w:r>
          </w:p>
        </w:tc>
        <w:tc>
          <w:tcPr>
            <w:tcW w:w="729" w:type="pct"/>
            <w:shd w:val="clear" w:color="auto" w:fill="E3EEF5"/>
          </w:tcPr>
          <w:p w14:paraId="776D4B4E" w14:textId="77777777" w:rsidR="008848BD" w:rsidRPr="0067280D" w:rsidRDefault="008848BD" w:rsidP="008848BD">
            <w:pPr>
              <w:jc w:val="center"/>
              <w:rPr>
                <w:rFonts w:ascii="Arial" w:hAnsi="Arial" w:cs="Arial"/>
              </w:rPr>
            </w:pPr>
            <w:r w:rsidRPr="0067280D">
              <w:rPr>
                <w:rFonts w:ascii="Arial" w:hAnsi="Arial" w:cs="Arial" w:hint="eastAsia"/>
              </w:rPr>
              <w:t>ABC01</w:t>
            </w:r>
          </w:p>
        </w:tc>
        <w:tc>
          <w:tcPr>
            <w:tcW w:w="1253" w:type="pct"/>
            <w:shd w:val="clear" w:color="auto" w:fill="E3EEF5"/>
          </w:tcPr>
          <w:p w14:paraId="36EEF289" w14:textId="77777777" w:rsidR="008848BD" w:rsidRPr="0067280D" w:rsidRDefault="008848BD" w:rsidP="008848BD">
            <w:pPr>
              <w:jc w:val="center"/>
              <w:rPr>
                <w:rFonts w:ascii="Arial" w:hAnsi="Arial" w:cs="Arial"/>
              </w:rPr>
            </w:pPr>
            <w:r w:rsidRPr="0067280D">
              <w:rPr>
                <w:rFonts w:ascii="Arial" w:hAnsi="Arial" w:cs="Arial" w:hint="eastAsia"/>
              </w:rPr>
              <w:t>农行银企互联</w:t>
            </w:r>
            <w:r w:rsidRPr="0067280D">
              <w:rPr>
                <w:rFonts w:ascii="Arial" w:hAnsi="Arial" w:cs="Arial" w:hint="eastAsia"/>
              </w:rPr>
              <w:t>2.x</w:t>
            </w:r>
          </w:p>
        </w:tc>
        <w:tc>
          <w:tcPr>
            <w:tcW w:w="622" w:type="pct"/>
            <w:shd w:val="clear" w:color="auto" w:fill="E3EEF5"/>
          </w:tcPr>
          <w:p w14:paraId="07DB4DB6" w14:textId="77777777" w:rsidR="008848BD" w:rsidRPr="0067280D" w:rsidRDefault="008848BD" w:rsidP="008848BD">
            <w:pPr>
              <w:jc w:val="center"/>
              <w:rPr>
                <w:rFonts w:ascii="Arial" w:hAnsi="Arial" w:cs="Arial"/>
              </w:rPr>
            </w:pPr>
            <w:r w:rsidRPr="0067280D">
              <w:rPr>
                <w:rFonts w:ascii="Arial" w:hAnsi="Arial" w:cs="Arial" w:hint="eastAsia"/>
              </w:rPr>
              <w:t>103</w:t>
            </w:r>
          </w:p>
        </w:tc>
        <w:tc>
          <w:tcPr>
            <w:tcW w:w="665" w:type="pct"/>
            <w:shd w:val="clear" w:color="auto" w:fill="E3EEF5"/>
          </w:tcPr>
          <w:p w14:paraId="0340EDBA"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6CECAB4B"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4E745B54" w14:textId="77777777" w:rsidR="008848BD" w:rsidRPr="0067280D" w:rsidRDefault="008848BD" w:rsidP="008848BD">
            <w:pPr>
              <w:jc w:val="center"/>
              <w:rPr>
                <w:rFonts w:ascii="Arial" w:hAnsi="Arial" w:cs="Arial"/>
              </w:rPr>
            </w:pPr>
          </w:p>
        </w:tc>
      </w:tr>
      <w:tr w:rsidR="008848BD" w:rsidRPr="00806E14" w14:paraId="33EB1F4D" w14:textId="77777777" w:rsidTr="008848BD">
        <w:trPr>
          <w:cantSplit/>
          <w:trHeight w:val="324"/>
        </w:trPr>
        <w:tc>
          <w:tcPr>
            <w:tcW w:w="620" w:type="pct"/>
            <w:shd w:val="clear" w:color="auto" w:fill="E3EEF5"/>
            <w:vAlign w:val="center"/>
          </w:tcPr>
          <w:p w14:paraId="1D942DFA" w14:textId="77777777" w:rsidR="008848BD" w:rsidRPr="005D789A" w:rsidRDefault="008848BD" w:rsidP="008848BD">
            <w:pPr>
              <w:pStyle w:val="Cap2"/>
              <w:jc w:val="center"/>
              <w:rPr>
                <w:rFonts w:hint="eastAsia"/>
                <w:lang w:eastAsia="zh-CN"/>
              </w:rPr>
            </w:pPr>
            <w:r>
              <w:rPr>
                <w:rFonts w:hint="eastAsia"/>
                <w:lang w:eastAsia="zh-CN"/>
              </w:rPr>
              <w:t>4</w:t>
            </w:r>
          </w:p>
        </w:tc>
        <w:tc>
          <w:tcPr>
            <w:tcW w:w="729" w:type="pct"/>
            <w:shd w:val="clear" w:color="auto" w:fill="E3EEF5"/>
          </w:tcPr>
          <w:p w14:paraId="58B49521" w14:textId="77777777" w:rsidR="008848BD" w:rsidRPr="0067280D" w:rsidRDefault="008848BD" w:rsidP="008848BD">
            <w:pPr>
              <w:jc w:val="center"/>
              <w:rPr>
                <w:rFonts w:ascii="Arial" w:hAnsi="Arial" w:cs="Arial"/>
              </w:rPr>
            </w:pPr>
            <w:r w:rsidRPr="0067280D">
              <w:rPr>
                <w:rFonts w:ascii="Arial" w:hAnsi="Arial" w:cs="Arial" w:hint="eastAsia"/>
              </w:rPr>
              <w:t>ABC02</w:t>
            </w:r>
          </w:p>
        </w:tc>
        <w:tc>
          <w:tcPr>
            <w:tcW w:w="1253" w:type="pct"/>
            <w:shd w:val="clear" w:color="auto" w:fill="E3EEF5"/>
          </w:tcPr>
          <w:p w14:paraId="22C9ED81" w14:textId="77777777" w:rsidR="008848BD" w:rsidRPr="0067280D" w:rsidRDefault="008848BD" w:rsidP="008848BD">
            <w:pPr>
              <w:jc w:val="center"/>
              <w:rPr>
                <w:rFonts w:ascii="Arial" w:hAnsi="Arial" w:cs="Arial"/>
              </w:rPr>
            </w:pPr>
            <w:r w:rsidRPr="0067280D">
              <w:rPr>
                <w:rFonts w:ascii="Arial" w:hAnsi="Arial" w:cs="Arial" w:hint="eastAsia"/>
              </w:rPr>
              <w:t>农行银企互联公网版</w:t>
            </w:r>
          </w:p>
        </w:tc>
        <w:tc>
          <w:tcPr>
            <w:tcW w:w="622" w:type="pct"/>
            <w:shd w:val="clear" w:color="auto" w:fill="E3EEF5"/>
          </w:tcPr>
          <w:p w14:paraId="37A93186" w14:textId="77777777" w:rsidR="008848BD" w:rsidRPr="0067280D" w:rsidRDefault="008848BD" w:rsidP="008848BD">
            <w:pPr>
              <w:jc w:val="center"/>
              <w:rPr>
                <w:rFonts w:ascii="Arial" w:hAnsi="Arial" w:cs="Arial"/>
              </w:rPr>
            </w:pPr>
            <w:r w:rsidRPr="0067280D">
              <w:rPr>
                <w:rFonts w:ascii="Arial" w:hAnsi="Arial" w:cs="Arial" w:hint="eastAsia"/>
              </w:rPr>
              <w:t>103</w:t>
            </w:r>
          </w:p>
        </w:tc>
        <w:tc>
          <w:tcPr>
            <w:tcW w:w="665" w:type="pct"/>
            <w:shd w:val="clear" w:color="auto" w:fill="E3EEF5"/>
          </w:tcPr>
          <w:p w14:paraId="70DDBC57" w14:textId="77777777" w:rsidR="008848BD" w:rsidRPr="0067280D" w:rsidRDefault="008848BD" w:rsidP="008848BD">
            <w:pPr>
              <w:jc w:val="center"/>
              <w:rPr>
                <w:rFonts w:ascii="Arial" w:hAnsi="Arial" w:cs="Arial"/>
              </w:rPr>
            </w:pPr>
            <w:r>
              <w:rPr>
                <w:rFonts w:ascii="Arial" w:hAnsi="Arial" w:cs="Arial"/>
              </w:rPr>
              <w:t>否</w:t>
            </w:r>
          </w:p>
        </w:tc>
        <w:tc>
          <w:tcPr>
            <w:tcW w:w="583" w:type="pct"/>
            <w:shd w:val="clear" w:color="auto" w:fill="E3EEF5"/>
          </w:tcPr>
          <w:p w14:paraId="058F4D92"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659F862B" w14:textId="77777777" w:rsidR="008848BD" w:rsidRPr="0067280D" w:rsidRDefault="008848BD" w:rsidP="008848BD">
            <w:pPr>
              <w:jc w:val="center"/>
              <w:rPr>
                <w:rFonts w:ascii="Arial" w:hAnsi="Arial" w:cs="Arial"/>
              </w:rPr>
            </w:pPr>
          </w:p>
        </w:tc>
      </w:tr>
      <w:tr w:rsidR="008848BD" w:rsidRPr="00806E14" w14:paraId="6A948789" w14:textId="77777777" w:rsidTr="008848BD">
        <w:trPr>
          <w:cantSplit/>
          <w:trHeight w:val="324"/>
        </w:trPr>
        <w:tc>
          <w:tcPr>
            <w:tcW w:w="620" w:type="pct"/>
            <w:shd w:val="clear" w:color="auto" w:fill="E3EEF5"/>
            <w:vAlign w:val="center"/>
          </w:tcPr>
          <w:p w14:paraId="5E1C943A" w14:textId="77777777" w:rsidR="008848BD" w:rsidRPr="005D789A" w:rsidRDefault="008848BD" w:rsidP="008848BD">
            <w:pPr>
              <w:pStyle w:val="Cap2"/>
              <w:jc w:val="center"/>
              <w:rPr>
                <w:rFonts w:hint="eastAsia"/>
                <w:lang w:eastAsia="zh-CN"/>
              </w:rPr>
            </w:pPr>
            <w:r>
              <w:rPr>
                <w:rFonts w:hint="eastAsia"/>
                <w:lang w:eastAsia="zh-CN"/>
              </w:rPr>
              <w:t>5</w:t>
            </w:r>
          </w:p>
        </w:tc>
        <w:tc>
          <w:tcPr>
            <w:tcW w:w="729" w:type="pct"/>
            <w:shd w:val="clear" w:color="auto" w:fill="E3EEF5"/>
          </w:tcPr>
          <w:p w14:paraId="096F6B50" w14:textId="77777777" w:rsidR="008848BD" w:rsidRPr="0067280D" w:rsidRDefault="008848BD" w:rsidP="008848BD">
            <w:pPr>
              <w:jc w:val="center"/>
              <w:rPr>
                <w:rFonts w:ascii="Arial" w:hAnsi="Arial" w:cs="Arial"/>
              </w:rPr>
            </w:pPr>
            <w:r w:rsidRPr="0067280D">
              <w:rPr>
                <w:rFonts w:ascii="Arial" w:hAnsi="Arial" w:cs="Arial" w:hint="eastAsia"/>
              </w:rPr>
              <w:t>CCB01</w:t>
            </w:r>
          </w:p>
        </w:tc>
        <w:tc>
          <w:tcPr>
            <w:tcW w:w="1253" w:type="pct"/>
            <w:shd w:val="clear" w:color="auto" w:fill="E3EEF5"/>
          </w:tcPr>
          <w:p w14:paraId="1274814E" w14:textId="77777777" w:rsidR="008848BD" w:rsidRPr="0067280D" w:rsidRDefault="008848BD" w:rsidP="008848BD">
            <w:pPr>
              <w:jc w:val="center"/>
              <w:rPr>
                <w:rFonts w:ascii="Arial" w:hAnsi="Arial" w:cs="Arial"/>
                <w:lang w:eastAsia="zh-CN"/>
              </w:rPr>
            </w:pPr>
            <w:r w:rsidRPr="0067280D">
              <w:rPr>
                <w:rFonts w:ascii="Arial" w:hAnsi="Arial" w:cs="Arial" w:hint="eastAsia"/>
                <w:lang w:eastAsia="zh-CN"/>
              </w:rPr>
              <w:t>建行重要客户接入平台</w:t>
            </w:r>
            <w:r w:rsidRPr="0067280D">
              <w:rPr>
                <w:rFonts w:ascii="Arial" w:hAnsi="Arial" w:cs="Arial" w:hint="eastAsia"/>
                <w:lang w:eastAsia="zh-CN"/>
              </w:rPr>
              <w:t>1.x</w:t>
            </w:r>
          </w:p>
        </w:tc>
        <w:tc>
          <w:tcPr>
            <w:tcW w:w="622" w:type="pct"/>
            <w:shd w:val="clear" w:color="auto" w:fill="E3EEF5"/>
          </w:tcPr>
          <w:p w14:paraId="1A914B61" w14:textId="77777777" w:rsidR="008848BD" w:rsidRPr="0067280D" w:rsidRDefault="008848BD" w:rsidP="008848BD">
            <w:pPr>
              <w:jc w:val="center"/>
              <w:rPr>
                <w:rFonts w:ascii="Arial" w:hAnsi="Arial" w:cs="Arial"/>
              </w:rPr>
            </w:pPr>
            <w:r w:rsidRPr="0067280D">
              <w:rPr>
                <w:rFonts w:ascii="Arial" w:hAnsi="Arial" w:cs="Arial" w:hint="eastAsia"/>
              </w:rPr>
              <w:t>105</w:t>
            </w:r>
          </w:p>
        </w:tc>
        <w:tc>
          <w:tcPr>
            <w:tcW w:w="665" w:type="pct"/>
            <w:shd w:val="clear" w:color="auto" w:fill="E3EEF5"/>
          </w:tcPr>
          <w:p w14:paraId="53058B00"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83" w:type="pct"/>
            <w:shd w:val="clear" w:color="auto" w:fill="E3EEF5"/>
          </w:tcPr>
          <w:p w14:paraId="16B252C6"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28" w:type="pct"/>
            <w:shd w:val="clear" w:color="auto" w:fill="E3EEF5"/>
          </w:tcPr>
          <w:p w14:paraId="521E2C40" w14:textId="77777777" w:rsidR="008848BD" w:rsidRPr="0067280D" w:rsidRDefault="008848BD" w:rsidP="008848BD">
            <w:pPr>
              <w:jc w:val="center"/>
              <w:rPr>
                <w:rFonts w:ascii="Arial" w:hAnsi="Arial" w:cs="Arial"/>
              </w:rPr>
            </w:pPr>
          </w:p>
        </w:tc>
      </w:tr>
      <w:tr w:rsidR="008848BD" w:rsidRPr="00806E14" w14:paraId="06277DE5" w14:textId="77777777" w:rsidTr="008848BD">
        <w:trPr>
          <w:cantSplit/>
          <w:trHeight w:val="324"/>
        </w:trPr>
        <w:tc>
          <w:tcPr>
            <w:tcW w:w="620" w:type="pct"/>
            <w:shd w:val="clear" w:color="auto" w:fill="E3EEF5"/>
          </w:tcPr>
          <w:p w14:paraId="5F208F60" w14:textId="77777777" w:rsidR="008848BD" w:rsidRPr="0067280D" w:rsidRDefault="008848BD" w:rsidP="008848BD">
            <w:pPr>
              <w:rPr>
                <w:rFonts w:ascii="Arial" w:hAnsi="Arial" w:cs="Arial"/>
              </w:rPr>
            </w:pPr>
          </w:p>
        </w:tc>
        <w:tc>
          <w:tcPr>
            <w:tcW w:w="729" w:type="pct"/>
            <w:shd w:val="clear" w:color="auto" w:fill="E3EEF5"/>
            <w:vAlign w:val="center"/>
          </w:tcPr>
          <w:p w14:paraId="7F293255" w14:textId="77777777" w:rsidR="008848BD" w:rsidRPr="0067280D" w:rsidRDefault="008848BD" w:rsidP="008848BD">
            <w:pPr>
              <w:rPr>
                <w:rFonts w:ascii="Arial" w:hAnsi="Arial" w:cs="Arial"/>
              </w:rPr>
            </w:pPr>
          </w:p>
        </w:tc>
        <w:tc>
          <w:tcPr>
            <w:tcW w:w="1253" w:type="pct"/>
            <w:shd w:val="clear" w:color="auto" w:fill="E3EEF5"/>
            <w:vAlign w:val="center"/>
          </w:tcPr>
          <w:p w14:paraId="6A7CECA0" w14:textId="77777777" w:rsidR="008848BD" w:rsidRPr="0067280D" w:rsidRDefault="008848BD" w:rsidP="008848BD">
            <w:pPr>
              <w:rPr>
                <w:rFonts w:ascii="Arial" w:hAnsi="Arial" w:cs="Arial"/>
              </w:rPr>
            </w:pPr>
          </w:p>
        </w:tc>
        <w:tc>
          <w:tcPr>
            <w:tcW w:w="622" w:type="pct"/>
            <w:shd w:val="clear" w:color="auto" w:fill="E3EEF5"/>
            <w:vAlign w:val="center"/>
          </w:tcPr>
          <w:p w14:paraId="558E98CE" w14:textId="77777777" w:rsidR="008848BD" w:rsidRPr="0067280D" w:rsidRDefault="008848BD" w:rsidP="008848BD">
            <w:pPr>
              <w:jc w:val="right"/>
              <w:rPr>
                <w:rFonts w:ascii="Arial" w:hAnsi="Arial" w:cs="Arial"/>
              </w:rPr>
            </w:pPr>
          </w:p>
        </w:tc>
        <w:tc>
          <w:tcPr>
            <w:tcW w:w="665" w:type="pct"/>
            <w:shd w:val="clear" w:color="auto" w:fill="E3EEF5"/>
          </w:tcPr>
          <w:p w14:paraId="5A88F924" w14:textId="77777777" w:rsidR="008848BD" w:rsidRPr="0067280D" w:rsidRDefault="008848BD" w:rsidP="008848BD">
            <w:pPr>
              <w:rPr>
                <w:rFonts w:ascii="Arial" w:hAnsi="Arial" w:cs="Arial"/>
              </w:rPr>
            </w:pPr>
          </w:p>
        </w:tc>
        <w:tc>
          <w:tcPr>
            <w:tcW w:w="583" w:type="pct"/>
            <w:shd w:val="clear" w:color="auto" w:fill="E3EEF5"/>
          </w:tcPr>
          <w:p w14:paraId="53CABFE8" w14:textId="77777777" w:rsidR="008848BD" w:rsidRPr="0067280D" w:rsidRDefault="008848BD" w:rsidP="008848BD">
            <w:pPr>
              <w:rPr>
                <w:rFonts w:ascii="Arial" w:hAnsi="Arial" w:cs="Arial"/>
              </w:rPr>
            </w:pPr>
          </w:p>
        </w:tc>
        <w:tc>
          <w:tcPr>
            <w:tcW w:w="528" w:type="pct"/>
            <w:shd w:val="clear" w:color="auto" w:fill="E3EEF5"/>
          </w:tcPr>
          <w:p w14:paraId="2430FB5A" w14:textId="77777777" w:rsidR="008848BD" w:rsidRPr="0067280D" w:rsidRDefault="008848BD" w:rsidP="008848BD">
            <w:pPr>
              <w:rPr>
                <w:rFonts w:ascii="Arial" w:hAnsi="Arial" w:cs="Arial"/>
              </w:rPr>
            </w:pPr>
          </w:p>
        </w:tc>
      </w:tr>
    </w:tbl>
    <w:p w14:paraId="341577A2"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、可配置直联线路的名称代码等信息，建立基础参数；</w:t>
      </w:r>
    </w:p>
    <w:p w14:paraId="369B5998"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00C8EA99"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6DCA2E9" w14:textId="77777777" w:rsidR="008848BD" w:rsidRDefault="008848BD" w:rsidP="008848BD">
      <w:pPr>
        <w:pStyle w:val="40"/>
        <w:numPr>
          <w:ilvl w:val="3"/>
          <w:numId w:val="2"/>
        </w:numPr>
        <w:rPr>
          <w:lang w:eastAsia="zh-CN"/>
        </w:rPr>
      </w:pPr>
      <w:r>
        <w:rPr>
          <w:rFonts w:hint="eastAsia"/>
          <w:lang w:eastAsia="zh-CN"/>
        </w:rPr>
        <w:t>用户界面</w:t>
      </w:r>
    </w:p>
    <w:p w14:paraId="49628861" w14:textId="77777777" w:rsidR="008848BD" w:rsidRPr="00D12323" w:rsidRDefault="008848BD" w:rsidP="008848BD">
      <w:pPr>
        <w:pStyle w:val="L-"/>
      </w:pPr>
      <w:r w:rsidRPr="00D12323">
        <w:rPr>
          <w:rFonts w:hint="eastAsia"/>
        </w:rPr>
        <w:t>图：</w:t>
      </w:r>
      <w:r>
        <w:rPr>
          <w:rFonts w:hint="eastAsia"/>
        </w:rPr>
        <w:t>3.2.5.5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银行线路查询页面</w:t>
      </w:r>
    </w:p>
    <w:p w14:paraId="6416DE55" w14:textId="77777777" w:rsidR="008848BD" w:rsidRPr="002E5ED8" w:rsidRDefault="00E75EE2" w:rsidP="008848BD">
      <w:r>
        <w:rPr>
          <w:noProof/>
          <w:lang w:eastAsia="zh-CN" w:bidi="ar-SA"/>
        </w:rPr>
        <w:drawing>
          <wp:inline distT="0" distB="0" distL="0" distR="0" wp14:anchorId="0BCEC8A9" wp14:editId="16F4BB50">
            <wp:extent cx="5267325" cy="2114550"/>
            <wp:effectExtent l="0" t="0" r="9525" b="0"/>
            <wp:docPr id="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5C5C4EB3" w14:textId="77777777" w:rsidR="008848BD" w:rsidRDefault="008848BD" w:rsidP="008848BD">
      <w:pPr>
        <w:pStyle w:val="30"/>
        <w:numPr>
          <w:ilvl w:val="2"/>
          <w:numId w:val="2"/>
        </w:numPr>
        <w:rPr>
          <w:lang w:eastAsia="zh-CN"/>
        </w:rPr>
      </w:pPr>
      <w:bookmarkStart w:id="82" w:name="_Toc517685549"/>
      <w:bookmarkStart w:id="83" w:name="_Toc10186623"/>
      <w:r>
        <w:rPr>
          <w:rFonts w:hint="eastAsia"/>
          <w:lang w:eastAsia="zh-CN"/>
        </w:rPr>
        <w:t>线路指令</w:t>
      </w:r>
      <w:bookmarkEnd w:id="82"/>
      <w:bookmarkEnd w:id="83"/>
    </w:p>
    <w:p w14:paraId="5C44117A" w14:textId="77777777" w:rsidR="008848BD" w:rsidRDefault="008848BD" w:rsidP="008848BD">
      <w:pPr>
        <w:pStyle w:val="40"/>
        <w:numPr>
          <w:ilvl w:val="3"/>
          <w:numId w:val="2"/>
        </w:numPr>
        <w:rPr>
          <w:lang w:eastAsia="zh-CN"/>
        </w:rPr>
      </w:pPr>
      <w:r>
        <w:rPr>
          <w:rFonts w:hint="eastAsia"/>
          <w:lang w:eastAsia="zh-CN"/>
        </w:rPr>
        <w:t>业务描述</w:t>
      </w:r>
    </w:p>
    <w:p w14:paraId="3A5F571A" w14:textId="77777777" w:rsidR="008848BD" w:rsidRDefault="008848BD" w:rsidP="008848BD">
      <w:pPr>
        <w:ind w:firstLine="420"/>
        <w:rPr>
          <w:lang w:eastAsia="zh-CN"/>
        </w:rPr>
      </w:pPr>
      <w:r>
        <w:rPr>
          <w:rFonts w:hint="eastAsia"/>
          <w:lang w:eastAsia="zh-CN"/>
        </w:rPr>
        <w:t>银企直联相同线路下，可通过不同的指令做不同的操作，因此需定义直联银行指令。</w:t>
      </w:r>
    </w:p>
    <w:p w14:paraId="769D5BDB"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0DD9D17B" w14:textId="77777777" w:rsidR="008848BD" w:rsidRDefault="008848BD" w:rsidP="008848BD">
      <w:pPr>
        <w:pStyle w:val="40"/>
        <w:numPr>
          <w:ilvl w:val="3"/>
          <w:numId w:val="2"/>
        </w:numPr>
        <w:rPr>
          <w:lang w:eastAsia="zh-CN"/>
        </w:rPr>
      </w:pPr>
      <w:r>
        <w:rPr>
          <w:rFonts w:hint="eastAsia"/>
          <w:lang w:eastAsia="zh-CN"/>
        </w:rPr>
        <w:t>业务流程</w:t>
      </w:r>
    </w:p>
    <w:p w14:paraId="784604F7" w14:textId="77777777" w:rsidR="008848BD" w:rsidRDefault="008848BD" w:rsidP="008848BD">
      <w:pPr>
        <w:ind w:left="420"/>
      </w:pPr>
      <w:r>
        <w:rPr>
          <w:rFonts w:hint="eastAsia"/>
        </w:rPr>
        <w:t>无</w:t>
      </w:r>
    </w:p>
    <w:p w14:paraId="31397B28" w14:textId="77777777" w:rsidR="008848BD" w:rsidRDefault="008848BD" w:rsidP="008848BD">
      <w:pPr>
        <w:pStyle w:val="40"/>
        <w:numPr>
          <w:ilvl w:val="3"/>
          <w:numId w:val="2"/>
        </w:numPr>
        <w:rPr>
          <w:lang w:eastAsia="zh-CN"/>
        </w:rPr>
      </w:pPr>
      <w:r>
        <w:rPr>
          <w:rFonts w:hint="eastAsia"/>
          <w:lang w:eastAsia="zh-CN"/>
        </w:rPr>
        <w:t>流程说明</w:t>
      </w:r>
    </w:p>
    <w:p w14:paraId="05367817" w14:textId="77777777" w:rsidR="008848BD" w:rsidRDefault="008848BD" w:rsidP="008848BD">
      <w:pPr>
        <w:ind w:left="420"/>
      </w:pPr>
      <w:r>
        <w:rPr>
          <w:rFonts w:hint="eastAsia"/>
        </w:rPr>
        <w:t>无</w:t>
      </w:r>
    </w:p>
    <w:p w14:paraId="15A9B39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68"/>
        <w:gridCol w:w="1017"/>
        <w:gridCol w:w="1924"/>
        <w:gridCol w:w="1695"/>
        <w:gridCol w:w="1009"/>
        <w:gridCol w:w="1009"/>
        <w:gridCol w:w="1006"/>
      </w:tblGrid>
      <w:tr w:rsidR="008848BD" w:rsidRPr="00806E14" w14:paraId="707D2F17" w14:textId="77777777" w:rsidTr="008848BD">
        <w:trPr>
          <w:cantSplit/>
          <w:trHeight w:val="357"/>
          <w:tblHeader/>
        </w:trPr>
        <w:tc>
          <w:tcPr>
            <w:tcW w:w="5000" w:type="pct"/>
            <w:gridSpan w:val="7"/>
            <w:tcBorders>
              <w:bottom w:val="double" w:sz="4" w:space="0" w:color="FFFFFF"/>
            </w:tcBorders>
            <w:shd w:val="clear" w:color="auto" w:fill="E3EEF5"/>
          </w:tcPr>
          <w:p w14:paraId="2A5A97C5" w14:textId="77777777" w:rsidR="008848BD" w:rsidRPr="00806E14" w:rsidRDefault="008848BD" w:rsidP="008848BD">
            <w:pPr>
              <w:jc w:val="center"/>
              <w:rPr>
                <w:rFonts w:ascii="宋体" w:hAnsi="宋体"/>
                <w:b/>
              </w:rPr>
            </w:pPr>
            <w:r>
              <w:rPr>
                <w:rFonts w:ascii="宋体" w:hAnsi="宋体" w:hint="eastAsia"/>
                <w:b/>
              </w:rPr>
              <w:t>线路指令-样例</w:t>
            </w:r>
          </w:p>
        </w:tc>
      </w:tr>
      <w:tr w:rsidR="008848BD" w:rsidRPr="00F07C5B" w14:paraId="5BD1C4B7" w14:textId="77777777" w:rsidTr="008848BD">
        <w:trPr>
          <w:cantSplit/>
          <w:trHeight w:val="357"/>
          <w:tblHeader/>
        </w:trPr>
        <w:tc>
          <w:tcPr>
            <w:tcW w:w="519" w:type="pct"/>
            <w:tcBorders>
              <w:bottom w:val="double" w:sz="4" w:space="0" w:color="FFFFFF"/>
            </w:tcBorders>
            <w:shd w:val="clear" w:color="auto" w:fill="7C9BC1"/>
          </w:tcPr>
          <w:p w14:paraId="0D846CFC" w14:textId="77777777" w:rsidR="008848BD" w:rsidRPr="00F07C5B" w:rsidRDefault="008848BD" w:rsidP="008848BD">
            <w:pPr>
              <w:pStyle w:val="Cap1"/>
              <w:ind w:firstLineChars="100" w:firstLine="201"/>
              <w:rPr>
                <w:rFonts w:hint="eastAsia"/>
                <w:szCs w:val="18"/>
              </w:rPr>
            </w:pPr>
            <w:r w:rsidRPr="00F07C5B">
              <w:rPr>
                <w:rFonts w:hint="eastAsia"/>
                <w:szCs w:val="18"/>
              </w:rPr>
              <w:t>#</w:t>
            </w:r>
          </w:p>
        </w:tc>
        <w:tc>
          <w:tcPr>
            <w:tcW w:w="538" w:type="pct"/>
            <w:tcBorders>
              <w:bottom w:val="double" w:sz="4" w:space="0" w:color="FFFFFF"/>
            </w:tcBorders>
            <w:shd w:val="clear" w:color="auto" w:fill="7C9BC1"/>
            <w:vAlign w:val="center"/>
          </w:tcPr>
          <w:p w14:paraId="2C55BB1E" w14:textId="77777777" w:rsidR="008848BD" w:rsidRPr="00F07C5B" w:rsidRDefault="008848BD" w:rsidP="008848BD">
            <w:pPr>
              <w:pStyle w:val="Cap1"/>
              <w:ind w:firstLineChars="100" w:firstLine="201"/>
              <w:rPr>
                <w:rFonts w:hint="eastAsia"/>
                <w:szCs w:val="18"/>
              </w:rPr>
            </w:pPr>
            <w:r w:rsidRPr="00F07C5B">
              <w:rPr>
                <w:rFonts w:hint="eastAsia"/>
                <w:szCs w:val="18"/>
              </w:rPr>
              <w:t>代码</w:t>
            </w:r>
          </w:p>
        </w:tc>
        <w:tc>
          <w:tcPr>
            <w:tcW w:w="1138" w:type="pct"/>
            <w:tcBorders>
              <w:bottom w:val="double" w:sz="4" w:space="0" w:color="FFFFFF"/>
            </w:tcBorders>
            <w:shd w:val="clear" w:color="auto" w:fill="7C9BC1"/>
            <w:vAlign w:val="center"/>
          </w:tcPr>
          <w:p w14:paraId="6FF830E2" w14:textId="77777777" w:rsidR="008848BD" w:rsidRPr="00F07C5B" w:rsidRDefault="008848BD" w:rsidP="008848BD">
            <w:pPr>
              <w:pStyle w:val="Cap1"/>
              <w:ind w:firstLineChars="100" w:firstLine="201"/>
              <w:rPr>
                <w:rFonts w:hint="eastAsia"/>
                <w:szCs w:val="18"/>
              </w:rPr>
            </w:pPr>
            <w:r w:rsidRPr="00F07C5B">
              <w:rPr>
                <w:rFonts w:hint="eastAsia"/>
                <w:szCs w:val="18"/>
              </w:rPr>
              <w:t>名称</w:t>
            </w:r>
          </w:p>
        </w:tc>
        <w:tc>
          <w:tcPr>
            <w:tcW w:w="1004" w:type="pct"/>
            <w:tcBorders>
              <w:bottom w:val="double" w:sz="4" w:space="0" w:color="FFFFFF"/>
            </w:tcBorders>
            <w:shd w:val="clear" w:color="auto" w:fill="7C9BC1"/>
            <w:vAlign w:val="center"/>
          </w:tcPr>
          <w:p w14:paraId="1F7836C7" w14:textId="77777777" w:rsidR="008848BD" w:rsidRPr="00F07C5B" w:rsidRDefault="008848BD" w:rsidP="008848BD">
            <w:pPr>
              <w:pStyle w:val="Cap1"/>
              <w:ind w:firstLineChars="100" w:firstLine="201"/>
              <w:rPr>
                <w:rFonts w:hint="eastAsia"/>
                <w:szCs w:val="18"/>
              </w:rPr>
            </w:pPr>
            <w:r w:rsidRPr="00F07C5B">
              <w:rPr>
                <w:szCs w:val="18"/>
              </w:rPr>
              <w:t>直连银行线路</w:t>
            </w:r>
            <w:r w:rsidRPr="00F07C5B">
              <w:rPr>
                <w:rFonts w:hint="eastAsia"/>
                <w:szCs w:val="18"/>
              </w:rPr>
              <w:t>代码</w:t>
            </w:r>
          </w:p>
        </w:tc>
        <w:tc>
          <w:tcPr>
            <w:tcW w:w="601" w:type="pct"/>
            <w:tcBorders>
              <w:bottom w:val="double" w:sz="4" w:space="0" w:color="FFFFFF"/>
            </w:tcBorders>
            <w:shd w:val="clear" w:color="auto" w:fill="7C9BC1"/>
            <w:vAlign w:val="center"/>
          </w:tcPr>
          <w:p w14:paraId="61DA40B0" w14:textId="77777777" w:rsidR="008848BD" w:rsidRPr="00F07C5B" w:rsidRDefault="008848BD" w:rsidP="008848BD">
            <w:pPr>
              <w:pStyle w:val="Cap1"/>
              <w:ind w:firstLineChars="100" w:firstLine="201"/>
              <w:rPr>
                <w:rFonts w:hint="eastAsia"/>
                <w:szCs w:val="18"/>
              </w:rPr>
            </w:pPr>
            <w:r w:rsidRPr="00F07C5B">
              <w:rPr>
                <w:rFonts w:hint="eastAsia"/>
                <w:szCs w:val="18"/>
              </w:rPr>
              <w:t>指令类型</w:t>
            </w:r>
          </w:p>
        </w:tc>
        <w:tc>
          <w:tcPr>
            <w:tcW w:w="601" w:type="pct"/>
            <w:tcBorders>
              <w:bottom w:val="double" w:sz="4" w:space="0" w:color="FFFFFF"/>
            </w:tcBorders>
            <w:shd w:val="clear" w:color="auto" w:fill="7C9BC1"/>
            <w:vAlign w:val="center"/>
          </w:tcPr>
          <w:p w14:paraId="0CF09C52" w14:textId="77777777" w:rsidR="008848BD" w:rsidRPr="00F07C5B" w:rsidRDefault="008848BD" w:rsidP="008848BD">
            <w:pPr>
              <w:pStyle w:val="Cap1"/>
              <w:ind w:firstLineChars="100" w:firstLine="201"/>
              <w:rPr>
                <w:rFonts w:hint="eastAsia"/>
                <w:szCs w:val="18"/>
              </w:rPr>
            </w:pPr>
            <w:r w:rsidRPr="00F07C5B">
              <w:rPr>
                <w:rFonts w:hint="eastAsia"/>
                <w:szCs w:val="18"/>
              </w:rPr>
              <w:t>是否有效</w:t>
            </w:r>
          </w:p>
        </w:tc>
        <w:tc>
          <w:tcPr>
            <w:tcW w:w="599" w:type="pct"/>
            <w:tcBorders>
              <w:bottom w:val="double" w:sz="4" w:space="0" w:color="FFFFFF"/>
            </w:tcBorders>
            <w:shd w:val="clear" w:color="auto" w:fill="7C9BC1"/>
            <w:vAlign w:val="center"/>
          </w:tcPr>
          <w:p w14:paraId="05A9BD59" w14:textId="77777777" w:rsidR="008848BD" w:rsidRPr="00F07C5B" w:rsidRDefault="008848BD" w:rsidP="008848BD">
            <w:pPr>
              <w:pStyle w:val="Cap1"/>
              <w:ind w:firstLineChars="100" w:firstLine="201"/>
              <w:rPr>
                <w:rFonts w:hint="eastAsia"/>
                <w:szCs w:val="18"/>
              </w:rPr>
            </w:pPr>
            <w:r w:rsidRPr="00F07C5B">
              <w:rPr>
                <w:rFonts w:hint="eastAsia"/>
                <w:szCs w:val="18"/>
              </w:rPr>
              <w:t>描述</w:t>
            </w:r>
          </w:p>
        </w:tc>
      </w:tr>
      <w:tr w:rsidR="008848BD" w:rsidRPr="00806E14" w14:paraId="157C6A4B" w14:textId="77777777" w:rsidTr="008848BD">
        <w:trPr>
          <w:cantSplit/>
          <w:trHeight w:val="324"/>
        </w:trPr>
        <w:tc>
          <w:tcPr>
            <w:tcW w:w="519" w:type="pct"/>
            <w:shd w:val="clear" w:color="auto" w:fill="E3EEF5"/>
            <w:vAlign w:val="center"/>
          </w:tcPr>
          <w:p w14:paraId="197481F7" w14:textId="77777777" w:rsidR="008848BD" w:rsidRPr="005D789A" w:rsidRDefault="008848BD" w:rsidP="008848BD">
            <w:pPr>
              <w:pStyle w:val="Cap2"/>
              <w:jc w:val="center"/>
              <w:rPr>
                <w:rFonts w:hint="eastAsia"/>
                <w:lang w:eastAsia="zh-CN"/>
              </w:rPr>
            </w:pPr>
            <w:r w:rsidRPr="005D789A">
              <w:rPr>
                <w:lang w:eastAsia="zh-CN"/>
              </w:rPr>
              <w:t>1</w:t>
            </w:r>
          </w:p>
        </w:tc>
        <w:tc>
          <w:tcPr>
            <w:tcW w:w="538" w:type="pct"/>
            <w:shd w:val="clear" w:color="auto" w:fill="E3EEF5"/>
          </w:tcPr>
          <w:p w14:paraId="25AAA046" w14:textId="77777777" w:rsidR="008848BD" w:rsidRPr="00F52EE0" w:rsidRDefault="008848BD" w:rsidP="008848BD">
            <w:pPr>
              <w:jc w:val="center"/>
              <w:rPr>
                <w:rFonts w:ascii="Arial" w:hAnsi="Arial" w:cs="Arial"/>
              </w:rPr>
            </w:pPr>
            <w:r w:rsidRPr="00F52EE0">
              <w:rPr>
                <w:rFonts w:ascii="Arial" w:hAnsi="Arial" w:cs="Arial" w:hint="eastAsia"/>
              </w:rPr>
              <w:t>7506</w:t>
            </w:r>
          </w:p>
        </w:tc>
        <w:tc>
          <w:tcPr>
            <w:tcW w:w="1138" w:type="pct"/>
            <w:shd w:val="clear" w:color="auto" w:fill="E3EEF5"/>
          </w:tcPr>
          <w:p w14:paraId="1DD3521B"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获取银行账户今日余额</w:t>
            </w:r>
          </w:p>
        </w:tc>
        <w:tc>
          <w:tcPr>
            <w:tcW w:w="1004" w:type="pct"/>
            <w:shd w:val="clear" w:color="auto" w:fill="E3EEF5"/>
          </w:tcPr>
          <w:p w14:paraId="4F01A3E2"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0CF8F949" w14:textId="77777777" w:rsidR="008848BD" w:rsidRPr="0067280D" w:rsidRDefault="008848BD" w:rsidP="008848BD">
            <w:pPr>
              <w:jc w:val="center"/>
              <w:rPr>
                <w:rFonts w:ascii="Arial" w:hAnsi="Arial" w:cs="Arial"/>
              </w:rPr>
            </w:pPr>
            <w:r>
              <w:rPr>
                <w:rFonts w:ascii="Arial" w:hAnsi="Arial" w:cs="Arial"/>
              </w:rPr>
              <w:t>今日余额</w:t>
            </w:r>
          </w:p>
        </w:tc>
        <w:tc>
          <w:tcPr>
            <w:tcW w:w="601" w:type="pct"/>
            <w:shd w:val="clear" w:color="auto" w:fill="E3EEF5"/>
          </w:tcPr>
          <w:p w14:paraId="46801360"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3A742A02" w14:textId="77777777" w:rsidR="008848BD" w:rsidRPr="0067280D" w:rsidRDefault="008848BD" w:rsidP="008848BD">
            <w:pPr>
              <w:jc w:val="center"/>
              <w:rPr>
                <w:rFonts w:ascii="Arial" w:hAnsi="Arial" w:cs="Arial"/>
              </w:rPr>
            </w:pPr>
          </w:p>
        </w:tc>
      </w:tr>
      <w:tr w:rsidR="008848BD" w:rsidRPr="00806E14" w14:paraId="03449BF9" w14:textId="77777777" w:rsidTr="008848BD">
        <w:trPr>
          <w:cantSplit/>
          <w:trHeight w:val="324"/>
        </w:trPr>
        <w:tc>
          <w:tcPr>
            <w:tcW w:w="519" w:type="pct"/>
            <w:shd w:val="clear" w:color="auto" w:fill="E3EEF5"/>
            <w:vAlign w:val="center"/>
          </w:tcPr>
          <w:p w14:paraId="6106715F" w14:textId="77777777" w:rsidR="008848BD" w:rsidRPr="005D789A" w:rsidRDefault="008848BD" w:rsidP="008848BD">
            <w:pPr>
              <w:pStyle w:val="Cap2"/>
              <w:jc w:val="center"/>
              <w:rPr>
                <w:rFonts w:hint="eastAsia"/>
                <w:lang w:eastAsia="zh-CN"/>
              </w:rPr>
            </w:pPr>
            <w:r>
              <w:rPr>
                <w:rFonts w:hint="eastAsia"/>
                <w:lang w:eastAsia="zh-CN"/>
              </w:rPr>
              <w:t>2</w:t>
            </w:r>
          </w:p>
        </w:tc>
        <w:tc>
          <w:tcPr>
            <w:tcW w:w="538" w:type="pct"/>
            <w:shd w:val="clear" w:color="auto" w:fill="E3EEF5"/>
          </w:tcPr>
          <w:p w14:paraId="4F383735" w14:textId="77777777" w:rsidR="008848BD" w:rsidRPr="00F52EE0" w:rsidRDefault="008848BD" w:rsidP="008848BD">
            <w:pPr>
              <w:jc w:val="center"/>
              <w:rPr>
                <w:rFonts w:ascii="Arial" w:hAnsi="Arial" w:cs="Arial"/>
              </w:rPr>
            </w:pPr>
            <w:r w:rsidRPr="00F52EE0">
              <w:rPr>
                <w:rFonts w:ascii="Arial" w:hAnsi="Arial" w:cs="Arial" w:hint="eastAsia"/>
              </w:rPr>
              <w:t>7505</w:t>
            </w:r>
          </w:p>
        </w:tc>
        <w:tc>
          <w:tcPr>
            <w:tcW w:w="1138" w:type="pct"/>
            <w:shd w:val="clear" w:color="auto" w:fill="E3EEF5"/>
          </w:tcPr>
          <w:p w14:paraId="3AAAC319"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获取银行账户历史余额</w:t>
            </w:r>
          </w:p>
        </w:tc>
        <w:tc>
          <w:tcPr>
            <w:tcW w:w="1004" w:type="pct"/>
            <w:shd w:val="clear" w:color="auto" w:fill="E3EEF5"/>
          </w:tcPr>
          <w:p w14:paraId="440B5D90"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03114218" w14:textId="77777777" w:rsidR="008848BD" w:rsidRPr="0067280D" w:rsidRDefault="008848BD" w:rsidP="008848BD">
            <w:pPr>
              <w:jc w:val="center"/>
              <w:rPr>
                <w:rFonts w:ascii="Arial" w:hAnsi="Arial" w:cs="Arial"/>
              </w:rPr>
            </w:pPr>
            <w:r>
              <w:rPr>
                <w:rFonts w:ascii="Arial" w:hAnsi="Arial" w:cs="Arial" w:hint="eastAsia"/>
              </w:rPr>
              <w:t>历史余额</w:t>
            </w:r>
          </w:p>
        </w:tc>
        <w:tc>
          <w:tcPr>
            <w:tcW w:w="601" w:type="pct"/>
            <w:shd w:val="clear" w:color="auto" w:fill="E3EEF5"/>
          </w:tcPr>
          <w:p w14:paraId="482151F5"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41520989" w14:textId="77777777" w:rsidR="008848BD" w:rsidRPr="0067280D" w:rsidRDefault="008848BD" w:rsidP="008848BD">
            <w:pPr>
              <w:jc w:val="center"/>
              <w:rPr>
                <w:rFonts w:ascii="Arial" w:hAnsi="Arial" w:cs="Arial"/>
              </w:rPr>
            </w:pPr>
          </w:p>
        </w:tc>
      </w:tr>
      <w:tr w:rsidR="008848BD" w:rsidRPr="00806E14" w14:paraId="0B9469D2" w14:textId="77777777" w:rsidTr="008848BD">
        <w:trPr>
          <w:cantSplit/>
          <w:trHeight w:val="324"/>
        </w:trPr>
        <w:tc>
          <w:tcPr>
            <w:tcW w:w="519" w:type="pct"/>
            <w:shd w:val="clear" w:color="auto" w:fill="E3EEF5"/>
            <w:vAlign w:val="center"/>
          </w:tcPr>
          <w:p w14:paraId="7A2052B4" w14:textId="77777777" w:rsidR="008848BD" w:rsidRPr="005D789A" w:rsidRDefault="008848BD" w:rsidP="008848BD">
            <w:pPr>
              <w:pStyle w:val="Cap2"/>
              <w:jc w:val="center"/>
              <w:rPr>
                <w:rFonts w:hint="eastAsia"/>
                <w:lang w:eastAsia="zh-CN"/>
              </w:rPr>
            </w:pPr>
            <w:r>
              <w:rPr>
                <w:rFonts w:hint="eastAsia"/>
                <w:lang w:eastAsia="zh-CN"/>
              </w:rPr>
              <w:t>3</w:t>
            </w:r>
          </w:p>
        </w:tc>
        <w:tc>
          <w:tcPr>
            <w:tcW w:w="538" w:type="pct"/>
            <w:shd w:val="clear" w:color="auto" w:fill="E3EEF5"/>
          </w:tcPr>
          <w:p w14:paraId="4511CCE3" w14:textId="77777777" w:rsidR="008848BD" w:rsidRPr="00F52EE0" w:rsidRDefault="008848BD" w:rsidP="008848BD">
            <w:pPr>
              <w:jc w:val="center"/>
              <w:rPr>
                <w:rFonts w:ascii="Arial" w:hAnsi="Arial" w:cs="Arial"/>
              </w:rPr>
            </w:pPr>
            <w:r w:rsidRPr="00F52EE0">
              <w:rPr>
                <w:rFonts w:ascii="Arial" w:hAnsi="Arial" w:cs="Arial" w:hint="eastAsia"/>
              </w:rPr>
              <w:t>7515</w:t>
            </w:r>
          </w:p>
        </w:tc>
        <w:tc>
          <w:tcPr>
            <w:tcW w:w="1138" w:type="pct"/>
            <w:shd w:val="clear" w:color="auto" w:fill="E3EEF5"/>
          </w:tcPr>
          <w:p w14:paraId="56EDF6DB"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获取银行账户今日明细</w:t>
            </w:r>
          </w:p>
        </w:tc>
        <w:tc>
          <w:tcPr>
            <w:tcW w:w="1004" w:type="pct"/>
            <w:shd w:val="clear" w:color="auto" w:fill="E3EEF5"/>
          </w:tcPr>
          <w:p w14:paraId="022419F6"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3E04A325" w14:textId="77777777" w:rsidR="008848BD" w:rsidRPr="0067280D" w:rsidRDefault="008848BD" w:rsidP="008848BD">
            <w:pPr>
              <w:jc w:val="center"/>
              <w:rPr>
                <w:rFonts w:ascii="Arial" w:hAnsi="Arial" w:cs="Arial"/>
              </w:rPr>
            </w:pPr>
            <w:r>
              <w:rPr>
                <w:rFonts w:ascii="Arial" w:hAnsi="Arial" w:cs="Arial" w:hint="eastAsia"/>
              </w:rPr>
              <w:t>进入明细</w:t>
            </w:r>
          </w:p>
        </w:tc>
        <w:tc>
          <w:tcPr>
            <w:tcW w:w="601" w:type="pct"/>
            <w:shd w:val="clear" w:color="auto" w:fill="E3EEF5"/>
          </w:tcPr>
          <w:p w14:paraId="52F3A5CC"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682C6E68" w14:textId="77777777" w:rsidR="008848BD" w:rsidRPr="0067280D" w:rsidRDefault="008848BD" w:rsidP="008848BD">
            <w:pPr>
              <w:jc w:val="center"/>
              <w:rPr>
                <w:rFonts w:ascii="Arial" w:hAnsi="Arial" w:cs="Arial"/>
              </w:rPr>
            </w:pPr>
          </w:p>
        </w:tc>
      </w:tr>
      <w:tr w:rsidR="008848BD" w:rsidRPr="00806E14" w14:paraId="59026A4D" w14:textId="77777777" w:rsidTr="008848BD">
        <w:trPr>
          <w:cantSplit/>
          <w:trHeight w:val="324"/>
        </w:trPr>
        <w:tc>
          <w:tcPr>
            <w:tcW w:w="519" w:type="pct"/>
            <w:shd w:val="clear" w:color="auto" w:fill="E3EEF5"/>
            <w:vAlign w:val="center"/>
          </w:tcPr>
          <w:p w14:paraId="57AC4F31" w14:textId="77777777" w:rsidR="008848BD" w:rsidRPr="005D789A" w:rsidRDefault="008848BD" w:rsidP="008848BD">
            <w:pPr>
              <w:pStyle w:val="Cap2"/>
              <w:jc w:val="center"/>
              <w:rPr>
                <w:rFonts w:hint="eastAsia"/>
                <w:lang w:eastAsia="zh-CN"/>
              </w:rPr>
            </w:pPr>
            <w:r>
              <w:rPr>
                <w:rFonts w:hint="eastAsia"/>
                <w:lang w:eastAsia="zh-CN"/>
              </w:rPr>
              <w:t>4</w:t>
            </w:r>
          </w:p>
        </w:tc>
        <w:tc>
          <w:tcPr>
            <w:tcW w:w="538" w:type="pct"/>
            <w:shd w:val="clear" w:color="auto" w:fill="E3EEF5"/>
          </w:tcPr>
          <w:p w14:paraId="0866E398" w14:textId="77777777" w:rsidR="008848BD" w:rsidRPr="00F52EE0" w:rsidRDefault="008848BD" w:rsidP="008848BD">
            <w:pPr>
              <w:jc w:val="center"/>
              <w:rPr>
                <w:rFonts w:ascii="Arial" w:hAnsi="Arial" w:cs="Arial"/>
              </w:rPr>
            </w:pPr>
            <w:r w:rsidRPr="00F52EE0">
              <w:rPr>
                <w:rFonts w:ascii="Arial" w:hAnsi="Arial" w:cs="Arial" w:hint="eastAsia"/>
              </w:rPr>
              <w:t>7516</w:t>
            </w:r>
          </w:p>
        </w:tc>
        <w:tc>
          <w:tcPr>
            <w:tcW w:w="1138" w:type="pct"/>
            <w:shd w:val="clear" w:color="auto" w:fill="E3EEF5"/>
          </w:tcPr>
          <w:p w14:paraId="6E35FB0F" w14:textId="77777777" w:rsidR="008848BD" w:rsidRPr="00F52EE0" w:rsidRDefault="008848BD" w:rsidP="008848BD">
            <w:pPr>
              <w:jc w:val="center"/>
              <w:rPr>
                <w:rFonts w:ascii="Arial" w:hAnsi="Arial" w:cs="Arial"/>
                <w:lang w:eastAsia="zh-CN"/>
              </w:rPr>
            </w:pPr>
            <w:r w:rsidRPr="00F52EE0">
              <w:rPr>
                <w:rFonts w:ascii="Arial" w:hAnsi="Arial" w:cs="Arial" w:hint="eastAsia"/>
                <w:lang w:eastAsia="zh-CN"/>
              </w:rPr>
              <w:t>获取银行账户历史明细</w:t>
            </w:r>
          </w:p>
        </w:tc>
        <w:tc>
          <w:tcPr>
            <w:tcW w:w="1004" w:type="pct"/>
            <w:shd w:val="clear" w:color="auto" w:fill="E3EEF5"/>
          </w:tcPr>
          <w:p w14:paraId="27ED5B2C"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57CF700A" w14:textId="77777777" w:rsidR="008848BD" w:rsidRPr="0067280D" w:rsidRDefault="008848BD" w:rsidP="008848BD">
            <w:pPr>
              <w:jc w:val="center"/>
              <w:rPr>
                <w:rFonts w:ascii="Arial" w:hAnsi="Arial" w:cs="Arial"/>
              </w:rPr>
            </w:pPr>
            <w:r>
              <w:rPr>
                <w:rFonts w:ascii="Arial" w:hAnsi="Arial" w:cs="Arial"/>
              </w:rPr>
              <w:t>历史明细</w:t>
            </w:r>
          </w:p>
        </w:tc>
        <w:tc>
          <w:tcPr>
            <w:tcW w:w="601" w:type="pct"/>
            <w:shd w:val="clear" w:color="auto" w:fill="E3EEF5"/>
          </w:tcPr>
          <w:p w14:paraId="4C0A0D4B"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38ACD209" w14:textId="77777777" w:rsidR="008848BD" w:rsidRPr="0067280D" w:rsidRDefault="008848BD" w:rsidP="008848BD">
            <w:pPr>
              <w:jc w:val="center"/>
              <w:rPr>
                <w:rFonts w:ascii="Arial" w:hAnsi="Arial" w:cs="Arial"/>
              </w:rPr>
            </w:pPr>
          </w:p>
        </w:tc>
      </w:tr>
      <w:tr w:rsidR="008848BD" w:rsidRPr="00806E14" w14:paraId="01D1C3C8" w14:textId="77777777" w:rsidTr="008848BD">
        <w:trPr>
          <w:cantSplit/>
          <w:trHeight w:val="324"/>
        </w:trPr>
        <w:tc>
          <w:tcPr>
            <w:tcW w:w="519" w:type="pct"/>
            <w:shd w:val="clear" w:color="auto" w:fill="E3EEF5"/>
            <w:vAlign w:val="center"/>
          </w:tcPr>
          <w:p w14:paraId="4CB4ED4E" w14:textId="77777777" w:rsidR="008848BD" w:rsidRPr="005D789A" w:rsidRDefault="008848BD" w:rsidP="008848BD">
            <w:pPr>
              <w:pStyle w:val="Cap2"/>
              <w:jc w:val="center"/>
              <w:rPr>
                <w:rFonts w:hint="eastAsia"/>
                <w:lang w:eastAsia="zh-CN"/>
              </w:rPr>
            </w:pPr>
            <w:r>
              <w:rPr>
                <w:rFonts w:hint="eastAsia"/>
                <w:lang w:eastAsia="zh-CN"/>
              </w:rPr>
              <w:t>5</w:t>
            </w:r>
          </w:p>
        </w:tc>
        <w:tc>
          <w:tcPr>
            <w:tcW w:w="538" w:type="pct"/>
            <w:shd w:val="clear" w:color="auto" w:fill="E3EEF5"/>
          </w:tcPr>
          <w:p w14:paraId="5400A14D" w14:textId="77777777" w:rsidR="008848BD" w:rsidRPr="00F52EE0" w:rsidRDefault="008848BD" w:rsidP="008848BD">
            <w:pPr>
              <w:jc w:val="center"/>
              <w:rPr>
                <w:rFonts w:ascii="Arial" w:hAnsi="Arial" w:cs="Arial"/>
              </w:rPr>
            </w:pPr>
            <w:r w:rsidRPr="00F52EE0">
              <w:rPr>
                <w:rFonts w:ascii="Arial" w:hAnsi="Arial" w:cs="Arial" w:hint="eastAsia"/>
              </w:rPr>
              <w:t>190802</w:t>
            </w:r>
          </w:p>
        </w:tc>
        <w:tc>
          <w:tcPr>
            <w:tcW w:w="1138" w:type="pct"/>
            <w:shd w:val="clear" w:color="auto" w:fill="E3EEF5"/>
          </w:tcPr>
          <w:p w14:paraId="3738EA41" w14:textId="77777777" w:rsidR="008848BD" w:rsidRPr="00F52EE0" w:rsidRDefault="008848BD" w:rsidP="008848BD">
            <w:pPr>
              <w:jc w:val="center"/>
              <w:rPr>
                <w:rFonts w:ascii="Arial" w:hAnsi="Arial" w:cs="Arial"/>
              </w:rPr>
            </w:pPr>
            <w:r w:rsidRPr="00F52EE0">
              <w:rPr>
                <w:rFonts w:ascii="Arial" w:hAnsi="Arial" w:cs="Arial" w:hint="eastAsia"/>
              </w:rPr>
              <w:t>对外支付</w:t>
            </w:r>
          </w:p>
        </w:tc>
        <w:tc>
          <w:tcPr>
            <w:tcW w:w="1004" w:type="pct"/>
            <w:shd w:val="clear" w:color="auto" w:fill="E3EEF5"/>
          </w:tcPr>
          <w:p w14:paraId="1D7F8CF1"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414EBE69" w14:textId="77777777" w:rsidR="008848BD" w:rsidRPr="0067280D" w:rsidRDefault="008848BD" w:rsidP="008848BD">
            <w:pPr>
              <w:jc w:val="center"/>
              <w:rPr>
                <w:rFonts w:ascii="Arial" w:hAnsi="Arial" w:cs="Arial"/>
              </w:rPr>
            </w:pPr>
            <w:r>
              <w:rPr>
                <w:rFonts w:ascii="Arial" w:hAnsi="Arial" w:cs="Arial" w:hint="eastAsia"/>
              </w:rPr>
              <w:t>收付</w:t>
            </w:r>
          </w:p>
        </w:tc>
        <w:tc>
          <w:tcPr>
            <w:tcW w:w="601" w:type="pct"/>
            <w:shd w:val="clear" w:color="auto" w:fill="E3EEF5"/>
          </w:tcPr>
          <w:p w14:paraId="04EB9937"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5D618901" w14:textId="77777777" w:rsidR="008848BD" w:rsidRPr="0067280D" w:rsidRDefault="008848BD" w:rsidP="008848BD">
            <w:pPr>
              <w:jc w:val="center"/>
              <w:rPr>
                <w:rFonts w:ascii="Arial" w:hAnsi="Arial" w:cs="Arial"/>
              </w:rPr>
            </w:pPr>
          </w:p>
        </w:tc>
      </w:tr>
      <w:tr w:rsidR="008848BD" w:rsidRPr="00806E14" w14:paraId="73792885" w14:textId="77777777" w:rsidTr="008848BD">
        <w:trPr>
          <w:cantSplit/>
          <w:trHeight w:val="324"/>
        </w:trPr>
        <w:tc>
          <w:tcPr>
            <w:tcW w:w="519" w:type="pct"/>
            <w:shd w:val="clear" w:color="auto" w:fill="E3EEF5"/>
            <w:vAlign w:val="center"/>
          </w:tcPr>
          <w:p w14:paraId="67509005" w14:textId="77777777" w:rsidR="008848BD" w:rsidRPr="005D789A" w:rsidRDefault="008848BD" w:rsidP="008848BD">
            <w:pPr>
              <w:pStyle w:val="Cap2"/>
              <w:jc w:val="center"/>
              <w:rPr>
                <w:rFonts w:hint="eastAsia"/>
                <w:lang w:eastAsia="zh-CN"/>
              </w:rPr>
            </w:pPr>
            <w:r>
              <w:rPr>
                <w:rFonts w:hint="eastAsia"/>
                <w:lang w:eastAsia="zh-CN"/>
              </w:rPr>
              <w:t>6</w:t>
            </w:r>
          </w:p>
        </w:tc>
        <w:tc>
          <w:tcPr>
            <w:tcW w:w="538" w:type="pct"/>
            <w:shd w:val="clear" w:color="auto" w:fill="E3EEF5"/>
          </w:tcPr>
          <w:p w14:paraId="18B1EAC9"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1138" w:type="pct"/>
            <w:shd w:val="clear" w:color="auto" w:fill="E3EEF5"/>
          </w:tcPr>
          <w:p w14:paraId="7C88D8C3" w14:textId="77777777" w:rsidR="008848BD" w:rsidRPr="00F52EE0" w:rsidRDefault="008848BD" w:rsidP="008848BD">
            <w:pPr>
              <w:jc w:val="center"/>
              <w:rPr>
                <w:rFonts w:ascii="Arial" w:hAnsi="Arial" w:cs="Arial"/>
              </w:rPr>
            </w:pPr>
            <w:r w:rsidRPr="00F52EE0">
              <w:rPr>
                <w:rFonts w:ascii="Arial" w:hAnsi="Arial" w:cs="Arial" w:hint="eastAsia"/>
              </w:rPr>
              <w:t>批量代付</w:t>
            </w:r>
          </w:p>
        </w:tc>
        <w:tc>
          <w:tcPr>
            <w:tcW w:w="1004" w:type="pct"/>
            <w:shd w:val="clear" w:color="auto" w:fill="E3EEF5"/>
          </w:tcPr>
          <w:p w14:paraId="28F0B670" w14:textId="77777777" w:rsidR="008848BD" w:rsidRDefault="008848BD" w:rsidP="008848BD">
            <w:pPr>
              <w:jc w:val="center"/>
            </w:pPr>
            <w:r w:rsidRPr="008F330C">
              <w:rPr>
                <w:rFonts w:ascii="Arial" w:hAnsi="Arial" w:cs="Arial" w:hint="eastAsia"/>
              </w:rPr>
              <w:t>ICBC02</w:t>
            </w:r>
          </w:p>
        </w:tc>
        <w:tc>
          <w:tcPr>
            <w:tcW w:w="601" w:type="pct"/>
            <w:shd w:val="clear" w:color="auto" w:fill="E3EEF5"/>
          </w:tcPr>
          <w:p w14:paraId="3593BB6F" w14:textId="77777777" w:rsidR="008848BD" w:rsidRPr="00F52EE0" w:rsidRDefault="008848BD" w:rsidP="008848BD">
            <w:pPr>
              <w:jc w:val="center"/>
              <w:rPr>
                <w:rFonts w:ascii="Arial" w:hAnsi="Arial" w:cs="Arial"/>
              </w:rPr>
            </w:pPr>
            <w:r w:rsidRPr="00F973D3">
              <w:rPr>
                <w:rFonts w:ascii="Arial" w:hAnsi="Arial" w:cs="Arial" w:hint="eastAsia"/>
              </w:rPr>
              <w:t>收付</w:t>
            </w:r>
          </w:p>
        </w:tc>
        <w:tc>
          <w:tcPr>
            <w:tcW w:w="601" w:type="pct"/>
            <w:shd w:val="clear" w:color="auto" w:fill="E3EEF5"/>
          </w:tcPr>
          <w:p w14:paraId="7F8A5581" w14:textId="77777777" w:rsidR="008848BD" w:rsidRPr="0067280D" w:rsidRDefault="008848BD" w:rsidP="008848BD">
            <w:pPr>
              <w:jc w:val="center"/>
              <w:rPr>
                <w:rFonts w:ascii="Arial" w:hAnsi="Arial" w:cs="Arial"/>
              </w:rPr>
            </w:pPr>
            <w:r w:rsidRPr="0067280D">
              <w:rPr>
                <w:rFonts w:ascii="Arial" w:hAnsi="Arial" w:cs="Arial" w:hint="eastAsia"/>
              </w:rPr>
              <w:t>是</w:t>
            </w:r>
          </w:p>
        </w:tc>
        <w:tc>
          <w:tcPr>
            <w:tcW w:w="599" w:type="pct"/>
            <w:shd w:val="clear" w:color="auto" w:fill="E3EEF5"/>
          </w:tcPr>
          <w:p w14:paraId="78FF414D" w14:textId="77777777" w:rsidR="008848BD" w:rsidRPr="0067280D" w:rsidRDefault="008848BD" w:rsidP="008848BD">
            <w:pPr>
              <w:jc w:val="center"/>
              <w:rPr>
                <w:rFonts w:ascii="Arial" w:hAnsi="Arial" w:cs="Arial"/>
              </w:rPr>
            </w:pPr>
          </w:p>
        </w:tc>
      </w:tr>
      <w:tr w:rsidR="008848BD" w:rsidRPr="00806E14" w14:paraId="549ED509" w14:textId="77777777" w:rsidTr="008848BD">
        <w:trPr>
          <w:cantSplit/>
          <w:trHeight w:val="324"/>
        </w:trPr>
        <w:tc>
          <w:tcPr>
            <w:tcW w:w="519" w:type="pct"/>
            <w:shd w:val="clear" w:color="auto" w:fill="E3EEF5"/>
            <w:vAlign w:val="center"/>
          </w:tcPr>
          <w:p w14:paraId="0A1478C5" w14:textId="77777777" w:rsidR="008848BD" w:rsidRDefault="008848BD" w:rsidP="008848BD">
            <w:pPr>
              <w:pStyle w:val="Cap2"/>
              <w:jc w:val="center"/>
              <w:rPr>
                <w:rFonts w:hint="eastAsia"/>
                <w:lang w:eastAsia="zh-CN"/>
              </w:rPr>
            </w:pPr>
          </w:p>
        </w:tc>
        <w:tc>
          <w:tcPr>
            <w:tcW w:w="538" w:type="pct"/>
            <w:shd w:val="clear" w:color="auto" w:fill="E3EEF5"/>
          </w:tcPr>
          <w:p w14:paraId="4E69DA2F" w14:textId="77777777" w:rsidR="008848BD" w:rsidRPr="00F52EE0" w:rsidRDefault="008848BD" w:rsidP="008848BD">
            <w:pPr>
              <w:jc w:val="center"/>
              <w:rPr>
                <w:rFonts w:ascii="Arial" w:hAnsi="Arial" w:cs="Arial"/>
              </w:rPr>
            </w:pPr>
          </w:p>
        </w:tc>
        <w:tc>
          <w:tcPr>
            <w:tcW w:w="1138" w:type="pct"/>
            <w:shd w:val="clear" w:color="auto" w:fill="E3EEF5"/>
          </w:tcPr>
          <w:p w14:paraId="4DE414E4" w14:textId="77777777" w:rsidR="008848BD" w:rsidRPr="00F52EE0" w:rsidRDefault="008848BD" w:rsidP="008848BD">
            <w:pPr>
              <w:jc w:val="center"/>
              <w:rPr>
                <w:rFonts w:ascii="Arial" w:hAnsi="Arial" w:cs="Arial"/>
              </w:rPr>
            </w:pPr>
          </w:p>
        </w:tc>
        <w:tc>
          <w:tcPr>
            <w:tcW w:w="1004" w:type="pct"/>
            <w:shd w:val="clear" w:color="auto" w:fill="E3EEF5"/>
          </w:tcPr>
          <w:p w14:paraId="4202442C" w14:textId="77777777" w:rsidR="008848BD" w:rsidRPr="008F330C" w:rsidRDefault="008848BD" w:rsidP="008848BD">
            <w:pPr>
              <w:jc w:val="center"/>
              <w:rPr>
                <w:rFonts w:ascii="Arial" w:hAnsi="Arial" w:cs="Arial"/>
              </w:rPr>
            </w:pPr>
          </w:p>
        </w:tc>
        <w:tc>
          <w:tcPr>
            <w:tcW w:w="601" w:type="pct"/>
            <w:shd w:val="clear" w:color="auto" w:fill="E3EEF5"/>
          </w:tcPr>
          <w:p w14:paraId="6BFE218D" w14:textId="77777777" w:rsidR="008848BD" w:rsidRPr="00F973D3" w:rsidRDefault="008848BD" w:rsidP="008848BD">
            <w:pPr>
              <w:jc w:val="center"/>
              <w:rPr>
                <w:rFonts w:ascii="Arial" w:hAnsi="Arial" w:cs="Arial"/>
              </w:rPr>
            </w:pPr>
          </w:p>
        </w:tc>
        <w:tc>
          <w:tcPr>
            <w:tcW w:w="601" w:type="pct"/>
            <w:shd w:val="clear" w:color="auto" w:fill="E3EEF5"/>
          </w:tcPr>
          <w:p w14:paraId="0F5A08B3" w14:textId="77777777" w:rsidR="008848BD" w:rsidRPr="0067280D" w:rsidRDefault="008848BD" w:rsidP="008848BD">
            <w:pPr>
              <w:jc w:val="center"/>
              <w:rPr>
                <w:rFonts w:ascii="Arial" w:hAnsi="Arial" w:cs="Arial"/>
              </w:rPr>
            </w:pPr>
          </w:p>
        </w:tc>
        <w:tc>
          <w:tcPr>
            <w:tcW w:w="599" w:type="pct"/>
            <w:shd w:val="clear" w:color="auto" w:fill="E3EEF5"/>
          </w:tcPr>
          <w:p w14:paraId="0C0C72DA" w14:textId="77777777" w:rsidR="008848BD" w:rsidRPr="0067280D" w:rsidRDefault="008848BD" w:rsidP="008848BD">
            <w:pPr>
              <w:jc w:val="center"/>
              <w:rPr>
                <w:rFonts w:ascii="Arial" w:hAnsi="Arial" w:cs="Arial"/>
              </w:rPr>
            </w:pPr>
          </w:p>
        </w:tc>
      </w:tr>
    </w:tbl>
    <w:p w14:paraId="6C5F8AD1"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、可配置直联线路下的不同操作指令，建立基础参数；</w:t>
      </w:r>
    </w:p>
    <w:p w14:paraId="285D57E2"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0013891"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69E3E6BE" w14:textId="77777777" w:rsidR="008848BD" w:rsidRDefault="008848BD" w:rsidP="008848BD">
      <w:pPr>
        <w:pStyle w:val="40"/>
        <w:numPr>
          <w:ilvl w:val="3"/>
          <w:numId w:val="2"/>
        </w:numPr>
        <w:rPr>
          <w:lang w:eastAsia="zh-CN"/>
        </w:rPr>
      </w:pPr>
      <w:r>
        <w:rPr>
          <w:rFonts w:hint="eastAsia"/>
          <w:lang w:eastAsia="zh-CN"/>
        </w:rPr>
        <w:t>用户界面</w:t>
      </w:r>
    </w:p>
    <w:p w14:paraId="6717FF95" w14:textId="77777777" w:rsidR="008848BD" w:rsidRPr="00D12323" w:rsidRDefault="008848BD" w:rsidP="008848BD">
      <w:pPr>
        <w:pStyle w:val="L-"/>
      </w:pPr>
      <w:r w:rsidRPr="00D12323">
        <w:rPr>
          <w:rFonts w:hint="eastAsia"/>
        </w:rPr>
        <w:t>图：</w:t>
      </w:r>
      <w:r>
        <w:rPr>
          <w:rFonts w:hint="eastAsia"/>
        </w:rPr>
        <w:t>3.2.6.5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线路指令查询页面</w:t>
      </w:r>
    </w:p>
    <w:p w14:paraId="1EB4DAF0" w14:textId="77777777" w:rsidR="008848BD" w:rsidRDefault="00E75EE2" w:rsidP="008848BD">
      <w:r>
        <w:rPr>
          <w:noProof/>
          <w:lang w:eastAsia="zh-CN" w:bidi="ar-SA"/>
        </w:rPr>
        <w:drawing>
          <wp:inline distT="0" distB="0" distL="0" distR="0" wp14:anchorId="45C29D37" wp14:editId="561626D0">
            <wp:extent cx="5276850" cy="2124075"/>
            <wp:effectExtent l="0" t="0" r="0" b="9525"/>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1B3FDA91" w14:textId="77777777" w:rsidR="008848BD" w:rsidRDefault="008848BD" w:rsidP="008848BD">
      <w:pPr>
        <w:pStyle w:val="30"/>
        <w:numPr>
          <w:ilvl w:val="2"/>
          <w:numId w:val="2"/>
        </w:numPr>
        <w:rPr>
          <w:lang w:eastAsia="zh-CN"/>
        </w:rPr>
      </w:pPr>
      <w:bookmarkStart w:id="84" w:name="_Toc517685550"/>
      <w:bookmarkStart w:id="85" w:name="_Toc10186624"/>
      <w:r>
        <w:rPr>
          <w:rFonts w:hint="eastAsia"/>
          <w:lang w:eastAsia="zh-CN"/>
        </w:rPr>
        <w:t>指令参数</w:t>
      </w:r>
      <w:bookmarkEnd w:id="84"/>
      <w:bookmarkEnd w:id="85"/>
    </w:p>
    <w:p w14:paraId="7BB0BB0C" w14:textId="77777777" w:rsidR="008848BD" w:rsidRDefault="008848BD" w:rsidP="008848BD">
      <w:pPr>
        <w:pStyle w:val="40"/>
        <w:numPr>
          <w:ilvl w:val="3"/>
          <w:numId w:val="2"/>
        </w:numPr>
        <w:rPr>
          <w:lang w:eastAsia="zh-CN"/>
        </w:rPr>
      </w:pPr>
      <w:r>
        <w:rPr>
          <w:rFonts w:hint="eastAsia"/>
          <w:lang w:eastAsia="zh-CN"/>
        </w:rPr>
        <w:t>业务描述</w:t>
      </w:r>
    </w:p>
    <w:p w14:paraId="4604BB69" w14:textId="77777777" w:rsidR="008848BD" w:rsidRDefault="008848BD" w:rsidP="008848BD">
      <w:pPr>
        <w:ind w:firstLine="420"/>
        <w:rPr>
          <w:lang w:eastAsia="zh-CN"/>
        </w:rPr>
      </w:pPr>
      <w:r>
        <w:rPr>
          <w:rFonts w:hint="eastAsia"/>
          <w:lang w:eastAsia="zh-CN"/>
        </w:rPr>
        <w:t>各种银企直连线路指令有设定参数值属性的需求，以满足接口要求，因此需要对直连参数进行灵活配置。比如：需要在付款指令中设定备注的字段长度。</w:t>
      </w:r>
    </w:p>
    <w:p w14:paraId="3E96955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31EB2D07" w14:textId="77777777" w:rsidR="008848BD" w:rsidRDefault="008848BD" w:rsidP="008848BD">
      <w:pPr>
        <w:pStyle w:val="40"/>
        <w:numPr>
          <w:ilvl w:val="3"/>
          <w:numId w:val="2"/>
        </w:numPr>
        <w:rPr>
          <w:lang w:eastAsia="zh-CN"/>
        </w:rPr>
      </w:pPr>
      <w:r>
        <w:rPr>
          <w:rFonts w:hint="eastAsia"/>
          <w:lang w:eastAsia="zh-CN"/>
        </w:rPr>
        <w:t>业务流程</w:t>
      </w:r>
    </w:p>
    <w:p w14:paraId="262B2EE6" w14:textId="77777777" w:rsidR="008848BD" w:rsidRDefault="008848BD" w:rsidP="008848BD">
      <w:pPr>
        <w:ind w:left="420"/>
      </w:pPr>
      <w:r>
        <w:rPr>
          <w:rFonts w:hint="eastAsia"/>
        </w:rPr>
        <w:t>无</w:t>
      </w:r>
    </w:p>
    <w:p w14:paraId="61B300B9" w14:textId="77777777" w:rsidR="008848BD" w:rsidRDefault="008848BD" w:rsidP="008848BD">
      <w:pPr>
        <w:pStyle w:val="40"/>
        <w:numPr>
          <w:ilvl w:val="3"/>
          <w:numId w:val="2"/>
        </w:numPr>
        <w:rPr>
          <w:lang w:eastAsia="zh-CN"/>
        </w:rPr>
      </w:pPr>
      <w:r>
        <w:rPr>
          <w:rFonts w:hint="eastAsia"/>
          <w:lang w:eastAsia="zh-CN"/>
        </w:rPr>
        <w:t>流程说明</w:t>
      </w:r>
    </w:p>
    <w:p w14:paraId="2B2FAAE0" w14:textId="77777777" w:rsidR="008848BD" w:rsidRDefault="008848BD" w:rsidP="008848BD">
      <w:pPr>
        <w:ind w:left="420"/>
      </w:pPr>
      <w:r>
        <w:rPr>
          <w:rFonts w:hint="eastAsia"/>
        </w:rPr>
        <w:t>无</w:t>
      </w:r>
    </w:p>
    <w:p w14:paraId="5EBB1BE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91"/>
        <w:gridCol w:w="910"/>
        <w:gridCol w:w="1427"/>
        <w:gridCol w:w="1271"/>
        <w:gridCol w:w="987"/>
        <w:gridCol w:w="1017"/>
        <w:gridCol w:w="987"/>
        <w:gridCol w:w="1038"/>
      </w:tblGrid>
      <w:tr w:rsidR="008848BD" w:rsidRPr="00806E14" w14:paraId="34AC1B51" w14:textId="77777777" w:rsidTr="008848BD">
        <w:trPr>
          <w:cantSplit/>
          <w:trHeight w:val="357"/>
          <w:tblHeader/>
        </w:trPr>
        <w:tc>
          <w:tcPr>
            <w:tcW w:w="5000" w:type="pct"/>
            <w:gridSpan w:val="8"/>
            <w:tcBorders>
              <w:bottom w:val="double" w:sz="4" w:space="0" w:color="FFFFFF"/>
            </w:tcBorders>
            <w:shd w:val="clear" w:color="auto" w:fill="E3EEF5"/>
          </w:tcPr>
          <w:p w14:paraId="4B2A6687" w14:textId="77777777" w:rsidR="008848BD" w:rsidRDefault="008848BD" w:rsidP="008848BD">
            <w:pPr>
              <w:jc w:val="center"/>
              <w:rPr>
                <w:rFonts w:ascii="宋体" w:hAnsi="宋体"/>
                <w:b/>
              </w:rPr>
            </w:pPr>
            <w:r>
              <w:rPr>
                <w:rFonts w:ascii="宋体" w:hAnsi="宋体" w:hint="eastAsia"/>
                <w:b/>
              </w:rPr>
              <w:t>指令参数-样例</w:t>
            </w:r>
          </w:p>
        </w:tc>
      </w:tr>
      <w:tr w:rsidR="008848BD" w:rsidRPr="005847B8" w14:paraId="705FE102" w14:textId="77777777" w:rsidTr="008848BD">
        <w:trPr>
          <w:cantSplit/>
          <w:trHeight w:val="357"/>
          <w:tblHeader/>
        </w:trPr>
        <w:tc>
          <w:tcPr>
            <w:tcW w:w="526" w:type="pct"/>
            <w:tcBorders>
              <w:bottom w:val="double" w:sz="4" w:space="0" w:color="FFFFFF"/>
            </w:tcBorders>
            <w:shd w:val="clear" w:color="auto" w:fill="7C9BC1"/>
          </w:tcPr>
          <w:p w14:paraId="49A0B6D6" w14:textId="77777777" w:rsidR="008848BD" w:rsidRPr="005847B8" w:rsidRDefault="008848BD" w:rsidP="008848BD">
            <w:pPr>
              <w:pStyle w:val="Cap1"/>
              <w:ind w:firstLineChars="100" w:firstLine="201"/>
              <w:rPr>
                <w:rFonts w:hint="eastAsia"/>
                <w:szCs w:val="18"/>
              </w:rPr>
            </w:pPr>
            <w:r w:rsidRPr="00F07C5B">
              <w:rPr>
                <w:rFonts w:hint="eastAsia"/>
                <w:szCs w:val="18"/>
              </w:rPr>
              <w:t>#</w:t>
            </w:r>
          </w:p>
        </w:tc>
        <w:tc>
          <w:tcPr>
            <w:tcW w:w="527" w:type="pct"/>
            <w:tcBorders>
              <w:bottom w:val="double" w:sz="4" w:space="0" w:color="FFFFFF"/>
            </w:tcBorders>
            <w:shd w:val="clear" w:color="auto" w:fill="7C9BC1"/>
          </w:tcPr>
          <w:p w14:paraId="3593035D" w14:textId="77777777" w:rsidR="008848BD" w:rsidRPr="005847B8" w:rsidRDefault="008848BD" w:rsidP="008848BD">
            <w:pPr>
              <w:pStyle w:val="Cap1"/>
              <w:ind w:firstLineChars="100" w:firstLine="201"/>
              <w:rPr>
                <w:rFonts w:hint="eastAsia"/>
                <w:szCs w:val="18"/>
              </w:rPr>
            </w:pPr>
            <w:r w:rsidRPr="005847B8">
              <w:rPr>
                <w:rFonts w:hint="eastAsia"/>
                <w:szCs w:val="18"/>
              </w:rPr>
              <w:t>代码</w:t>
            </w:r>
          </w:p>
        </w:tc>
        <w:tc>
          <w:tcPr>
            <w:tcW w:w="840" w:type="pct"/>
            <w:tcBorders>
              <w:bottom w:val="double" w:sz="4" w:space="0" w:color="FFFFFF"/>
            </w:tcBorders>
            <w:shd w:val="clear" w:color="auto" w:fill="7C9BC1"/>
          </w:tcPr>
          <w:p w14:paraId="63F4D588" w14:textId="77777777" w:rsidR="008848BD" w:rsidRPr="005847B8" w:rsidRDefault="008848BD" w:rsidP="008848BD">
            <w:pPr>
              <w:pStyle w:val="Cap1"/>
              <w:ind w:firstLineChars="100" w:firstLine="201"/>
              <w:rPr>
                <w:rFonts w:hint="eastAsia"/>
                <w:szCs w:val="18"/>
              </w:rPr>
            </w:pPr>
            <w:r w:rsidRPr="005847B8">
              <w:rPr>
                <w:rFonts w:hint="eastAsia"/>
                <w:szCs w:val="18"/>
              </w:rPr>
              <w:t>名称</w:t>
            </w:r>
          </w:p>
        </w:tc>
        <w:tc>
          <w:tcPr>
            <w:tcW w:w="749" w:type="pct"/>
            <w:tcBorders>
              <w:bottom w:val="double" w:sz="4" w:space="0" w:color="FFFFFF"/>
            </w:tcBorders>
            <w:shd w:val="clear" w:color="auto" w:fill="7C9BC1"/>
          </w:tcPr>
          <w:p w14:paraId="42B0BEF0" w14:textId="77777777" w:rsidR="008848BD" w:rsidRPr="005847B8" w:rsidRDefault="008848BD" w:rsidP="008848BD">
            <w:pPr>
              <w:pStyle w:val="Cap1"/>
              <w:ind w:firstLineChars="100" w:firstLine="201"/>
              <w:rPr>
                <w:rFonts w:hint="eastAsia"/>
                <w:szCs w:val="18"/>
              </w:rPr>
            </w:pPr>
            <w:r w:rsidRPr="005847B8">
              <w:rPr>
                <w:rFonts w:hint="eastAsia"/>
                <w:szCs w:val="18"/>
              </w:rPr>
              <w:t>数据类型</w:t>
            </w:r>
          </w:p>
        </w:tc>
        <w:tc>
          <w:tcPr>
            <w:tcW w:w="582" w:type="pct"/>
            <w:tcBorders>
              <w:bottom w:val="double" w:sz="4" w:space="0" w:color="FFFFFF"/>
            </w:tcBorders>
            <w:shd w:val="clear" w:color="auto" w:fill="7C9BC1"/>
          </w:tcPr>
          <w:p w14:paraId="1199D2AF" w14:textId="77777777" w:rsidR="008848BD" w:rsidRPr="005847B8" w:rsidRDefault="008848BD" w:rsidP="008848BD">
            <w:pPr>
              <w:pStyle w:val="Cap1"/>
              <w:ind w:firstLineChars="100" w:firstLine="201"/>
              <w:rPr>
                <w:rFonts w:hint="eastAsia"/>
                <w:szCs w:val="18"/>
              </w:rPr>
            </w:pPr>
            <w:r w:rsidRPr="005847B8">
              <w:rPr>
                <w:rFonts w:hint="eastAsia"/>
                <w:szCs w:val="18"/>
              </w:rPr>
              <w:t>线路代码</w:t>
            </w:r>
          </w:p>
        </w:tc>
        <w:tc>
          <w:tcPr>
            <w:tcW w:w="582" w:type="pct"/>
            <w:tcBorders>
              <w:bottom w:val="double" w:sz="4" w:space="0" w:color="FFFFFF"/>
            </w:tcBorders>
            <w:shd w:val="clear" w:color="auto" w:fill="7C9BC1"/>
          </w:tcPr>
          <w:p w14:paraId="553440B7" w14:textId="77777777" w:rsidR="008848BD" w:rsidRPr="005847B8" w:rsidRDefault="008848BD" w:rsidP="008848BD">
            <w:pPr>
              <w:pStyle w:val="Cap1"/>
              <w:ind w:firstLineChars="100" w:firstLine="201"/>
              <w:rPr>
                <w:rFonts w:hint="eastAsia"/>
                <w:szCs w:val="18"/>
              </w:rPr>
            </w:pPr>
            <w:r w:rsidRPr="005847B8">
              <w:rPr>
                <w:rFonts w:hint="eastAsia"/>
                <w:szCs w:val="18"/>
              </w:rPr>
              <w:t>指令代码</w:t>
            </w:r>
          </w:p>
        </w:tc>
        <w:tc>
          <w:tcPr>
            <w:tcW w:w="582" w:type="pct"/>
            <w:tcBorders>
              <w:bottom w:val="double" w:sz="4" w:space="0" w:color="FFFFFF"/>
            </w:tcBorders>
            <w:shd w:val="clear" w:color="auto" w:fill="7C9BC1"/>
          </w:tcPr>
          <w:p w14:paraId="50A38EB6" w14:textId="77777777" w:rsidR="008848BD" w:rsidRPr="005847B8" w:rsidRDefault="008848BD" w:rsidP="008848BD">
            <w:pPr>
              <w:pStyle w:val="Cap1"/>
              <w:ind w:firstLineChars="100" w:firstLine="201"/>
              <w:rPr>
                <w:rFonts w:hint="eastAsia"/>
                <w:szCs w:val="18"/>
              </w:rPr>
            </w:pPr>
            <w:r w:rsidRPr="005847B8">
              <w:rPr>
                <w:rFonts w:hint="eastAsia"/>
                <w:szCs w:val="18"/>
              </w:rPr>
              <w:t>是否有效</w:t>
            </w:r>
          </w:p>
        </w:tc>
        <w:tc>
          <w:tcPr>
            <w:tcW w:w="612" w:type="pct"/>
            <w:tcBorders>
              <w:bottom w:val="double" w:sz="4" w:space="0" w:color="FFFFFF"/>
            </w:tcBorders>
            <w:shd w:val="clear" w:color="auto" w:fill="7C9BC1"/>
          </w:tcPr>
          <w:p w14:paraId="2DA6BAFA" w14:textId="77777777" w:rsidR="008848BD" w:rsidRPr="005847B8" w:rsidRDefault="008848BD" w:rsidP="008848BD">
            <w:pPr>
              <w:pStyle w:val="Cap1"/>
              <w:ind w:firstLineChars="100" w:firstLine="201"/>
              <w:rPr>
                <w:rFonts w:hint="eastAsia"/>
                <w:szCs w:val="18"/>
              </w:rPr>
            </w:pPr>
            <w:r w:rsidRPr="005847B8">
              <w:rPr>
                <w:rFonts w:hint="eastAsia"/>
                <w:szCs w:val="18"/>
              </w:rPr>
              <w:t>描述</w:t>
            </w:r>
          </w:p>
        </w:tc>
      </w:tr>
      <w:tr w:rsidR="008848BD" w:rsidRPr="00806E14" w14:paraId="43A3C6BD" w14:textId="77777777" w:rsidTr="008848BD">
        <w:trPr>
          <w:cantSplit/>
          <w:trHeight w:val="324"/>
        </w:trPr>
        <w:tc>
          <w:tcPr>
            <w:tcW w:w="526" w:type="pct"/>
            <w:shd w:val="clear" w:color="auto" w:fill="E3EEF5"/>
            <w:vAlign w:val="center"/>
          </w:tcPr>
          <w:p w14:paraId="294801EA" w14:textId="77777777" w:rsidR="008848BD" w:rsidRPr="005D789A" w:rsidRDefault="008848BD" w:rsidP="008848BD">
            <w:pPr>
              <w:pStyle w:val="Cap2"/>
              <w:jc w:val="center"/>
              <w:rPr>
                <w:rFonts w:hint="eastAsia"/>
                <w:lang w:eastAsia="zh-CN"/>
              </w:rPr>
            </w:pPr>
            <w:r w:rsidRPr="005D789A">
              <w:rPr>
                <w:lang w:eastAsia="zh-CN"/>
              </w:rPr>
              <w:t>1</w:t>
            </w:r>
          </w:p>
        </w:tc>
        <w:tc>
          <w:tcPr>
            <w:tcW w:w="527" w:type="pct"/>
            <w:shd w:val="clear" w:color="auto" w:fill="E3EEF5"/>
          </w:tcPr>
          <w:p w14:paraId="4A7E2EF8"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65DCCC70"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629BD78D"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0FA92786"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75DF759"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1AE70FF7"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D5C2929" w14:textId="77777777" w:rsidR="008848BD" w:rsidRPr="0067280D" w:rsidRDefault="008848BD" w:rsidP="008848BD">
            <w:pPr>
              <w:jc w:val="center"/>
              <w:rPr>
                <w:rFonts w:ascii="Arial" w:hAnsi="Arial" w:cs="Arial"/>
              </w:rPr>
            </w:pPr>
          </w:p>
        </w:tc>
      </w:tr>
      <w:tr w:rsidR="008848BD" w:rsidRPr="00806E14" w14:paraId="37538BCC" w14:textId="77777777" w:rsidTr="008848BD">
        <w:trPr>
          <w:cantSplit/>
          <w:trHeight w:val="324"/>
        </w:trPr>
        <w:tc>
          <w:tcPr>
            <w:tcW w:w="526" w:type="pct"/>
            <w:shd w:val="clear" w:color="auto" w:fill="E3EEF5"/>
            <w:vAlign w:val="center"/>
          </w:tcPr>
          <w:p w14:paraId="7D0C0704" w14:textId="77777777" w:rsidR="008848BD" w:rsidRPr="005D789A" w:rsidRDefault="008848BD" w:rsidP="008848BD">
            <w:pPr>
              <w:pStyle w:val="Cap2"/>
              <w:jc w:val="center"/>
              <w:rPr>
                <w:rFonts w:hint="eastAsia"/>
                <w:lang w:eastAsia="zh-CN"/>
              </w:rPr>
            </w:pPr>
            <w:r>
              <w:rPr>
                <w:rFonts w:hint="eastAsia"/>
                <w:lang w:eastAsia="zh-CN"/>
              </w:rPr>
              <w:t>2</w:t>
            </w:r>
          </w:p>
        </w:tc>
        <w:tc>
          <w:tcPr>
            <w:tcW w:w="527" w:type="pct"/>
            <w:shd w:val="clear" w:color="auto" w:fill="E3EEF5"/>
          </w:tcPr>
          <w:p w14:paraId="517613CC"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39E24FF4"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3A220B1F"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4711890A"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06C32A3D"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08382554"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CFCBFB6" w14:textId="77777777" w:rsidR="008848BD" w:rsidRPr="0067280D" w:rsidRDefault="008848BD" w:rsidP="008848BD">
            <w:pPr>
              <w:jc w:val="center"/>
              <w:rPr>
                <w:rFonts w:ascii="Arial" w:hAnsi="Arial" w:cs="Arial"/>
              </w:rPr>
            </w:pPr>
          </w:p>
        </w:tc>
      </w:tr>
      <w:tr w:rsidR="008848BD" w:rsidRPr="00806E14" w14:paraId="4C9AE45A" w14:textId="77777777" w:rsidTr="008848BD">
        <w:trPr>
          <w:cantSplit/>
          <w:trHeight w:val="324"/>
        </w:trPr>
        <w:tc>
          <w:tcPr>
            <w:tcW w:w="526" w:type="pct"/>
            <w:shd w:val="clear" w:color="auto" w:fill="E3EEF5"/>
            <w:vAlign w:val="center"/>
          </w:tcPr>
          <w:p w14:paraId="1B26F37E" w14:textId="77777777" w:rsidR="008848BD" w:rsidRPr="005D789A" w:rsidRDefault="008848BD" w:rsidP="008848BD">
            <w:pPr>
              <w:pStyle w:val="Cap2"/>
              <w:jc w:val="center"/>
              <w:rPr>
                <w:rFonts w:hint="eastAsia"/>
                <w:lang w:eastAsia="zh-CN"/>
              </w:rPr>
            </w:pPr>
            <w:r>
              <w:rPr>
                <w:rFonts w:hint="eastAsia"/>
                <w:lang w:eastAsia="zh-CN"/>
              </w:rPr>
              <w:t>3</w:t>
            </w:r>
          </w:p>
        </w:tc>
        <w:tc>
          <w:tcPr>
            <w:tcW w:w="527" w:type="pct"/>
            <w:shd w:val="clear" w:color="auto" w:fill="E3EEF5"/>
          </w:tcPr>
          <w:p w14:paraId="4057EF35" w14:textId="77777777" w:rsidR="008848BD" w:rsidRPr="00FC2725" w:rsidRDefault="008848BD" w:rsidP="008848BD">
            <w:pPr>
              <w:jc w:val="center"/>
              <w:rPr>
                <w:rFonts w:ascii="Arial" w:hAnsi="Arial" w:cs="Arial"/>
              </w:rPr>
            </w:pPr>
            <w:r w:rsidRPr="00FC2725">
              <w:rPr>
                <w:rFonts w:ascii="Arial" w:hAnsi="Arial" w:cs="Arial" w:hint="eastAsia"/>
              </w:rPr>
              <w:t>P2101</w:t>
            </w:r>
          </w:p>
        </w:tc>
        <w:tc>
          <w:tcPr>
            <w:tcW w:w="840" w:type="pct"/>
            <w:shd w:val="clear" w:color="auto" w:fill="E3EEF5"/>
          </w:tcPr>
          <w:p w14:paraId="08809435" w14:textId="77777777" w:rsidR="008848BD" w:rsidRPr="00FC2725" w:rsidRDefault="008848BD" w:rsidP="008848BD">
            <w:pPr>
              <w:jc w:val="center"/>
              <w:rPr>
                <w:rFonts w:ascii="Arial" w:hAnsi="Arial" w:cs="Arial"/>
              </w:rPr>
            </w:pPr>
            <w:r w:rsidRPr="00FC2725">
              <w:rPr>
                <w:rFonts w:ascii="Arial" w:hAnsi="Arial" w:cs="Arial" w:hint="eastAsia"/>
              </w:rPr>
              <w:t>拆分金额</w:t>
            </w:r>
          </w:p>
        </w:tc>
        <w:tc>
          <w:tcPr>
            <w:tcW w:w="749" w:type="pct"/>
            <w:shd w:val="clear" w:color="auto" w:fill="E3EEF5"/>
          </w:tcPr>
          <w:p w14:paraId="47C26176" w14:textId="77777777" w:rsidR="008848BD" w:rsidRPr="00FC2725" w:rsidRDefault="008848BD" w:rsidP="008848BD">
            <w:pPr>
              <w:jc w:val="center"/>
              <w:rPr>
                <w:rFonts w:ascii="Arial" w:hAnsi="Arial" w:cs="Arial"/>
              </w:rPr>
            </w:pPr>
            <w:r w:rsidRPr="00FC2725">
              <w:rPr>
                <w:rFonts w:ascii="Arial" w:hAnsi="Arial" w:cs="Arial" w:hint="eastAsia"/>
              </w:rPr>
              <w:t>float</w:t>
            </w:r>
          </w:p>
        </w:tc>
        <w:tc>
          <w:tcPr>
            <w:tcW w:w="582" w:type="pct"/>
            <w:shd w:val="clear" w:color="auto" w:fill="E3EEF5"/>
          </w:tcPr>
          <w:p w14:paraId="0721CC27"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36A1B74E"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7501FB9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81D7192" w14:textId="77777777" w:rsidR="008848BD" w:rsidRPr="0067280D" w:rsidRDefault="008848BD" w:rsidP="008848BD">
            <w:pPr>
              <w:jc w:val="center"/>
              <w:rPr>
                <w:rFonts w:ascii="Arial" w:hAnsi="Arial" w:cs="Arial"/>
              </w:rPr>
            </w:pPr>
          </w:p>
        </w:tc>
      </w:tr>
      <w:tr w:rsidR="008848BD" w:rsidRPr="00806E14" w14:paraId="1929E4A1" w14:textId="77777777" w:rsidTr="008848BD">
        <w:trPr>
          <w:cantSplit/>
          <w:trHeight w:val="324"/>
        </w:trPr>
        <w:tc>
          <w:tcPr>
            <w:tcW w:w="526" w:type="pct"/>
            <w:shd w:val="clear" w:color="auto" w:fill="E3EEF5"/>
            <w:vAlign w:val="center"/>
          </w:tcPr>
          <w:p w14:paraId="6D372344" w14:textId="77777777" w:rsidR="008848BD" w:rsidRPr="005D789A" w:rsidRDefault="008848BD" w:rsidP="008848BD">
            <w:pPr>
              <w:pStyle w:val="Cap2"/>
              <w:jc w:val="center"/>
              <w:rPr>
                <w:rFonts w:hint="eastAsia"/>
                <w:lang w:eastAsia="zh-CN"/>
              </w:rPr>
            </w:pPr>
            <w:r>
              <w:rPr>
                <w:rFonts w:hint="eastAsia"/>
                <w:lang w:eastAsia="zh-CN"/>
              </w:rPr>
              <w:t>4</w:t>
            </w:r>
          </w:p>
        </w:tc>
        <w:tc>
          <w:tcPr>
            <w:tcW w:w="527" w:type="pct"/>
            <w:shd w:val="clear" w:color="auto" w:fill="E3EEF5"/>
          </w:tcPr>
          <w:p w14:paraId="7750C7FC" w14:textId="77777777" w:rsidR="008848BD" w:rsidRPr="00FC2725" w:rsidRDefault="008848BD" w:rsidP="008848BD">
            <w:pPr>
              <w:jc w:val="center"/>
              <w:rPr>
                <w:rFonts w:ascii="Arial" w:hAnsi="Arial" w:cs="Arial"/>
              </w:rPr>
            </w:pPr>
            <w:r w:rsidRPr="00FC2725">
              <w:rPr>
                <w:rFonts w:ascii="Arial" w:hAnsi="Arial" w:cs="Arial" w:hint="eastAsia"/>
              </w:rPr>
              <w:t>P2102</w:t>
            </w:r>
          </w:p>
        </w:tc>
        <w:tc>
          <w:tcPr>
            <w:tcW w:w="840" w:type="pct"/>
            <w:shd w:val="clear" w:color="auto" w:fill="E3EEF5"/>
          </w:tcPr>
          <w:p w14:paraId="7114F81E" w14:textId="77777777" w:rsidR="008848BD" w:rsidRPr="00FC2725" w:rsidRDefault="008848BD" w:rsidP="008848BD">
            <w:pPr>
              <w:jc w:val="center"/>
              <w:rPr>
                <w:rFonts w:ascii="Arial" w:hAnsi="Arial" w:cs="Arial"/>
              </w:rPr>
            </w:pPr>
            <w:r w:rsidRPr="00FC2725">
              <w:rPr>
                <w:rFonts w:ascii="Arial" w:hAnsi="Arial" w:cs="Arial" w:hint="eastAsia"/>
              </w:rPr>
              <w:t>用途</w:t>
            </w:r>
          </w:p>
        </w:tc>
        <w:tc>
          <w:tcPr>
            <w:tcW w:w="749" w:type="pct"/>
            <w:shd w:val="clear" w:color="auto" w:fill="E3EEF5"/>
          </w:tcPr>
          <w:p w14:paraId="4C7F948E"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5572D697"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319F31E1"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349421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C79D694" w14:textId="77777777" w:rsidR="008848BD" w:rsidRPr="0067280D" w:rsidRDefault="008848BD" w:rsidP="008848BD">
            <w:pPr>
              <w:jc w:val="center"/>
              <w:rPr>
                <w:rFonts w:ascii="Arial" w:hAnsi="Arial" w:cs="Arial"/>
              </w:rPr>
            </w:pPr>
          </w:p>
        </w:tc>
      </w:tr>
      <w:tr w:rsidR="008848BD" w:rsidRPr="00806E14" w14:paraId="0F926BFB" w14:textId="77777777" w:rsidTr="008848BD">
        <w:trPr>
          <w:cantSplit/>
          <w:trHeight w:val="324"/>
        </w:trPr>
        <w:tc>
          <w:tcPr>
            <w:tcW w:w="526" w:type="pct"/>
            <w:shd w:val="clear" w:color="auto" w:fill="E3EEF5"/>
            <w:vAlign w:val="center"/>
          </w:tcPr>
          <w:p w14:paraId="7734A783" w14:textId="77777777" w:rsidR="008848BD" w:rsidRPr="005D789A" w:rsidRDefault="008848BD" w:rsidP="008848BD">
            <w:pPr>
              <w:pStyle w:val="Cap2"/>
              <w:jc w:val="center"/>
              <w:rPr>
                <w:rFonts w:hint="eastAsia"/>
                <w:lang w:eastAsia="zh-CN"/>
              </w:rPr>
            </w:pPr>
            <w:r>
              <w:rPr>
                <w:rFonts w:hint="eastAsia"/>
                <w:lang w:eastAsia="zh-CN"/>
              </w:rPr>
              <w:t>5</w:t>
            </w:r>
          </w:p>
        </w:tc>
        <w:tc>
          <w:tcPr>
            <w:tcW w:w="527" w:type="pct"/>
            <w:shd w:val="clear" w:color="auto" w:fill="E3EEF5"/>
          </w:tcPr>
          <w:p w14:paraId="3A0B412E" w14:textId="77777777" w:rsidR="008848BD" w:rsidRPr="00FC2725" w:rsidRDefault="008848BD" w:rsidP="008848BD">
            <w:pPr>
              <w:jc w:val="center"/>
              <w:rPr>
                <w:rFonts w:ascii="Arial" w:hAnsi="Arial" w:cs="Arial"/>
              </w:rPr>
            </w:pPr>
            <w:r w:rsidRPr="00FC2725">
              <w:rPr>
                <w:rFonts w:ascii="Arial" w:hAnsi="Arial" w:cs="Arial" w:hint="eastAsia"/>
              </w:rPr>
              <w:t>P2103</w:t>
            </w:r>
          </w:p>
        </w:tc>
        <w:tc>
          <w:tcPr>
            <w:tcW w:w="840" w:type="pct"/>
            <w:shd w:val="clear" w:color="auto" w:fill="E3EEF5"/>
          </w:tcPr>
          <w:p w14:paraId="5CD04D76" w14:textId="77777777" w:rsidR="008848BD" w:rsidRPr="00FC2725" w:rsidRDefault="008848BD" w:rsidP="008848BD">
            <w:pPr>
              <w:jc w:val="center"/>
              <w:rPr>
                <w:rFonts w:ascii="Arial" w:hAnsi="Arial" w:cs="Arial"/>
              </w:rPr>
            </w:pPr>
            <w:r w:rsidRPr="00FC2725">
              <w:rPr>
                <w:rFonts w:ascii="Arial" w:hAnsi="Arial" w:cs="Arial" w:hint="eastAsia"/>
              </w:rPr>
              <w:t>汇总记账标识</w:t>
            </w:r>
          </w:p>
        </w:tc>
        <w:tc>
          <w:tcPr>
            <w:tcW w:w="749" w:type="pct"/>
            <w:shd w:val="clear" w:color="auto" w:fill="E3EEF5"/>
          </w:tcPr>
          <w:p w14:paraId="3E389A35"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1C80C424"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2F1473D"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D469E70"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9392021" w14:textId="77777777" w:rsidR="008848BD" w:rsidRPr="0067280D" w:rsidRDefault="008848BD" w:rsidP="008848BD">
            <w:pPr>
              <w:jc w:val="center"/>
              <w:rPr>
                <w:rFonts w:ascii="Arial" w:hAnsi="Arial" w:cs="Arial"/>
              </w:rPr>
            </w:pPr>
          </w:p>
        </w:tc>
      </w:tr>
      <w:tr w:rsidR="008848BD" w:rsidRPr="00806E14" w14:paraId="308B344C" w14:textId="77777777" w:rsidTr="008848BD">
        <w:trPr>
          <w:cantSplit/>
          <w:trHeight w:val="324"/>
        </w:trPr>
        <w:tc>
          <w:tcPr>
            <w:tcW w:w="526" w:type="pct"/>
            <w:shd w:val="clear" w:color="auto" w:fill="E3EEF5"/>
            <w:vAlign w:val="center"/>
          </w:tcPr>
          <w:p w14:paraId="7F45356D" w14:textId="77777777" w:rsidR="008848BD" w:rsidRPr="005D789A" w:rsidRDefault="008848BD" w:rsidP="008848BD">
            <w:pPr>
              <w:pStyle w:val="Cap2"/>
              <w:jc w:val="center"/>
              <w:rPr>
                <w:rFonts w:hint="eastAsia"/>
                <w:lang w:eastAsia="zh-CN"/>
              </w:rPr>
            </w:pPr>
            <w:r>
              <w:rPr>
                <w:rFonts w:hint="eastAsia"/>
                <w:lang w:eastAsia="zh-CN"/>
              </w:rPr>
              <w:t>6</w:t>
            </w:r>
          </w:p>
        </w:tc>
        <w:tc>
          <w:tcPr>
            <w:tcW w:w="527" w:type="pct"/>
            <w:shd w:val="clear" w:color="auto" w:fill="E3EEF5"/>
          </w:tcPr>
          <w:p w14:paraId="1D1F8E1C"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5E9B9738"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12053163"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6C4467F9"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755A077"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4AF9A303"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5EF8341" w14:textId="77777777" w:rsidR="008848BD" w:rsidRPr="0067280D" w:rsidRDefault="008848BD" w:rsidP="008848BD">
            <w:pPr>
              <w:jc w:val="center"/>
              <w:rPr>
                <w:rFonts w:ascii="Arial" w:hAnsi="Arial" w:cs="Arial"/>
              </w:rPr>
            </w:pPr>
          </w:p>
        </w:tc>
      </w:tr>
      <w:tr w:rsidR="008848BD" w:rsidRPr="00806E14" w14:paraId="1C9D307A" w14:textId="77777777" w:rsidTr="008848BD">
        <w:trPr>
          <w:cantSplit/>
          <w:trHeight w:val="324"/>
        </w:trPr>
        <w:tc>
          <w:tcPr>
            <w:tcW w:w="526" w:type="pct"/>
            <w:shd w:val="clear" w:color="auto" w:fill="E3EEF5"/>
            <w:vAlign w:val="center"/>
          </w:tcPr>
          <w:p w14:paraId="67621FB9" w14:textId="77777777" w:rsidR="008848BD" w:rsidRPr="005D789A" w:rsidRDefault="008848BD" w:rsidP="008848BD">
            <w:pPr>
              <w:pStyle w:val="Cap2"/>
              <w:jc w:val="center"/>
              <w:rPr>
                <w:rFonts w:hint="eastAsia"/>
                <w:lang w:eastAsia="zh-CN"/>
              </w:rPr>
            </w:pPr>
            <w:r>
              <w:rPr>
                <w:rFonts w:hint="eastAsia"/>
                <w:lang w:eastAsia="zh-CN"/>
              </w:rPr>
              <w:t>7</w:t>
            </w:r>
          </w:p>
        </w:tc>
        <w:tc>
          <w:tcPr>
            <w:tcW w:w="527" w:type="pct"/>
            <w:shd w:val="clear" w:color="auto" w:fill="E3EEF5"/>
          </w:tcPr>
          <w:p w14:paraId="3A67ED6D"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400C33AF"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2F27862F"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1A53891A"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1BF5DA0"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757778EC"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0366DF9D" w14:textId="77777777" w:rsidR="008848BD" w:rsidRPr="0067280D" w:rsidRDefault="008848BD" w:rsidP="008848BD">
            <w:pPr>
              <w:jc w:val="center"/>
              <w:rPr>
                <w:rFonts w:ascii="Arial" w:hAnsi="Arial" w:cs="Arial"/>
              </w:rPr>
            </w:pPr>
          </w:p>
        </w:tc>
      </w:tr>
      <w:tr w:rsidR="008848BD" w:rsidRPr="00806E14" w14:paraId="15E72AFF" w14:textId="77777777" w:rsidTr="008848BD">
        <w:trPr>
          <w:cantSplit/>
          <w:trHeight w:val="324"/>
        </w:trPr>
        <w:tc>
          <w:tcPr>
            <w:tcW w:w="526" w:type="pct"/>
            <w:shd w:val="clear" w:color="auto" w:fill="E3EEF5"/>
            <w:vAlign w:val="center"/>
          </w:tcPr>
          <w:p w14:paraId="555972C3" w14:textId="77777777" w:rsidR="008848BD" w:rsidRPr="005D789A" w:rsidRDefault="008848BD" w:rsidP="008848BD">
            <w:pPr>
              <w:pStyle w:val="Cap2"/>
              <w:jc w:val="center"/>
              <w:rPr>
                <w:rFonts w:hint="eastAsia"/>
                <w:lang w:eastAsia="zh-CN"/>
              </w:rPr>
            </w:pPr>
            <w:r>
              <w:rPr>
                <w:rFonts w:hint="eastAsia"/>
                <w:lang w:eastAsia="zh-CN"/>
              </w:rPr>
              <w:t>8</w:t>
            </w:r>
          </w:p>
        </w:tc>
        <w:tc>
          <w:tcPr>
            <w:tcW w:w="527" w:type="pct"/>
            <w:shd w:val="clear" w:color="auto" w:fill="E3EEF5"/>
          </w:tcPr>
          <w:p w14:paraId="639496C1" w14:textId="77777777" w:rsidR="008848BD" w:rsidRPr="00FC2725" w:rsidRDefault="008848BD" w:rsidP="008848BD">
            <w:pPr>
              <w:jc w:val="center"/>
              <w:rPr>
                <w:rFonts w:ascii="Arial" w:hAnsi="Arial" w:cs="Arial"/>
              </w:rPr>
            </w:pPr>
            <w:r w:rsidRPr="00FC2725">
              <w:rPr>
                <w:rFonts w:ascii="Arial" w:hAnsi="Arial" w:cs="Arial" w:hint="eastAsia"/>
              </w:rPr>
              <w:t>P3101</w:t>
            </w:r>
          </w:p>
        </w:tc>
        <w:tc>
          <w:tcPr>
            <w:tcW w:w="840" w:type="pct"/>
            <w:shd w:val="clear" w:color="auto" w:fill="E3EEF5"/>
          </w:tcPr>
          <w:p w14:paraId="566843E0" w14:textId="77777777" w:rsidR="008848BD" w:rsidRPr="00FC2725" w:rsidRDefault="008848BD" w:rsidP="008848BD">
            <w:pPr>
              <w:jc w:val="center"/>
              <w:rPr>
                <w:rFonts w:ascii="Arial" w:hAnsi="Arial" w:cs="Arial"/>
              </w:rPr>
            </w:pPr>
            <w:r w:rsidRPr="00FC2725">
              <w:rPr>
                <w:rFonts w:ascii="Arial" w:hAnsi="Arial" w:cs="Arial" w:hint="eastAsia"/>
              </w:rPr>
              <w:t>拆分笔数</w:t>
            </w:r>
          </w:p>
        </w:tc>
        <w:tc>
          <w:tcPr>
            <w:tcW w:w="749" w:type="pct"/>
            <w:shd w:val="clear" w:color="auto" w:fill="E3EEF5"/>
          </w:tcPr>
          <w:p w14:paraId="7900D970"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30A2A190"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A1CDF29"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70AA1D8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93BCAFD" w14:textId="77777777" w:rsidR="008848BD" w:rsidRPr="0067280D" w:rsidRDefault="008848BD" w:rsidP="008848BD">
            <w:pPr>
              <w:jc w:val="center"/>
              <w:rPr>
                <w:rFonts w:ascii="Arial" w:hAnsi="Arial" w:cs="Arial"/>
              </w:rPr>
            </w:pPr>
          </w:p>
        </w:tc>
      </w:tr>
      <w:tr w:rsidR="008848BD" w:rsidRPr="00806E14" w14:paraId="1BBFACB5" w14:textId="77777777" w:rsidTr="008848BD">
        <w:trPr>
          <w:cantSplit/>
          <w:trHeight w:val="324"/>
        </w:trPr>
        <w:tc>
          <w:tcPr>
            <w:tcW w:w="526" w:type="pct"/>
            <w:shd w:val="clear" w:color="auto" w:fill="E3EEF5"/>
            <w:vAlign w:val="center"/>
          </w:tcPr>
          <w:p w14:paraId="60693F5E" w14:textId="77777777" w:rsidR="008848BD" w:rsidRPr="005D789A" w:rsidRDefault="008848BD" w:rsidP="008848BD">
            <w:pPr>
              <w:pStyle w:val="Cap2"/>
              <w:jc w:val="center"/>
              <w:rPr>
                <w:rFonts w:hint="eastAsia"/>
                <w:lang w:eastAsia="zh-CN"/>
              </w:rPr>
            </w:pPr>
            <w:r>
              <w:rPr>
                <w:rFonts w:hint="eastAsia"/>
                <w:lang w:eastAsia="zh-CN"/>
              </w:rPr>
              <w:t>9</w:t>
            </w:r>
          </w:p>
        </w:tc>
        <w:tc>
          <w:tcPr>
            <w:tcW w:w="527" w:type="pct"/>
            <w:shd w:val="clear" w:color="auto" w:fill="E3EEF5"/>
          </w:tcPr>
          <w:p w14:paraId="40B0E4F8"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5D4CE68B"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6A354446"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18893335"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627E42CE"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20D5CEC6"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56A5806" w14:textId="77777777" w:rsidR="008848BD" w:rsidRPr="0067280D" w:rsidRDefault="008848BD" w:rsidP="008848BD">
            <w:pPr>
              <w:jc w:val="center"/>
              <w:rPr>
                <w:rFonts w:ascii="Arial" w:hAnsi="Arial" w:cs="Arial"/>
              </w:rPr>
            </w:pPr>
          </w:p>
        </w:tc>
      </w:tr>
      <w:tr w:rsidR="008848BD" w:rsidRPr="00806E14" w14:paraId="63E2456C" w14:textId="77777777" w:rsidTr="008848BD">
        <w:trPr>
          <w:cantSplit/>
          <w:trHeight w:val="324"/>
        </w:trPr>
        <w:tc>
          <w:tcPr>
            <w:tcW w:w="526" w:type="pct"/>
            <w:shd w:val="clear" w:color="auto" w:fill="E3EEF5"/>
            <w:vAlign w:val="center"/>
          </w:tcPr>
          <w:p w14:paraId="23515D05" w14:textId="77777777" w:rsidR="008848BD" w:rsidRPr="005D789A" w:rsidRDefault="008848BD" w:rsidP="008848BD">
            <w:pPr>
              <w:pStyle w:val="Cap2"/>
              <w:jc w:val="center"/>
              <w:rPr>
                <w:rFonts w:hint="eastAsia"/>
                <w:lang w:eastAsia="zh-CN"/>
              </w:rPr>
            </w:pPr>
            <w:r>
              <w:rPr>
                <w:rFonts w:hint="eastAsia"/>
                <w:lang w:eastAsia="zh-CN"/>
              </w:rPr>
              <w:t>10</w:t>
            </w:r>
          </w:p>
        </w:tc>
        <w:tc>
          <w:tcPr>
            <w:tcW w:w="527" w:type="pct"/>
            <w:shd w:val="clear" w:color="auto" w:fill="E3EEF5"/>
          </w:tcPr>
          <w:p w14:paraId="036A4450"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1ECB6D15"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7D24850F"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7D1186C2"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246BB97D" w14:textId="77777777" w:rsidR="008848BD" w:rsidRPr="00F52EE0" w:rsidRDefault="008848BD" w:rsidP="008848BD">
            <w:pPr>
              <w:jc w:val="center"/>
              <w:rPr>
                <w:rFonts w:ascii="Arial" w:hAnsi="Arial" w:cs="Arial"/>
              </w:rPr>
            </w:pPr>
            <w:r w:rsidRPr="00F52EE0">
              <w:rPr>
                <w:rFonts w:ascii="Arial" w:hAnsi="Arial" w:cs="Arial" w:hint="eastAsia"/>
              </w:rPr>
              <w:t>918802</w:t>
            </w:r>
          </w:p>
        </w:tc>
        <w:tc>
          <w:tcPr>
            <w:tcW w:w="582" w:type="pct"/>
            <w:shd w:val="clear" w:color="auto" w:fill="E3EEF5"/>
          </w:tcPr>
          <w:p w14:paraId="53B7B15F"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491C75DC" w14:textId="77777777" w:rsidR="008848BD" w:rsidRPr="0067280D" w:rsidRDefault="008848BD" w:rsidP="008848BD">
            <w:pPr>
              <w:jc w:val="center"/>
              <w:rPr>
                <w:rFonts w:ascii="Arial" w:hAnsi="Arial" w:cs="Arial"/>
              </w:rPr>
            </w:pPr>
          </w:p>
        </w:tc>
      </w:tr>
      <w:tr w:rsidR="008848BD" w:rsidRPr="00806E14" w14:paraId="6CA6196B" w14:textId="77777777" w:rsidTr="008848BD">
        <w:trPr>
          <w:cantSplit/>
          <w:trHeight w:val="324"/>
        </w:trPr>
        <w:tc>
          <w:tcPr>
            <w:tcW w:w="526" w:type="pct"/>
            <w:shd w:val="clear" w:color="auto" w:fill="E3EEF5"/>
            <w:vAlign w:val="center"/>
          </w:tcPr>
          <w:p w14:paraId="7A8E2B87" w14:textId="77777777" w:rsidR="008848BD" w:rsidRPr="005D789A" w:rsidRDefault="008848BD" w:rsidP="008848BD">
            <w:pPr>
              <w:pStyle w:val="Cap2"/>
              <w:jc w:val="center"/>
              <w:rPr>
                <w:rFonts w:hint="eastAsia"/>
                <w:lang w:eastAsia="zh-CN"/>
              </w:rPr>
            </w:pPr>
            <w:r>
              <w:rPr>
                <w:rFonts w:hint="eastAsia"/>
                <w:lang w:eastAsia="zh-CN"/>
              </w:rPr>
              <w:t>11</w:t>
            </w:r>
          </w:p>
        </w:tc>
        <w:tc>
          <w:tcPr>
            <w:tcW w:w="527" w:type="pct"/>
            <w:shd w:val="clear" w:color="auto" w:fill="E3EEF5"/>
          </w:tcPr>
          <w:p w14:paraId="3B28DE71" w14:textId="77777777" w:rsidR="008848BD" w:rsidRPr="00FC2725" w:rsidRDefault="008848BD" w:rsidP="008848BD">
            <w:pPr>
              <w:jc w:val="center"/>
              <w:rPr>
                <w:rFonts w:ascii="Arial" w:hAnsi="Arial" w:cs="Arial"/>
              </w:rPr>
            </w:pPr>
            <w:r w:rsidRPr="00FC2725">
              <w:rPr>
                <w:rFonts w:ascii="Arial" w:hAnsi="Arial" w:cs="Arial" w:hint="eastAsia"/>
              </w:rPr>
              <w:t>P3103</w:t>
            </w:r>
          </w:p>
        </w:tc>
        <w:tc>
          <w:tcPr>
            <w:tcW w:w="840" w:type="pct"/>
            <w:shd w:val="clear" w:color="auto" w:fill="E3EEF5"/>
          </w:tcPr>
          <w:p w14:paraId="29EA6D65" w14:textId="77777777" w:rsidR="008848BD" w:rsidRPr="00FC2725" w:rsidRDefault="008848BD" w:rsidP="008848BD">
            <w:pPr>
              <w:jc w:val="center"/>
              <w:rPr>
                <w:rFonts w:ascii="Arial" w:hAnsi="Arial" w:cs="Arial"/>
              </w:rPr>
            </w:pPr>
            <w:r w:rsidRPr="00FC2725">
              <w:rPr>
                <w:rFonts w:ascii="Arial" w:hAnsi="Arial" w:cs="Arial" w:hint="eastAsia"/>
              </w:rPr>
              <w:t>组包规则</w:t>
            </w:r>
          </w:p>
        </w:tc>
        <w:tc>
          <w:tcPr>
            <w:tcW w:w="749" w:type="pct"/>
            <w:shd w:val="clear" w:color="auto" w:fill="E3EEF5"/>
          </w:tcPr>
          <w:p w14:paraId="21737517" w14:textId="77777777" w:rsidR="008848BD" w:rsidRPr="00FC2725" w:rsidRDefault="008848BD" w:rsidP="008848BD">
            <w:pPr>
              <w:jc w:val="center"/>
              <w:rPr>
                <w:rFonts w:ascii="Arial" w:hAnsi="Arial" w:cs="Arial"/>
              </w:rPr>
            </w:pPr>
            <w:r w:rsidRPr="00FC2725">
              <w:rPr>
                <w:rFonts w:ascii="Arial" w:hAnsi="Arial" w:cs="Arial" w:hint="eastAsia"/>
              </w:rPr>
              <w:t>string</w:t>
            </w:r>
          </w:p>
        </w:tc>
        <w:tc>
          <w:tcPr>
            <w:tcW w:w="582" w:type="pct"/>
            <w:shd w:val="clear" w:color="auto" w:fill="E3EEF5"/>
          </w:tcPr>
          <w:p w14:paraId="655FAC13"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22594200" w14:textId="77777777" w:rsidR="008848BD" w:rsidRPr="00F52EE0" w:rsidRDefault="008848BD" w:rsidP="008848BD">
            <w:pPr>
              <w:jc w:val="center"/>
              <w:rPr>
                <w:rFonts w:ascii="Arial" w:hAnsi="Arial" w:cs="Arial"/>
              </w:rPr>
            </w:pPr>
            <w:r w:rsidRPr="00F52EE0">
              <w:rPr>
                <w:rFonts w:ascii="Arial" w:hAnsi="Arial" w:cs="Arial" w:hint="eastAsia"/>
              </w:rPr>
              <w:t>918803</w:t>
            </w:r>
          </w:p>
        </w:tc>
        <w:tc>
          <w:tcPr>
            <w:tcW w:w="582" w:type="pct"/>
            <w:shd w:val="clear" w:color="auto" w:fill="E3EEF5"/>
          </w:tcPr>
          <w:p w14:paraId="5545BF7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6FCED3F4" w14:textId="77777777" w:rsidR="008848BD" w:rsidRPr="0067280D" w:rsidRDefault="008848BD" w:rsidP="008848BD">
            <w:pPr>
              <w:jc w:val="center"/>
              <w:rPr>
                <w:rFonts w:ascii="Arial" w:hAnsi="Arial" w:cs="Arial"/>
              </w:rPr>
            </w:pPr>
          </w:p>
        </w:tc>
      </w:tr>
      <w:tr w:rsidR="008848BD" w:rsidRPr="00806E14" w14:paraId="518E22D9" w14:textId="77777777" w:rsidTr="008848BD">
        <w:trPr>
          <w:cantSplit/>
          <w:trHeight w:val="324"/>
        </w:trPr>
        <w:tc>
          <w:tcPr>
            <w:tcW w:w="526" w:type="pct"/>
            <w:shd w:val="clear" w:color="auto" w:fill="E3EEF5"/>
            <w:vAlign w:val="center"/>
          </w:tcPr>
          <w:p w14:paraId="3B2A1FB9" w14:textId="77777777" w:rsidR="008848BD" w:rsidRPr="005D789A" w:rsidRDefault="008848BD" w:rsidP="008848BD">
            <w:pPr>
              <w:pStyle w:val="Cap2"/>
              <w:jc w:val="center"/>
              <w:rPr>
                <w:rFonts w:hint="eastAsia"/>
                <w:lang w:eastAsia="zh-CN"/>
              </w:rPr>
            </w:pPr>
            <w:r>
              <w:rPr>
                <w:rFonts w:hint="eastAsia"/>
                <w:lang w:eastAsia="zh-CN"/>
              </w:rPr>
              <w:t>12</w:t>
            </w:r>
          </w:p>
        </w:tc>
        <w:tc>
          <w:tcPr>
            <w:tcW w:w="527" w:type="pct"/>
            <w:shd w:val="clear" w:color="auto" w:fill="E3EEF5"/>
          </w:tcPr>
          <w:p w14:paraId="5A0FCDCD" w14:textId="77777777" w:rsidR="008848BD" w:rsidRPr="00FC2725" w:rsidRDefault="008848BD" w:rsidP="008848BD">
            <w:pPr>
              <w:jc w:val="center"/>
              <w:rPr>
                <w:rFonts w:ascii="Arial" w:hAnsi="Arial" w:cs="Arial"/>
              </w:rPr>
            </w:pPr>
            <w:r w:rsidRPr="00FC2725">
              <w:rPr>
                <w:rFonts w:ascii="Arial" w:hAnsi="Arial" w:cs="Arial" w:hint="eastAsia"/>
              </w:rPr>
              <w:t>P1101</w:t>
            </w:r>
          </w:p>
        </w:tc>
        <w:tc>
          <w:tcPr>
            <w:tcW w:w="840" w:type="pct"/>
            <w:shd w:val="clear" w:color="auto" w:fill="E3EEF5"/>
          </w:tcPr>
          <w:p w14:paraId="2B572A42" w14:textId="77777777" w:rsidR="008848BD" w:rsidRPr="00FC2725" w:rsidRDefault="008848BD" w:rsidP="008848BD">
            <w:pPr>
              <w:jc w:val="center"/>
              <w:rPr>
                <w:rFonts w:ascii="Arial" w:hAnsi="Arial" w:cs="Arial"/>
              </w:rPr>
            </w:pPr>
            <w:r w:rsidRPr="00FC2725">
              <w:rPr>
                <w:rFonts w:ascii="Arial" w:hAnsi="Arial" w:cs="Arial" w:hint="eastAsia"/>
              </w:rPr>
              <w:t>收方开户行名称长度</w:t>
            </w:r>
          </w:p>
        </w:tc>
        <w:tc>
          <w:tcPr>
            <w:tcW w:w="749" w:type="pct"/>
            <w:shd w:val="clear" w:color="auto" w:fill="E3EEF5"/>
          </w:tcPr>
          <w:p w14:paraId="49FCF853"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08CF5389"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14C457E8" w14:textId="77777777" w:rsidR="008848BD" w:rsidRPr="00F52EE0" w:rsidRDefault="008848BD" w:rsidP="008848BD">
            <w:pPr>
              <w:jc w:val="center"/>
              <w:rPr>
                <w:rFonts w:ascii="Arial" w:hAnsi="Arial" w:cs="Arial"/>
              </w:rPr>
            </w:pPr>
            <w:r w:rsidRPr="00F52EE0">
              <w:rPr>
                <w:rFonts w:ascii="Arial" w:hAnsi="Arial" w:cs="Arial" w:hint="eastAsia"/>
              </w:rPr>
              <w:t>190802</w:t>
            </w:r>
          </w:p>
        </w:tc>
        <w:tc>
          <w:tcPr>
            <w:tcW w:w="582" w:type="pct"/>
            <w:shd w:val="clear" w:color="auto" w:fill="E3EEF5"/>
          </w:tcPr>
          <w:p w14:paraId="4B6D2E6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369A1E6E" w14:textId="77777777" w:rsidR="008848BD" w:rsidRPr="0067280D" w:rsidRDefault="008848BD" w:rsidP="008848BD">
            <w:pPr>
              <w:jc w:val="center"/>
              <w:rPr>
                <w:rFonts w:ascii="Arial" w:hAnsi="Arial" w:cs="Arial"/>
              </w:rPr>
            </w:pPr>
          </w:p>
        </w:tc>
      </w:tr>
      <w:tr w:rsidR="008848BD" w:rsidRPr="00806E14" w14:paraId="5FB94576" w14:textId="77777777" w:rsidTr="008848BD">
        <w:trPr>
          <w:cantSplit/>
          <w:trHeight w:val="324"/>
        </w:trPr>
        <w:tc>
          <w:tcPr>
            <w:tcW w:w="526" w:type="pct"/>
            <w:shd w:val="clear" w:color="auto" w:fill="E3EEF5"/>
            <w:vAlign w:val="center"/>
          </w:tcPr>
          <w:p w14:paraId="54DBC436" w14:textId="77777777" w:rsidR="008848BD" w:rsidRPr="005D789A" w:rsidRDefault="008848BD" w:rsidP="008848BD">
            <w:pPr>
              <w:pStyle w:val="Cap2"/>
              <w:jc w:val="center"/>
              <w:rPr>
                <w:rFonts w:hint="eastAsia"/>
                <w:lang w:eastAsia="zh-CN"/>
              </w:rPr>
            </w:pPr>
            <w:r>
              <w:rPr>
                <w:rFonts w:hint="eastAsia"/>
                <w:lang w:eastAsia="zh-CN"/>
              </w:rPr>
              <w:t>13</w:t>
            </w:r>
          </w:p>
        </w:tc>
        <w:tc>
          <w:tcPr>
            <w:tcW w:w="527" w:type="pct"/>
            <w:shd w:val="clear" w:color="auto" w:fill="E3EEF5"/>
          </w:tcPr>
          <w:p w14:paraId="0E031C3E" w14:textId="77777777" w:rsidR="008848BD" w:rsidRPr="00FC2725" w:rsidRDefault="008848BD" w:rsidP="008848BD">
            <w:pPr>
              <w:jc w:val="center"/>
              <w:rPr>
                <w:rFonts w:ascii="Arial" w:hAnsi="Arial" w:cs="Arial"/>
              </w:rPr>
            </w:pPr>
            <w:r w:rsidRPr="00FC2725">
              <w:rPr>
                <w:rFonts w:ascii="Arial" w:hAnsi="Arial" w:cs="Arial" w:hint="eastAsia"/>
              </w:rPr>
              <w:t>P1101</w:t>
            </w:r>
          </w:p>
        </w:tc>
        <w:tc>
          <w:tcPr>
            <w:tcW w:w="840" w:type="pct"/>
            <w:shd w:val="clear" w:color="auto" w:fill="E3EEF5"/>
          </w:tcPr>
          <w:p w14:paraId="285F3B16" w14:textId="77777777" w:rsidR="008848BD" w:rsidRPr="00FC2725" w:rsidRDefault="008848BD" w:rsidP="008848BD">
            <w:pPr>
              <w:jc w:val="center"/>
              <w:rPr>
                <w:rFonts w:ascii="Arial" w:hAnsi="Arial" w:cs="Arial"/>
              </w:rPr>
            </w:pPr>
            <w:r w:rsidRPr="00FC2725">
              <w:rPr>
                <w:rFonts w:ascii="Arial" w:hAnsi="Arial" w:cs="Arial" w:hint="eastAsia"/>
              </w:rPr>
              <w:t>收方开户行名称长度</w:t>
            </w:r>
          </w:p>
        </w:tc>
        <w:tc>
          <w:tcPr>
            <w:tcW w:w="749" w:type="pct"/>
            <w:shd w:val="clear" w:color="auto" w:fill="E3EEF5"/>
          </w:tcPr>
          <w:p w14:paraId="686A762F" w14:textId="77777777" w:rsidR="008848BD" w:rsidRPr="00FC2725" w:rsidRDefault="008848BD" w:rsidP="008848BD">
            <w:pPr>
              <w:jc w:val="center"/>
              <w:rPr>
                <w:rFonts w:ascii="Arial" w:hAnsi="Arial" w:cs="Arial"/>
              </w:rPr>
            </w:pPr>
            <w:r w:rsidRPr="00FC2725">
              <w:rPr>
                <w:rFonts w:ascii="Arial" w:hAnsi="Arial" w:cs="Arial" w:hint="eastAsia"/>
              </w:rPr>
              <w:t>int</w:t>
            </w:r>
          </w:p>
        </w:tc>
        <w:tc>
          <w:tcPr>
            <w:tcW w:w="582" w:type="pct"/>
            <w:shd w:val="clear" w:color="auto" w:fill="E3EEF5"/>
          </w:tcPr>
          <w:p w14:paraId="5744D5F2" w14:textId="77777777" w:rsidR="008848BD" w:rsidRPr="00FC2725" w:rsidRDefault="008848BD" w:rsidP="008848BD">
            <w:pPr>
              <w:jc w:val="center"/>
              <w:rPr>
                <w:rFonts w:ascii="Arial" w:hAnsi="Arial" w:cs="Arial"/>
              </w:rPr>
            </w:pPr>
            <w:r w:rsidRPr="00FC2725">
              <w:rPr>
                <w:rFonts w:ascii="Arial" w:hAnsi="Arial" w:cs="Arial" w:hint="eastAsia"/>
              </w:rPr>
              <w:t>10202</w:t>
            </w:r>
          </w:p>
        </w:tc>
        <w:tc>
          <w:tcPr>
            <w:tcW w:w="582" w:type="pct"/>
            <w:shd w:val="clear" w:color="auto" w:fill="E3EEF5"/>
          </w:tcPr>
          <w:p w14:paraId="06D07BD6" w14:textId="77777777" w:rsidR="008848BD" w:rsidRPr="00F52EE0" w:rsidRDefault="008848BD" w:rsidP="008848BD">
            <w:pPr>
              <w:jc w:val="center"/>
              <w:rPr>
                <w:rFonts w:ascii="Arial" w:hAnsi="Arial" w:cs="Arial"/>
              </w:rPr>
            </w:pPr>
            <w:r w:rsidRPr="00F52EE0">
              <w:rPr>
                <w:rFonts w:ascii="Arial" w:hAnsi="Arial" w:cs="Arial" w:hint="eastAsia"/>
              </w:rPr>
              <w:t>198801</w:t>
            </w:r>
          </w:p>
        </w:tc>
        <w:tc>
          <w:tcPr>
            <w:tcW w:w="582" w:type="pct"/>
            <w:shd w:val="clear" w:color="auto" w:fill="E3EEF5"/>
          </w:tcPr>
          <w:p w14:paraId="072B68D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612" w:type="pct"/>
            <w:shd w:val="clear" w:color="auto" w:fill="E3EEF5"/>
          </w:tcPr>
          <w:p w14:paraId="27616DAD" w14:textId="77777777" w:rsidR="008848BD" w:rsidRPr="0067280D" w:rsidRDefault="008848BD" w:rsidP="008848BD">
            <w:pPr>
              <w:jc w:val="center"/>
              <w:rPr>
                <w:rFonts w:ascii="Arial" w:hAnsi="Arial" w:cs="Arial"/>
              </w:rPr>
            </w:pPr>
          </w:p>
        </w:tc>
      </w:tr>
      <w:tr w:rsidR="008848BD" w:rsidRPr="00806E14" w14:paraId="0680FF39" w14:textId="77777777" w:rsidTr="008848BD">
        <w:trPr>
          <w:cantSplit/>
          <w:trHeight w:val="324"/>
        </w:trPr>
        <w:tc>
          <w:tcPr>
            <w:tcW w:w="526" w:type="pct"/>
            <w:shd w:val="clear" w:color="auto" w:fill="E3EEF5"/>
            <w:vAlign w:val="center"/>
          </w:tcPr>
          <w:p w14:paraId="61AAA1DF" w14:textId="77777777" w:rsidR="008848BD" w:rsidRDefault="008848BD" w:rsidP="008848BD">
            <w:pPr>
              <w:pStyle w:val="Cap2"/>
              <w:jc w:val="center"/>
              <w:rPr>
                <w:rFonts w:hint="eastAsia"/>
                <w:lang w:eastAsia="zh-CN"/>
              </w:rPr>
            </w:pPr>
          </w:p>
        </w:tc>
        <w:tc>
          <w:tcPr>
            <w:tcW w:w="527" w:type="pct"/>
            <w:shd w:val="clear" w:color="auto" w:fill="E3EEF5"/>
            <w:vAlign w:val="center"/>
          </w:tcPr>
          <w:p w14:paraId="6A10D854" w14:textId="77777777" w:rsidR="008848BD" w:rsidRPr="00FC2725" w:rsidRDefault="008848BD" w:rsidP="008848BD">
            <w:pPr>
              <w:rPr>
                <w:rFonts w:ascii="Arial" w:hAnsi="Arial" w:cs="Arial"/>
              </w:rPr>
            </w:pPr>
          </w:p>
        </w:tc>
        <w:tc>
          <w:tcPr>
            <w:tcW w:w="840" w:type="pct"/>
            <w:shd w:val="clear" w:color="auto" w:fill="E3EEF5"/>
            <w:vAlign w:val="center"/>
          </w:tcPr>
          <w:p w14:paraId="2347F312" w14:textId="77777777" w:rsidR="008848BD" w:rsidRPr="00FC2725" w:rsidRDefault="008848BD" w:rsidP="008848BD">
            <w:pPr>
              <w:rPr>
                <w:rFonts w:ascii="Arial" w:hAnsi="Arial" w:cs="Arial"/>
              </w:rPr>
            </w:pPr>
          </w:p>
        </w:tc>
        <w:tc>
          <w:tcPr>
            <w:tcW w:w="749" w:type="pct"/>
            <w:shd w:val="clear" w:color="auto" w:fill="E3EEF5"/>
            <w:vAlign w:val="center"/>
          </w:tcPr>
          <w:p w14:paraId="1A44CA3D" w14:textId="77777777" w:rsidR="008848BD" w:rsidRPr="00FC2725" w:rsidRDefault="008848BD" w:rsidP="008848BD">
            <w:pPr>
              <w:rPr>
                <w:rFonts w:ascii="Arial" w:hAnsi="Arial" w:cs="Arial"/>
              </w:rPr>
            </w:pPr>
          </w:p>
        </w:tc>
        <w:tc>
          <w:tcPr>
            <w:tcW w:w="582" w:type="pct"/>
            <w:shd w:val="clear" w:color="auto" w:fill="E3EEF5"/>
            <w:vAlign w:val="center"/>
          </w:tcPr>
          <w:p w14:paraId="5C0F51B0" w14:textId="77777777" w:rsidR="008848BD" w:rsidRPr="00FC2725" w:rsidRDefault="008848BD" w:rsidP="008848BD">
            <w:pPr>
              <w:jc w:val="right"/>
              <w:rPr>
                <w:rFonts w:ascii="Arial" w:hAnsi="Arial" w:cs="Arial"/>
              </w:rPr>
            </w:pPr>
          </w:p>
        </w:tc>
        <w:tc>
          <w:tcPr>
            <w:tcW w:w="582" w:type="pct"/>
            <w:shd w:val="clear" w:color="auto" w:fill="E3EEF5"/>
            <w:vAlign w:val="center"/>
          </w:tcPr>
          <w:p w14:paraId="52BDAA5F" w14:textId="77777777" w:rsidR="008848BD" w:rsidRPr="00F52EE0" w:rsidRDefault="008848BD" w:rsidP="008848BD">
            <w:pPr>
              <w:rPr>
                <w:rFonts w:ascii="Arial" w:hAnsi="Arial" w:cs="Arial"/>
              </w:rPr>
            </w:pPr>
          </w:p>
        </w:tc>
        <w:tc>
          <w:tcPr>
            <w:tcW w:w="582" w:type="pct"/>
            <w:shd w:val="clear" w:color="auto" w:fill="E3EEF5"/>
          </w:tcPr>
          <w:p w14:paraId="513DEBC2" w14:textId="77777777" w:rsidR="008848BD" w:rsidRPr="00E746C0" w:rsidRDefault="008848BD" w:rsidP="008848BD">
            <w:pPr>
              <w:rPr>
                <w:rFonts w:ascii="Arial" w:hAnsi="Arial" w:cs="Arial"/>
              </w:rPr>
            </w:pPr>
          </w:p>
        </w:tc>
        <w:tc>
          <w:tcPr>
            <w:tcW w:w="612" w:type="pct"/>
            <w:shd w:val="clear" w:color="auto" w:fill="E3EEF5"/>
          </w:tcPr>
          <w:p w14:paraId="4F8A44DF" w14:textId="77777777" w:rsidR="008848BD" w:rsidRPr="0067280D" w:rsidRDefault="008848BD" w:rsidP="008848BD">
            <w:pPr>
              <w:rPr>
                <w:rFonts w:ascii="Arial" w:hAnsi="Arial" w:cs="Arial"/>
              </w:rPr>
            </w:pPr>
          </w:p>
        </w:tc>
      </w:tr>
    </w:tbl>
    <w:p w14:paraId="1DCBE9E0" w14:textId="77777777" w:rsidR="008848BD" w:rsidRDefault="008848BD" w:rsidP="008848BD">
      <w:pPr>
        <w:spacing w:line="360" w:lineRule="auto"/>
        <w:ind w:left="420"/>
        <w:rPr>
          <w:lang w:eastAsia="zh-CN"/>
        </w:rPr>
      </w:pPr>
      <w:r>
        <w:rPr>
          <w:rFonts w:hint="eastAsia"/>
          <w:lang w:eastAsia="zh-CN"/>
        </w:rPr>
        <w:t>1</w:t>
      </w:r>
      <w:r>
        <w:rPr>
          <w:rFonts w:hint="eastAsia"/>
          <w:lang w:eastAsia="zh-CN"/>
        </w:rPr>
        <w:t>、直联银行提供直联线路配置参数；</w:t>
      </w:r>
    </w:p>
    <w:p w14:paraId="32D80ABF"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25210918"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7F66B109" w14:textId="77777777" w:rsidR="008848BD" w:rsidRDefault="008848BD" w:rsidP="008848BD">
      <w:pPr>
        <w:pStyle w:val="40"/>
        <w:numPr>
          <w:ilvl w:val="3"/>
          <w:numId w:val="2"/>
        </w:numPr>
        <w:rPr>
          <w:lang w:eastAsia="zh-CN"/>
        </w:rPr>
      </w:pPr>
      <w:r>
        <w:rPr>
          <w:rFonts w:hint="eastAsia"/>
          <w:lang w:eastAsia="zh-CN"/>
        </w:rPr>
        <w:t>用户界面</w:t>
      </w:r>
    </w:p>
    <w:p w14:paraId="21A2A5E0" w14:textId="77777777" w:rsidR="008848BD" w:rsidRPr="00D12323" w:rsidRDefault="008848BD" w:rsidP="008848BD">
      <w:pPr>
        <w:pStyle w:val="L-"/>
      </w:pPr>
      <w:r w:rsidRPr="00D12323">
        <w:rPr>
          <w:rFonts w:hint="eastAsia"/>
        </w:rPr>
        <w:t>图：</w:t>
      </w:r>
      <w:r>
        <w:rPr>
          <w:rFonts w:hint="eastAsia"/>
        </w:rPr>
        <w:t>3.2.7.5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指令参数查询页面</w:t>
      </w:r>
    </w:p>
    <w:p w14:paraId="77C242BC" w14:textId="77777777" w:rsidR="008848BD" w:rsidRPr="000D3524" w:rsidRDefault="00E75EE2" w:rsidP="008848BD">
      <w:r>
        <w:rPr>
          <w:noProof/>
          <w:lang w:eastAsia="zh-CN" w:bidi="ar-SA"/>
        </w:rPr>
        <w:drawing>
          <wp:inline distT="0" distB="0" distL="0" distR="0" wp14:anchorId="2ADBDF9E" wp14:editId="501E7302">
            <wp:extent cx="5267325" cy="2133600"/>
            <wp:effectExtent l="0" t="0" r="9525" b="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7287279F" w14:textId="77777777" w:rsidR="008848BD" w:rsidRDefault="008848BD" w:rsidP="008848BD">
      <w:pPr>
        <w:pStyle w:val="30"/>
        <w:numPr>
          <w:ilvl w:val="2"/>
          <w:numId w:val="2"/>
        </w:numPr>
        <w:rPr>
          <w:lang w:eastAsia="zh-CN"/>
        </w:rPr>
      </w:pPr>
      <w:bookmarkStart w:id="86" w:name="_Toc517685551"/>
      <w:bookmarkStart w:id="87" w:name="_Toc10186625"/>
      <w:r>
        <w:rPr>
          <w:rFonts w:hint="eastAsia"/>
          <w:lang w:eastAsia="zh-CN"/>
        </w:rPr>
        <w:t>收付状态映射</w:t>
      </w:r>
      <w:bookmarkEnd w:id="86"/>
      <w:bookmarkEnd w:id="87"/>
    </w:p>
    <w:p w14:paraId="4607EC62" w14:textId="77777777" w:rsidR="008848BD" w:rsidRDefault="008848BD" w:rsidP="008848BD">
      <w:pPr>
        <w:pStyle w:val="40"/>
        <w:numPr>
          <w:ilvl w:val="3"/>
          <w:numId w:val="2"/>
        </w:numPr>
        <w:rPr>
          <w:lang w:eastAsia="zh-CN"/>
        </w:rPr>
      </w:pPr>
      <w:r>
        <w:rPr>
          <w:rFonts w:hint="eastAsia"/>
          <w:lang w:eastAsia="zh-CN"/>
        </w:rPr>
        <w:t>业务描述</w:t>
      </w:r>
    </w:p>
    <w:p w14:paraId="39043B8D" w14:textId="77777777" w:rsidR="008848BD" w:rsidRDefault="008848BD" w:rsidP="008848BD">
      <w:pPr>
        <w:ind w:firstLine="420"/>
        <w:rPr>
          <w:lang w:eastAsia="zh-CN"/>
        </w:rPr>
      </w:pPr>
      <w:r>
        <w:rPr>
          <w:rFonts w:hint="eastAsia"/>
          <w:lang w:eastAsia="zh-CN"/>
        </w:rPr>
        <w:t>将各个银行的收付状态码和资金系统的统一收付状态进行对应。</w:t>
      </w:r>
    </w:p>
    <w:p w14:paraId="726D62CA"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6973E607" w14:textId="77777777" w:rsidR="008848BD" w:rsidRDefault="008848BD" w:rsidP="008848BD">
      <w:pPr>
        <w:pStyle w:val="40"/>
        <w:numPr>
          <w:ilvl w:val="3"/>
          <w:numId w:val="2"/>
        </w:numPr>
        <w:rPr>
          <w:lang w:eastAsia="zh-CN"/>
        </w:rPr>
      </w:pPr>
      <w:r>
        <w:rPr>
          <w:rFonts w:hint="eastAsia"/>
          <w:lang w:eastAsia="zh-CN"/>
        </w:rPr>
        <w:t>业务流程</w:t>
      </w:r>
    </w:p>
    <w:p w14:paraId="1E4C841F" w14:textId="77777777" w:rsidR="008848BD" w:rsidRDefault="008848BD" w:rsidP="008848BD">
      <w:pPr>
        <w:ind w:left="420"/>
      </w:pPr>
      <w:r>
        <w:rPr>
          <w:rFonts w:hint="eastAsia"/>
        </w:rPr>
        <w:t>无</w:t>
      </w:r>
    </w:p>
    <w:p w14:paraId="78754A1D" w14:textId="77777777" w:rsidR="008848BD" w:rsidRDefault="008848BD" w:rsidP="008848BD">
      <w:pPr>
        <w:pStyle w:val="40"/>
        <w:numPr>
          <w:ilvl w:val="3"/>
          <w:numId w:val="2"/>
        </w:numPr>
        <w:rPr>
          <w:lang w:eastAsia="zh-CN"/>
        </w:rPr>
      </w:pPr>
      <w:r>
        <w:rPr>
          <w:rFonts w:hint="eastAsia"/>
          <w:lang w:eastAsia="zh-CN"/>
        </w:rPr>
        <w:t>流程说明</w:t>
      </w:r>
    </w:p>
    <w:p w14:paraId="46A924DC" w14:textId="77777777" w:rsidR="008848BD" w:rsidRDefault="008848BD" w:rsidP="008848BD">
      <w:pPr>
        <w:ind w:left="420"/>
      </w:pPr>
      <w:r>
        <w:rPr>
          <w:rFonts w:hint="eastAsia"/>
        </w:rPr>
        <w:t>无</w:t>
      </w:r>
    </w:p>
    <w:p w14:paraId="61F7DC2B"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800"/>
        <w:gridCol w:w="1243"/>
        <w:gridCol w:w="1817"/>
        <w:gridCol w:w="896"/>
        <w:gridCol w:w="1036"/>
        <w:gridCol w:w="896"/>
        <w:gridCol w:w="896"/>
        <w:gridCol w:w="944"/>
      </w:tblGrid>
      <w:tr w:rsidR="008848BD" w:rsidRPr="00806E14" w14:paraId="5E60F7F9" w14:textId="77777777" w:rsidTr="008848BD">
        <w:trPr>
          <w:cantSplit/>
          <w:trHeight w:val="357"/>
          <w:tblHeader/>
        </w:trPr>
        <w:tc>
          <w:tcPr>
            <w:tcW w:w="5000" w:type="pct"/>
            <w:gridSpan w:val="8"/>
            <w:tcBorders>
              <w:bottom w:val="double" w:sz="4" w:space="0" w:color="FFFFFF"/>
            </w:tcBorders>
            <w:shd w:val="clear" w:color="auto" w:fill="E3EEF5"/>
          </w:tcPr>
          <w:p w14:paraId="7CC64C10" w14:textId="77777777" w:rsidR="008848BD" w:rsidRDefault="008848BD" w:rsidP="008848BD">
            <w:pPr>
              <w:jc w:val="center"/>
              <w:rPr>
                <w:rFonts w:ascii="宋体" w:hAnsi="宋体"/>
                <w:b/>
              </w:rPr>
            </w:pPr>
            <w:r>
              <w:rPr>
                <w:rFonts w:ascii="宋体" w:hAnsi="宋体" w:hint="eastAsia"/>
                <w:b/>
              </w:rPr>
              <w:t>收付状态映射-样例</w:t>
            </w:r>
          </w:p>
        </w:tc>
      </w:tr>
      <w:tr w:rsidR="008848BD" w:rsidRPr="005847B8" w14:paraId="2D2A8EB9" w14:textId="77777777" w:rsidTr="008848BD">
        <w:trPr>
          <w:cantSplit/>
          <w:trHeight w:val="357"/>
          <w:tblHeader/>
        </w:trPr>
        <w:tc>
          <w:tcPr>
            <w:tcW w:w="486" w:type="pct"/>
            <w:tcBorders>
              <w:bottom w:val="double" w:sz="4" w:space="0" w:color="FFFFFF"/>
            </w:tcBorders>
            <w:shd w:val="clear" w:color="auto" w:fill="7C9BC1"/>
          </w:tcPr>
          <w:p w14:paraId="4915F688" w14:textId="77777777" w:rsidR="008848BD" w:rsidRPr="005847B8" w:rsidRDefault="008848BD" w:rsidP="008848BD">
            <w:pPr>
              <w:pStyle w:val="Cap1"/>
              <w:ind w:firstLineChars="100" w:firstLine="201"/>
              <w:rPr>
                <w:rFonts w:hint="eastAsia"/>
                <w:szCs w:val="18"/>
              </w:rPr>
            </w:pPr>
            <w:r w:rsidRPr="00F07C5B">
              <w:rPr>
                <w:rFonts w:hint="eastAsia"/>
                <w:szCs w:val="18"/>
              </w:rPr>
              <w:t>#</w:t>
            </w:r>
          </w:p>
        </w:tc>
        <w:tc>
          <w:tcPr>
            <w:tcW w:w="745" w:type="pct"/>
            <w:tcBorders>
              <w:bottom w:val="double" w:sz="4" w:space="0" w:color="FFFFFF"/>
            </w:tcBorders>
            <w:shd w:val="clear" w:color="auto" w:fill="7C9BC1"/>
          </w:tcPr>
          <w:p w14:paraId="6A9F8889" w14:textId="77777777" w:rsidR="008848BD" w:rsidRPr="002D0716" w:rsidRDefault="008848BD" w:rsidP="008848BD">
            <w:pPr>
              <w:pStyle w:val="Cap1"/>
              <w:ind w:firstLineChars="100" w:firstLine="201"/>
              <w:rPr>
                <w:rFonts w:hint="eastAsia"/>
                <w:szCs w:val="18"/>
              </w:rPr>
            </w:pPr>
            <w:r w:rsidRPr="002D0716">
              <w:rPr>
                <w:rFonts w:hint="eastAsia"/>
                <w:szCs w:val="18"/>
              </w:rPr>
              <w:t>直连银行线路代码</w:t>
            </w:r>
          </w:p>
        </w:tc>
        <w:tc>
          <w:tcPr>
            <w:tcW w:w="949" w:type="pct"/>
            <w:tcBorders>
              <w:bottom w:val="double" w:sz="4" w:space="0" w:color="FFFFFF"/>
            </w:tcBorders>
            <w:shd w:val="clear" w:color="auto" w:fill="7C9BC1"/>
          </w:tcPr>
          <w:p w14:paraId="0545D467" w14:textId="77777777" w:rsidR="008848BD" w:rsidRPr="002D0716" w:rsidRDefault="008848BD" w:rsidP="008848BD">
            <w:pPr>
              <w:pStyle w:val="Cap1"/>
              <w:ind w:firstLineChars="100" w:firstLine="201"/>
              <w:rPr>
                <w:rFonts w:hint="eastAsia"/>
                <w:szCs w:val="18"/>
              </w:rPr>
            </w:pPr>
            <w:r w:rsidRPr="002D0716">
              <w:rPr>
                <w:rFonts w:hint="eastAsia"/>
                <w:szCs w:val="18"/>
              </w:rPr>
              <w:t>银行返回代码</w:t>
            </w:r>
          </w:p>
        </w:tc>
        <w:tc>
          <w:tcPr>
            <w:tcW w:w="542" w:type="pct"/>
            <w:tcBorders>
              <w:bottom w:val="double" w:sz="4" w:space="0" w:color="FFFFFF"/>
            </w:tcBorders>
            <w:shd w:val="clear" w:color="auto" w:fill="7C9BC1"/>
          </w:tcPr>
          <w:p w14:paraId="62F224B8" w14:textId="77777777" w:rsidR="008848BD" w:rsidRPr="002D0716" w:rsidRDefault="008848BD" w:rsidP="008848BD">
            <w:pPr>
              <w:pStyle w:val="Cap1"/>
              <w:ind w:firstLineChars="100" w:firstLine="201"/>
              <w:rPr>
                <w:rFonts w:hint="eastAsia"/>
                <w:szCs w:val="18"/>
              </w:rPr>
            </w:pPr>
            <w:r w:rsidRPr="002D0716">
              <w:rPr>
                <w:rFonts w:hint="eastAsia"/>
                <w:szCs w:val="18"/>
              </w:rPr>
              <w:t>返回信息</w:t>
            </w:r>
          </w:p>
        </w:tc>
        <w:tc>
          <w:tcPr>
            <w:tcW w:w="624" w:type="pct"/>
            <w:tcBorders>
              <w:bottom w:val="double" w:sz="4" w:space="0" w:color="FFFFFF"/>
            </w:tcBorders>
            <w:shd w:val="clear" w:color="auto" w:fill="7C9BC1"/>
          </w:tcPr>
          <w:p w14:paraId="7E77949C" w14:textId="77777777" w:rsidR="008848BD" w:rsidRPr="002D0716" w:rsidRDefault="008848BD" w:rsidP="008848BD">
            <w:pPr>
              <w:pStyle w:val="Cap1"/>
              <w:ind w:firstLineChars="100" w:firstLine="201"/>
              <w:rPr>
                <w:rFonts w:hint="eastAsia"/>
                <w:szCs w:val="18"/>
              </w:rPr>
            </w:pPr>
            <w:r w:rsidRPr="002D0716">
              <w:rPr>
                <w:rFonts w:hint="eastAsia"/>
                <w:szCs w:val="18"/>
              </w:rPr>
              <w:t>对应支付状态</w:t>
            </w:r>
          </w:p>
        </w:tc>
        <w:tc>
          <w:tcPr>
            <w:tcW w:w="542" w:type="pct"/>
            <w:tcBorders>
              <w:bottom w:val="double" w:sz="4" w:space="0" w:color="FFFFFF"/>
            </w:tcBorders>
            <w:shd w:val="clear" w:color="auto" w:fill="7C9BC1"/>
          </w:tcPr>
          <w:p w14:paraId="4C8D28D8" w14:textId="77777777" w:rsidR="008848BD" w:rsidRPr="002D0716" w:rsidRDefault="008848BD" w:rsidP="008848BD">
            <w:pPr>
              <w:pStyle w:val="Cap1"/>
              <w:ind w:firstLineChars="100" w:firstLine="201"/>
              <w:rPr>
                <w:rFonts w:hint="eastAsia"/>
                <w:szCs w:val="18"/>
              </w:rPr>
            </w:pPr>
            <w:r w:rsidRPr="002D0716">
              <w:rPr>
                <w:rFonts w:hint="eastAsia"/>
                <w:szCs w:val="18"/>
              </w:rPr>
              <w:t>支付类型</w:t>
            </w:r>
          </w:p>
        </w:tc>
        <w:tc>
          <w:tcPr>
            <w:tcW w:w="542" w:type="pct"/>
            <w:tcBorders>
              <w:bottom w:val="double" w:sz="4" w:space="0" w:color="FFFFFF"/>
            </w:tcBorders>
            <w:shd w:val="clear" w:color="auto" w:fill="7C9BC1"/>
          </w:tcPr>
          <w:p w14:paraId="5E64D031" w14:textId="77777777" w:rsidR="008848BD" w:rsidRPr="002D0716" w:rsidRDefault="008848BD" w:rsidP="008848BD">
            <w:pPr>
              <w:pStyle w:val="Cap1"/>
              <w:ind w:firstLineChars="100" w:firstLine="201"/>
              <w:rPr>
                <w:rFonts w:hint="eastAsia"/>
                <w:szCs w:val="18"/>
              </w:rPr>
            </w:pPr>
            <w:r w:rsidRPr="002D0716">
              <w:rPr>
                <w:rFonts w:hint="eastAsia"/>
                <w:szCs w:val="18"/>
              </w:rPr>
              <w:t>是否有效</w:t>
            </w:r>
          </w:p>
        </w:tc>
        <w:tc>
          <w:tcPr>
            <w:tcW w:w="573" w:type="pct"/>
            <w:tcBorders>
              <w:bottom w:val="double" w:sz="4" w:space="0" w:color="FFFFFF"/>
            </w:tcBorders>
            <w:shd w:val="clear" w:color="auto" w:fill="7C9BC1"/>
          </w:tcPr>
          <w:p w14:paraId="5C93CCF4" w14:textId="77777777" w:rsidR="008848BD" w:rsidRPr="002D0716" w:rsidRDefault="008848BD" w:rsidP="008848BD">
            <w:pPr>
              <w:pStyle w:val="Cap1"/>
              <w:ind w:firstLineChars="100" w:firstLine="201"/>
              <w:rPr>
                <w:rFonts w:hint="eastAsia"/>
                <w:szCs w:val="18"/>
              </w:rPr>
            </w:pPr>
            <w:r w:rsidRPr="002D0716">
              <w:rPr>
                <w:rFonts w:hint="eastAsia"/>
                <w:szCs w:val="18"/>
              </w:rPr>
              <w:t>描述</w:t>
            </w:r>
          </w:p>
        </w:tc>
      </w:tr>
      <w:tr w:rsidR="008848BD" w:rsidRPr="00806E14" w14:paraId="7156BA65" w14:textId="77777777" w:rsidTr="008848BD">
        <w:trPr>
          <w:cantSplit/>
          <w:trHeight w:val="324"/>
        </w:trPr>
        <w:tc>
          <w:tcPr>
            <w:tcW w:w="486" w:type="pct"/>
            <w:shd w:val="clear" w:color="auto" w:fill="E3EEF5"/>
            <w:vAlign w:val="center"/>
          </w:tcPr>
          <w:p w14:paraId="54B22021" w14:textId="77777777" w:rsidR="008848BD" w:rsidRPr="005D789A" w:rsidRDefault="008848BD" w:rsidP="008848BD">
            <w:pPr>
              <w:pStyle w:val="Cap2"/>
              <w:jc w:val="center"/>
              <w:rPr>
                <w:rFonts w:hint="eastAsia"/>
                <w:lang w:eastAsia="zh-CN"/>
              </w:rPr>
            </w:pPr>
            <w:r w:rsidRPr="005D789A">
              <w:rPr>
                <w:lang w:eastAsia="zh-CN"/>
              </w:rPr>
              <w:t>1</w:t>
            </w:r>
          </w:p>
        </w:tc>
        <w:tc>
          <w:tcPr>
            <w:tcW w:w="745" w:type="pct"/>
            <w:shd w:val="clear" w:color="auto" w:fill="E3EEF5"/>
          </w:tcPr>
          <w:p w14:paraId="5087726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773D6A4E" w14:textId="77777777" w:rsidR="008848BD" w:rsidRPr="002C66EA" w:rsidRDefault="008848BD" w:rsidP="008848BD">
            <w:pPr>
              <w:jc w:val="center"/>
              <w:rPr>
                <w:rFonts w:ascii="Arial" w:hAnsi="Arial" w:cs="Arial"/>
              </w:rPr>
            </w:pPr>
            <w:r w:rsidRPr="002C66EA">
              <w:rPr>
                <w:rFonts w:ascii="Arial" w:hAnsi="Arial" w:cs="Arial" w:hint="eastAsia"/>
              </w:rPr>
              <w:t>0+7</w:t>
            </w:r>
          </w:p>
        </w:tc>
        <w:tc>
          <w:tcPr>
            <w:tcW w:w="542" w:type="pct"/>
            <w:shd w:val="clear" w:color="auto" w:fill="E3EEF5"/>
          </w:tcPr>
          <w:p w14:paraId="0A2420B5"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624" w:type="pct"/>
            <w:shd w:val="clear" w:color="auto" w:fill="E3EEF5"/>
          </w:tcPr>
          <w:p w14:paraId="270788A9"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542" w:type="pct"/>
            <w:shd w:val="clear" w:color="auto" w:fill="E3EEF5"/>
          </w:tcPr>
          <w:p w14:paraId="67128B1E" w14:textId="77777777" w:rsidR="008848BD" w:rsidRPr="00F52EE0" w:rsidRDefault="008848BD" w:rsidP="008848BD">
            <w:pPr>
              <w:jc w:val="center"/>
              <w:rPr>
                <w:rFonts w:ascii="Arial" w:hAnsi="Arial" w:cs="Arial"/>
              </w:rPr>
            </w:pPr>
            <w:r>
              <w:rPr>
                <w:rFonts w:ascii="Arial" w:hAnsi="Arial" w:cs="Arial" w:hint="eastAsia"/>
              </w:rPr>
              <w:t>单笔支付</w:t>
            </w:r>
          </w:p>
        </w:tc>
        <w:tc>
          <w:tcPr>
            <w:tcW w:w="542" w:type="pct"/>
            <w:shd w:val="clear" w:color="auto" w:fill="E3EEF5"/>
          </w:tcPr>
          <w:p w14:paraId="4D6FE1ED"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83B2DBE" w14:textId="77777777" w:rsidR="008848BD" w:rsidRPr="002C66EA" w:rsidRDefault="008848BD" w:rsidP="008848BD">
            <w:pPr>
              <w:jc w:val="center"/>
              <w:rPr>
                <w:rFonts w:ascii="Arial" w:hAnsi="Arial" w:cs="Arial"/>
              </w:rPr>
            </w:pPr>
          </w:p>
        </w:tc>
      </w:tr>
      <w:tr w:rsidR="008848BD" w:rsidRPr="00806E14" w14:paraId="3617F1A1" w14:textId="77777777" w:rsidTr="008848BD">
        <w:trPr>
          <w:cantSplit/>
          <w:trHeight w:val="324"/>
        </w:trPr>
        <w:tc>
          <w:tcPr>
            <w:tcW w:w="486" w:type="pct"/>
            <w:shd w:val="clear" w:color="auto" w:fill="E3EEF5"/>
            <w:vAlign w:val="center"/>
          </w:tcPr>
          <w:p w14:paraId="2739B5DF" w14:textId="77777777" w:rsidR="008848BD" w:rsidRPr="005D789A" w:rsidRDefault="008848BD" w:rsidP="008848BD">
            <w:pPr>
              <w:pStyle w:val="Cap2"/>
              <w:jc w:val="center"/>
              <w:rPr>
                <w:rFonts w:hint="eastAsia"/>
                <w:lang w:eastAsia="zh-CN"/>
              </w:rPr>
            </w:pPr>
            <w:r>
              <w:rPr>
                <w:rFonts w:hint="eastAsia"/>
                <w:lang w:eastAsia="zh-CN"/>
              </w:rPr>
              <w:t>2</w:t>
            </w:r>
          </w:p>
        </w:tc>
        <w:tc>
          <w:tcPr>
            <w:tcW w:w="745" w:type="pct"/>
            <w:shd w:val="clear" w:color="auto" w:fill="E3EEF5"/>
          </w:tcPr>
          <w:p w14:paraId="6C02E52E"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461F0641" w14:textId="77777777" w:rsidR="008848BD" w:rsidRPr="002C66EA" w:rsidRDefault="008848BD" w:rsidP="008848BD">
            <w:pPr>
              <w:jc w:val="center"/>
              <w:rPr>
                <w:rFonts w:ascii="Arial" w:hAnsi="Arial" w:cs="Arial"/>
              </w:rPr>
            </w:pPr>
            <w:r w:rsidRPr="002C66EA">
              <w:rPr>
                <w:rFonts w:ascii="Arial" w:hAnsi="Arial" w:cs="Arial" w:hint="eastAsia"/>
              </w:rPr>
              <w:t>0+0</w:t>
            </w:r>
          </w:p>
        </w:tc>
        <w:tc>
          <w:tcPr>
            <w:tcW w:w="542" w:type="pct"/>
            <w:shd w:val="clear" w:color="auto" w:fill="E3EEF5"/>
          </w:tcPr>
          <w:p w14:paraId="2F3FBEDC"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提交成功</w:t>
            </w:r>
            <w:r w:rsidRPr="002C66EA">
              <w:rPr>
                <w:rFonts w:ascii="Arial" w:hAnsi="Arial" w:cs="Arial" w:hint="eastAsia"/>
                <w:lang w:eastAsia="zh-CN"/>
              </w:rPr>
              <w:t>,</w:t>
            </w:r>
            <w:r w:rsidRPr="002C66EA">
              <w:rPr>
                <w:rFonts w:ascii="Arial" w:hAnsi="Arial" w:cs="Arial" w:hint="eastAsia"/>
                <w:lang w:eastAsia="zh-CN"/>
              </w:rPr>
              <w:t>等待银行处理</w:t>
            </w:r>
          </w:p>
        </w:tc>
        <w:tc>
          <w:tcPr>
            <w:tcW w:w="624" w:type="pct"/>
            <w:shd w:val="clear" w:color="auto" w:fill="E3EEF5"/>
          </w:tcPr>
          <w:p w14:paraId="3B89D03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3104D29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10F2506"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D0C25EE" w14:textId="77777777" w:rsidR="008848BD" w:rsidRPr="002C66EA" w:rsidRDefault="008848BD" w:rsidP="008848BD">
            <w:pPr>
              <w:jc w:val="center"/>
              <w:rPr>
                <w:rFonts w:ascii="Arial" w:hAnsi="Arial" w:cs="Arial"/>
              </w:rPr>
            </w:pPr>
          </w:p>
        </w:tc>
      </w:tr>
      <w:tr w:rsidR="008848BD" w:rsidRPr="00806E14" w14:paraId="1D73AFFB" w14:textId="77777777" w:rsidTr="008848BD">
        <w:trPr>
          <w:cantSplit/>
          <w:trHeight w:val="324"/>
        </w:trPr>
        <w:tc>
          <w:tcPr>
            <w:tcW w:w="486" w:type="pct"/>
            <w:shd w:val="clear" w:color="auto" w:fill="E3EEF5"/>
            <w:vAlign w:val="center"/>
          </w:tcPr>
          <w:p w14:paraId="4F9D82FB" w14:textId="77777777" w:rsidR="008848BD" w:rsidRPr="005D789A" w:rsidRDefault="008848BD" w:rsidP="008848BD">
            <w:pPr>
              <w:pStyle w:val="Cap2"/>
              <w:jc w:val="center"/>
              <w:rPr>
                <w:rFonts w:hint="eastAsia"/>
                <w:lang w:eastAsia="zh-CN"/>
              </w:rPr>
            </w:pPr>
            <w:r>
              <w:rPr>
                <w:rFonts w:hint="eastAsia"/>
                <w:lang w:eastAsia="zh-CN"/>
              </w:rPr>
              <w:t>3</w:t>
            </w:r>
          </w:p>
        </w:tc>
        <w:tc>
          <w:tcPr>
            <w:tcW w:w="745" w:type="pct"/>
            <w:shd w:val="clear" w:color="auto" w:fill="E3EEF5"/>
          </w:tcPr>
          <w:p w14:paraId="68B6BAB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4524D42B" w14:textId="77777777" w:rsidR="008848BD" w:rsidRPr="002C66EA" w:rsidRDefault="008848BD" w:rsidP="008848BD">
            <w:pPr>
              <w:jc w:val="center"/>
              <w:rPr>
                <w:rFonts w:ascii="Arial" w:hAnsi="Arial" w:cs="Arial"/>
              </w:rPr>
            </w:pPr>
            <w:r w:rsidRPr="002C66EA">
              <w:rPr>
                <w:rFonts w:ascii="Arial" w:hAnsi="Arial" w:cs="Arial" w:hint="eastAsia"/>
              </w:rPr>
              <w:t>0+1</w:t>
            </w:r>
          </w:p>
        </w:tc>
        <w:tc>
          <w:tcPr>
            <w:tcW w:w="542" w:type="pct"/>
            <w:shd w:val="clear" w:color="auto" w:fill="E3EEF5"/>
          </w:tcPr>
          <w:p w14:paraId="30EC547B"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授权成功</w:t>
            </w:r>
            <w:r w:rsidRPr="002C66EA">
              <w:rPr>
                <w:rFonts w:ascii="Arial" w:hAnsi="Arial" w:cs="Arial" w:hint="eastAsia"/>
                <w:lang w:eastAsia="zh-CN"/>
              </w:rPr>
              <w:t xml:space="preserve">, </w:t>
            </w:r>
            <w:r w:rsidRPr="002C66EA">
              <w:rPr>
                <w:rFonts w:ascii="Arial" w:hAnsi="Arial" w:cs="Arial" w:hint="eastAsia"/>
                <w:lang w:eastAsia="zh-CN"/>
              </w:rPr>
              <w:t>等待银行处理</w:t>
            </w:r>
          </w:p>
        </w:tc>
        <w:tc>
          <w:tcPr>
            <w:tcW w:w="624" w:type="pct"/>
            <w:shd w:val="clear" w:color="auto" w:fill="E3EEF5"/>
          </w:tcPr>
          <w:p w14:paraId="7571CADF"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2980C53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4C19F67D"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B1205C2" w14:textId="77777777" w:rsidR="008848BD" w:rsidRPr="002C66EA" w:rsidRDefault="008848BD" w:rsidP="008848BD">
            <w:pPr>
              <w:jc w:val="center"/>
              <w:rPr>
                <w:rFonts w:ascii="Arial" w:hAnsi="Arial" w:cs="Arial"/>
              </w:rPr>
            </w:pPr>
          </w:p>
        </w:tc>
      </w:tr>
      <w:tr w:rsidR="008848BD" w:rsidRPr="00806E14" w14:paraId="7C8850B3" w14:textId="77777777" w:rsidTr="008848BD">
        <w:trPr>
          <w:cantSplit/>
          <w:trHeight w:val="324"/>
        </w:trPr>
        <w:tc>
          <w:tcPr>
            <w:tcW w:w="486" w:type="pct"/>
            <w:shd w:val="clear" w:color="auto" w:fill="E3EEF5"/>
            <w:vAlign w:val="center"/>
          </w:tcPr>
          <w:p w14:paraId="7A32F51D" w14:textId="77777777" w:rsidR="008848BD" w:rsidRPr="005D789A" w:rsidRDefault="008848BD" w:rsidP="008848BD">
            <w:pPr>
              <w:pStyle w:val="Cap2"/>
              <w:jc w:val="center"/>
              <w:rPr>
                <w:rFonts w:hint="eastAsia"/>
                <w:lang w:eastAsia="zh-CN"/>
              </w:rPr>
            </w:pPr>
            <w:r>
              <w:rPr>
                <w:rFonts w:hint="eastAsia"/>
                <w:lang w:eastAsia="zh-CN"/>
              </w:rPr>
              <w:t>4</w:t>
            </w:r>
          </w:p>
        </w:tc>
        <w:tc>
          <w:tcPr>
            <w:tcW w:w="745" w:type="pct"/>
            <w:shd w:val="clear" w:color="auto" w:fill="E3EEF5"/>
          </w:tcPr>
          <w:p w14:paraId="0FF25DF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600A722A" w14:textId="77777777" w:rsidR="008848BD" w:rsidRPr="002C66EA" w:rsidRDefault="008848BD" w:rsidP="008848BD">
            <w:pPr>
              <w:jc w:val="center"/>
              <w:rPr>
                <w:rFonts w:ascii="Arial" w:hAnsi="Arial" w:cs="Arial"/>
              </w:rPr>
            </w:pPr>
            <w:r w:rsidRPr="002C66EA">
              <w:rPr>
                <w:rFonts w:ascii="Arial" w:hAnsi="Arial" w:cs="Arial" w:hint="eastAsia"/>
              </w:rPr>
              <w:t>0+2</w:t>
            </w:r>
          </w:p>
        </w:tc>
        <w:tc>
          <w:tcPr>
            <w:tcW w:w="542" w:type="pct"/>
            <w:shd w:val="clear" w:color="auto" w:fill="E3EEF5"/>
          </w:tcPr>
          <w:p w14:paraId="0BCA9505" w14:textId="77777777" w:rsidR="008848BD" w:rsidRPr="002C66EA" w:rsidRDefault="008848BD" w:rsidP="008848BD">
            <w:pPr>
              <w:jc w:val="center"/>
              <w:rPr>
                <w:rFonts w:ascii="Arial" w:hAnsi="Arial" w:cs="Arial"/>
              </w:rPr>
            </w:pPr>
            <w:r w:rsidRPr="002C66EA">
              <w:rPr>
                <w:rFonts w:ascii="Arial" w:hAnsi="Arial" w:cs="Arial" w:hint="eastAsia"/>
              </w:rPr>
              <w:t>等待授权</w:t>
            </w:r>
          </w:p>
        </w:tc>
        <w:tc>
          <w:tcPr>
            <w:tcW w:w="624" w:type="pct"/>
            <w:shd w:val="clear" w:color="auto" w:fill="E3EEF5"/>
          </w:tcPr>
          <w:p w14:paraId="75C3998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6BE609DD"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73154F1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388A756" w14:textId="77777777" w:rsidR="008848BD" w:rsidRPr="002C66EA" w:rsidRDefault="008848BD" w:rsidP="008848BD">
            <w:pPr>
              <w:jc w:val="center"/>
              <w:rPr>
                <w:rFonts w:ascii="Arial" w:hAnsi="Arial" w:cs="Arial"/>
              </w:rPr>
            </w:pPr>
          </w:p>
        </w:tc>
      </w:tr>
      <w:tr w:rsidR="008848BD" w:rsidRPr="00806E14" w14:paraId="29CFEAAB" w14:textId="77777777" w:rsidTr="008848BD">
        <w:trPr>
          <w:cantSplit/>
          <w:trHeight w:val="324"/>
        </w:trPr>
        <w:tc>
          <w:tcPr>
            <w:tcW w:w="486" w:type="pct"/>
            <w:shd w:val="clear" w:color="auto" w:fill="E3EEF5"/>
            <w:vAlign w:val="center"/>
          </w:tcPr>
          <w:p w14:paraId="148CE7A7" w14:textId="77777777" w:rsidR="008848BD" w:rsidRPr="005D789A" w:rsidRDefault="008848BD" w:rsidP="008848BD">
            <w:pPr>
              <w:pStyle w:val="Cap2"/>
              <w:jc w:val="center"/>
              <w:rPr>
                <w:rFonts w:hint="eastAsia"/>
                <w:lang w:eastAsia="zh-CN"/>
              </w:rPr>
            </w:pPr>
            <w:r>
              <w:rPr>
                <w:rFonts w:hint="eastAsia"/>
                <w:lang w:eastAsia="zh-CN"/>
              </w:rPr>
              <w:t>5</w:t>
            </w:r>
          </w:p>
        </w:tc>
        <w:tc>
          <w:tcPr>
            <w:tcW w:w="745" w:type="pct"/>
            <w:shd w:val="clear" w:color="auto" w:fill="E3EEF5"/>
          </w:tcPr>
          <w:p w14:paraId="7C9FB89F"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67AAC7E" w14:textId="77777777" w:rsidR="008848BD" w:rsidRPr="002C66EA" w:rsidRDefault="008848BD" w:rsidP="008848BD">
            <w:pPr>
              <w:jc w:val="center"/>
              <w:rPr>
                <w:rFonts w:ascii="Arial" w:hAnsi="Arial" w:cs="Arial"/>
              </w:rPr>
            </w:pPr>
            <w:r w:rsidRPr="002C66EA">
              <w:rPr>
                <w:rFonts w:ascii="Arial" w:hAnsi="Arial" w:cs="Arial" w:hint="eastAsia"/>
              </w:rPr>
              <w:t>0+3</w:t>
            </w:r>
          </w:p>
        </w:tc>
        <w:tc>
          <w:tcPr>
            <w:tcW w:w="542" w:type="pct"/>
            <w:shd w:val="clear" w:color="auto" w:fill="E3EEF5"/>
          </w:tcPr>
          <w:p w14:paraId="7B3813A5" w14:textId="77777777" w:rsidR="008848BD" w:rsidRPr="002C66EA" w:rsidRDefault="008848BD" w:rsidP="008848BD">
            <w:pPr>
              <w:jc w:val="center"/>
              <w:rPr>
                <w:rFonts w:ascii="Arial" w:hAnsi="Arial" w:cs="Arial"/>
              </w:rPr>
            </w:pPr>
            <w:r w:rsidRPr="002C66EA">
              <w:rPr>
                <w:rFonts w:ascii="Arial" w:hAnsi="Arial" w:cs="Arial" w:hint="eastAsia"/>
              </w:rPr>
              <w:t>等待二次授权</w:t>
            </w:r>
          </w:p>
        </w:tc>
        <w:tc>
          <w:tcPr>
            <w:tcW w:w="624" w:type="pct"/>
            <w:shd w:val="clear" w:color="auto" w:fill="E3EEF5"/>
          </w:tcPr>
          <w:p w14:paraId="315691C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612394C6"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D0F5815"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40B2E38A" w14:textId="77777777" w:rsidR="008848BD" w:rsidRPr="002C66EA" w:rsidRDefault="008848BD" w:rsidP="008848BD">
            <w:pPr>
              <w:jc w:val="center"/>
              <w:rPr>
                <w:rFonts w:ascii="Arial" w:hAnsi="Arial" w:cs="Arial"/>
              </w:rPr>
            </w:pPr>
          </w:p>
        </w:tc>
      </w:tr>
      <w:tr w:rsidR="008848BD" w:rsidRPr="00806E14" w14:paraId="42D7376C" w14:textId="77777777" w:rsidTr="008848BD">
        <w:trPr>
          <w:cantSplit/>
          <w:trHeight w:val="324"/>
        </w:trPr>
        <w:tc>
          <w:tcPr>
            <w:tcW w:w="486" w:type="pct"/>
            <w:shd w:val="clear" w:color="auto" w:fill="E3EEF5"/>
            <w:vAlign w:val="center"/>
          </w:tcPr>
          <w:p w14:paraId="286A6B2E" w14:textId="77777777" w:rsidR="008848BD" w:rsidRPr="005D789A" w:rsidRDefault="008848BD" w:rsidP="008848BD">
            <w:pPr>
              <w:pStyle w:val="Cap2"/>
              <w:jc w:val="center"/>
              <w:rPr>
                <w:rFonts w:hint="eastAsia"/>
                <w:lang w:eastAsia="zh-CN"/>
              </w:rPr>
            </w:pPr>
            <w:r>
              <w:rPr>
                <w:rFonts w:hint="eastAsia"/>
                <w:lang w:eastAsia="zh-CN"/>
              </w:rPr>
              <w:t>6</w:t>
            </w:r>
          </w:p>
        </w:tc>
        <w:tc>
          <w:tcPr>
            <w:tcW w:w="745" w:type="pct"/>
            <w:shd w:val="clear" w:color="auto" w:fill="E3EEF5"/>
          </w:tcPr>
          <w:p w14:paraId="159E7B03"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7BE1D783" w14:textId="77777777" w:rsidR="008848BD" w:rsidRPr="002C66EA" w:rsidRDefault="008848BD" w:rsidP="008848BD">
            <w:pPr>
              <w:jc w:val="center"/>
              <w:rPr>
                <w:rFonts w:ascii="Arial" w:hAnsi="Arial" w:cs="Arial"/>
              </w:rPr>
            </w:pPr>
            <w:r w:rsidRPr="002C66EA">
              <w:rPr>
                <w:rFonts w:ascii="Arial" w:hAnsi="Arial" w:cs="Arial" w:hint="eastAsia"/>
              </w:rPr>
              <w:t>0+4</w:t>
            </w:r>
          </w:p>
        </w:tc>
        <w:tc>
          <w:tcPr>
            <w:tcW w:w="542" w:type="pct"/>
            <w:shd w:val="clear" w:color="auto" w:fill="E3EEF5"/>
          </w:tcPr>
          <w:p w14:paraId="2215A9FD" w14:textId="77777777" w:rsidR="008848BD" w:rsidRPr="002C66EA" w:rsidRDefault="008848BD" w:rsidP="008848BD">
            <w:pPr>
              <w:jc w:val="center"/>
              <w:rPr>
                <w:rFonts w:ascii="Arial" w:hAnsi="Arial" w:cs="Arial"/>
              </w:rPr>
            </w:pPr>
            <w:r w:rsidRPr="002C66EA">
              <w:rPr>
                <w:rFonts w:ascii="Arial" w:hAnsi="Arial" w:cs="Arial" w:hint="eastAsia"/>
              </w:rPr>
              <w:t>等待银行答复</w:t>
            </w:r>
          </w:p>
        </w:tc>
        <w:tc>
          <w:tcPr>
            <w:tcW w:w="624" w:type="pct"/>
            <w:shd w:val="clear" w:color="auto" w:fill="E3EEF5"/>
          </w:tcPr>
          <w:p w14:paraId="342709E1"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58B2D4B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F96E0AB"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A35F3D0" w14:textId="77777777" w:rsidR="008848BD" w:rsidRPr="002C66EA" w:rsidRDefault="008848BD" w:rsidP="008848BD">
            <w:pPr>
              <w:jc w:val="center"/>
              <w:rPr>
                <w:rFonts w:ascii="Arial" w:hAnsi="Arial" w:cs="Arial"/>
              </w:rPr>
            </w:pPr>
          </w:p>
        </w:tc>
      </w:tr>
      <w:tr w:rsidR="008848BD" w:rsidRPr="00806E14" w14:paraId="7979C642" w14:textId="77777777" w:rsidTr="008848BD">
        <w:trPr>
          <w:cantSplit/>
          <w:trHeight w:val="324"/>
        </w:trPr>
        <w:tc>
          <w:tcPr>
            <w:tcW w:w="486" w:type="pct"/>
            <w:shd w:val="clear" w:color="auto" w:fill="E3EEF5"/>
            <w:vAlign w:val="center"/>
          </w:tcPr>
          <w:p w14:paraId="5576014D" w14:textId="77777777" w:rsidR="008848BD" w:rsidRPr="005D789A" w:rsidRDefault="008848BD" w:rsidP="008848BD">
            <w:pPr>
              <w:pStyle w:val="Cap2"/>
              <w:jc w:val="center"/>
              <w:rPr>
                <w:rFonts w:hint="eastAsia"/>
                <w:lang w:eastAsia="zh-CN"/>
              </w:rPr>
            </w:pPr>
            <w:r>
              <w:rPr>
                <w:rFonts w:hint="eastAsia"/>
                <w:lang w:eastAsia="zh-CN"/>
              </w:rPr>
              <w:t>7</w:t>
            </w:r>
          </w:p>
        </w:tc>
        <w:tc>
          <w:tcPr>
            <w:tcW w:w="745" w:type="pct"/>
            <w:shd w:val="clear" w:color="auto" w:fill="E3EEF5"/>
          </w:tcPr>
          <w:p w14:paraId="2B1CC35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097F78D7" w14:textId="77777777" w:rsidR="008848BD" w:rsidRPr="002C66EA" w:rsidRDefault="008848BD" w:rsidP="008848BD">
            <w:pPr>
              <w:jc w:val="center"/>
              <w:rPr>
                <w:rFonts w:ascii="Arial" w:hAnsi="Arial" w:cs="Arial"/>
              </w:rPr>
            </w:pPr>
            <w:r w:rsidRPr="002C66EA">
              <w:rPr>
                <w:rFonts w:ascii="Arial" w:hAnsi="Arial" w:cs="Arial" w:hint="eastAsia"/>
              </w:rPr>
              <w:t>0+5</w:t>
            </w:r>
          </w:p>
        </w:tc>
        <w:tc>
          <w:tcPr>
            <w:tcW w:w="542" w:type="pct"/>
            <w:shd w:val="clear" w:color="auto" w:fill="E3EEF5"/>
          </w:tcPr>
          <w:p w14:paraId="7A4B9077" w14:textId="77777777" w:rsidR="008848BD" w:rsidRPr="002C66EA" w:rsidRDefault="008848BD" w:rsidP="008848BD">
            <w:pPr>
              <w:jc w:val="center"/>
              <w:rPr>
                <w:rFonts w:ascii="Arial" w:hAnsi="Arial" w:cs="Arial"/>
              </w:rPr>
            </w:pPr>
            <w:r w:rsidRPr="002C66EA">
              <w:rPr>
                <w:rFonts w:ascii="Arial" w:hAnsi="Arial" w:cs="Arial" w:hint="eastAsia"/>
              </w:rPr>
              <w:t>主机返回待处理</w:t>
            </w:r>
          </w:p>
        </w:tc>
        <w:tc>
          <w:tcPr>
            <w:tcW w:w="624" w:type="pct"/>
            <w:shd w:val="clear" w:color="auto" w:fill="E3EEF5"/>
          </w:tcPr>
          <w:p w14:paraId="3FF2268F"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47BE0335"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F8DD820"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5FA93597" w14:textId="77777777" w:rsidR="008848BD" w:rsidRPr="002C66EA" w:rsidRDefault="008848BD" w:rsidP="008848BD">
            <w:pPr>
              <w:jc w:val="center"/>
              <w:rPr>
                <w:rFonts w:ascii="Arial" w:hAnsi="Arial" w:cs="Arial"/>
              </w:rPr>
            </w:pPr>
          </w:p>
        </w:tc>
      </w:tr>
      <w:tr w:rsidR="008848BD" w:rsidRPr="00806E14" w14:paraId="4945F68C" w14:textId="77777777" w:rsidTr="008848BD">
        <w:trPr>
          <w:cantSplit/>
          <w:trHeight w:val="324"/>
        </w:trPr>
        <w:tc>
          <w:tcPr>
            <w:tcW w:w="486" w:type="pct"/>
            <w:shd w:val="clear" w:color="auto" w:fill="E3EEF5"/>
            <w:vAlign w:val="center"/>
          </w:tcPr>
          <w:p w14:paraId="4FB7BB1A" w14:textId="77777777" w:rsidR="008848BD" w:rsidRPr="005D789A" w:rsidRDefault="008848BD" w:rsidP="008848BD">
            <w:pPr>
              <w:pStyle w:val="Cap2"/>
              <w:jc w:val="center"/>
              <w:rPr>
                <w:rFonts w:hint="eastAsia"/>
                <w:lang w:eastAsia="zh-CN"/>
              </w:rPr>
            </w:pPr>
            <w:r>
              <w:rPr>
                <w:rFonts w:hint="eastAsia"/>
                <w:lang w:eastAsia="zh-CN"/>
              </w:rPr>
              <w:t>8</w:t>
            </w:r>
          </w:p>
        </w:tc>
        <w:tc>
          <w:tcPr>
            <w:tcW w:w="745" w:type="pct"/>
            <w:shd w:val="clear" w:color="auto" w:fill="E3EEF5"/>
          </w:tcPr>
          <w:p w14:paraId="5691A84A"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2CF2028A" w14:textId="77777777" w:rsidR="008848BD" w:rsidRPr="002C66EA" w:rsidRDefault="008848BD" w:rsidP="008848BD">
            <w:pPr>
              <w:jc w:val="center"/>
              <w:rPr>
                <w:rFonts w:ascii="Arial" w:hAnsi="Arial" w:cs="Arial"/>
              </w:rPr>
            </w:pPr>
            <w:r w:rsidRPr="002C66EA">
              <w:rPr>
                <w:rFonts w:ascii="Arial" w:hAnsi="Arial" w:cs="Arial" w:hint="eastAsia"/>
              </w:rPr>
              <w:t>0+9</w:t>
            </w:r>
          </w:p>
        </w:tc>
        <w:tc>
          <w:tcPr>
            <w:tcW w:w="542" w:type="pct"/>
            <w:shd w:val="clear" w:color="auto" w:fill="E3EEF5"/>
          </w:tcPr>
          <w:p w14:paraId="5B5831F0" w14:textId="77777777" w:rsidR="008848BD" w:rsidRPr="002C66EA" w:rsidRDefault="008848BD" w:rsidP="008848BD">
            <w:pPr>
              <w:jc w:val="center"/>
              <w:rPr>
                <w:rFonts w:ascii="Arial" w:hAnsi="Arial" w:cs="Arial"/>
              </w:rPr>
            </w:pPr>
            <w:r w:rsidRPr="002C66EA">
              <w:rPr>
                <w:rFonts w:ascii="Arial" w:hAnsi="Arial" w:cs="Arial" w:hint="eastAsia"/>
              </w:rPr>
              <w:t>银行正在处理</w:t>
            </w:r>
          </w:p>
        </w:tc>
        <w:tc>
          <w:tcPr>
            <w:tcW w:w="624" w:type="pct"/>
            <w:shd w:val="clear" w:color="auto" w:fill="E3EEF5"/>
          </w:tcPr>
          <w:p w14:paraId="61809ACE"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1DBFA9C7"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CE10212"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F195105" w14:textId="77777777" w:rsidR="008848BD" w:rsidRPr="002C66EA" w:rsidRDefault="008848BD" w:rsidP="008848BD">
            <w:pPr>
              <w:jc w:val="center"/>
              <w:rPr>
                <w:rFonts w:ascii="Arial" w:hAnsi="Arial" w:cs="Arial"/>
              </w:rPr>
            </w:pPr>
          </w:p>
        </w:tc>
      </w:tr>
      <w:tr w:rsidR="008848BD" w:rsidRPr="00806E14" w14:paraId="2056D1DE" w14:textId="77777777" w:rsidTr="008848BD">
        <w:trPr>
          <w:cantSplit/>
          <w:trHeight w:val="324"/>
        </w:trPr>
        <w:tc>
          <w:tcPr>
            <w:tcW w:w="486" w:type="pct"/>
            <w:shd w:val="clear" w:color="auto" w:fill="E3EEF5"/>
            <w:vAlign w:val="center"/>
          </w:tcPr>
          <w:p w14:paraId="1C102883" w14:textId="77777777" w:rsidR="008848BD" w:rsidRPr="005D789A" w:rsidRDefault="008848BD" w:rsidP="008848BD">
            <w:pPr>
              <w:pStyle w:val="Cap2"/>
              <w:jc w:val="center"/>
              <w:rPr>
                <w:rFonts w:hint="eastAsia"/>
                <w:lang w:eastAsia="zh-CN"/>
              </w:rPr>
            </w:pPr>
            <w:r>
              <w:rPr>
                <w:rFonts w:hint="eastAsia"/>
                <w:lang w:eastAsia="zh-CN"/>
              </w:rPr>
              <w:t>9</w:t>
            </w:r>
          </w:p>
        </w:tc>
        <w:tc>
          <w:tcPr>
            <w:tcW w:w="745" w:type="pct"/>
            <w:shd w:val="clear" w:color="auto" w:fill="E3EEF5"/>
          </w:tcPr>
          <w:p w14:paraId="32EEE04A"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11F414A" w14:textId="77777777" w:rsidR="008848BD" w:rsidRPr="002C66EA" w:rsidRDefault="008848BD" w:rsidP="008848BD">
            <w:pPr>
              <w:jc w:val="center"/>
              <w:rPr>
                <w:rFonts w:ascii="Arial" w:hAnsi="Arial" w:cs="Arial"/>
              </w:rPr>
            </w:pPr>
            <w:r w:rsidRPr="002C66EA">
              <w:rPr>
                <w:rFonts w:ascii="Arial" w:hAnsi="Arial" w:cs="Arial" w:hint="eastAsia"/>
              </w:rPr>
              <w:t>0+10</w:t>
            </w:r>
          </w:p>
        </w:tc>
        <w:tc>
          <w:tcPr>
            <w:tcW w:w="542" w:type="pct"/>
            <w:shd w:val="clear" w:color="auto" w:fill="E3EEF5"/>
          </w:tcPr>
          <w:p w14:paraId="77187584" w14:textId="77777777" w:rsidR="008848BD" w:rsidRPr="002C66EA" w:rsidRDefault="008848BD" w:rsidP="008848BD">
            <w:pPr>
              <w:jc w:val="center"/>
              <w:rPr>
                <w:rFonts w:ascii="Arial" w:hAnsi="Arial" w:cs="Arial"/>
              </w:rPr>
            </w:pPr>
            <w:r w:rsidRPr="002C66EA">
              <w:rPr>
                <w:rFonts w:ascii="Arial" w:hAnsi="Arial" w:cs="Arial" w:hint="eastAsia"/>
              </w:rPr>
              <w:t>预约指令</w:t>
            </w:r>
          </w:p>
        </w:tc>
        <w:tc>
          <w:tcPr>
            <w:tcW w:w="624" w:type="pct"/>
            <w:shd w:val="clear" w:color="auto" w:fill="E3EEF5"/>
          </w:tcPr>
          <w:p w14:paraId="00614DA8"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542" w:type="pct"/>
            <w:shd w:val="clear" w:color="auto" w:fill="E3EEF5"/>
          </w:tcPr>
          <w:p w14:paraId="2FECCD85"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2A953698"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395C2DD3" w14:textId="77777777" w:rsidR="008848BD" w:rsidRPr="002C66EA" w:rsidRDefault="008848BD" w:rsidP="008848BD">
            <w:pPr>
              <w:jc w:val="center"/>
              <w:rPr>
                <w:rFonts w:ascii="Arial" w:hAnsi="Arial" w:cs="Arial"/>
              </w:rPr>
            </w:pPr>
          </w:p>
        </w:tc>
      </w:tr>
      <w:tr w:rsidR="008848BD" w:rsidRPr="00806E14" w14:paraId="651A6D93" w14:textId="77777777" w:rsidTr="008848BD">
        <w:trPr>
          <w:cantSplit/>
          <w:trHeight w:val="324"/>
        </w:trPr>
        <w:tc>
          <w:tcPr>
            <w:tcW w:w="486" w:type="pct"/>
            <w:shd w:val="clear" w:color="auto" w:fill="E3EEF5"/>
            <w:vAlign w:val="center"/>
          </w:tcPr>
          <w:p w14:paraId="3DBDFFCD" w14:textId="77777777" w:rsidR="008848BD" w:rsidRPr="005D789A" w:rsidRDefault="008848BD" w:rsidP="008848BD">
            <w:pPr>
              <w:pStyle w:val="Cap2"/>
              <w:jc w:val="center"/>
              <w:rPr>
                <w:rFonts w:hint="eastAsia"/>
                <w:lang w:eastAsia="zh-CN"/>
              </w:rPr>
            </w:pPr>
            <w:r>
              <w:rPr>
                <w:rFonts w:hint="eastAsia"/>
                <w:lang w:eastAsia="zh-CN"/>
              </w:rPr>
              <w:t>10</w:t>
            </w:r>
          </w:p>
        </w:tc>
        <w:tc>
          <w:tcPr>
            <w:tcW w:w="745" w:type="pct"/>
            <w:shd w:val="clear" w:color="auto" w:fill="E3EEF5"/>
          </w:tcPr>
          <w:p w14:paraId="3D0B2042"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6EE15413" w14:textId="77777777" w:rsidR="008848BD" w:rsidRPr="002C66EA" w:rsidRDefault="008848BD" w:rsidP="008848BD">
            <w:pPr>
              <w:jc w:val="center"/>
              <w:rPr>
                <w:rFonts w:ascii="Arial" w:hAnsi="Arial" w:cs="Arial"/>
              </w:rPr>
            </w:pPr>
            <w:r w:rsidRPr="002C66EA">
              <w:rPr>
                <w:rFonts w:ascii="Arial" w:hAnsi="Arial" w:cs="Arial" w:hint="eastAsia"/>
              </w:rPr>
              <w:t>0+8</w:t>
            </w:r>
          </w:p>
        </w:tc>
        <w:tc>
          <w:tcPr>
            <w:tcW w:w="542" w:type="pct"/>
            <w:shd w:val="clear" w:color="auto" w:fill="E3EEF5"/>
          </w:tcPr>
          <w:p w14:paraId="55633D69" w14:textId="77777777" w:rsidR="008848BD" w:rsidRPr="002C66EA" w:rsidRDefault="008848BD" w:rsidP="008848BD">
            <w:pPr>
              <w:jc w:val="center"/>
              <w:rPr>
                <w:rFonts w:ascii="Arial" w:hAnsi="Arial" w:cs="Arial"/>
              </w:rPr>
            </w:pPr>
            <w:r w:rsidRPr="002C66EA">
              <w:rPr>
                <w:rFonts w:ascii="Arial" w:hAnsi="Arial" w:cs="Arial" w:hint="eastAsia"/>
              </w:rPr>
              <w:t>指令被拒绝授权</w:t>
            </w:r>
          </w:p>
        </w:tc>
        <w:tc>
          <w:tcPr>
            <w:tcW w:w="624" w:type="pct"/>
            <w:shd w:val="clear" w:color="auto" w:fill="E3EEF5"/>
          </w:tcPr>
          <w:p w14:paraId="5B37BD2F"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04619E5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30039F5C"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160551A9" w14:textId="77777777" w:rsidR="008848BD" w:rsidRPr="002C66EA" w:rsidRDefault="008848BD" w:rsidP="008848BD">
            <w:pPr>
              <w:jc w:val="center"/>
              <w:rPr>
                <w:rFonts w:ascii="Arial" w:hAnsi="Arial" w:cs="Arial"/>
              </w:rPr>
            </w:pPr>
          </w:p>
        </w:tc>
      </w:tr>
      <w:tr w:rsidR="008848BD" w:rsidRPr="00806E14" w14:paraId="0F965155" w14:textId="77777777" w:rsidTr="008848BD">
        <w:trPr>
          <w:cantSplit/>
          <w:trHeight w:val="324"/>
        </w:trPr>
        <w:tc>
          <w:tcPr>
            <w:tcW w:w="486" w:type="pct"/>
            <w:shd w:val="clear" w:color="auto" w:fill="E3EEF5"/>
            <w:vAlign w:val="center"/>
          </w:tcPr>
          <w:p w14:paraId="41EA8E8C" w14:textId="77777777" w:rsidR="008848BD" w:rsidRPr="005D789A" w:rsidRDefault="008848BD" w:rsidP="008848BD">
            <w:pPr>
              <w:pStyle w:val="Cap2"/>
              <w:jc w:val="center"/>
              <w:rPr>
                <w:rFonts w:hint="eastAsia"/>
                <w:lang w:eastAsia="zh-CN"/>
              </w:rPr>
            </w:pPr>
            <w:r>
              <w:rPr>
                <w:rFonts w:hint="eastAsia"/>
                <w:lang w:eastAsia="zh-CN"/>
              </w:rPr>
              <w:t>11</w:t>
            </w:r>
          </w:p>
        </w:tc>
        <w:tc>
          <w:tcPr>
            <w:tcW w:w="745" w:type="pct"/>
            <w:shd w:val="clear" w:color="auto" w:fill="E3EEF5"/>
          </w:tcPr>
          <w:p w14:paraId="5E6B6B25"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59FA65EC" w14:textId="77777777" w:rsidR="008848BD" w:rsidRPr="002C66EA" w:rsidRDefault="008848BD" w:rsidP="008848BD">
            <w:pPr>
              <w:jc w:val="center"/>
              <w:rPr>
                <w:rFonts w:ascii="Arial" w:hAnsi="Arial" w:cs="Arial"/>
              </w:rPr>
            </w:pPr>
            <w:r w:rsidRPr="002C66EA">
              <w:rPr>
                <w:rFonts w:ascii="Arial" w:hAnsi="Arial" w:cs="Arial" w:hint="eastAsia"/>
              </w:rPr>
              <w:t>PaymentFailed</w:t>
            </w:r>
          </w:p>
        </w:tc>
        <w:tc>
          <w:tcPr>
            <w:tcW w:w="542" w:type="pct"/>
            <w:shd w:val="clear" w:color="auto" w:fill="E3EEF5"/>
          </w:tcPr>
          <w:p w14:paraId="7624F5C2" w14:textId="77777777" w:rsidR="008848BD" w:rsidRPr="002C66EA" w:rsidRDefault="008848BD" w:rsidP="008848BD">
            <w:pPr>
              <w:jc w:val="center"/>
              <w:rPr>
                <w:rFonts w:ascii="Arial" w:hAnsi="Arial" w:cs="Arial"/>
              </w:rPr>
            </w:pPr>
            <w:r w:rsidRPr="002C66EA">
              <w:rPr>
                <w:rFonts w:ascii="Arial" w:hAnsi="Arial" w:cs="Arial" w:hint="eastAsia"/>
              </w:rPr>
              <w:t>记录不存在</w:t>
            </w:r>
          </w:p>
        </w:tc>
        <w:tc>
          <w:tcPr>
            <w:tcW w:w="624" w:type="pct"/>
            <w:shd w:val="clear" w:color="auto" w:fill="E3EEF5"/>
          </w:tcPr>
          <w:p w14:paraId="02F50A51"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0D997C3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543E81E7"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7D0A4F6F" w14:textId="77777777" w:rsidR="008848BD" w:rsidRPr="002C66EA" w:rsidRDefault="008848BD" w:rsidP="008848BD">
            <w:pPr>
              <w:jc w:val="center"/>
              <w:rPr>
                <w:rFonts w:ascii="Arial" w:hAnsi="Arial" w:cs="Arial"/>
              </w:rPr>
            </w:pPr>
          </w:p>
        </w:tc>
      </w:tr>
      <w:tr w:rsidR="008848BD" w:rsidRPr="00806E14" w14:paraId="6D146746" w14:textId="77777777" w:rsidTr="008848BD">
        <w:trPr>
          <w:cantSplit/>
          <w:trHeight w:val="324"/>
        </w:trPr>
        <w:tc>
          <w:tcPr>
            <w:tcW w:w="486" w:type="pct"/>
            <w:shd w:val="clear" w:color="auto" w:fill="E3EEF5"/>
            <w:vAlign w:val="center"/>
          </w:tcPr>
          <w:p w14:paraId="14BAF509" w14:textId="77777777" w:rsidR="008848BD" w:rsidRPr="005D789A" w:rsidRDefault="008848BD" w:rsidP="008848BD">
            <w:pPr>
              <w:pStyle w:val="Cap2"/>
              <w:jc w:val="center"/>
              <w:rPr>
                <w:rFonts w:hint="eastAsia"/>
                <w:lang w:eastAsia="zh-CN"/>
              </w:rPr>
            </w:pPr>
            <w:r>
              <w:rPr>
                <w:rFonts w:hint="eastAsia"/>
                <w:lang w:eastAsia="zh-CN"/>
              </w:rPr>
              <w:t>12</w:t>
            </w:r>
          </w:p>
        </w:tc>
        <w:tc>
          <w:tcPr>
            <w:tcW w:w="745" w:type="pct"/>
            <w:shd w:val="clear" w:color="auto" w:fill="E3EEF5"/>
          </w:tcPr>
          <w:p w14:paraId="635714DD"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949" w:type="pct"/>
            <w:shd w:val="clear" w:color="auto" w:fill="E3EEF5"/>
          </w:tcPr>
          <w:p w14:paraId="1EC83DC6" w14:textId="77777777" w:rsidR="008848BD" w:rsidRPr="002C66EA" w:rsidRDefault="008848BD" w:rsidP="008848BD">
            <w:pPr>
              <w:jc w:val="center"/>
              <w:rPr>
                <w:rFonts w:ascii="Arial" w:hAnsi="Arial" w:cs="Arial"/>
              </w:rPr>
            </w:pPr>
            <w:r w:rsidRPr="002C66EA">
              <w:rPr>
                <w:rFonts w:ascii="Arial" w:hAnsi="Arial" w:cs="Arial" w:hint="eastAsia"/>
              </w:rPr>
              <w:t>0+6</w:t>
            </w:r>
          </w:p>
        </w:tc>
        <w:tc>
          <w:tcPr>
            <w:tcW w:w="542" w:type="pct"/>
            <w:shd w:val="clear" w:color="auto" w:fill="E3EEF5"/>
          </w:tcPr>
          <w:p w14:paraId="02F6A675" w14:textId="77777777" w:rsidR="008848BD" w:rsidRPr="002C66EA" w:rsidRDefault="008848BD" w:rsidP="008848BD">
            <w:pPr>
              <w:jc w:val="center"/>
              <w:rPr>
                <w:rFonts w:ascii="Arial" w:hAnsi="Arial" w:cs="Arial"/>
              </w:rPr>
            </w:pPr>
            <w:r w:rsidRPr="002C66EA">
              <w:rPr>
                <w:rFonts w:ascii="Arial" w:hAnsi="Arial" w:cs="Arial" w:hint="eastAsia"/>
              </w:rPr>
              <w:t>被银行拒绝</w:t>
            </w:r>
          </w:p>
        </w:tc>
        <w:tc>
          <w:tcPr>
            <w:tcW w:w="624" w:type="pct"/>
            <w:shd w:val="clear" w:color="auto" w:fill="E3EEF5"/>
          </w:tcPr>
          <w:p w14:paraId="4B5C7B98"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542" w:type="pct"/>
            <w:shd w:val="clear" w:color="auto" w:fill="E3EEF5"/>
          </w:tcPr>
          <w:p w14:paraId="35FE4CB0"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542" w:type="pct"/>
            <w:shd w:val="clear" w:color="auto" w:fill="E3EEF5"/>
          </w:tcPr>
          <w:p w14:paraId="77D0DDF1" w14:textId="77777777" w:rsidR="008848BD" w:rsidRPr="00FC2725" w:rsidRDefault="008848BD" w:rsidP="008848BD">
            <w:pPr>
              <w:jc w:val="center"/>
              <w:rPr>
                <w:rFonts w:ascii="Arial" w:hAnsi="Arial" w:cs="Arial"/>
              </w:rPr>
            </w:pPr>
            <w:r w:rsidRPr="00E746C0">
              <w:rPr>
                <w:rFonts w:ascii="Arial" w:hAnsi="Arial" w:cs="Arial" w:hint="eastAsia"/>
              </w:rPr>
              <w:t>是</w:t>
            </w:r>
          </w:p>
        </w:tc>
        <w:tc>
          <w:tcPr>
            <w:tcW w:w="573" w:type="pct"/>
            <w:shd w:val="clear" w:color="auto" w:fill="E3EEF5"/>
          </w:tcPr>
          <w:p w14:paraId="22DF56DF" w14:textId="77777777" w:rsidR="008848BD" w:rsidRPr="002C66EA" w:rsidRDefault="008848BD" w:rsidP="008848BD">
            <w:pPr>
              <w:jc w:val="center"/>
              <w:rPr>
                <w:rFonts w:ascii="Arial" w:hAnsi="Arial" w:cs="Arial"/>
              </w:rPr>
            </w:pPr>
          </w:p>
        </w:tc>
      </w:tr>
      <w:tr w:rsidR="008848BD" w:rsidRPr="00806E14" w14:paraId="0D403A3D" w14:textId="77777777" w:rsidTr="008848BD">
        <w:trPr>
          <w:cantSplit/>
          <w:trHeight w:val="324"/>
        </w:trPr>
        <w:tc>
          <w:tcPr>
            <w:tcW w:w="486" w:type="pct"/>
            <w:shd w:val="clear" w:color="auto" w:fill="E3EEF5"/>
            <w:vAlign w:val="center"/>
          </w:tcPr>
          <w:p w14:paraId="42CAE676" w14:textId="77777777" w:rsidR="008848BD" w:rsidRDefault="008848BD" w:rsidP="008848BD">
            <w:pPr>
              <w:pStyle w:val="Cap2"/>
              <w:jc w:val="center"/>
              <w:rPr>
                <w:rFonts w:hint="eastAsia"/>
                <w:lang w:eastAsia="zh-CN"/>
              </w:rPr>
            </w:pPr>
          </w:p>
        </w:tc>
        <w:tc>
          <w:tcPr>
            <w:tcW w:w="745" w:type="pct"/>
            <w:shd w:val="clear" w:color="auto" w:fill="E3EEF5"/>
            <w:vAlign w:val="center"/>
          </w:tcPr>
          <w:p w14:paraId="7CF8046C" w14:textId="77777777" w:rsidR="008848BD" w:rsidRPr="00FC2725" w:rsidRDefault="008848BD" w:rsidP="008848BD">
            <w:pPr>
              <w:rPr>
                <w:rFonts w:ascii="Arial" w:hAnsi="Arial" w:cs="Arial"/>
              </w:rPr>
            </w:pPr>
          </w:p>
        </w:tc>
        <w:tc>
          <w:tcPr>
            <w:tcW w:w="949" w:type="pct"/>
            <w:shd w:val="clear" w:color="auto" w:fill="E3EEF5"/>
            <w:vAlign w:val="center"/>
          </w:tcPr>
          <w:p w14:paraId="51CE8EFB" w14:textId="77777777" w:rsidR="008848BD" w:rsidRPr="00FC2725" w:rsidRDefault="008848BD" w:rsidP="008848BD">
            <w:pPr>
              <w:rPr>
                <w:rFonts w:ascii="Arial" w:hAnsi="Arial" w:cs="Arial"/>
              </w:rPr>
            </w:pPr>
          </w:p>
        </w:tc>
        <w:tc>
          <w:tcPr>
            <w:tcW w:w="542" w:type="pct"/>
            <w:shd w:val="clear" w:color="auto" w:fill="E3EEF5"/>
            <w:vAlign w:val="center"/>
          </w:tcPr>
          <w:p w14:paraId="7C5014D0" w14:textId="77777777" w:rsidR="008848BD" w:rsidRPr="00FC2725" w:rsidRDefault="008848BD" w:rsidP="008848BD">
            <w:pPr>
              <w:rPr>
                <w:rFonts w:ascii="Arial" w:hAnsi="Arial" w:cs="Arial"/>
              </w:rPr>
            </w:pPr>
          </w:p>
        </w:tc>
        <w:tc>
          <w:tcPr>
            <w:tcW w:w="624" w:type="pct"/>
            <w:shd w:val="clear" w:color="auto" w:fill="E3EEF5"/>
            <w:vAlign w:val="center"/>
          </w:tcPr>
          <w:p w14:paraId="273B6367" w14:textId="77777777" w:rsidR="008848BD" w:rsidRPr="00FC2725" w:rsidRDefault="008848BD" w:rsidP="008848BD">
            <w:pPr>
              <w:jc w:val="right"/>
              <w:rPr>
                <w:rFonts w:ascii="Arial" w:hAnsi="Arial" w:cs="Arial"/>
              </w:rPr>
            </w:pPr>
          </w:p>
        </w:tc>
        <w:tc>
          <w:tcPr>
            <w:tcW w:w="542" w:type="pct"/>
            <w:shd w:val="clear" w:color="auto" w:fill="E3EEF5"/>
            <w:vAlign w:val="center"/>
          </w:tcPr>
          <w:p w14:paraId="2C61395D" w14:textId="77777777" w:rsidR="008848BD" w:rsidRPr="00F52EE0" w:rsidRDefault="008848BD" w:rsidP="008848BD">
            <w:pPr>
              <w:rPr>
                <w:rFonts w:ascii="Arial" w:hAnsi="Arial" w:cs="Arial"/>
              </w:rPr>
            </w:pPr>
          </w:p>
        </w:tc>
        <w:tc>
          <w:tcPr>
            <w:tcW w:w="542" w:type="pct"/>
            <w:shd w:val="clear" w:color="auto" w:fill="E3EEF5"/>
          </w:tcPr>
          <w:p w14:paraId="28E2818C" w14:textId="77777777" w:rsidR="008848BD" w:rsidRPr="00E746C0" w:rsidRDefault="008848BD" w:rsidP="008848BD">
            <w:pPr>
              <w:rPr>
                <w:rFonts w:ascii="Arial" w:hAnsi="Arial" w:cs="Arial"/>
              </w:rPr>
            </w:pPr>
          </w:p>
        </w:tc>
        <w:tc>
          <w:tcPr>
            <w:tcW w:w="573" w:type="pct"/>
            <w:shd w:val="clear" w:color="auto" w:fill="E3EEF5"/>
          </w:tcPr>
          <w:p w14:paraId="1490ACC2" w14:textId="77777777" w:rsidR="008848BD" w:rsidRPr="0067280D" w:rsidRDefault="008848BD" w:rsidP="008848BD">
            <w:pPr>
              <w:rPr>
                <w:rFonts w:ascii="Arial" w:hAnsi="Arial" w:cs="Arial"/>
              </w:rPr>
            </w:pPr>
          </w:p>
        </w:tc>
      </w:tr>
    </w:tbl>
    <w:p w14:paraId="7406ECA1" w14:textId="77777777" w:rsidR="008848BD" w:rsidRDefault="008848BD" w:rsidP="008848BD">
      <w:pPr>
        <w:spacing w:line="360" w:lineRule="auto"/>
        <w:ind w:left="420"/>
        <w:rPr>
          <w:lang w:eastAsia="zh-CN"/>
        </w:rPr>
      </w:pPr>
      <w:r>
        <w:rPr>
          <w:rFonts w:hint="eastAsia"/>
          <w:lang w:eastAsia="zh-CN"/>
        </w:rPr>
        <w:t>1</w:t>
      </w:r>
      <w:r>
        <w:rPr>
          <w:rFonts w:hint="eastAsia"/>
          <w:lang w:eastAsia="zh-CN"/>
        </w:rPr>
        <w:t>、资金系统提供的统一的收付状态码，用于和各个银行收付状态码进行对应；</w:t>
      </w:r>
    </w:p>
    <w:p w14:paraId="48B0DEB7"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45CE0A1"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3A226BA3" w14:textId="77777777" w:rsidR="008848BD" w:rsidRDefault="008848BD" w:rsidP="008848BD">
      <w:pPr>
        <w:pStyle w:val="40"/>
        <w:numPr>
          <w:ilvl w:val="3"/>
          <w:numId w:val="2"/>
        </w:numPr>
        <w:rPr>
          <w:lang w:eastAsia="zh-CN"/>
        </w:rPr>
      </w:pPr>
      <w:r>
        <w:rPr>
          <w:rFonts w:hint="eastAsia"/>
          <w:lang w:eastAsia="zh-CN"/>
        </w:rPr>
        <w:t>用户界面</w:t>
      </w:r>
    </w:p>
    <w:p w14:paraId="55881C50" w14:textId="77777777" w:rsidR="008848BD" w:rsidRPr="00D12323" w:rsidRDefault="008848BD" w:rsidP="008848BD">
      <w:pPr>
        <w:pStyle w:val="L-"/>
      </w:pPr>
      <w:r w:rsidRPr="00D12323">
        <w:rPr>
          <w:rFonts w:hint="eastAsia"/>
        </w:rPr>
        <w:t>图：</w:t>
      </w:r>
      <w:r>
        <w:rPr>
          <w:rFonts w:hint="eastAsia"/>
        </w:rPr>
        <w:t>3.2.8.5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收付状态映射查询页面</w:t>
      </w:r>
    </w:p>
    <w:p w14:paraId="61B30992" w14:textId="77777777" w:rsidR="008848BD" w:rsidRDefault="00E75EE2" w:rsidP="008848BD">
      <w:r>
        <w:rPr>
          <w:noProof/>
          <w:lang w:eastAsia="zh-CN" w:bidi="ar-SA"/>
        </w:rPr>
        <w:drawing>
          <wp:inline distT="0" distB="0" distL="0" distR="0" wp14:anchorId="3B2EFFEC" wp14:editId="151CE5AA">
            <wp:extent cx="5276850" cy="2143125"/>
            <wp:effectExtent l="0" t="0" r="0" b="9525"/>
            <wp:docPr id="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14:paraId="2C82FE15" w14:textId="77777777" w:rsidR="008848BD" w:rsidRDefault="008848BD" w:rsidP="008848BD">
      <w:pPr>
        <w:pStyle w:val="30"/>
        <w:numPr>
          <w:ilvl w:val="2"/>
          <w:numId w:val="2"/>
        </w:numPr>
        <w:rPr>
          <w:lang w:eastAsia="zh-CN"/>
        </w:rPr>
      </w:pPr>
      <w:bookmarkStart w:id="88" w:name="_Toc517685552"/>
      <w:bookmarkStart w:id="89" w:name="_Toc10186626"/>
      <w:r>
        <w:rPr>
          <w:rFonts w:hint="eastAsia"/>
          <w:lang w:eastAsia="zh-CN"/>
        </w:rPr>
        <w:t>统一收付信息码</w:t>
      </w:r>
      <w:bookmarkEnd w:id="88"/>
      <w:bookmarkEnd w:id="89"/>
    </w:p>
    <w:p w14:paraId="385A2F84" w14:textId="77777777" w:rsidR="008848BD" w:rsidRDefault="008848BD" w:rsidP="008848BD">
      <w:pPr>
        <w:pStyle w:val="40"/>
        <w:numPr>
          <w:ilvl w:val="3"/>
          <w:numId w:val="2"/>
        </w:numPr>
        <w:rPr>
          <w:lang w:eastAsia="zh-CN"/>
        </w:rPr>
      </w:pPr>
      <w:r>
        <w:rPr>
          <w:rFonts w:hint="eastAsia"/>
          <w:lang w:eastAsia="zh-CN"/>
        </w:rPr>
        <w:t>业务描述</w:t>
      </w:r>
    </w:p>
    <w:p w14:paraId="76DDA428" w14:textId="77777777" w:rsidR="008848BD" w:rsidRDefault="008848BD" w:rsidP="008848BD">
      <w:pPr>
        <w:ind w:firstLine="420"/>
        <w:rPr>
          <w:lang w:eastAsia="zh-CN"/>
        </w:rPr>
      </w:pPr>
      <w:r>
        <w:rPr>
          <w:rFonts w:hint="eastAsia"/>
          <w:lang w:eastAsia="zh-CN"/>
        </w:rPr>
        <w:t>根据各个银行的实际情况，制订了资金系统的统一收付信息码，用于规范资金系统各种收付错误信息。</w:t>
      </w:r>
    </w:p>
    <w:p w14:paraId="2FEF7E21"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11C68B89" w14:textId="77777777" w:rsidR="008848BD" w:rsidRDefault="008848BD" w:rsidP="008848BD">
      <w:pPr>
        <w:pStyle w:val="40"/>
        <w:numPr>
          <w:ilvl w:val="3"/>
          <w:numId w:val="2"/>
        </w:numPr>
        <w:rPr>
          <w:lang w:eastAsia="zh-CN"/>
        </w:rPr>
      </w:pPr>
      <w:r>
        <w:rPr>
          <w:rFonts w:hint="eastAsia"/>
          <w:lang w:eastAsia="zh-CN"/>
        </w:rPr>
        <w:t>业务流程</w:t>
      </w:r>
    </w:p>
    <w:p w14:paraId="08E3CE8E" w14:textId="77777777" w:rsidR="008848BD" w:rsidRDefault="008848BD" w:rsidP="008848BD">
      <w:pPr>
        <w:ind w:left="420"/>
      </w:pPr>
      <w:r>
        <w:rPr>
          <w:rFonts w:hint="eastAsia"/>
        </w:rPr>
        <w:t>无</w:t>
      </w:r>
    </w:p>
    <w:p w14:paraId="2677D183" w14:textId="77777777" w:rsidR="008848BD" w:rsidRDefault="008848BD" w:rsidP="008848BD">
      <w:pPr>
        <w:pStyle w:val="40"/>
        <w:numPr>
          <w:ilvl w:val="3"/>
          <w:numId w:val="2"/>
        </w:numPr>
        <w:rPr>
          <w:lang w:eastAsia="zh-CN"/>
        </w:rPr>
      </w:pPr>
      <w:r>
        <w:rPr>
          <w:rFonts w:hint="eastAsia"/>
          <w:lang w:eastAsia="zh-CN"/>
        </w:rPr>
        <w:t>流程说明</w:t>
      </w:r>
    </w:p>
    <w:p w14:paraId="5DAD63B5" w14:textId="77777777" w:rsidR="008848BD" w:rsidRDefault="008848BD" w:rsidP="008848BD">
      <w:pPr>
        <w:ind w:left="420"/>
      </w:pPr>
      <w:r>
        <w:rPr>
          <w:rFonts w:hint="eastAsia"/>
        </w:rPr>
        <w:t>无</w:t>
      </w:r>
    </w:p>
    <w:p w14:paraId="5FD6FDC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364"/>
        <w:gridCol w:w="1366"/>
        <w:gridCol w:w="2057"/>
        <w:gridCol w:w="1561"/>
        <w:gridCol w:w="2180"/>
      </w:tblGrid>
      <w:tr w:rsidR="008848BD" w:rsidRPr="00806E14" w14:paraId="0F0878FA" w14:textId="77777777" w:rsidTr="008848BD">
        <w:trPr>
          <w:cantSplit/>
          <w:trHeight w:val="357"/>
          <w:tblHeader/>
        </w:trPr>
        <w:tc>
          <w:tcPr>
            <w:tcW w:w="5000" w:type="pct"/>
            <w:gridSpan w:val="5"/>
            <w:tcBorders>
              <w:bottom w:val="double" w:sz="4" w:space="0" w:color="FFFFFF"/>
            </w:tcBorders>
            <w:shd w:val="clear" w:color="auto" w:fill="E3EEF5"/>
          </w:tcPr>
          <w:p w14:paraId="55D2B221" w14:textId="77777777" w:rsidR="008848BD" w:rsidRPr="00806E14" w:rsidRDefault="008848BD" w:rsidP="008848BD">
            <w:pPr>
              <w:jc w:val="center"/>
              <w:rPr>
                <w:rFonts w:ascii="宋体" w:hAnsi="宋体"/>
                <w:b/>
              </w:rPr>
            </w:pPr>
            <w:r>
              <w:rPr>
                <w:rFonts w:ascii="宋体" w:hAnsi="宋体" w:hint="eastAsia"/>
                <w:b/>
              </w:rPr>
              <w:t>统一收付信息码-样例</w:t>
            </w:r>
          </w:p>
        </w:tc>
      </w:tr>
      <w:tr w:rsidR="008848BD" w:rsidRPr="00806E14" w14:paraId="5BEE506F" w14:textId="77777777" w:rsidTr="008848BD">
        <w:trPr>
          <w:cantSplit/>
          <w:trHeight w:val="357"/>
          <w:tblHeader/>
        </w:trPr>
        <w:tc>
          <w:tcPr>
            <w:tcW w:w="800" w:type="pct"/>
            <w:tcBorders>
              <w:bottom w:val="double" w:sz="4" w:space="0" w:color="FFFFFF"/>
            </w:tcBorders>
            <w:shd w:val="clear" w:color="auto" w:fill="7C9BC1"/>
          </w:tcPr>
          <w:p w14:paraId="5315D241" w14:textId="77777777" w:rsidR="008848BD" w:rsidRPr="00FC7DEA" w:rsidRDefault="008848BD" w:rsidP="008848BD">
            <w:pPr>
              <w:pStyle w:val="Cap1"/>
              <w:ind w:firstLineChars="100" w:firstLine="201"/>
              <w:rPr>
                <w:rFonts w:hint="eastAsia"/>
                <w:szCs w:val="18"/>
              </w:rPr>
            </w:pPr>
            <w:r w:rsidRPr="00FC7DEA">
              <w:rPr>
                <w:rFonts w:hint="eastAsia"/>
                <w:szCs w:val="18"/>
              </w:rPr>
              <w:t>#</w:t>
            </w:r>
          </w:p>
        </w:tc>
        <w:tc>
          <w:tcPr>
            <w:tcW w:w="801" w:type="pct"/>
            <w:tcBorders>
              <w:bottom w:val="double" w:sz="4" w:space="0" w:color="FFFFFF"/>
            </w:tcBorders>
            <w:shd w:val="clear" w:color="auto" w:fill="7C9BC1"/>
            <w:vAlign w:val="center"/>
          </w:tcPr>
          <w:p w14:paraId="072FF3BD" w14:textId="77777777" w:rsidR="008848BD" w:rsidRPr="00FC7DEA" w:rsidRDefault="008848BD" w:rsidP="008848BD">
            <w:pPr>
              <w:pStyle w:val="Cap1"/>
              <w:ind w:firstLineChars="100" w:firstLine="201"/>
              <w:rPr>
                <w:rFonts w:hint="eastAsia"/>
                <w:szCs w:val="18"/>
              </w:rPr>
            </w:pPr>
            <w:r w:rsidRPr="00FC7DEA">
              <w:rPr>
                <w:rFonts w:hint="eastAsia"/>
                <w:szCs w:val="18"/>
              </w:rPr>
              <w:t>代码</w:t>
            </w:r>
          </w:p>
        </w:tc>
        <w:tc>
          <w:tcPr>
            <w:tcW w:w="1206" w:type="pct"/>
            <w:tcBorders>
              <w:bottom w:val="double" w:sz="4" w:space="0" w:color="FFFFFF"/>
            </w:tcBorders>
            <w:shd w:val="clear" w:color="auto" w:fill="7C9BC1"/>
            <w:vAlign w:val="center"/>
          </w:tcPr>
          <w:p w14:paraId="55A65142" w14:textId="77777777" w:rsidR="008848BD" w:rsidRPr="00FC7DEA" w:rsidRDefault="008848BD" w:rsidP="008848BD">
            <w:pPr>
              <w:pStyle w:val="Cap1"/>
              <w:ind w:firstLineChars="100" w:firstLine="201"/>
              <w:rPr>
                <w:rFonts w:hint="eastAsia"/>
                <w:szCs w:val="18"/>
              </w:rPr>
            </w:pPr>
            <w:r w:rsidRPr="00FC7DEA">
              <w:rPr>
                <w:rFonts w:hint="eastAsia"/>
                <w:szCs w:val="18"/>
              </w:rPr>
              <w:t>名称</w:t>
            </w:r>
          </w:p>
        </w:tc>
        <w:tc>
          <w:tcPr>
            <w:tcW w:w="915" w:type="pct"/>
            <w:tcBorders>
              <w:bottom w:val="double" w:sz="4" w:space="0" w:color="FFFFFF"/>
            </w:tcBorders>
            <w:shd w:val="clear" w:color="auto" w:fill="7C9BC1"/>
            <w:vAlign w:val="center"/>
          </w:tcPr>
          <w:p w14:paraId="68882246" w14:textId="77777777" w:rsidR="008848BD" w:rsidRPr="00FC7DEA" w:rsidRDefault="008848BD" w:rsidP="008848BD">
            <w:pPr>
              <w:pStyle w:val="Cap1"/>
              <w:ind w:firstLineChars="100" w:firstLine="201"/>
              <w:rPr>
                <w:rFonts w:hint="eastAsia"/>
                <w:szCs w:val="18"/>
              </w:rPr>
            </w:pPr>
            <w:r w:rsidRPr="00FC7DEA">
              <w:rPr>
                <w:rFonts w:hint="eastAsia"/>
                <w:szCs w:val="18"/>
              </w:rPr>
              <w:t>是否有效</w:t>
            </w:r>
          </w:p>
        </w:tc>
        <w:tc>
          <w:tcPr>
            <w:tcW w:w="1277" w:type="pct"/>
            <w:tcBorders>
              <w:bottom w:val="double" w:sz="4" w:space="0" w:color="FFFFFF"/>
            </w:tcBorders>
            <w:shd w:val="clear" w:color="auto" w:fill="7C9BC1"/>
            <w:vAlign w:val="center"/>
          </w:tcPr>
          <w:p w14:paraId="4997B457" w14:textId="77777777" w:rsidR="008848BD" w:rsidRPr="00FC7DEA" w:rsidRDefault="008848BD" w:rsidP="008848BD">
            <w:pPr>
              <w:pStyle w:val="Cap1"/>
              <w:ind w:firstLineChars="100" w:firstLine="201"/>
              <w:rPr>
                <w:rFonts w:hint="eastAsia"/>
                <w:szCs w:val="18"/>
              </w:rPr>
            </w:pPr>
            <w:r w:rsidRPr="00FC7DEA">
              <w:rPr>
                <w:rFonts w:hint="eastAsia"/>
                <w:szCs w:val="18"/>
              </w:rPr>
              <w:t>描述</w:t>
            </w:r>
          </w:p>
        </w:tc>
      </w:tr>
      <w:tr w:rsidR="008848BD" w:rsidRPr="00806E14" w14:paraId="6818B510" w14:textId="77777777" w:rsidTr="008848BD">
        <w:trPr>
          <w:cantSplit/>
          <w:trHeight w:val="324"/>
        </w:trPr>
        <w:tc>
          <w:tcPr>
            <w:tcW w:w="800" w:type="pct"/>
            <w:shd w:val="clear" w:color="auto" w:fill="E3EEF5"/>
            <w:vAlign w:val="center"/>
          </w:tcPr>
          <w:p w14:paraId="6090A291" w14:textId="77777777" w:rsidR="008848BD" w:rsidRPr="005D789A" w:rsidRDefault="008848BD" w:rsidP="008848BD">
            <w:pPr>
              <w:pStyle w:val="Cap2"/>
              <w:jc w:val="center"/>
              <w:rPr>
                <w:rFonts w:hint="eastAsia"/>
                <w:lang w:eastAsia="zh-CN"/>
              </w:rPr>
            </w:pPr>
            <w:r w:rsidRPr="005D789A">
              <w:rPr>
                <w:lang w:eastAsia="zh-CN"/>
              </w:rPr>
              <w:t>1</w:t>
            </w:r>
          </w:p>
        </w:tc>
        <w:tc>
          <w:tcPr>
            <w:tcW w:w="801" w:type="pct"/>
            <w:shd w:val="clear" w:color="auto" w:fill="E3EEF5"/>
          </w:tcPr>
          <w:p w14:paraId="27B97243" w14:textId="77777777" w:rsidR="008848BD" w:rsidRPr="008440A6" w:rsidRDefault="008848BD" w:rsidP="008848BD">
            <w:pPr>
              <w:jc w:val="center"/>
              <w:rPr>
                <w:rFonts w:ascii="Arial" w:hAnsi="Arial" w:cs="Arial"/>
              </w:rPr>
            </w:pPr>
            <w:r w:rsidRPr="008440A6">
              <w:rPr>
                <w:rFonts w:ascii="Arial" w:hAnsi="Arial" w:cs="Arial" w:hint="eastAsia"/>
              </w:rPr>
              <w:t>E1091</w:t>
            </w:r>
          </w:p>
        </w:tc>
        <w:tc>
          <w:tcPr>
            <w:tcW w:w="1206" w:type="pct"/>
            <w:shd w:val="clear" w:color="auto" w:fill="E3EEF5"/>
          </w:tcPr>
          <w:p w14:paraId="10614929" w14:textId="77777777" w:rsidR="008848BD" w:rsidRPr="008440A6" w:rsidRDefault="008848BD" w:rsidP="008848BD">
            <w:pPr>
              <w:jc w:val="center"/>
              <w:rPr>
                <w:rFonts w:ascii="Arial" w:hAnsi="Arial" w:cs="Arial"/>
              </w:rPr>
            </w:pPr>
            <w:r w:rsidRPr="008440A6">
              <w:rPr>
                <w:rFonts w:ascii="Arial" w:hAnsi="Arial" w:cs="Arial" w:hint="eastAsia"/>
              </w:rPr>
              <w:t>客户余额不足</w:t>
            </w:r>
          </w:p>
        </w:tc>
        <w:tc>
          <w:tcPr>
            <w:tcW w:w="915" w:type="pct"/>
            <w:shd w:val="clear" w:color="auto" w:fill="E3EEF5"/>
          </w:tcPr>
          <w:p w14:paraId="7F40750B"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66D72E51" w14:textId="77777777" w:rsidR="008848BD" w:rsidRPr="008440A6" w:rsidRDefault="008848BD" w:rsidP="008848BD">
            <w:pPr>
              <w:jc w:val="center"/>
              <w:rPr>
                <w:rFonts w:ascii="Arial" w:hAnsi="Arial" w:cs="Arial"/>
              </w:rPr>
            </w:pPr>
            <w:r w:rsidRPr="008440A6">
              <w:rPr>
                <w:rFonts w:ascii="Arial" w:hAnsi="Arial" w:cs="Arial" w:hint="eastAsia"/>
              </w:rPr>
              <w:t>客户账户余额不足</w:t>
            </w:r>
          </w:p>
        </w:tc>
      </w:tr>
      <w:tr w:rsidR="008848BD" w:rsidRPr="00806E14" w14:paraId="442CAD77" w14:textId="77777777" w:rsidTr="008848BD">
        <w:trPr>
          <w:cantSplit/>
          <w:trHeight w:val="324"/>
        </w:trPr>
        <w:tc>
          <w:tcPr>
            <w:tcW w:w="800" w:type="pct"/>
            <w:shd w:val="clear" w:color="auto" w:fill="E3EEF5"/>
            <w:vAlign w:val="center"/>
          </w:tcPr>
          <w:p w14:paraId="16E70646" w14:textId="77777777" w:rsidR="008848BD" w:rsidRPr="005D789A" w:rsidRDefault="008848BD" w:rsidP="008848BD">
            <w:pPr>
              <w:pStyle w:val="Cap2"/>
              <w:jc w:val="center"/>
              <w:rPr>
                <w:rFonts w:hint="eastAsia"/>
                <w:lang w:eastAsia="zh-CN"/>
              </w:rPr>
            </w:pPr>
            <w:r>
              <w:rPr>
                <w:rFonts w:hint="eastAsia"/>
                <w:lang w:eastAsia="zh-CN"/>
              </w:rPr>
              <w:t>2</w:t>
            </w:r>
          </w:p>
        </w:tc>
        <w:tc>
          <w:tcPr>
            <w:tcW w:w="801" w:type="pct"/>
            <w:shd w:val="clear" w:color="auto" w:fill="E3EEF5"/>
          </w:tcPr>
          <w:p w14:paraId="37E86EA4" w14:textId="77777777" w:rsidR="008848BD" w:rsidRPr="008440A6" w:rsidRDefault="008848BD" w:rsidP="008848BD">
            <w:pPr>
              <w:jc w:val="center"/>
              <w:rPr>
                <w:rFonts w:ascii="Arial" w:hAnsi="Arial" w:cs="Arial"/>
              </w:rPr>
            </w:pPr>
            <w:r w:rsidRPr="008440A6">
              <w:rPr>
                <w:rFonts w:ascii="Arial" w:hAnsi="Arial" w:cs="Arial" w:hint="eastAsia"/>
              </w:rPr>
              <w:t>E1041</w:t>
            </w:r>
          </w:p>
        </w:tc>
        <w:tc>
          <w:tcPr>
            <w:tcW w:w="1206" w:type="pct"/>
            <w:shd w:val="clear" w:color="auto" w:fill="E3EEF5"/>
          </w:tcPr>
          <w:p w14:paraId="6AE960CB"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银行卡省份不符合要求</w:t>
            </w:r>
          </w:p>
        </w:tc>
        <w:tc>
          <w:tcPr>
            <w:tcW w:w="915" w:type="pct"/>
            <w:shd w:val="clear" w:color="auto" w:fill="E3EEF5"/>
          </w:tcPr>
          <w:p w14:paraId="16333612"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45AE20CA"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银行卡省份不符合要求</w:t>
            </w:r>
          </w:p>
        </w:tc>
      </w:tr>
      <w:tr w:rsidR="008848BD" w:rsidRPr="00806E14" w14:paraId="212E2E7E" w14:textId="77777777" w:rsidTr="008848BD">
        <w:trPr>
          <w:cantSplit/>
          <w:trHeight w:val="324"/>
        </w:trPr>
        <w:tc>
          <w:tcPr>
            <w:tcW w:w="800" w:type="pct"/>
            <w:shd w:val="clear" w:color="auto" w:fill="E3EEF5"/>
            <w:vAlign w:val="center"/>
          </w:tcPr>
          <w:p w14:paraId="01077E09" w14:textId="77777777" w:rsidR="008848BD" w:rsidRPr="005D789A" w:rsidRDefault="008848BD" w:rsidP="008848BD">
            <w:pPr>
              <w:pStyle w:val="Cap2"/>
              <w:jc w:val="center"/>
              <w:rPr>
                <w:rFonts w:hint="eastAsia"/>
                <w:lang w:eastAsia="zh-CN"/>
              </w:rPr>
            </w:pPr>
            <w:r>
              <w:rPr>
                <w:rFonts w:hint="eastAsia"/>
                <w:lang w:eastAsia="zh-CN"/>
              </w:rPr>
              <w:t>3</w:t>
            </w:r>
          </w:p>
        </w:tc>
        <w:tc>
          <w:tcPr>
            <w:tcW w:w="801" w:type="pct"/>
            <w:shd w:val="clear" w:color="auto" w:fill="E3EEF5"/>
          </w:tcPr>
          <w:p w14:paraId="177ABD8B" w14:textId="77777777" w:rsidR="008848BD" w:rsidRPr="008440A6" w:rsidRDefault="008848BD" w:rsidP="008848BD">
            <w:pPr>
              <w:jc w:val="center"/>
              <w:rPr>
                <w:rFonts w:ascii="Arial" w:hAnsi="Arial" w:cs="Arial"/>
              </w:rPr>
            </w:pPr>
            <w:r w:rsidRPr="008440A6">
              <w:rPr>
                <w:rFonts w:ascii="Arial" w:hAnsi="Arial" w:cs="Arial" w:hint="eastAsia"/>
              </w:rPr>
              <w:t>E1042</w:t>
            </w:r>
          </w:p>
        </w:tc>
        <w:tc>
          <w:tcPr>
            <w:tcW w:w="1206" w:type="pct"/>
            <w:shd w:val="clear" w:color="auto" w:fill="E3EEF5"/>
          </w:tcPr>
          <w:p w14:paraId="5AC63FA8"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文件中记录条数超过限制</w:t>
            </w:r>
          </w:p>
        </w:tc>
        <w:tc>
          <w:tcPr>
            <w:tcW w:w="915" w:type="pct"/>
            <w:shd w:val="clear" w:color="auto" w:fill="E3EEF5"/>
          </w:tcPr>
          <w:p w14:paraId="02850449"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4402240F"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文件中记录条数超过限制</w:t>
            </w:r>
          </w:p>
        </w:tc>
      </w:tr>
      <w:tr w:rsidR="008848BD" w:rsidRPr="00806E14" w14:paraId="7181D338" w14:textId="77777777" w:rsidTr="008848BD">
        <w:trPr>
          <w:cantSplit/>
          <w:trHeight w:val="324"/>
        </w:trPr>
        <w:tc>
          <w:tcPr>
            <w:tcW w:w="800" w:type="pct"/>
            <w:shd w:val="clear" w:color="auto" w:fill="E3EEF5"/>
            <w:vAlign w:val="center"/>
          </w:tcPr>
          <w:p w14:paraId="03BA567E" w14:textId="77777777" w:rsidR="008848BD" w:rsidRPr="005D789A" w:rsidRDefault="008848BD" w:rsidP="008848BD">
            <w:pPr>
              <w:pStyle w:val="Cap2"/>
              <w:jc w:val="center"/>
              <w:rPr>
                <w:rFonts w:hint="eastAsia"/>
                <w:lang w:eastAsia="zh-CN"/>
              </w:rPr>
            </w:pPr>
            <w:r>
              <w:rPr>
                <w:rFonts w:hint="eastAsia"/>
                <w:lang w:eastAsia="zh-CN"/>
              </w:rPr>
              <w:t>4</w:t>
            </w:r>
          </w:p>
        </w:tc>
        <w:tc>
          <w:tcPr>
            <w:tcW w:w="801" w:type="pct"/>
            <w:shd w:val="clear" w:color="auto" w:fill="E3EEF5"/>
          </w:tcPr>
          <w:p w14:paraId="1E94D486" w14:textId="77777777" w:rsidR="008848BD" w:rsidRPr="008440A6" w:rsidRDefault="008848BD" w:rsidP="008848BD">
            <w:pPr>
              <w:jc w:val="center"/>
              <w:rPr>
                <w:rFonts w:ascii="Arial" w:hAnsi="Arial" w:cs="Arial"/>
              </w:rPr>
            </w:pPr>
            <w:r w:rsidRPr="008440A6">
              <w:rPr>
                <w:rFonts w:ascii="Arial" w:hAnsi="Arial" w:cs="Arial" w:hint="eastAsia"/>
              </w:rPr>
              <w:t>E1043</w:t>
            </w:r>
          </w:p>
        </w:tc>
        <w:tc>
          <w:tcPr>
            <w:tcW w:w="1206" w:type="pct"/>
            <w:shd w:val="clear" w:color="auto" w:fill="E3EEF5"/>
          </w:tcPr>
          <w:p w14:paraId="4EA9EDB9" w14:textId="77777777" w:rsidR="008848BD" w:rsidRPr="008440A6" w:rsidRDefault="008848BD" w:rsidP="008848BD">
            <w:pPr>
              <w:jc w:val="center"/>
              <w:rPr>
                <w:rFonts w:ascii="Arial" w:hAnsi="Arial" w:cs="Arial"/>
              </w:rPr>
            </w:pPr>
            <w:r w:rsidRPr="008440A6">
              <w:rPr>
                <w:rFonts w:ascii="Arial" w:hAnsi="Arial" w:cs="Arial" w:hint="eastAsia"/>
              </w:rPr>
              <w:t>总笔数非法</w:t>
            </w:r>
          </w:p>
        </w:tc>
        <w:tc>
          <w:tcPr>
            <w:tcW w:w="915" w:type="pct"/>
            <w:shd w:val="clear" w:color="auto" w:fill="E3EEF5"/>
          </w:tcPr>
          <w:p w14:paraId="6811B243"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09F0AF4D" w14:textId="77777777" w:rsidR="008848BD" w:rsidRPr="008440A6" w:rsidRDefault="008848BD" w:rsidP="008848BD">
            <w:pPr>
              <w:jc w:val="center"/>
              <w:rPr>
                <w:rFonts w:ascii="Arial" w:hAnsi="Arial" w:cs="Arial"/>
              </w:rPr>
            </w:pPr>
            <w:r w:rsidRPr="008440A6">
              <w:rPr>
                <w:rFonts w:ascii="Arial" w:hAnsi="Arial" w:cs="Arial" w:hint="eastAsia"/>
              </w:rPr>
              <w:t>总笔数非法</w:t>
            </w:r>
          </w:p>
        </w:tc>
      </w:tr>
      <w:tr w:rsidR="008848BD" w:rsidRPr="00806E14" w14:paraId="7CF6ACBE" w14:textId="77777777" w:rsidTr="008848BD">
        <w:trPr>
          <w:cantSplit/>
          <w:trHeight w:val="324"/>
        </w:trPr>
        <w:tc>
          <w:tcPr>
            <w:tcW w:w="800" w:type="pct"/>
            <w:shd w:val="clear" w:color="auto" w:fill="E3EEF5"/>
            <w:vAlign w:val="center"/>
          </w:tcPr>
          <w:p w14:paraId="1C90F8AB" w14:textId="77777777" w:rsidR="008848BD" w:rsidRPr="005D789A" w:rsidRDefault="008848BD" w:rsidP="008848BD">
            <w:pPr>
              <w:pStyle w:val="Cap2"/>
              <w:jc w:val="center"/>
              <w:rPr>
                <w:rFonts w:hint="eastAsia"/>
                <w:lang w:eastAsia="zh-CN"/>
              </w:rPr>
            </w:pPr>
            <w:r>
              <w:rPr>
                <w:rFonts w:hint="eastAsia"/>
                <w:lang w:eastAsia="zh-CN"/>
              </w:rPr>
              <w:t>5</w:t>
            </w:r>
          </w:p>
        </w:tc>
        <w:tc>
          <w:tcPr>
            <w:tcW w:w="801" w:type="pct"/>
            <w:shd w:val="clear" w:color="auto" w:fill="E3EEF5"/>
          </w:tcPr>
          <w:p w14:paraId="00A06C33" w14:textId="77777777" w:rsidR="008848BD" w:rsidRPr="008440A6" w:rsidRDefault="008848BD" w:rsidP="008848BD">
            <w:pPr>
              <w:jc w:val="center"/>
              <w:rPr>
                <w:rFonts w:ascii="Arial" w:hAnsi="Arial" w:cs="Arial"/>
              </w:rPr>
            </w:pPr>
            <w:r w:rsidRPr="008440A6">
              <w:rPr>
                <w:rFonts w:ascii="Arial" w:hAnsi="Arial" w:cs="Arial" w:hint="eastAsia"/>
              </w:rPr>
              <w:t>E1044</w:t>
            </w:r>
          </w:p>
        </w:tc>
        <w:tc>
          <w:tcPr>
            <w:tcW w:w="1206" w:type="pct"/>
            <w:shd w:val="clear" w:color="auto" w:fill="E3EEF5"/>
          </w:tcPr>
          <w:p w14:paraId="25639D39"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已超过此交易当天允许执行最大次数</w:t>
            </w:r>
          </w:p>
        </w:tc>
        <w:tc>
          <w:tcPr>
            <w:tcW w:w="915" w:type="pct"/>
            <w:shd w:val="clear" w:color="auto" w:fill="E3EEF5"/>
          </w:tcPr>
          <w:p w14:paraId="79934C20" w14:textId="77777777" w:rsidR="008848BD" w:rsidRPr="008440A6" w:rsidRDefault="008848BD" w:rsidP="008848BD">
            <w:pPr>
              <w:jc w:val="center"/>
              <w:rPr>
                <w:rFonts w:ascii="Arial" w:hAnsi="Arial" w:cs="Arial"/>
              </w:rPr>
            </w:pPr>
            <w:r w:rsidRPr="00365DAB">
              <w:rPr>
                <w:rFonts w:ascii="Arial" w:hAnsi="Arial" w:cs="Arial" w:hint="eastAsia"/>
              </w:rPr>
              <w:t>是</w:t>
            </w:r>
          </w:p>
        </w:tc>
        <w:tc>
          <w:tcPr>
            <w:tcW w:w="1277" w:type="pct"/>
            <w:shd w:val="clear" w:color="auto" w:fill="E3EEF5"/>
          </w:tcPr>
          <w:p w14:paraId="22DC6AB7" w14:textId="77777777" w:rsidR="008848BD" w:rsidRPr="008440A6" w:rsidRDefault="008848BD" w:rsidP="008848BD">
            <w:pPr>
              <w:jc w:val="center"/>
              <w:rPr>
                <w:rFonts w:ascii="Arial" w:hAnsi="Arial" w:cs="Arial"/>
                <w:lang w:eastAsia="zh-CN"/>
              </w:rPr>
            </w:pPr>
            <w:r w:rsidRPr="008440A6">
              <w:rPr>
                <w:rFonts w:ascii="Arial" w:hAnsi="Arial" w:cs="Arial" w:hint="eastAsia"/>
                <w:lang w:eastAsia="zh-CN"/>
              </w:rPr>
              <w:t>已超过此交易当天允许执行最大次数</w:t>
            </w:r>
          </w:p>
        </w:tc>
      </w:tr>
      <w:tr w:rsidR="008848BD" w:rsidRPr="00806E14" w14:paraId="6CB6AE26" w14:textId="77777777" w:rsidTr="008848BD">
        <w:trPr>
          <w:cantSplit/>
          <w:trHeight w:val="324"/>
        </w:trPr>
        <w:tc>
          <w:tcPr>
            <w:tcW w:w="800" w:type="pct"/>
            <w:shd w:val="clear" w:color="auto" w:fill="E3EEF5"/>
            <w:vAlign w:val="center"/>
          </w:tcPr>
          <w:p w14:paraId="1E4DF30E" w14:textId="77777777" w:rsidR="008848BD" w:rsidRDefault="008848BD" w:rsidP="008848BD">
            <w:pPr>
              <w:pStyle w:val="Cap2"/>
              <w:jc w:val="center"/>
              <w:rPr>
                <w:rFonts w:hint="eastAsia"/>
                <w:lang w:eastAsia="zh-CN"/>
              </w:rPr>
            </w:pPr>
          </w:p>
        </w:tc>
        <w:tc>
          <w:tcPr>
            <w:tcW w:w="801" w:type="pct"/>
            <w:shd w:val="clear" w:color="auto" w:fill="E3EEF5"/>
            <w:vAlign w:val="center"/>
          </w:tcPr>
          <w:p w14:paraId="2F7227A5" w14:textId="77777777" w:rsidR="008848BD" w:rsidRPr="008440A6" w:rsidRDefault="008848BD" w:rsidP="008848BD">
            <w:pPr>
              <w:rPr>
                <w:rFonts w:ascii="Arial" w:hAnsi="Arial" w:cs="Arial"/>
                <w:lang w:eastAsia="zh-CN"/>
              </w:rPr>
            </w:pPr>
          </w:p>
        </w:tc>
        <w:tc>
          <w:tcPr>
            <w:tcW w:w="1206" w:type="pct"/>
            <w:shd w:val="clear" w:color="auto" w:fill="E3EEF5"/>
            <w:vAlign w:val="center"/>
          </w:tcPr>
          <w:p w14:paraId="4967AA53" w14:textId="77777777" w:rsidR="008848BD" w:rsidRPr="008440A6" w:rsidRDefault="008848BD" w:rsidP="008848BD">
            <w:pPr>
              <w:rPr>
                <w:rFonts w:ascii="Arial" w:hAnsi="Arial" w:cs="Arial"/>
                <w:lang w:eastAsia="zh-CN"/>
              </w:rPr>
            </w:pPr>
          </w:p>
        </w:tc>
        <w:tc>
          <w:tcPr>
            <w:tcW w:w="915" w:type="pct"/>
            <w:shd w:val="clear" w:color="auto" w:fill="E3EEF5"/>
          </w:tcPr>
          <w:p w14:paraId="28FE13A3" w14:textId="77777777" w:rsidR="008848BD" w:rsidRPr="00365DAB" w:rsidRDefault="008848BD" w:rsidP="008848BD">
            <w:pPr>
              <w:rPr>
                <w:rFonts w:ascii="Arial" w:hAnsi="Arial" w:cs="Arial"/>
                <w:lang w:eastAsia="zh-CN"/>
              </w:rPr>
            </w:pPr>
          </w:p>
        </w:tc>
        <w:tc>
          <w:tcPr>
            <w:tcW w:w="1277" w:type="pct"/>
            <w:shd w:val="clear" w:color="auto" w:fill="E3EEF5"/>
            <w:vAlign w:val="center"/>
          </w:tcPr>
          <w:p w14:paraId="364413C1" w14:textId="77777777" w:rsidR="008848BD" w:rsidRPr="008440A6" w:rsidRDefault="008848BD" w:rsidP="008848BD">
            <w:pPr>
              <w:rPr>
                <w:rFonts w:ascii="Arial" w:hAnsi="Arial" w:cs="Arial"/>
                <w:lang w:eastAsia="zh-CN"/>
              </w:rPr>
            </w:pPr>
          </w:p>
        </w:tc>
      </w:tr>
    </w:tbl>
    <w:p w14:paraId="3743DC3E"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commentRangeStart w:id="90"/>
      <w:r>
        <w:rPr>
          <w:rFonts w:hint="eastAsia"/>
          <w:lang w:eastAsia="zh-CN"/>
        </w:rPr>
        <w:t>资金系统统一制订的收付信息码</w:t>
      </w:r>
      <w:commentRangeEnd w:id="90"/>
      <w:r w:rsidR="00F62A7B">
        <w:rPr>
          <w:rStyle w:val="af"/>
          <w:rFonts w:ascii="Times New Roman" w:hAnsi="Times New Roman"/>
          <w:kern w:val="2"/>
        </w:rPr>
        <w:commentReference w:id="90"/>
      </w:r>
      <w:r>
        <w:rPr>
          <w:rFonts w:hint="eastAsia"/>
          <w:lang w:eastAsia="zh-CN"/>
        </w:rPr>
        <w:t>；</w:t>
      </w:r>
    </w:p>
    <w:p w14:paraId="41651ADA"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5EC3FF5A"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2027F797" w14:textId="77777777" w:rsidR="008848BD" w:rsidRDefault="008848BD" w:rsidP="008848BD">
      <w:pPr>
        <w:pStyle w:val="40"/>
        <w:numPr>
          <w:ilvl w:val="3"/>
          <w:numId w:val="2"/>
        </w:numPr>
        <w:rPr>
          <w:lang w:eastAsia="zh-CN"/>
        </w:rPr>
      </w:pPr>
      <w:r>
        <w:rPr>
          <w:rFonts w:hint="eastAsia"/>
          <w:lang w:eastAsia="zh-CN"/>
        </w:rPr>
        <w:t>用户界面</w:t>
      </w:r>
    </w:p>
    <w:p w14:paraId="385211CE" w14:textId="77777777" w:rsidR="008848BD" w:rsidRPr="00D12323" w:rsidRDefault="008848BD" w:rsidP="008848BD">
      <w:pPr>
        <w:pStyle w:val="L-"/>
      </w:pPr>
      <w:r w:rsidRPr="00D12323">
        <w:rPr>
          <w:rFonts w:hint="eastAsia"/>
        </w:rPr>
        <w:t>图：</w:t>
      </w:r>
      <w:r>
        <w:rPr>
          <w:rFonts w:hint="eastAsia"/>
        </w:rPr>
        <w:t>3.2.9.5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统一收付信息码查询页面</w:t>
      </w:r>
    </w:p>
    <w:p w14:paraId="3F81DD49" w14:textId="77777777" w:rsidR="008848BD" w:rsidRPr="009A032E" w:rsidRDefault="00E75EE2" w:rsidP="008848BD">
      <w:r>
        <w:rPr>
          <w:noProof/>
          <w:lang w:eastAsia="zh-CN" w:bidi="ar-SA"/>
        </w:rPr>
        <w:drawing>
          <wp:inline distT="0" distB="0" distL="0" distR="0" wp14:anchorId="10A377F0" wp14:editId="6A3CE91C">
            <wp:extent cx="5267325" cy="2133600"/>
            <wp:effectExtent l="0" t="0" r="9525" b="0"/>
            <wp:docPr id="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7412FE00" w14:textId="77777777" w:rsidR="008848BD" w:rsidRDefault="008848BD" w:rsidP="008848BD">
      <w:pPr>
        <w:pStyle w:val="30"/>
        <w:numPr>
          <w:ilvl w:val="2"/>
          <w:numId w:val="2"/>
        </w:numPr>
        <w:rPr>
          <w:lang w:eastAsia="zh-CN"/>
        </w:rPr>
      </w:pPr>
      <w:bookmarkStart w:id="91" w:name="_Toc517685553"/>
      <w:bookmarkStart w:id="92" w:name="_Toc10186627"/>
      <w:r>
        <w:rPr>
          <w:rFonts w:hint="eastAsia"/>
          <w:lang w:eastAsia="zh-CN"/>
        </w:rPr>
        <w:t>收付信息码映射</w:t>
      </w:r>
      <w:bookmarkEnd w:id="91"/>
      <w:bookmarkEnd w:id="92"/>
    </w:p>
    <w:p w14:paraId="17A746F4" w14:textId="77777777" w:rsidR="008848BD" w:rsidRDefault="008848BD" w:rsidP="008848BD">
      <w:pPr>
        <w:pStyle w:val="40"/>
        <w:numPr>
          <w:ilvl w:val="3"/>
          <w:numId w:val="2"/>
        </w:numPr>
        <w:rPr>
          <w:lang w:eastAsia="zh-CN"/>
        </w:rPr>
      </w:pPr>
      <w:r>
        <w:rPr>
          <w:rFonts w:hint="eastAsia"/>
          <w:lang w:eastAsia="zh-CN"/>
        </w:rPr>
        <w:t>业务描述</w:t>
      </w:r>
    </w:p>
    <w:p w14:paraId="0759C959" w14:textId="77777777" w:rsidR="008848BD" w:rsidRDefault="008848BD" w:rsidP="008848BD">
      <w:pPr>
        <w:ind w:firstLine="420"/>
        <w:rPr>
          <w:lang w:eastAsia="zh-CN"/>
        </w:rPr>
      </w:pPr>
      <w:r>
        <w:rPr>
          <w:rFonts w:hint="eastAsia"/>
          <w:lang w:eastAsia="zh-CN"/>
        </w:rPr>
        <w:t>各个银行收付失败后，会返回不同的收付失败信息码，资金系统制订了统一收付信息码，这里将建立银行收付信息码和资金系统统一收付信息码的对应关系。</w:t>
      </w:r>
    </w:p>
    <w:p w14:paraId="1A8E127B" w14:textId="77777777" w:rsidR="008848BD" w:rsidRDefault="008848BD" w:rsidP="008848BD">
      <w:pPr>
        <w:ind w:firstLine="420"/>
        <w:rPr>
          <w:lang w:eastAsia="zh-CN"/>
        </w:rPr>
      </w:pPr>
      <w:r>
        <w:rPr>
          <w:rFonts w:hint="eastAsia"/>
          <w:lang w:eastAsia="zh-CN"/>
        </w:rPr>
        <w:t>该功能由保融提供数据源，由总部统一通过执行脚本的形式维护。</w:t>
      </w:r>
    </w:p>
    <w:p w14:paraId="5767C688" w14:textId="77777777" w:rsidR="008848BD" w:rsidRDefault="008848BD" w:rsidP="008848BD">
      <w:pPr>
        <w:pStyle w:val="40"/>
        <w:numPr>
          <w:ilvl w:val="3"/>
          <w:numId w:val="2"/>
        </w:numPr>
        <w:rPr>
          <w:lang w:eastAsia="zh-CN"/>
        </w:rPr>
      </w:pPr>
      <w:r>
        <w:rPr>
          <w:rFonts w:hint="eastAsia"/>
          <w:lang w:eastAsia="zh-CN"/>
        </w:rPr>
        <w:t>业务流程</w:t>
      </w:r>
    </w:p>
    <w:p w14:paraId="4338450B" w14:textId="77777777" w:rsidR="008848BD" w:rsidRDefault="008848BD" w:rsidP="008848BD">
      <w:pPr>
        <w:ind w:left="420"/>
      </w:pPr>
      <w:r>
        <w:rPr>
          <w:rFonts w:hint="eastAsia"/>
        </w:rPr>
        <w:t>无</w:t>
      </w:r>
    </w:p>
    <w:p w14:paraId="60BD9794" w14:textId="77777777" w:rsidR="008848BD" w:rsidRDefault="008848BD" w:rsidP="008848BD">
      <w:pPr>
        <w:pStyle w:val="40"/>
        <w:numPr>
          <w:ilvl w:val="3"/>
          <w:numId w:val="2"/>
        </w:numPr>
        <w:rPr>
          <w:lang w:eastAsia="zh-CN"/>
        </w:rPr>
      </w:pPr>
      <w:r>
        <w:rPr>
          <w:rFonts w:hint="eastAsia"/>
          <w:lang w:eastAsia="zh-CN"/>
        </w:rPr>
        <w:t>流程说明</w:t>
      </w:r>
    </w:p>
    <w:p w14:paraId="646CE7C6" w14:textId="77777777" w:rsidR="008848BD" w:rsidRDefault="008848BD" w:rsidP="008848BD">
      <w:pPr>
        <w:ind w:left="420"/>
      </w:pPr>
      <w:r>
        <w:rPr>
          <w:rFonts w:hint="eastAsia"/>
        </w:rPr>
        <w:t>无</w:t>
      </w:r>
    </w:p>
    <w:p w14:paraId="41047D0F"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771"/>
        <w:gridCol w:w="1469"/>
        <w:gridCol w:w="1274"/>
        <w:gridCol w:w="994"/>
        <w:gridCol w:w="1133"/>
        <w:gridCol w:w="851"/>
        <w:gridCol w:w="1122"/>
        <w:gridCol w:w="914"/>
      </w:tblGrid>
      <w:tr w:rsidR="008848BD" w:rsidRPr="00806E14" w14:paraId="4AA95E9E" w14:textId="77777777" w:rsidTr="008848BD">
        <w:trPr>
          <w:cantSplit/>
          <w:trHeight w:val="357"/>
          <w:tblHeader/>
        </w:trPr>
        <w:tc>
          <w:tcPr>
            <w:tcW w:w="5000" w:type="pct"/>
            <w:gridSpan w:val="8"/>
            <w:tcBorders>
              <w:bottom w:val="double" w:sz="4" w:space="0" w:color="FFFFFF"/>
            </w:tcBorders>
            <w:shd w:val="clear" w:color="auto" w:fill="E3EEF5"/>
          </w:tcPr>
          <w:p w14:paraId="643E7207" w14:textId="77777777" w:rsidR="008848BD" w:rsidRDefault="008848BD" w:rsidP="008848BD">
            <w:pPr>
              <w:jc w:val="center"/>
              <w:rPr>
                <w:rFonts w:ascii="宋体" w:hAnsi="宋体"/>
                <w:b/>
              </w:rPr>
            </w:pPr>
            <w:r>
              <w:rPr>
                <w:rFonts w:ascii="宋体" w:hAnsi="宋体" w:hint="eastAsia"/>
                <w:b/>
              </w:rPr>
              <w:t>收付状态映射-样例</w:t>
            </w:r>
          </w:p>
        </w:tc>
      </w:tr>
      <w:tr w:rsidR="008848BD" w:rsidRPr="005847B8" w14:paraId="575C86DB" w14:textId="77777777" w:rsidTr="008848BD">
        <w:trPr>
          <w:cantSplit/>
          <w:trHeight w:val="357"/>
          <w:tblHeader/>
        </w:trPr>
        <w:tc>
          <w:tcPr>
            <w:tcW w:w="452" w:type="pct"/>
            <w:tcBorders>
              <w:bottom w:val="double" w:sz="4" w:space="0" w:color="FFFFFF"/>
            </w:tcBorders>
            <w:shd w:val="clear" w:color="auto" w:fill="7C9BC1"/>
          </w:tcPr>
          <w:p w14:paraId="5E9FB8B3" w14:textId="77777777" w:rsidR="008848BD" w:rsidRPr="005847B8" w:rsidRDefault="008848BD" w:rsidP="008848BD">
            <w:pPr>
              <w:pStyle w:val="Cap1"/>
              <w:ind w:firstLineChars="100" w:firstLine="201"/>
              <w:rPr>
                <w:rFonts w:hint="eastAsia"/>
                <w:szCs w:val="18"/>
              </w:rPr>
            </w:pPr>
            <w:r w:rsidRPr="00F07C5B">
              <w:rPr>
                <w:rFonts w:hint="eastAsia"/>
                <w:szCs w:val="18"/>
              </w:rPr>
              <w:t>#</w:t>
            </w:r>
          </w:p>
        </w:tc>
        <w:tc>
          <w:tcPr>
            <w:tcW w:w="861" w:type="pct"/>
            <w:tcBorders>
              <w:bottom w:val="double" w:sz="4" w:space="0" w:color="FFFFFF"/>
            </w:tcBorders>
            <w:shd w:val="clear" w:color="auto" w:fill="7C9BC1"/>
          </w:tcPr>
          <w:p w14:paraId="307D9B0C" w14:textId="77777777" w:rsidR="008848BD" w:rsidRPr="004B698C" w:rsidRDefault="008848BD" w:rsidP="008848BD">
            <w:pPr>
              <w:pStyle w:val="Cap1"/>
              <w:ind w:firstLineChars="100" w:firstLine="201"/>
              <w:rPr>
                <w:rFonts w:hint="eastAsia"/>
                <w:szCs w:val="18"/>
              </w:rPr>
            </w:pPr>
            <w:r w:rsidRPr="004B698C">
              <w:rPr>
                <w:rFonts w:hint="eastAsia"/>
                <w:szCs w:val="18"/>
              </w:rPr>
              <w:t>直连银行线路代码</w:t>
            </w:r>
          </w:p>
        </w:tc>
        <w:tc>
          <w:tcPr>
            <w:tcW w:w="747" w:type="pct"/>
            <w:tcBorders>
              <w:bottom w:val="double" w:sz="4" w:space="0" w:color="FFFFFF"/>
            </w:tcBorders>
            <w:shd w:val="clear" w:color="auto" w:fill="7C9BC1"/>
          </w:tcPr>
          <w:p w14:paraId="5DB1E40A" w14:textId="77777777" w:rsidR="008848BD" w:rsidRPr="004B698C" w:rsidRDefault="008848BD" w:rsidP="008848BD">
            <w:pPr>
              <w:pStyle w:val="Cap1"/>
              <w:ind w:firstLineChars="100" w:firstLine="201"/>
              <w:rPr>
                <w:rFonts w:hint="eastAsia"/>
                <w:szCs w:val="18"/>
              </w:rPr>
            </w:pPr>
            <w:r w:rsidRPr="004B698C">
              <w:rPr>
                <w:rFonts w:hint="eastAsia"/>
                <w:szCs w:val="18"/>
              </w:rPr>
              <w:t>银行返回代码</w:t>
            </w:r>
          </w:p>
        </w:tc>
        <w:tc>
          <w:tcPr>
            <w:tcW w:w="583" w:type="pct"/>
            <w:tcBorders>
              <w:bottom w:val="double" w:sz="4" w:space="0" w:color="FFFFFF"/>
            </w:tcBorders>
            <w:shd w:val="clear" w:color="auto" w:fill="7C9BC1"/>
          </w:tcPr>
          <w:p w14:paraId="0C8634D1" w14:textId="77777777" w:rsidR="008848BD" w:rsidRPr="004B698C" w:rsidRDefault="008848BD" w:rsidP="008848BD">
            <w:pPr>
              <w:pStyle w:val="Cap1"/>
              <w:ind w:firstLineChars="100" w:firstLine="201"/>
              <w:rPr>
                <w:rFonts w:hint="eastAsia"/>
                <w:szCs w:val="18"/>
              </w:rPr>
            </w:pPr>
            <w:r w:rsidRPr="004B698C">
              <w:rPr>
                <w:rFonts w:hint="eastAsia"/>
                <w:szCs w:val="18"/>
              </w:rPr>
              <w:t>返回信息</w:t>
            </w:r>
          </w:p>
        </w:tc>
        <w:tc>
          <w:tcPr>
            <w:tcW w:w="664" w:type="pct"/>
            <w:tcBorders>
              <w:bottom w:val="double" w:sz="4" w:space="0" w:color="FFFFFF"/>
            </w:tcBorders>
            <w:shd w:val="clear" w:color="auto" w:fill="7C9BC1"/>
          </w:tcPr>
          <w:p w14:paraId="13A4FFF5" w14:textId="77777777" w:rsidR="008848BD" w:rsidRPr="004B698C" w:rsidRDefault="008848BD" w:rsidP="008848BD">
            <w:pPr>
              <w:pStyle w:val="Cap1"/>
              <w:ind w:firstLineChars="100" w:firstLine="201"/>
              <w:rPr>
                <w:rFonts w:hint="eastAsia"/>
                <w:szCs w:val="18"/>
              </w:rPr>
            </w:pPr>
            <w:r w:rsidRPr="004B698C">
              <w:rPr>
                <w:rFonts w:hint="eastAsia"/>
                <w:szCs w:val="18"/>
              </w:rPr>
              <w:t>对应支付状态</w:t>
            </w:r>
          </w:p>
        </w:tc>
        <w:tc>
          <w:tcPr>
            <w:tcW w:w="499" w:type="pct"/>
            <w:tcBorders>
              <w:bottom w:val="double" w:sz="4" w:space="0" w:color="FFFFFF"/>
            </w:tcBorders>
            <w:shd w:val="clear" w:color="auto" w:fill="7C9BC1"/>
          </w:tcPr>
          <w:p w14:paraId="3BFC1F2A" w14:textId="77777777" w:rsidR="008848BD" w:rsidRPr="004B698C" w:rsidRDefault="008848BD" w:rsidP="008848BD">
            <w:pPr>
              <w:pStyle w:val="Cap1"/>
              <w:ind w:firstLineChars="100" w:firstLine="201"/>
              <w:rPr>
                <w:rFonts w:hint="eastAsia"/>
                <w:szCs w:val="18"/>
              </w:rPr>
            </w:pPr>
            <w:r w:rsidRPr="004B698C">
              <w:rPr>
                <w:rFonts w:hint="eastAsia"/>
                <w:szCs w:val="18"/>
              </w:rPr>
              <w:t>支付类型</w:t>
            </w:r>
          </w:p>
        </w:tc>
        <w:tc>
          <w:tcPr>
            <w:tcW w:w="658" w:type="pct"/>
            <w:tcBorders>
              <w:bottom w:val="double" w:sz="4" w:space="0" w:color="FFFFFF"/>
            </w:tcBorders>
            <w:shd w:val="clear" w:color="auto" w:fill="7C9BC1"/>
          </w:tcPr>
          <w:p w14:paraId="52445AD5" w14:textId="77777777" w:rsidR="008848BD" w:rsidRPr="004B698C" w:rsidRDefault="008848BD" w:rsidP="008848BD">
            <w:pPr>
              <w:pStyle w:val="Cap1"/>
              <w:ind w:firstLineChars="100" w:firstLine="201"/>
              <w:rPr>
                <w:rFonts w:hint="eastAsia"/>
                <w:szCs w:val="18"/>
              </w:rPr>
            </w:pPr>
            <w:r w:rsidRPr="004B698C">
              <w:rPr>
                <w:rFonts w:hint="eastAsia"/>
                <w:szCs w:val="18"/>
              </w:rPr>
              <w:t>对应支付信息</w:t>
            </w:r>
          </w:p>
        </w:tc>
        <w:tc>
          <w:tcPr>
            <w:tcW w:w="536" w:type="pct"/>
            <w:tcBorders>
              <w:bottom w:val="double" w:sz="4" w:space="0" w:color="FFFFFF"/>
            </w:tcBorders>
            <w:shd w:val="clear" w:color="auto" w:fill="7C9BC1"/>
          </w:tcPr>
          <w:p w14:paraId="235D8FA6" w14:textId="77777777" w:rsidR="008848BD" w:rsidRPr="004B698C" w:rsidRDefault="008848BD" w:rsidP="008848BD">
            <w:pPr>
              <w:pStyle w:val="Cap1"/>
              <w:ind w:firstLineChars="100" w:firstLine="201"/>
              <w:rPr>
                <w:rFonts w:hint="eastAsia"/>
                <w:szCs w:val="18"/>
              </w:rPr>
            </w:pPr>
            <w:r w:rsidRPr="004B698C">
              <w:rPr>
                <w:rFonts w:hint="eastAsia"/>
                <w:szCs w:val="18"/>
              </w:rPr>
              <w:t>是否有效</w:t>
            </w:r>
          </w:p>
        </w:tc>
      </w:tr>
      <w:tr w:rsidR="008848BD" w:rsidRPr="00806E14" w14:paraId="52C6B0CF" w14:textId="77777777" w:rsidTr="008848BD">
        <w:trPr>
          <w:cantSplit/>
          <w:trHeight w:val="324"/>
        </w:trPr>
        <w:tc>
          <w:tcPr>
            <w:tcW w:w="452" w:type="pct"/>
            <w:shd w:val="clear" w:color="auto" w:fill="E3EEF5"/>
            <w:vAlign w:val="center"/>
          </w:tcPr>
          <w:p w14:paraId="13AE5834" w14:textId="77777777" w:rsidR="008848BD" w:rsidRPr="005D789A" w:rsidRDefault="008848BD" w:rsidP="008848BD">
            <w:pPr>
              <w:pStyle w:val="Cap2"/>
              <w:jc w:val="center"/>
              <w:rPr>
                <w:rFonts w:hint="eastAsia"/>
                <w:lang w:eastAsia="zh-CN"/>
              </w:rPr>
            </w:pPr>
            <w:r w:rsidRPr="005D789A">
              <w:rPr>
                <w:lang w:eastAsia="zh-CN"/>
              </w:rPr>
              <w:t>1</w:t>
            </w:r>
          </w:p>
        </w:tc>
        <w:tc>
          <w:tcPr>
            <w:tcW w:w="861" w:type="pct"/>
            <w:shd w:val="clear" w:color="auto" w:fill="E3EEF5"/>
          </w:tcPr>
          <w:p w14:paraId="227A71C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E6C6DB5" w14:textId="77777777" w:rsidR="008848BD" w:rsidRPr="002C66EA" w:rsidRDefault="008848BD" w:rsidP="008848BD">
            <w:pPr>
              <w:jc w:val="center"/>
              <w:rPr>
                <w:rFonts w:ascii="Arial" w:hAnsi="Arial" w:cs="Arial"/>
              </w:rPr>
            </w:pPr>
            <w:r w:rsidRPr="002C66EA">
              <w:rPr>
                <w:rFonts w:ascii="Arial" w:hAnsi="Arial" w:cs="Arial" w:hint="eastAsia"/>
              </w:rPr>
              <w:t>0+7</w:t>
            </w:r>
          </w:p>
        </w:tc>
        <w:tc>
          <w:tcPr>
            <w:tcW w:w="583" w:type="pct"/>
            <w:shd w:val="clear" w:color="auto" w:fill="E3EEF5"/>
          </w:tcPr>
          <w:p w14:paraId="30B9A759"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664" w:type="pct"/>
            <w:shd w:val="clear" w:color="auto" w:fill="E3EEF5"/>
          </w:tcPr>
          <w:p w14:paraId="5D55DF11" w14:textId="77777777" w:rsidR="008848BD" w:rsidRPr="002C66EA" w:rsidRDefault="008848BD" w:rsidP="008848BD">
            <w:pPr>
              <w:jc w:val="center"/>
              <w:rPr>
                <w:rFonts w:ascii="Arial" w:hAnsi="Arial" w:cs="Arial"/>
              </w:rPr>
            </w:pPr>
            <w:r w:rsidRPr="002C66EA">
              <w:rPr>
                <w:rFonts w:ascii="Arial" w:hAnsi="Arial" w:cs="Arial" w:hint="eastAsia"/>
              </w:rPr>
              <w:t>支付成功</w:t>
            </w:r>
          </w:p>
        </w:tc>
        <w:tc>
          <w:tcPr>
            <w:tcW w:w="499" w:type="pct"/>
            <w:shd w:val="clear" w:color="auto" w:fill="E3EEF5"/>
          </w:tcPr>
          <w:p w14:paraId="425B71EE" w14:textId="77777777" w:rsidR="008848BD" w:rsidRPr="00F52EE0" w:rsidRDefault="008848BD" w:rsidP="008848BD">
            <w:pPr>
              <w:jc w:val="center"/>
              <w:rPr>
                <w:rFonts w:ascii="Arial" w:hAnsi="Arial" w:cs="Arial"/>
              </w:rPr>
            </w:pPr>
            <w:r>
              <w:rPr>
                <w:rFonts w:ascii="Arial" w:hAnsi="Arial" w:cs="Arial" w:hint="eastAsia"/>
              </w:rPr>
              <w:t>单笔支付</w:t>
            </w:r>
          </w:p>
        </w:tc>
        <w:tc>
          <w:tcPr>
            <w:tcW w:w="658" w:type="pct"/>
            <w:shd w:val="clear" w:color="auto" w:fill="E3EEF5"/>
          </w:tcPr>
          <w:p w14:paraId="492EA0BC" w14:textId="77777777" w:rsidR="008848BD" w:rsidRDefault="008848BD" w:rsidP="008848BD">
            <w:pPr>
              <w:jc w:val="center"/>
              <w:rPr>
                <w:rFonts w:ascii="宋体" w:hAnsi="宋体" w:cs="宋体"/>
                <w:color w:val="000000"/>
              </w:rPr>
            </w:pPr>
            <w:r>
              <w:rPr>
                <w:rFonts w:hint="eastAsia"/>
                <w:color w:val="000000"/>
              </w:rPr>
              <w:t>S0000</w:t>
            </w:r>
          </w:p>
        </w:tc>
        <w:tc>
          <w:tcPr>
            <w:tcW w:w="536" w:type="pct"/>
            <w:shd w:val="clear" w:color="auto" w:fill="E3EEF5"/>
          </w:tcPr>
          <w:p w14:paraId="1CD92E01" w14:textId="77777777" w:rsidR="008848BD" w:rsidRDefault="008848BD" w:rsidP="008848BD">
            <w:pPr>
              <w:jc w:val="center"/>
            </w:pPr>
            <w:r w:rsidRPr="002F67F7">
              <w:rPr>
                <w:rFonts w:ascii="Arial" w:hAnsi="Arial" w:cs="Arial" w:hint="eastAsia"/>
              </w:rPr>
              <w:t>是</w:t>
            </w:r>
          </w:p>
        </w:tc>
      </w:tr>
      <w:tr w:rsidR="008848BD" w:rsidRPr="00806E14" w14:paraId="0EBEA9D7" w14:textId="77777777" w:rsidTr="008848BD">
        <w:trPr>
          <w:cantSplit/>
          <w:trHeight w:val="324"/>
        </w:trPr>
        <w:tc>
          <w:tcPr>
            <w:tcW w:w="452" w:type="pct"/>
            <w:shd w:val="clear" w:color="auto" w:fill="E3EEF5"/>
            <w:vAlign w:val="center"/>
          </w:tcPr>
          <w:p w14:paraId="2B79C3E0" w14:textId="77777777" w:rsidR="008848BD" w:rsidRPr="005D789A" w:rsidRDefault="008848BD" w:rsidP="008848BD">
            <w:pPr>
              <w:pStyle w:val="Cap2"/>
              <w:jc w:val="center"/>
              <w:rPr>
                <w:rFonts w:hint="eastAsia"/>
                <w:lang w:eastAsia="zh-CN"/>
              </w:rPr>
            </w:pPr>
            <w:r>
              <w:rPr>
                <w:rFonts w:hint="eastAsia"/>
                <w:lang w:eastAsia="zh-CN"/>
              </w:rPr>
              <w:t>2</w:t>
            </w:r>
          </w:p>
        </w:tc>
        <w:tc>
          <w:tcPr>
            <w:tcW w:w="861" w:type="pct"/>
            <w:shd w:val="clear" w:color="auto" w:fill="E3EEF5"/>
          </w:tcPr>
          <w:p w14:paraId="795C3792"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61CCDC04" w14:textId="77777777" w:rsidR="008848BD" w:rsidRPr="002C66EA" w:rsidRDefault="008848BD" w:rsidP="008848BD">
            <w:pPr>
              <w:jc w:val="center"/>
              <w:rPr>
                <w:rFonts w:ascii="Arial" w:hAnsi="Arial" w:cs="Arial"/>
              </w:rPr>
            </w:pPr>
            <w:r w:rsidRPr="002C66EA">
              <w:rPr>
                <w:rFonts w:ascii="Arial" w:hAnsi="Arial" w:cs="Arial" w:hint="eastAsia"/>
              </w:rPr>
              <w:t>0+0</w:t>
            </w:r>
          </w:p>
        </w:tc>
        <w:tc>
          <w:tcPr>
            <w:tcW w:w="583" w:type="pct"/>
            <w:shd w:val="clear" w:color="auto" w:fill="E3EEF5"/>
          </w:tcPr>
          <w:p w14:paraId="0B216896"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提交成功</w:t>
            </w:r>
            <w:r w:rsidRPr="002C66EA">
              <w:rPr>
                <w:rFonts w:ascii="Arial" w:hAnsi="Arial" w:cs="Arial" w:hint="eastAsia"/>
                <w:lang w:eastAsia="zh-CN"/>
              </w:rPr>
              <w:t>,</w:t>
            </w:r>
            <w:r w:rsidRPr="002C66EA">
              <w:rPr>
                <w:rFonts w:ascii="Arial" w:hAnsi="Arial" w:cs="Arial" w:hint="eastAsia"/>
                <w:lang w:eastAsia="zh-CN"/>
              </w:rPr>
              <w:t>等待银行处理</w:t>
            </w:r>
          </w:p>
        </w:tc>
        <w:tc>
          <w:tcPr>
            <w:tcW w:w="664" w:type="pct"/>
            <w:shd w:val="clear" w:color="auto" w:fill="E3EEF5"/>
          </w:tcPr>
          <w:p w14:paraId="1BB601E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30730834"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480E8935"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0B299AE" w14:textId="77777777" w:rsidR="008848BD" w:rsidRDefault="008848BD" w:rsidP="008848BD">
            <w:pPr>
              <w:jc w:val="center"/>
            </w:pPr>
            <w:r w:rsidRPr="002F67F7">
              <w:rPr>
                <w:rFonts w:ascii="Arial" w:hAnsi="Arial" w:cs="Arial" w:hint="eastAsia"/>
              </w:rPr>
              <w:t>是</w:t>
            </w:r>
          </w:p>
        </w:tc>
      </w:tr>
      <w:tr w:rsidR="008848BD" w:rsidRPr="00806E14" w14:paraId="154D7911" w14:textId="77777777" w:rsidTr="008848BD">
        <w:trPr>
          <w:cantSplit/>
          <w:trHeight w:val="324"/>
        </w:trPr>
        <w:tc>
          <w:tcPr>
            <w:tcW w:w="452" w:type="pct"/>
            <w:shd w:val="clear" w:color="auto" w:fill="E3EEF5"/>
            <w:vAlign w:val="center"/>
          </w:tcPr>
          <w:p w14:paraId="438659DF" w14:textId="77777777" w:rsidR="008848BD" w:rsidRPr="005D789A" w:rsidRDefault="008848BD" w:rsidP="008848BD">
            <w:pPr>
              <w:pStyle w:val="Cap2"/>
              <w:jc w:val="center"/>
              <w:rPr>
                <w:rFonts w:hint="eastAsia"/>
                <w:lang w:eastAsia="zh-CN"/>
              </w:rPr>
            </w:pPr>
            <w:r>
              <w:rPr>
                <w:rFonts w:hint="eastAsia"/>
                <w:lang w:eastAsia="zh-CN"/>
              </w:rPr>
              <w:t>3</w:t>
            </w:r>
          </w:p>
        </w:tc>
        <w:tc>
          <w:tcPr>
            <w:tcW w:w="861" w:type="pct"/>
            <w:shd w:val="clear" w:color="auto" w:fill="E3EEF5"/>
          </w:tcPr>
          <w:p w14:paraId="1432A5C4"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760E1D4D" w14:textId="77777777" w:rsidR="008848BD" w:rsidRPr="002C66EA" w:rsidRDefault="008848BD" w:rsidP="008848BD">
            <w:pPr>
              <w:jc w:val="center"/>
              <w:rPr>
                <w:rFonts w:ascii="Arial" w:hAnsi="Arial" w:cs="Arial"/>
              </w:rPr>
            </w:pPr>
            <w:r w:rsidRPr="002C66EA">
              <w:rPr>
                <w:rFonts w:ascii="Arial" w:hAnsi="Arial" w:cs="Arial" w:hint="eastAsia"/>
              </w:rPr>
              <w:t>0+1</w:t>
            </w:r>
          </w:p>
        </w:tc>
        <w:tc>
          <w:tcPr>
            <w:tcW w:w="583" w:type="pct"/>
            <w:shd w:val="clear" w:color="auto" w:fill="E3EEF5"/>
          </w:tcPr>
          <w:p w14:paraId="16870FA8" w14:textId="77777777" w:rsidR="008848BD" w:rsidRPr="002C66EA" w:rsidRDefault="008848BD" w:rsidP="008848BD">
            <w:pPr>
              <w:jc w:val="center"/>
              <w:rPr>
                <w:rFonts w:ascii="Arial" w:hAnsi="Arial" w:cs="Arial"/>
                <w:lang w:eastAsia="zh-CN"/>
              </w:rPr>
            </w:pPr>
            <w:r w:rsidRPr="002C66EA">
              <w:rPr>
                <w:rFonts w:ascii="Arial" w:hAnsi="Arial" w:cs="Arial" w:hint="eastAsia"/>
                <w:lang w:eastAsia="zh-CN"/>
              </w:rPr>
              <w:t>授权成功</w:t>
            </w:r>
            <w:r w:rsidRPr="002C66EA">
              <w:rPr>
                <w:rFonts w:ascii="Arial" w:hAnsi="Arial" w:cs="Arial" w:hint="eastAsia"/>
                <w:lang w:eastAsia="zh-CN"/>
              </w:rPr>
              <w:t xml:space="preserve">, </w:t>
            </w:r>
            <w:r w:rsidRPr="002C66EA">
              <w:rPr>
                <w:rFonts w:ascii="Arial" w:hAnsi="Arial" w:cs="Arial" w:hint="eastAsia"/>
                <w:lang w:eastAsia="zh-CN"/>
              </w:rPr>
              <w:t>等待银行处理</w:t>
            </w:r>
          </w:p>
        </w:tc>
        <w:tc>
          <w:tcPr>
            <w:tcW w:w="664" w:type="pct"/>
            <w:shd w:val="clear" w:color="auto" w:fill="E3EEF5"/>
          </w:tcPr>
          <w:p w14:paraId="56705D1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2FB06359"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CE009F4"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59EA8718" w14:textId="77777777" w:rsidR="008848BD" w:rsidRDefault="008848BD" w:rsidP="008848BD">
            <w:pPr>
              <w:jc w:val="center"/>
            </w:pPr>
            <w:r w:rsidRPr="002F67F7">
              <w:rPr>
                <w:rFonts w:ascii="Arial" w:hAnsi="Arial" w:cs="Arial" w:hint="eastAsia"/>
              </w:rPr>
              <w:t>是</w:t>
            </w:r>
          </w:p>
        </w:tc>
      </w:tr>
      <w:tr w:rsidR="008848BD" w:rsidRPr="00806E14" w14:paraId="17629EFA" w14:textId="77777777" w:rsidTr="008848BD">
        <w:trPr>
          <w:cantSplit/>
          <w:trHeight w:val="324"/>
        </w:trPr>
        <w:tc>
          <w:tcPr>
            <w:tcW w:w="452" w:type="pct"/>
            <w:shd w:val="clear" w:color="auto" w:fill="E3EEF5"/>
            <w:vAlign w:val="center"/>
          </w:tcPr>
          <w:p w14:paraId="582A3061" w14:textId="77777777" w:rsidR="008848BD" w:rsidRPr="005D789A" w:rsidRDefault="008848BD" w:rsidP="008848BD">
            <w:pPr>
              <w:pStyle w:val="Cap2"/>
              <w:jc w:val="center"/>
              <w:rPr>
                <w:rFonts w:hint="eastAsia"/>
                <w:lang w:eastAsia="zh-CN"/>
              </w:rPr>
            </w:pPr>
            <w:r>
              <w:rPr>
                <w:rFonts w:hint="eastAsia"/>
                <w:lang w:eastAsia="zh-CN"/>
              </w:rPr>
              <w:t>4</w:t>
            </w:r>
          </w:p>
        </w:tc>
        <w:tc>
          <w:tcPr>
            <w:tcW w:w="861" w:type="pct"/>
            <w:shd w:val="clear" w:color="auto" w:fill="E3EEF5"/>
          </w:tcPr>
          <w:p w14:paraId="658EE3B6"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35C29B3A" w14:textId="77777777" w:rsidR="008848BD" w:rsidRPr="002C66EA" w:rsidRDefault="008848BD" w:rsidP="008848BD">
            <w:pPr>
              <w:jc w:val="center"/>
              <w:rPr>
                <w:rFonts w:ascii="Arial" w:hAnsi="Arial" w:cs="Arial"/>
              </w:rPr>
            </w:pPr>
            <w:r w:rsidRPr="002C66EA">
              <w:rPr>
                <w:rFonts w:ascii="Arial" w:hAnsi="Arial" w:cs="Arial" w:hint="eastAsia"/>
              </w:rPr>
              <w:t>0+2</w:t>
            </w:r>
          </w:p>
        </w:tc>
        <w:tc>
          <w:tcPr>
            <w:tcW w:w="583" w:type="pct"/>
            <w:shd w:val="clear" w:color="auto" w:fill="E3EEF5"/>
          </w:tcPr>
          <w:p w14:paraId="05C9DF4F" w14:textId="77777777" w:rsidR="008848BD" w:rsidRPr="002C66EA" w:rsidRDefault="008848BD" w:rsidP="008848BD">
            <w:pPr>
              <w:jc w:val="center"/>
              <w:rPr>
                <w:rFonts w:ascii="Arial" w:hAnsi="Arial" w:cs="Arial"/>
              </w:rPr>
            </w:pPr>
            <w:r w:rsidRPr="002C66EA">
              <w:rPr>
                <w:rFonts w:ascii="Arial" w:hAnsi="Arial" w:cs="Arial" w:hint="eastAsia"/>
              </w:rPr>
              <w:t>等待授权</w:t>
            </w:r>
          </w:p>
        </w:tc>
        <w:tc>
          <w:tcPr>
            <w:tcW w:w="664" w:type="pct"/>
            <w:shd w:val="clear" w:color="auto" w:fill="E3EEF5"/>
          </w:tcPr>
          <w:p w14:paraId="2C888802"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0CD671F2"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9DE13C1"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7A8877C" w14:textId="77777777" w:rsidR="008848BD" w:rsidRDefault="008848BD" w:rsidP="008848BD">
            <w:pPr>
              <w:jc w:val="center"/>
            </w:pPr>
            <w:r w:rsidRPr="002F67F7">
              <w:rPr>
                <w:rFonts w:ascii="Arial" w:hAnsi="Arial" w:cs="Arial" w:hint="eastAsia"/>
              </w:rPr>
              <w:t>是</w:t>
            </w:r>
          </w:p>
        </w:tc>
      </w:tr>
      <w:tr w:rsidR="008848BD" w:rsidRPr="00806E14" w14:paraId="12B40E59" w14:textId="77777777" w:rsidTr="008848BD">
        <w:trPr>
          <w:cantSplit/>
          <w:trHeight w:val="324"/>
        </w:trPr>
        <w:tc>
          <w:tcPr>
            <w:tcW w:w="452" w:type="pct"/>
            <w:shd w:val="clear" w:color="auto" w:fill="E3EEF5"/>
            <w:vAlign w:val="center"/>
          </w:tcPr>
          <w:p w14:paraId="3D79AB45" w14:textId="77777777" w:rsidR="008848BD" w:rsidRPr="005D789A" w:rsidRDefault="008848BD" w:rsidP="008848BD">
            <w:pPr>
              <w:pStyle w:val="Cap2"/>
              <w:jc w:val="center"/>
              <w:rPr>
                <w:rFonts w:hint="eastAsia"/>
                <w:lang w:eastAsia="zh-CN"/>
              </w:rPr>
            </w:pPr>
            <w:r>
              <w:rPr>
                <w:rFonts w:hint="eastAsia"/>
                <w:lang w:eastAsia="zh-CN"/>
              </w:rPr>
              <w:t>5</w:t>
            </w:r>
          </w:p>
        </w:tc>
        <w:tc>
          <w:tcPr>
            <w:tcW w:w="861" w:type="pct"/>
            <w:shd w:val="clear" w:color="auto" w:fill="E3EEF5"/>
          </w:tcPr>
          <w:p w14:paraId="7FAC56B8"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1187DD30" w14:textId="77777777" w:rsidR="008848BD" w:rsidRPr="002C66EA" w:rsidRDefault="008848BD" w:rsidP="008848BD">
            <w:pPr>
              <w:jc w:val="center"/>
              <w:rPr>
                <w:rFonts w:ascii="Arial" w:hAnsi="Arial" w:cs="Arial"/>
              </w:rPr>
            </w:pPr>
            <w:r w:rsidRPr="002C66EA">
              <w:rPr>
                <w:rFonts w:ascii="Arial" w:hAnsi="Arial" w:cs="Arial" w:hint="eastAsia"/>
              </w:rPr>
              <w:t>0+3</w:t>
            </w:r>
          </w:p>
        </w:tc>
        <w:tc>
          <w:tcPr>
            <w:tcW w:w="583" w:type="pct"/>
            <w:shd w:val="clear" w:color="auto" w:fill="E3EEF5"/>
          </w:tcPr>
          <w:p w14:paraId="243D3628" w14:textId="77777777" w:rsidR="008848BD" w:rsidRPr="002C66EA" w:rsidRDefault="008848BD" w:rsidP="008848BD">
            <w:pPr>
              <w:jc w:val="center"/>
              <w:rPr>
                <w:rFonts w:ascii="Arial" w:hAnsi="Arial" w:cs="Arial"/>
              </w:rPr>
            </w:pPr>
            <w:r w:rsidRPr="002C66EA">
              <w:rPr>
                <w:rFonts w:ascii="Arial" w:hAnsi="Arial" w:cs="Arial" w:hint="eastAsia"/>
              </w:rPr>
              <w:t>等待二次授权</w:t>
            </w:r>
          </w:p>
        </w:tc>
        <w:tc>
          <w:tcPr>
            <w:tcW w:w="664" w:type="pct"/>
            <w:shd w:val="clear" w:color="auto" w:fill="E3EEF5"/>
          </w:tcPr>
          <w:p w14:paraId="5B536D74"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2A9ADB9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1E6677A"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4F1C7B53" w14:textId="77777777" w:rsidR="008848BD" w:rsidRDefault="008848BD" w:rsidP="008848BD">
            <w:pPr>
              <w:jc w:val="center"/>
            </w:pPr>
            <w:r w:rsidRPr="002F67F7">
              <w:rPr>
                <w:rFonts w:ascii="Arial" w:hAnsi="Arial" w:cs="Arial" w:hint="eastAsia"/>
              </w:rPr>
              <w:t>是</w:t>
            </w:r>
          </w:p>
        </w:tc>
      </w:tr>
      <w:tr w:rsidR="008848BD" w:rsidRPr="00806E14" w14:paraId="16F25C32" w14:textId="77777777" w:rsidTr="008848BD">
        <w:trPr>
          <w:cantSplit/>
          <w:trHeight w:val="324"/>
        </w:trPr>
        <w:tc>
          <w:tcPr>
            <w:tcW w:w="452" w:type="pct"/>
            <w:shd w:val="clear" w:color="auto" w:fill="E3EEF5"/>
            <w:vAlign w:val="center"/>
          </w:tcPr>
          <w:p w14:paraId="20973517" w14:textId="77777777" w:rsidR="008848BD" w:rsidRPr="005D789A" w:rsidRDefault="008848BD" w:rsidP="008848BD">
            <w:pPr>
              <w:pStyle w:val="Cap2"/>
              <w:jc w:val="center"/>
              <w:rPr>
                <w:rFonts w:hint="eastAsia"/>
                <w:lang w:eastAsia="zh-CN"/>
              </w:rPr>
            </w:pPr>
            <w:r>
              <w:rPr>
                <w:rFonts w:hint="eastAsia"/>
                <w:lang w:eastAsia="zh-CN"/>
              </w:rPr>
              <w:t>6</w:t>
            </w:r>
          </w:p>
        </w:tc>
        <w:tc>
          <w:tcPr>
            <w:tcW w:w="861" w:type="pct"/>
            <w:shd w:val="clear" w:color="auto" w:fill="E3EEF5"/>
          </w:tcPr>
          <w:p w14:paraId="63DC7524"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1B86D25A" w14:textId="77777777" w:rsidR="008848BD" w:rsidRPr="002C66EA" w:rsidRDefault="008848BD" w:rsidP="008848BD">
            <w:pPr>
              <w:jc w:val="center"/>
              <w:rPr>
                <w:rFonts w:ascii="Arial" w:hAnsi="Arial" w:cs="Arial"/>
              </w:rPr>
            </w:pPr>
            <w:r w:rsidRPr="002C66EA">
              <w:rPr>
                <w:rFonts w:ascii="Arial" w:hAnsi="Arial" w:cs="Arial" w:hint="eastAsia"/>
              </w:rPr>
              <w:t>0+4</w:t>
            </w:r>
          </w:p>
        </w:tc>
        <w:tc>
          <w:tcPr>
            <w:tcW w:w="583" w:type="pct"/>
            <w:shd w:val="clear" w:color="auto" w:fill="E3EEF5"/>
          </w:tcPr>
          <w:p w14:paraId="1E408C3B" w14:textId="77777777" w:rsidR="008848BD" w:rsidRPr="002C66EA" w:rsidRDefault="008848BD" w:rsidP="008848BD">
            <w:pPr>
              <w:jc w:val="center"/>
              <w:rPr>
                <w:rFonts w:ascii="Arial" w:hAnsi="Arial" w:cs="Arial"/>
              </w:rPr>
            </w:pPr>
            <w:r w:rsidRPr="002C66EA">
              <w:rPr>
                <w:rFonts w:ascii="Arial" w:hAnsi="Arial" w:cs="Arial" w:hint="eastAsia"/>
              </w:rPr>
              <w:t>等待银行答复</w:t>
            </w:r>
          </w:p>
        </w:tc>
        <w:tc>
          <w:tcPr>
            <w:tcW w:w="664" w:type="pct"/>
            <w:shd w:val="clear" w:color="auto" w:fill="E3EEF5"/>
          </w:tcPr>
          <w:p w14:paraId="2D507C7D"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03C4A51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29FD7F54"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7D0A808B" w14:textId="77777777" w:rsidR="008848BD" w:rsidRDefault="008848BD" w:rsidP="008848BD">
            <w:pPr>
              <w:jc w:val="center"/>
            </w:pPr>
            <w:r w:rsidRPr="002F67F7">
              <w:rPr>
                <w:rFonts w:ascii="Arial" w:hAnsi="Arial" w:cs="Arial" w:hint="eastAsia"/>
              </w:rPr>
              <w:t>是</w:t>
            </w:r>
          </w:p>
        </w:tc>
      </w:tr>
      <w:tr w:rsidR="008848BD" w:rsidRPr="00806E14" w14:paraId="5A0F3DBA" w14:textId="77777777" w:rsidTr="008848BD">
        <w:trPr>
          <w:cantSplit/>
          <w:trHeight w:val="324"/>
        </w:trPr>
        <w:tc>
          <w:tcPr>
            <w:tcW w:w="452" w:type="pct"/>
            <w:shd w:val="clear" w:color="auto" w:fill="E3EEF5"/>
            <w:vAlign w:val="center"/>
          </w:tcPr>
          <w:p w14:paraId="6AC79BD7" w14:textId="77777777" w:rsidR="008848BD" w:rsidRPr="005D789A" w:rsidRDefault="008848BD" w:rsidP="008848BD">
            <w:pPr>
              <w:pStyle w:val="Cap2"/>
              <w:jc w:val="center"/>
              <w:rPr>
                <w:rFonts w:hint="eastAsia"/>
                <w:lang w:eastAsia="zh-CN"/>
              </w:rPr>
            </w:pPr>
            <w:r>
              <w:rPr>
                <w:rFonts w:hint="eastAsia"/>
                <w:lang w:eastAsia="zh-CN"/>
              </w:rPr>
              <w:t>7</w:t>
            </w:r>
          </w:p>
        </w:tc>
        <w:tc>
          <w:tcPr>
            <w:tcW w:w="861" w:type="pct"/>
            <w:shd w:val="clear" w:color="auto" w:fill="E3EEF5"/>
          </w:tcPr>
          <w:p w14:paraId="06B2715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06B3796B" w14:textId="77777777" w:rsidR="008848BD" w:rsidRPr="002C66EA" w:rsidRDefault="008848BD" w:rsidP="008848BD">
            <w:pPr>
              <w:jc w:val="center"/>
              <w:rPr>
                <w:rFonts w:ascii="Arial" w:hAnsi="Arial" w:cs="Arial"/>
              </w:rPr>
            </w:pPr>
            <w:r w:rsidRPr="002C66EA">
              <w:rPr>
                <w:rFonts w:ascii="Arial" w:hAnsi="Arial" w:cs="Arial" w:hint="eastAsia"/>
              </w:rPr>
              <w:t>0+5</w:t>
            </w:r>
          </w:p>
        </w:tc>
        <w:tc>
          <w:tcPr>
            <w:tcW w:w="583" w:type="pct"/>
            <w:shd w:val="clear" w:color="auto" w:fill="E3EEF5"/>
          </w:tcPr>
          <w:p w14:paraId="2E45AAAE" w14:textId="77777777" w:rsidR="008848BD" w:rsidRPr="002C66EA" w:rsidRDefault="008848BD" w:rsidP="008848BD">
            <w:pPr>
              <w:jc w:val="center"/>
              <w:rPr>
                <w:rFonts w:ascii="Arial" w:hAnsi="Arial" w:cs="Arial"/>
              </w:rPr>
            </w:pPr>
            <w:r w:rsidRPr="002C66EA">
              <w:rPr>
                <w:rFonts w:ascii="Arial" w:hAnsi="Arial" w:cs="Arial" w:hint="eastAsia"/>
              </w:rPr>
              <w:t>主机返回待处理</w:t>
            </w:r>
          </w:p>
        </w:tc>
        <w:tc>
          <w:tcPr>
            <w:tcW w:w="664" w:type="pct"/>
            <w:shd w:val="clear" w:color="auto" w:fill="E3EEF5"/>
          </w:tcPr>
          <w:p w14:paraId="41B1A084"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5667B07C"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62EA584A"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534A0784" w14:textId="77777777" w:rsidR="008848BD" w:rsidRDefault="008848BD" w:rsidP="008848BD">
            <w:pPr>
              <w:jc w:val="center"/>
            </w:pPr>
            <w:r w:rsidRPr="002F67F7">
              <w:rPr>
                <w:rFonts w:ascii="Arial" w:hAnsi="Arial" w:cs="Arial" w:hint="eastAsia"/>
              </w:rPr>
              <w:t>是</w:t>
            </w:r>
          </w:p>
        </w:tc>
      </w:tr>
      <w:tr w:rsidR="008848BD" w:rsidRPr="00806E14" w14:paraId="1AEFC50E" w14:textId="77777777" w:rsidTr="008848BD">
        <w:trPr>
          <w:cantSplit/>
          <w:trHeight w:val="324"/>
        </w:trPr>
        <w:tc>
          <w:tcPr>
            <w:tcW w:w="452" w:type="pct"/>
            <w:shd w:val="clear" w:color="auto" w:fill="E3EEF5"/>
            <w:vAlign w:val="center"/>
          </w:tcPr>
          <w:p w14:paraId="15BFDC31" w14:textId="77777777" w:rsidR="008848BD" w:rsidRPr="005D789A" w:rsidRDefault="008848BD" w:rsidP="008848BD">
            <w:pPr>
              <w:pStyle w:val="Cap2"/>
              <w:jc w:val="center"/>
              <w:rPr>
                <w:rFonts w:hint="eastAsia"/>
                <w:lang w:eastAsia="zh-CN"/>
              </w:rPr>
            </w:pPr>
            <w:r>
              <w:rPr>
                <w:rFonts w:hint="eastAsia"/>
                <w:lang w:eastAsia="zh-CN"/>
              </w:rPr>
              <w:t>8</w:t>
            </w:r>
          </w:p>
        </w:tc>
        <w:tc>
          <w:tcPr>
            <w:tcW w:w="861" w:type="pct"/>
            <w:shd w:val="clear" w:color="auto" w:fill="E3EEF5"/>
          </w:tcPr>
          <w:p w14:paraId="7C6F128C"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C278164" w14:textId="77777777" w:rsidR="008848BD" w:rsidRPr="002C66EA" w:rsidRDefault="008848BD" w:rsidP="008848BD">
            <w:pPr>
              <w:jc w:val="center"/>
              <w:rPr>
                <w:rFonts w:ascii="Arial" w:hAnsi="Arial" w:cs="Arial"/>
              </w:rPr>
            </w:pPr>
            <w:r w:rsidRPr="002C66EA">
              <w:rPr>
                <w:rFonts w:ascii="Arial" w:hAnsi="Arial" w:cs="Arial" w:hint="eastAsia"/>
              </w:rPr>
              <w:t>0+9</w:t>
            </w:r>
          </w:p>
        </w:tc>
        <w:tc>
          <w:tcPr>
            <w:tcW w:w="583" w:type="pct"/>
            <w:shd w:val="clear" w:color="auto" w:fill="E3EEF5"/>
          </w:tcPr>
          <w:p w14:paraId="229BAEF9" w14:textId="77777777" w:rsidR="008848BD" w:rsidRPr="002C66EA" w:rsidRDefault="008848BD" w:rsidP="008848BD">
            <w:pPr>
              <w:jc w:val="center"/>
              <w:rPr>
                <w:rFonts w:ascii="Arial" w:hAnsi="Arial" w:cs="Arial"/>
              </w:rPr>
            </w:pPr>
            <w:r w:rsidRPr="002C66EA">
              <w:rPr>
                <w:rFonts w:ascii="Arial" w:hAnsi="Arial" w:cs="Arial" w:hint="eastAsia"/>
              </w:rPr>
              <w:t>银行正在处理</w:t>
            </w:r>
          </w:p>
        </w:tc>
        <w:tc>
          <w:tcPr>
            <w:tcW w:w="664" w:type="pct"/>
            <w:shd w:val="clear" w:color="auto" w:fill="E3EEF5"/>
          </w:tcPr>
          <w:p w14:paraId="49945189"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5A08CEC2"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1EF0C816"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1638C524" w14:textId="77777777" w:rsidR="008848BD" w:rsidRDefault="008848BD" w:rsidP="008848BD">
            <w:pPr>
              <w:jc w:val="center"/>
            </w:pPr>
            <w:r w:rsidRPr="002F67F7">
              <w:rPr>
                <w:rFonts w:ascii="Arial" w:hAnsi="Arial" w:cs="Arial" w:hint="eastAsia"/>
              </w:rPr>
              <w:t>是</w:t>
            </w:r>
          </w:p>
        </w:tc>
      </w:tr>
      <w:tr w:rsidR="008848BD" w:rsidRPr="00806E14" w14:paraId="1B84917D" w14:textId="77777777" w:rsidTr="008848BD">
        <w:trPr>
          <w:cantSplit/>
          <w:trHeight w:val="324"/>
        </w:trPr>
        <w:tc>
          <w:tcPr>
            <w:tcW w:w="452" w:type="pct"/>
            <w:shd w:val="clear" w:color="auto" w:fill="E3EEF5"/>
            <w:vAlign w:val="center"/>
          </w:tcPr>
          <w:p w14:paraId="7B676ECB" w14:textId="77777777" w:rsidR="008848BD" w:rsidRPr="005D789A" w:rsidRDefault="008848BD" w:rsidP="008848BD">
            <w:pPr>
              <w:pStyle w:val="Cap2"/>
              <w:jc w:val="center"/>
              <w:rPr>
                <w:rFonts w:hint="eastAsia"/>
                <w:lang w:eastAsia="zh-CN"/>
              </w:rPr>
            </w:pPr>
            <w:r>
              <w:rPr>
                <w:rFonts w:hint="eastAsia"/>
                <w:lang w:eastAsia="zh-CN"/>
              </w:rPr>
              <w:t>9</w:t>
            </w:r>
          </w:p>
        </w:tc>
        <w:tc>
          <w:tcPr>
            <w:tcW w:w="861" w:type="pct"/>
            <w:shd w:val="clear" w:color="auto" w:fill="E3EEF5"/>
          </w:tcPr>
          <w:p w14:paraId="4A12513D"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3BC375CA" w14:textId="77777777" w:rsidR="008848BD" w:rsidRPr="002C66EA" w:rsidRDefault="008848BD" w:rsidP="008848BD">
            <w:pPr>
              <w:jc w:val="center"/>
              <w:rPr>
                <w:rFonts w:ascii="Arial" w:hAnsi="Arial" w:cs="Arial"/>
              </w:rPr>
            </w:pPr>
            <w:r w:rsidRPr="002C66EA">
              <w:rPr>
                <w:rFonts w:ascii="Arial" w:hAnsi="Arial" w:cs="Arial" w:hint="eastAsia"/>
              </w:rPr>
              <w:t>0+10</w:t>
            </w:r>
          </w:p>
        </w:tc>
        <w:tc>
          <w:tcPr>
            <w:tcW w:w="583" w:type="pct"/>
            <w:shd w:val="clear" w:color="auto" w:fill="E3EEF5"/>
          </w:tcPr>
          <w:p w14:paraId="548A9E0C" w14:textId="77777777" w:rsidR="008848BD" w:rsidRPr="002C66EA" w:rsidRDefault="008848BD" w:rsidP="008848BD">
            <w:pPr>
              <w:jc w:val="center"/>
              <w:rPr>
                <w:rFonts w:ascii="Arial" w:hAnsi="Arial" w:cs="Arial"/>
              </w:rPr>
            </w:pPr>
            <w:r w:rsidRPr="002C66EA">
              <w:rPr>
                <w:rFonts w:ascii="Arial" w:hAnsi="Arial" w:cs="Arial" w:hint="eastAsia"/>
              </w:rPr>
              <w:t>预约指令</w:t>
            </w:r>
          </w:p>
        </w:tc>
        <w:tc>
          <w:tcPr>
            <w:tcW w:w="664" w:type="pct"/>
            <w:shd w:val="clear" w:color="auto" w:fill="E3EEF5"/>
          </w:tcPr>
          <w:p w14:paraId="64DE2021" w14:textId="77777777" w:rsidR="008848BD" w:rsidRPr="002C66EA" w:rsidRDefault="008848BD" w:rsidP="008848BD">
            <w:pPr>
              <w:jc w:val="center"/>
              <w:rPr>
                <w:rFonts w:ascii="Arial" w:hAnsi="Arial" w:cs="Arial"/>
              </w:rPr>
            </w:pPr>
            <w:r w:rsidRPr="002C66EA">
              <w:rPr>
                <w:rFonts w:ascii="Arial" w:hAnsi="Arial" w:cs="Arial" w:hint="eastAsia"/>
              </w:rPr>
              <w:t>支付中</w:t>
            </w:r>
          </w:p>
        </w:tc>
        <w:tc>
          <w:tcPr>
            <w:tcW w:w="499" w:type="pct"/>
            <w:shd w:val="clear" w:color="auto" w:fill="E3EEF5"/>
          </w:tcPr>
          <w:p w14:paraId="38836FCD"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2564CED6" w14:textId="77777777" w:rsidR="008848BD" w:rsidRDefault="008848BD" w:rsidP="008848BD">
            <w:pPr>
              <w:jc w:val="center"/>
              <w:rPr>
                <w:rFonts w:ascii="宋体" w:hAnsi="宋体" w:cs="宋体"/>
                <w:color w:val="000000"/>
              </w:rPr>
            </w:pPr>
            <w:r>
              <w:rPr>
                <w:rFonts w:hint="eastAsia"/>
                <w:color w:val="000000"/>
              </w:rPr>
              <w:t>I4101</w:t>
            </w:r>
          </w:p>
        </w:tc>
        <w:tc>
          <w:tcPr>
            <w:tcW w:w="536" w:type="pct"/>
            <w:shd w:val="clear" w:color="auto" w:fill="E3EEF5"/>
          </w:tcPr>
          <w:p w14:paraId="275FA689" w14:textId="77777777" w:rsidR="008848BD" w:rsidRDefault="008848BD" w:rsidP="008848BD">
            <w:pPr>
              <w:jc w:val="center"/>
            </w:pPr>
            <w:r w:rsidRPr="002F67F7">
              <w:rPr>
                <w:rFonts w:ascii="Arial" w:hAnsi="Arial" w:cs="Arial" w:hint="eastAsia"/>
              </w:rPr>
              <w:t>是</w:t>
            </w:r>
          </w:p>
        </w:tc>
      </w:tr>
      <w:tr w:rsidR="008848BD" w:rsidRPr="00806E14" w14:paraId="13BF5C8D" w14:textId="77777777" w:rsidTr="008848BD">
        <w:trPr>
          <w:cantSplit/>
          <w:trHeight w:val="324"/>
        </w:trPr>
        <w:tc>
          <w:tcPr>
            <w:tcW w:w="452" w:type="pct"/>
            <w:shd w:val="clear" w:color="auto" w:fill="E3EEF5"/>
            <w:vAlign w:val="center"/>
          </w:tcPr>
          <w:p w14:paraId="47CE3955" w14:textId="77777777" w:rsidR="008848BD" w:rsidRPr="005D789A" w:rsidRDefault="008848BD" w:rsidP="008848BD">
            <w:pPr>
              <w:pStyle w:val="Cap2"/>
              <w:jc w:val="center"/>
              <w:rPr>
                <w:rFonts w:hint="eastAsia"/>
                <w:lang w:eastAsia="zh-CN"/>
              </w:rPr>
            </w:pPr>
            <w:r>
              <w:rPr>
                <w:rFonts w:hint="eastAsia"/>
                <w:lang w:eastAsia="zh-CN"/>
              </w:rPr>
              <w:t>10</w:t>
            </w:r>
          </w:p>
        </w:tc>
        <w:tc>
          <w:tcPr>
            <w:tcW w:w="861" w:type="pct"/>
            <w:shd w:val="clear" w:color="auto" w:fill="E3EEF5"/>
          </w:tcPr>
          <w:p w14:paraId="4D7A5250"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68B49822" w14:textId="77777777" w:rsidR="008848BD" w:rsidRPr="002C66EA" w:rsidRDefault="008848BD" w:rsidP="008848BD">
            <w:pPr>
              <w:jc w:val="center"/>
              <w:rPr>
                <w:rFonts w:ascii="Arial" w:hAnsi="Arial" w:cs="Arial"/>
              </w:rPr>
            </w:pPr>
            <w:r w:rsidRPr="002C66EA">
              <w:rPr>
                <w:rFonts w:ascii="Arial" w:hAnsi="Arial" w:cs="Arial" w:hint="eastAsia"/>
              </w:rPr>
              <w:t>0+8</w:t>
            </w:r>
          </w:p>
        </w:tc>
        <w:tc>
          <w:tcPr>
            <w:tcW w:w="583" w:type="pct"/>
            <w:shd w:val="clear" w:color="auto" w:fill="E3EEF5"/>
          </w:tcPr>
          <w:p w14:paraId="733D3EB8" w14:textId="77777777" w:rsidR="008848BD" w:rsidRPr="002C66EA" w:rsidRDefault="008848BD" w:rsidP="008848BD">
            <w:pPr>
              <w:jc w:val="center"/>
              <w:rPr>
                <w:rFonts w:ascii="Arial" w:hAnsi="Arial" w:cs="Arial"/>
              </w:rPr>
            </w:pPr>
            <w:r w:rsidRPr="002C66EA">
              <w:rPr>
                <w:rFonts w:ascii="Arial" w:hAnsi="Arial" w:cs="Arial" w:hint="eastAsia"/>
              </w:rPr>
              <w:t>指令被拒绝授权</w:t>
            </w:r>
          </w:p>
        </w:tc>
        <w:tc>
          <w:tcPr>
            <w:tcW w:w="664" w:type="pct"/>
            <w:shd w:val="clear" w:color="auto" w:fill="E3EEF5"/>
          </w:tcPr>
          <w:p w14:paraId="0F9C080A"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6FED3063"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79662E1D" w14:textId="77777777" w:rsidR="008848BD" w:rsidRDefault="008848BD" w:rsidP="008848BD">
            <w:pPr>
              <w:jc w:val="center"/>
              <w:rPr>
                <w:rFonts w:ascii="宋体" w:hAnsi="宋体" w:cs="宋体"/>
                <w:color w:val="000000"/>
              </w:rPr>
            </w:pPr>
            <w:r>
              <w:rPr>
                <w:rFonts w:hint="eastAsia"/>
                <w:color w:val="000000"/>
              </w:rPr>
              <w:t>E8001</w:t>
            </w:r>
          </w:p>
        </w:tc>
        <w:tc>
          <w:tcPr>
            <w:tcW w:w="536" w:type="pct"/>
            <w:shd w:val="clear" w:color="auto" w:fill="E3EEF5"/>
          </w:tcPr>
          <w:p w14:paraId="6003FAF4" w14:textId="77777777" w:rsidR="008848BD" w:rsidRDefault="008848BD" w:rsidP="008848BD">
            <w:pPr>
              <w:jc w:val="center"/>
            </w:pPr>
            <w:r w:rsidRPr="002F67F7">
              <w:rPr>
                <w:rFonts w:ascii="Arial" w:hAnsi="Arial" w:cs="Arial" w:hint="eastAsia"/>
              </w:rPr>
              <w:t>是</w:t>
            </w:r>
          </w:p>
        </w:tc>
      </w:tr>
      <w:tr w:rsidR="008848BD" w:rsidRPr="00806E14" w14:paraId="18B12A1A" w14:textId="77777777" w:rsidTr="008848BD">
        <w:trPr>
          <w:cantSplit/>
          <w:trHeight w:val="324"/>
        </w:trPr>
        <w:tc>
          <w:tcPr>
            <w:tcW w:w="452" w:type="pct"/>
            <w:shd w:val="clear" w:color="auto" w:fill="E3EEF5"/>
            <w:vAlign w:val="center"/>
          </w:tcPr>
          <w:p w14:paraId="2F4E5501" w14:textId="77777777" w:rsidR="008848BD" w:rsidRPr="005D789A" w:rsidRDefault="008848BD" w:rsidP="008848BD">
            <w:pPr>
              <w:pStyle w:val="Cap2"/>
              <w:jc w:val="center"/>
              <w:rPr>
                <w:rFonts w:hint="eastAsia"/>
                <w:lang w:eastAsia="zh-CN"/>
              </w:rPr>
            </w:pPr>
            <w:r>
              <w:rPr>
                <w:rFonts w:hint="eastAsia"/>
                <w:lang w:eastAsia="zh-CN"/>
              </w:rPr>
              <w:t>11</w:t>
            </w:r>
          </w:p>
        </w:tc>
        <w:tc>
          <w:tcPr>
            <w:tcW w:w="861" w:type="pct"/>
            <w:shd w:val="clear" w:color="auto" w:fill="E3EEF5"/>
          </w:tcPr>
          <w:p w14:paraId="6B1FE1A6"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412098C9" w14:textId="77777777" w:rsidR="008848BD" w:rsidRPr="002C66EA" w:rsidRDefault="008848BD" w:rsidP="008848BD">
            <w:pPr>
              <w:jc w:val="center"/>
              <w:rPr>
                <w:rFonts w:ascii="Arial" w:hAnsi="Arial" w:cs="Arial"/>
              </w:rPr>
            </w:pPr>
            <w:r w:rsidRPr="002C66EA">
              <w:rPr>
                <w:rFonts w:ascii="Arial" w:hAnsi="Arial" w:cs="Arial" w:hint="eastAsia"/>
              </w:rPr>
              <w:t>PaymentFailed</w:t>
            </w:r>
          </w:p>
        </w:tc>
        <w:tc>
          <w:tcPr>
            <w:tcW w:w="583" w:type="pct"/>
            <w:shd w:val="clear" w:color="auto" w:fill="E3EEF5"/>
          </w:tcPr>
          <w:p w14:paraId="1A923E0C" w14:textId="77777777" w:rsidR="008848BD" w:rsidRPr="002C66EA" w:rsidRDefault="008848BD" w:rsidP="008848BD">
            <w:pPr>
              <w:jc w:val="center"/>
              <w:rPr>
                <w:rFonts w:ascii="Arial" w:hAnsi="Arial" w:cs="Arial"/>
              </w:rPr>
            </w:pPr>
            <w:r w:rsidRPr="002C66EA">
              <w:rPr>
                <w:rFonts w:ascii="Arial" w:hAnsi="Arial" w:cs="Arial" w:hint="eastAsia"/>
              </w:rPr>
              <w:t>记录不存在</w:t>
            </w:r>
          </w:p>
        </w:tc>
        <w:tc>
          <w:tcPr>
            <w:tcW w:w="664" w:type="pct"/>
            <w:shd w:val="clear" w:color="auto" w:fill="E3EEF5"/>
          </w:tcPr>
          <w:p w14:paraId="776322D4"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313C225E"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6AFF33A8" w14:textId="77777777" w:rsidR="008848BD" w:rsidRDefault="008848BD" w:rsidP="008848BD">
            <w:pPr>
              <w:jc w:val="center"/>
              <w:rPr>
                <w:rFonts w:ascii="宋体" w:hAnsi="宋体" w:cs="宋体"/>
                <w:color w:val="000000"/>
              </w:rPr>
            </w:pPr>
            <w:r>
              <w:rPr>
                <w:rFonts w:hint="eastAsia"/>
                <w:color w:val="000000"/>
              </w:rPr>
              <w:t>E1302</w:t>
            </w:r>
          </w:p>
        </w:tc>
        <w:tc>
          <w:tcPr>
            <w:tcW w:w="536" w:type="pct"/>
            <w:shd w:val="clear" w:color="auto" w:fill="E3EEF5"/>
          </w:tcPr>
          <w:p w14:paraId="5B6DA71F" w14:textId="77777777" w:rsidR="008848BD" w:rsidRDefault="008848BD" w:rsidP="008848BD">
            <w:pPr>
              <w:jc w:val="center"/>
            </w:pPr>
            <w:r w:rsidRPr="002F67F7">
              <w:rPr>
                <w:rFonts w:ascii="Arial" w:hAnsi="Arial" w:cs="Arial" w:hint="eastAsia"/>
              </w:rPr>
              <w:t>是</w:t>
            </w:r>
          </w:p>
        </w:tc>
      </w:tr>
      <w:tr w:rsidR="008848BD" w:rsidRPr="00806E14" w14:paraId="1A3D5360" w14:textId="77777777" w:rsidTr="008848BD">
        <w:trPr>
          <w:cantSplit/>
          <w:trHeight w:val="324"/>
        </w:trPr>
        <w:tc>
          <w:tcPr>
            <w:tcW w:w="452" w:type="pct"/>
            <w:shd w:val="clear" w:color="auto" w:fill="E3EEF5"/>
            <w:vAlign w:val="center"/>
          </w:tcPr>
          <w:p w14:paraId="5FA8F91E" w14:textId="77777777" w:rsidR="008848BD" w:rsidRPr="005D789A" w:rsidRDefault="008848BD" w:rsidP="008848BD">
            <w:pPr>
              <w:pStyle w:val="Cap2"/>
              <w:jc w:val="center"/>
              <w:rPr>
                <w:rFonts w:hint="eastAsia"/>
                <w:lang w:eastAsia="zh-CN"/>
              </w:rPr>
            </w:pPr>
            <w:r>
              <w:rPr>
                <w:rFonts w:hint="eastAsia"/>
                <w:lang w:eastAsia="zh-CN"/>
              </w:rPr>
              <w:t>12</w:t>
            </w:r>
          </w:p>
        </w:tc>
        <w:tc>
          <w:tcPr>
            <w:tcW w:w="861" w:type="pct"/>
            <w:shd w:val="clear" w:color="auto" w:fill="E3EEF5"/>
          </w:tcPr>
          <w:p w14:paraId="7069CD49" w14:textId="77777777" w:rsidR="008848BD" w:rsidRPr="002C66EA" w:rsidRDefault="008848BD" w:rsidP="008848BD">
            <w:pPr>
              <w:jc w:val="center"/>
              <w:rPr>
                <w:rFonts w:ascii="Arial" w:hAnsi="Arial" w:cs="Arial"/>
              </w:rPr>
            </w:pPr>
            <w:r w:rsidRPr="002C66EA">
              <w:rPr>
                <w:rFonts w:ascii="Arial" w:hAnsi="Arial" w:cs="Arial" w:hint="eastAsia"/>
              </w:rPr>
              <w:t>ICBC02</w:t>
            </w:r>
          </w:p>
        </w:tc>
        <w:tc>
          <w:tcPr>
            <w:tcW w:w="747" w:type="pct"/>
            <w:shd w:val="clear" w:color="auto" w:fill="E3EEF5"/>
          </w:tcPr>
          <w:p w14:paraId="25F55E1C" w14:textId="77777777" w:rsidR="008848BD" w:rsidRPr="002C66EA" w:rsidRDefault="008848BD" w:rsidP="008848BD">
            <w:pPr>
              <w:jc w:val="center"/>
              <w:rPr>
                <w:rFonts w:ascii="Arial" w:hAnsi="Arial" w:cs="Arial"/>
              </w:rPr>
            </w:pPr>
            <w:r w:rsidRPr="002C66EA">
              <w:rPr>
                <w:rFonts w:ascii="Arial" w:hAnsi="Arial" w:cs="Arial" w:hint="eastAsia"/>
              </w:rPr>
              <w:t>0+6</w:t>
            </w:r>
          </w:p>
        </w:tc>
        <w:tc>
          <w:tcPr>
            <w:tcW w:w="583" w:type="pct"/>
            <w:shd w:val="clear" w:color="auto" w:fill="E3EEF5"/>
          </w:tcPr>
          <w:p w14:paraId="512823EC" w14:textId="77777777" w:rsidR="008848BD" w:rsidRPr="002C66EA" w:rsidRDefault="008848BD" w:rsidP="008848BD">
            <w:pPr>
              <w:jc w:val="center"/>
              <w:rPr>
                <w:rFonts w:ascii="Arial" w:hAnsi="Arial" w:cs="Arial"/>
              </w:rPr>
            </w:pPr>
            <w:r w:rsidRPr="002C66EA">
              <w:rPr>
                <w:rFonts w:ascii="Arial" w:hAnsi="Arial" w:cs="Arial" w:hint="eastAsia"/>
              </w:rPr>
              <w:t>被银行拒绝</w:t>
            </w:r>
          </w:p>
        </w:tc>
        <w:tc>
          <w:tcPr>
            <w:tcW w:w="664" w:type="pct"/>
            <w:shd w:val="clear" w:color="auto" w:fill="E3EEF5"/>
          </w:tcPr>
          <w:p w14:paraId="0BF70714" w14:textId="77777777" w:rsidR="008848BD" w:rsidRPr="002C66EA" w:rsidRDefault="008848BD" w:rsidP="008848BD">
            <w:pPr>
              <w:jc w:val="center"/>
              <w:rPr>
                <w:rFonts w:ascii="Arial" w:hAnsi="Arial" w:cs="Arial"/>
              </w:rPr>
            </w:pPr>
            <w:r w:rsidRPr="002C66EA">
              <w:rPr>
                <w:rFonts w:ascii="Arial" w:hAnsi="Arial" w:cs="Arial" w:hint="eastAsia"/>
              </w:rPr>
              <w:t>支付失败</w:t>
            </w:r>
          </w:p>
        </w:tc>
        <w:tc>
          <w:tcPr>
            <w:tcW w:w="499" w:type="pct"/>
            <w:shd w:val="clear" w:color="auto" w:fill="E3EEF5"/>
          </w:tcPr>
          <w:p w14:paraId="1ED744C9" w14:textId="77777777" w:rsidR="008848BD" w:rsidRPr="002C66EA" w:rsidRDefault="008848BD" w:rsidP="008848BD">
            <w:pPr>
              <w:jc w:val="center"/>
              <w:rPr>
                <w:rFonts w:ascii="Arial" w:hAnsi="Arial" w:cs="Arial"/>
              </w:rPr>
            </w:pPr>
            <w:r w:rsidRPr="0002506A">
              <w:rPr>
                <w:rFonts w:ascii="Arial" w:hAnsi="Arial" w:cs="Arial" w:hint="eastAsia"/>
              </w:rPr>
              <w:t>单笔支付</w:t>
            </w:r>
          </w:p>
        </w:tc>
        <w:tc>
          <w:tcPr>
            <w:tcW w:w="658" w:type="pct"/>
            <w:shd w:val="clear" w:color="auto" w:fill="E3EEF5"/>
          </w:tcPr>
          <w:p w14:paraId="4376A78A" w14:textId="77777777" w:rsidR="008848BD" w:rsidRDefault="008848BD" w:rsidP="008848BD">
            <w:pPr>
              <w:jc w:val="center"/>
              <w:rPr>
                <w:rFonts w:ascii="宋体" w:hAnsi="宋体" w:cs="宋体"/>
                <w:color w:val="000000"/>
              </w:rPr>
            </w:pPr>
            <w:r>
              <w:rPr>
                <w:rFonts w:hint="eastAsia"/>
                <w:color w:val="000000"/>
              </w:rPr>
              <w:t>E8001</w:t>
            </w:r>
          </w:p>
        </w:tc>
        <w:tc>
          <w:tcPr>
            <w:tcW w:w="536" w:type="pct"/>
            <w:shd w:val="clear" w:color="auto" w:fill="E3EEF5"/>
          </w:tcPr>
          <w:p w14:paraId="3A062EC7" w14:textId="77777777" w:rsidR="008848BD" w:rsidRDefault="008848BD" w:rsidP="008848BD">
            <w:pPr>
              <w:jc w:val="center"/>
            </w:pPr>
            <w:r w:rsidRPr="002F67F7">
              <w:rPr>
                <w:rFonts w:ascii="Arial" w:hAnsi="Arial" w:cs="Arial" w:hint="eastAsia"/>
              </w:rPr>
              <w:t>是</w:t>
            </w:r>
          </w:p>
        </w:tc>
      </w:tr>
      <w:tr w:rsidR="008848BD" w:rsidRPr="00806E14" w14:paraId="3B2FF57E" w14:textId="77777777" w:rsidTr="008848BD">
        <w:trPr>
          <w:cantSplit/>
          <w:trHeight w:val="324"/>
        </w:trPr>
        <w:tc>
          <w:tcPr>
            <w:tcW w:w="452" w:type="pct"/>
            <w:shd w:val="clear" w:color="auto" w:fill="E3EEF5"/>
            <w:vAlign w:val="center"/>
          </w:tcPr>
          <w:p w14:paraId="3DB43D80" w14:textId="77777777" w:rsidR="008848BD" w:rsidRDefault="008848BD" w:rsidP="008848BD">
            <w:pPr>
              <w:pStyle w:val="Cap2"/>
              <w:jc w:val="center"/>
              <w:rPr>
                <w:rFonts w:hint="eastAsia"/>
                <w:lang w:eastAsia="zh-CN"/>
              </w:rPr>
            </w:pPr>
          </w:p>
        </w:tc>
        <w:tc>
          <w:tcPr>
            <w:tcW w:w="861" w:type="pct"/>
            <w:shd w:val="clear" w:color="auto" w:fill="E3EEF5"/>
            <w:vAlign w:val="center"/>
          </w:tcPr>
          <w:p w14:paraId="46A8371C" w14:textId="77777777" w:rsidR="008848BD" w:rsidRPr="00FC2725" w:rsidRDefault="008848BD" w:rsidP="008848BD">
            <w:pPr>
              <w:rPr>
                <w:rFonts w:ascii="Arial" w:hAnsi="Arial" w:cs="Arial"/>
              </w:rPr>
            </w:pPr>
          </w:p>
        </w:tc>
        <w:tc>
          <w:tcPr>
            <w:tcW w:w="747" w:type="pct"/>
            <w:shd w:val="clear" w:color="auto" w:fill="E3EEF5"/>
            <w:vAlign w:val="center"/>
          </w:tcPr>
          <w:p w14:paraId="3E56FE52" w14:textId="77777777" w:rsidR="008848BD" w:rsidRPr="00FC2725" w:rsidRDefault="008848BD" w:rsidP="008848BD">
            <w:pPr>
              <w:rPr>
                <w:rFonts w:ascii="Arial" w:hAnsi="Arial" w:cs="Arial"/>
              </w:rPr>
            </w:pPr>
          </w:p>
        </w:tc>
        <w:tc>
          <w:tcPr>
            <w:tcW w:w="583" w:type="pct"/>
            <w:shd w:val="clear" w:color="auto" w:fill="E3EEF5"/>
            <w:vAlign w:val="center"/>
          </w:tcPr>
          <w:p w14:paraId="2A675EC4" w14:textId="77777777" w:rsidR="008848BD" w:rsidRPr="00FC2725" w:rsidRDefault="008848BD" w:rsidP="008848BD">
            <w:pPr>
              <w:rPr>
                <w:rFonts w:ascii="Arial" w:hAnsi="Arial" w:cs="Arial"/>
              </w:rPr>
            </w:pPr>
          </w:p>
        </w:tc>
        <w:tc>
          <w:tcPr>
            <w:tcW w:w="664" w:type="pct"/>
            <w:shd w:val="clear" w:color="auto" w:fill="E3EEF5"/>
            <w:vAlign w:val="center"/>
          </w:tcPr>
          <w:p w14:paraId="5AAB49E9" w14:textId="77777777" w:rsidR="008848BD" w:rsidRPr="00FC2725" w:rsidRDefault="008848BD" w:rsidP="008848BD">
            <w:pPr>
              <w:jc w:val="right"/>
              <w:rPr>
                <w:rFonts w:ascii="Arial" w:hAnsi="Arial" w:cs="Arial"/>
              </w:rPr>
            </w:pPr>
          </w:p>
        </w:tc>
        <w:tc>
          <w:tcPr>
            <w:tcW w:w="499" w:type="pct"/>
            <w:shd w:val="clear" w:color="auto" w:fill="E3EEF5"/>
            <w:vAlign w:val="center"/>
          </w:tcPr>
          <w:p w14:paraId="783F5F22" w14:textId="77777777" w:rsidR="008848BD" w:rsidRPr="00F52EE0" w:rsidRDefault="008848BD" w:rsidP="008848BD">
            <w:pPr>
              <w:rPr>
                <w:rFonts w:ascii="Arial" w:hAnsi="Arial" w:cs="Arial"/>
              </w:rPr>
            </w:pPr>
          </w:p>
        </w:tc>
        <w:tc>
          <w:tcPr>
            <w:tcW w:w="658" w:type="pct"/>
            <w:shd w:val="clear" w:color="auto" w:fill="E3EEF5"/>
          </w:tcPr>
          <w:p w14:paraId="3231A658" w14:textId="77777777" w:rsidR="008848BD" w:rsidRPr="00E746C0" w:rsidRDefault="008848BD" w:rsidP="008848BD">
            <w:pPr>
              <w:rPr>
                <w:rFonts w:ascii="Arial" w:hAnsi="Arial" w:cs="Arial"/>
              </w:rPr>
            </w:pPr>
          </w:p>
        </w:tc>
        <w:tc>
          <w:tcPr>
            <w:tcW w:w="536" w:type="pct"/>
            <w:shd w:val="clear" w:color="auto" w:fill="E3EEF5"/>
          </w:tcPr>
          <w:p w14:paraId="35C755B6" w14:textId="77777777" w:rsidR="008848BD" w:rsidRPr="0067280D" w:rsidRDefault="008848BD" w:rsidP="008848BD">
            <w:pPr>
              <w:rPr>
                <w:rFonts w:ascii="Arial" w:hAnsi="Arial" w:cs="Arial"/>
              </w:rPr>
            </w:pPr>
          </w:p>
        </w:tc>
      </w:tr>
    </w:tbl>
    <w:p w14:paraId="39E9BC77"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commentRangeStart w:id="93"/>
      <w:r>
        <w:rPr>
          <w:rFonts w:hint="eastAsia"/>
          <w:lang w:eastAsia="zh-CN"/>
        </w:rPr>
        <w:t>资金系统统一制订的收付信息码映射</w:t>
      </w:r>
      <w:commentRangeEnd w:id="93"/>
      <w:r w:rsidR="000808A3">
        <w:rPr>
          <w:rStyle w:val="af"/>
          <w:rFonts w:ascii="Times New Roman" w:hAnsi="Times New Roman"/>
          <w:kern w:val="2"/>
        </w:rPr>
        <w:commentReference w:id="93"/>
      </w:r>
      <w:r>
        <w:rPr>
          <w:rFonts w:hint="eastAsia"/>
          <w:lang w:eastAsia="zh-CN"/>
        </w:rPr>
        <w:t>；</w:t>
      </w:r>
    </w:p>
    <w:p w14:paraId="56EFE4F7" w14:textId="77777777" w:rsidR="008848BD" w:rsidRDefault="008848BD" w:rsidP="008848BD">
      <w:pPr>
        <w:spacing w:line="360" w:lineRule="auto"/>
        <w:ind w:left="420"/>
        <w:rPr>
          <w:lang w:eastAsia="zh-CN"/>
        </w:rPr>
      </w:pPr>
      <w:r>
        <w:rPr>
          <w:rFonts w:hint="eastAsia"/>
          <w:lang w:eastAsia="zh-CN"/>
        </w:rPr>
        <w:t>2</w:t>
      </w:r>
      <w:r>
        <w:rPr>
          <w:rFonts w:hint="eastAsia"/>
          <w:lang w:eastAsia="zh-CN"/>
        </w:rPr>
        <w:t>、前台不允许操作，由系统维护人员定期更新；</w:t>
      </w:r>
    </w:p>
    <w:p w14:paraId="4C2FB95D" w14:textId="77777777" w:rsidR="008848BD" w:rsidRDefault="008848BD" w:rsidP="008848BD">
      <w:pPr>
        <w:spacing w:line="360" w:lineRule="auto"/>
        <w:ind w:left="420"/>
        <w:rPr>
          <w:lang w:eastAsia="zh-CN"/>
        </w:rPr>
      </w:pPr>
      <w:r>
        <w:rPr>
          <w:rFonts w:hint="eastAsia"/>
          <w:lang w:eastAsia="zh-CN"/>
        </w:rPr>
        <w:t>3</w:t>
      </w:r>
      <w:r>
        <w:rPr>
          <w:rFonts w:hint="eastAsia"/>
          <w:lang w:eastAsia="zh-CN"/>
        </w:rPr>
        <w:t>、前台可以查看和导出；</w:t>
      </w:r>
    </w:p>
    <w:p w14:paraId="5DE6F242" w14:textId="77777777" w:rsidR="008848BD" w:rsidRDefault="008848BD" w:rsidP="008848BD">
      <w:pPr>
        <w:pStyle w:val="40"/>
        <w:numPr>
          <w:ilvl w:val="3"/>
          <w:numId w:val="2"/>
        </w:numPr>
        <w:rPr>
          <w:lang w:eastAsia="zh-CN"/>
        </w:rPr>
      </w:pPr>
      <w:r>
        <w:rPr>
          <w:rFonts w:hint="eastAsia"/>
          <w:lang w:eastAsia="zh-CN"/>
        </w:rPr>
        <w:t>用户界面</w:t>
      </w:r>
    </w:p>
    <w:p w14:paraId="7FE8C722" w14:textId="77777777" w:rsidR="008848BD" w:rsidRPr="00D12323" w:rsidRDefault="008848BD" w:rsidP="008848BD">
      <w:pPr>
        <w:pStyle w:val="L-"/>
      </w:pPr>
      <w:r w:rsidRPr="00D12323">
        <w:rPr>
          <w:rFonts w:hint="eastAsia"/>
        </w:rPr>
        <w:t>图：</w:t>
      </w:r>
      <w:r>
        <w:rPr>
          <w:rFonts w:hint="eastAsia"/>
        </w:rPr>
        <w:t>3.2.10.5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收付信息码映射查询页面</w:t>
      </w:r>
    </w:p>
    <w:p w14:paraId="202C588B" w14:textId="77777777" w:rsidR="008848BD" w:rsidRPr="0036153F" w:rsidRDefault="00E75EE2" w:rsidP="008848BD">
      <w:r>
        <w:rPr>
          <w:noProof/>
          <w:lang w:eastAsia="zh-CN" w:bidi="ar-SA"/>
        </w:rPr>
        <w:drawing>
          <wp:inline distT="0" distB="0" distL="0" distR="0" wp14:anchorId="3DC7B67B" wp14:editId="31B06852">
            <wp:extent cx="5276850" cy="2124075"/>
            <wp:effectExtent l="0" t="0" r="0" b="9525"/>
            <wp:docPr id="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604D8344" w14:textId="77777777" w:rsidR="008848BD" w:rsidRDefault="008848BD">
      <w:pPr>
        <w:adjustRightInd w:val="0"/>
        <w:snapToGrid w:val="0"/>
        <w:spacing w:line="360" w:lineRule="auto"/>
        <w:ind w:firstLine="420"/>
        <w:rPr>
          <w:rFonts w:ascii="宋体" w:hAnsi="宋体" w:cs="宋体"/>
          <w:i/>
          <w:color w:val="808080"/>
          <w:lang w:eastAsia="zh-CN"/>
        </w:rPr>
      </w:pPr>
    </w:p>
    <w:p w14:paraId="18B1BF71" w14:textId="77777777" w:rsidR="008848BD" w:rsidRDefault="008848BD" w:rsidP="008848BD">
      <w:pPr>
        <w:pStyle w:val="20"/>
        <w:numPr>
          <w:ilvl w:val="1"/>
          <w:numId w:val="2"/>
        </w:numPr>
        <w:rPr>
          <w:lang w:eastAsia="zh-CN"/>
        </w:rPr>
      </w:pPr>
      <w:bookmarkStart w:id="94" w:name="_Toc517685554"/>
      <w:bookmarkStart w:id="95" w:name="_Toc10186628"/>
      <w:r>
        <w:rPr>
          <w:rFonts w:hint="eastAsia"/>
          <w:lang w:eastAsia="zh-CN"/>
        </w:rPr>
        <w:t>系统设置</w:t>
      </w:r>
      <w:bookmarkEnd w:id="94"/>
      <w:bookmarkEnd w:id="95"/>
    </w:p>
    <w:p w14:paraId="760A0F90" w14:textId="77777777" w:rsidR="008848BD" w:rsidRDefault="008848BD" w:rsidP="008848BD">
      <w:pPr>
        <w:pStyle w:val="30"/>
        <w:numPr>
          <w:ilvl w:val="2"/>
          <w:numId w:val="2"/>
        </w:numPr>
        <w:rPr>
          <w:lang w:eastAsia="zh-CN"/>
        </w:rPr>
      </w:pPr>
      <w:bookmarkStart w:id="96" w:name="_Toc517685555"/>
      <w:bookmarkStart w:id="97" w:name="_Toc10186629"/>
      <w:r>
        <w:rPr>
          <w:rFonts w:hint="eastAsia"/>
          <w:lang w:eastAsia="zh-CN"/>
        </w:rPr>
        <w:t>结算方式配置</w:t>
      </w:r>
      <w:bookmarkEnd w:id="96"/>
      <w:bookmarkEnd w:id="97"/>
    </w:p>
    <w:p w14:paraId="7B040C62" w14:textId="77777777" w:rsidR="008848BD" w:rsidRDefault="008848BD" w:rsidP="008848BD">
      <w:pPr>
        <w:pStyle w:val="40"/>
        <w:numPr>
          <w:ilvl w:val="3"/>
          <w:numId w:val="2"/>
        </w:numPr>
        <w:rPr>
          <w:lang w:eastAsia="zh-CN"/>
        </w:rPr>
      </w:pPr>
      <w:r>
        <w:rPr>
          <w:rFonts w:hint="eastAsia"/>
          <w:lang w:eastAsia="zh-CN"/>
        </w:rPr>
        <w:t>业务描述</w:t>
      </w:r>
    </w:p>
    <w:p w14:paraId="655BFC38" w14:textId="77777777" w:rsidR="008848BD" w:rsidRDefault="008848BD" w:rsidP="008848BD">
      <w:pPr>
        <w:ind w:firstLine="420"/>
        <w:rPr>
          <w:lang w:eastAsia="zh-CN"/>
        </w:rPr>
      </w:pPr>
      <w:r>
        <w:rPr>
          <w:rFonts w:hint="eastAsia"/>
          <w:lang w:eastAsia="zh-CN"/>
        </w:rPr>
        <w:t>资金系统</w:t>
      </w:r>
      <w:r w:rsidRPr="002E1AA2">
        <w:rPr>
          <w:rFonts w:hint="eastAsia"/>
          <w:lang w:eastAsia="zh-CN"/>
        </w:rPr>
        <w:t>结算方式的支付类型</w:t>
      </w:r>
      <w:r>
        <w:rPr>
          <w:rFonts w:hint="eastAsia"/>
          <w:lang w:eastAsia="zh-CN"/>
        </w:rPr>
        <w:t>配置成</w:t>
      </w:r>
      <w:r w:rsidRPr="002E1AA2">
        <w:rPr>
          <w:rFonts w:hint="eastAsia"/>
          <w:lang w:eastAsia="zh-CN"/>
        </w:rPr>
        <w:t>“</w:t>
      </w:r>
      <w:r w:rsidRPr="00F52E89">
        <w:rPr>
          <w:rFonts w:hint="eastAsia"/>
          <w:lang w:eastAsia="zh-CN"/>
        </w:rPr>
        <w:t>1-</w:t>
      </w:r>
      <w:r>
        <w:rPr>
          <w:rFonts w:hint="eastAsia"/>
          <w:lang w:eastAsia="zh-CN"/>
        </w:rPr>
        <w:t>直连”，在该前提下，用户定义的结算方式才可以继续配置线路和指令</w:t>
      </w:r>
      <w:r w:rsidRPr="002E1AA2">
        <w:rPr>
          <w:rFonts w:hint="eastAsia"/>
          <w:lang w:eastAsia="zh-CN"/>
        </w:rPr>
        <w:t>。</w:t>
      </w:r>
      <w:r>
        <w:rPr>
          <w:rFonts w:hint="eastAsia"/>
          <w:lang w:eastAsia="zh-CN"/>
        </w:rPr>
        <w:t>配置了线路和指令的结算方式才可以用于直连收付。</w:t>
      </w:r>
    </w:p>
    <w:p w14:paraId="14E7CA7C" w14:textId="77777777" w:rsidR="008848BD" w:rsidRDefault="008848BD" w:rsidP="008848BD">
      <w:pPr>
        <w:ind w:firstLine="420"/>
        <w:rPr>
          <w:lang w:eastAsia="zh-CN"/>
        </w:rPr>
      </w:pPr>
      <w:r>
        <w:rPr>
          <w:rFonts w:hint="eastAsia"/>
          <w:lang w:eastAsia="zh-CN"/>
        </w:rPr>
        <w:t>该功能由总部统一维护。</w:t>
      </w:r>
    </w:p>
    <w:p w14:paraId="1B4FBE3B" w14:textId="77777777" w:rsidR="008848BD" w:rsidRDefault="008848BD" w:rsidP="008848BD">
      <w:pPr>
        <w:pStyle w:val="40"/>
        <w:numPr>
          <w:ilvl w:val="3"/>
          <w:numId w:val="2"/>
        </w:numPr>
        <w:rPr>
          <w:lang w:eastAsia="zh-CN"/>
        </w:rPr>
      </w:pPr>
      <w:r>
        <w:rPr>
          <w:rFonts w:hint="eastAsia"/>
          <w:lang w:eastAsia="zh-CN"/>
        </w:rPr>
        <w:t>业务流程</w:t>
      </w:r>
    </w:p>
    <w:p w14:paraId="5D41A656" w14:textId="77777777" w:rsidR="008848BD" w:rsidRDefault="008848BD" w:rsidP="008848BD">
      <w:pPr>
        <w:ind w:left="420"/>
      </w:pPr>
      <w:r>
        <w:rPr>
          <w:rFonts w:hint="eastAsia"/>
        </w:rPr>
        <w:t>无</w:t>
      </w:r>
    </w:p>
    <w:p w14:paraId="3A972754" w14:textId="77777777" w:rsidR="008848BD" w:rsidRDefault="008848BD" w:rsidP="008848BD">
      <w:pPr>
        <w:pStyle w:val="40"/>
        <w:numPr>
          <w:ilvl w:val="3"/>
          <w:numId w:val="2"/>
        </w:numPr>
        <w:rPr>
          <w:lang w:eastAsia="zh-CN"/>
        </w:rPr>
      </w:pPr>
      <w:r>
        <w:rPr>
          <w:rFonts w:hint="eastAsia"/>
          <w:lang w:eastAsia="zh-CN"/>
        </w:rPr>
        <w:t>流程说明</w:t>
      </w:r>
    </w:p>
    <w:p w14:paraId="53CCA58B" w14:textId="77777777" w:rsidR="008848BD" w:rsidRDefault="008848BD" w:rsidP="008848BD">
      <w:pPr>
        <w:ind w:left="420"/>
      </w:pPr>
      <w:r>
        <w:rPr>
          <w:rFonts w:hint="eastAsia"/>
        </w:rPr>
        <w:t>无</w:t>
      </w:r>
    </w:p>
    <w:p w14:paraId="6CF7B224"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5"/>
        <w:gridCol w:w="1065"/>
        <w:gridCol w:w="1071"/>
        <w:gridCol w:w="1309"/>
        <w:gridCol w:w="1343"/>
        <w:gridCol w:w="1341"/>
        <w:gridCol w:w="1334"/>
      </w:tblGrid>
      <w:tr w:rsidR="008848BD" w:rsidRPr="00806E14" w14:paraId="6316F807" w14:textId="77777777" w:rsidTr="008848BD">
        <w:trPr>
          <w:cantSplit/>
          <w:trHeight w:val="357"/>
          <w:tblHeader/>
        </w:trPr>
        <w:tc>
          <w:tcPr>
            <w:tcW w:w="5000" w:type="pct"/>
            <w:gridSpan w:val="7"/>
            <w:tcBorders>
              <w:bottom w:val="double" w:sz="4" w:space="0" w:color="FFFFFF"/>
            </w:tcBorders>
            <w:shd w:val="clear" w:color="auto" w:fill="E3EEF5"/>
          </w:tcPr>
          <w:p w14:paraId="7579F773" w14:textId="77777777" w:rsidR="008848BD" w:rsidRPr="00806E14" w:rsidRDefault="008848BD" w:rsidP="008848BD">
            <w:pPr>
              <w:jc w:val="center"/>
              <w:rPr>
                <w:rFonts w:ascii="宋体" w:hAnsi="宋体"/>
                <w:b/>
                <w:lang w:eastAsia="zh-CN"/>
              </w:rPr>
            </w:pPr>
            <w:r>
              <w:rPr>
                <w:rFonts w:ascii="宋体" w:hAnsi="宋体" w:hint="eastAsia"/>
                <w:b/>
                <w:lang w:eastAsia="zh-CN"/>
              </w:rPr>
              <w:t>直连结算方式配置-样例</w:t>
            </w:r>
          </w:p>
        </w:tc>
      </w:tr>
      <w:tr w:rsidR="008848BD" w:rsidRPr="00806E14" w14:paraId="752964A7" w14:textId="77777777" w:rsidTr="008848BD">
        <w:trPr>
          <w:cantSplit/>
          <w:trHeight w:val="357"/>
          <w:tblHeader/>
        </w:trPr>
        <w:tc>
          <w:tcPr>
            <w:tcW w:w="625" w:type="pct"/>
            <w:tcBorders>
              <w:bottom w:val="double" w:sz="4" w:space="0" w:color="FFFFFF"/>
            </w:tcBorders>
            <w:shd w:val="clear" w:color="auto" w:fill="7C9BC1"/>
          </w:tcPr>
          <w:p w14:paraId="03360B20" w14:textId="77777777" w:rsidR="008848BD" w:rsidRPr="00640845" w:rsidRDefault="008848BD" w:rsidP="008848BD">
            <w:pPr>
              <w:pStyle w:val="Cap1"/>
              <w:ind w:firstLineChars="100" w:firstLine="201"/>
              <w:rPr>
                <w:rFonts w:hint="eastAsia"/>
                <w:szCs w:val="18"/>
              </w:rPr>
            </w:pPr>
            <w:r w:rsidRPr="00640845">
              <w:rPr>
                <w:rFonts w:hint="eastAsia"/>
                <w:szCs w:val="18"/>
              </w:rPr>
              <w:t>#</w:t>
            </w:r>
          </w:p>
        </w:tc>
        <w:tc>
          <w:tcPr>
            <w:tcW w:w="625" w:type="pct"/>
            <w:tcBorders>
              <w:bottom w:val="double" w:sz="4" w:space="0" w:color="FFFFFF"/>
            </w:tcBorders>
            <w:shd w:val="clear" w:color="auto" w:fill="7C9BC1"/>
          </w:tcPr>
          <w:p w14:paraId="4B55714A" w14:textId="77777777" w:rsidR="008848BD" w:rsidRPr="00640845" w:rsidRDefault="008848BD" w:rsidP="008848BD">
            <w:pPr>
              <w:pStyle w:val="Cap1"/>
              <w:ind w:firstLineChars="100" w:firstLine="201"/>
              <w:rPr>
                <w:rFonts w:hint="eastAsia"/>
                <w:szCs w:val="18"/>
              </w:rPr>
            </w:pPr>
            <w:r w:rsidRPr="00640845">
              <w:rPr>
                <w:rFonts w:hint="eastAsia"/>
                <w:szCs w:val="18"/>
              </w:rPr>
              <w:t>结算方式</w:t>
            </w:r>
          </w:p>
        </w:tc>
        <w:tc>
          <w:tcPr>
            <w:tcW w:w="625" w:type="pct"/>
            <w:tcBorders>
              <w:bottom w:val="double" w:sz="4" w:space="0" w:color="FFFFFF"/>
            </w:tcBorders>
            <w:shd w:val="clear" w:color="auto" w:fill="7C9BC1"/>
          </w:tcPr>
          <w:p w14:paraId="27E7F33C" w14:textId="77777777" w:rsidR="008848BD" w:rsidRPr="00640845" w:rsidRDefault="008848BD" w:rsidP="008848BD">
            <w:pPr>
              <w:pStyle w:val="Cap1"/>
              <w:ind w:firstLineChars="100" w:firstLine="201"/>
              <w:rPr>
                <w:rFonts w:hint="eastAsia"/>
                <w:szCs w:val="18"/>
              </w:rPr>
            </w:pPr>
            <w:r w:rsidRPr="00640845">
              <w:rPr>
                <w:rFonts w:hint="eastAsia"/>
                <w:szCs w:val="18"/>
              </w:rPr>
              <w:t>银行</w:t>
            </w:r>
          </w:p>
        </w:tc>
        <w:tc>
          <w:tcPr>
            <w:tcW w:w="768" w:type="pct"/>
            <w:tcBorders>
              <w:bottom w:val="double" w:sz="4" w:space="0" w:color="FFFFFF"/>
            </w:tcBorders>
            <w:shd w:val="clear" w:color="auto" w:fill="7C9BC1"/>
          </w:tcPr>
          <w:p w14:paraId="086B1CFE" w14:textId="77777777" w:rsidR="008848BD" w:rsidRPr="00640845" w:rsidRDefault="008848BD" w:rsidP="008848BD">
            <w:pPr>
              <w:pStyle w:val="Cap1"/>
              <w:ind w:firstLineChars="100" w:firstLine="201"/>
              <w:rPr>
                <w:rFonts w:hint="eastAsia"/>
                <w:szCs w:val="18"/>
              </w:rPr>
            </w:pPr>
            <w:r w:rsidRPr="00640845">
              <w:rPr>
                <w:rFonts w:hint="eastAsia"/>
                <w:szCs w:val="18"/>
              </w:rPr>
              <w:t>支付方式</w:t>
            </w:r>
          </w:p>
        </w:tc>
        <w:tc>
          <w:tcPr>
            <w:tcW w:w="788" w:type="pct"/>
            <w:tcBorders>
              <w:bottom w:val="double" w:sz="4" w:space="0" w:color="FFFFFF"/>
            </w:tcBorders>
            <w:shd w:val="clear" w:color="auto" w:fill="7C9BC1"/>
          </w:tcPr>
          <w:p w14:paraId="1043E7BC" w14:textId="77777777" w:rsidR="008848BD" w:rsidRPr="00640845" w:rsidRDefault="008848BD" w:rsidP="008848BD">
            <w:pPr>
              <w:pStyle w:val="Cap1"/>
              <w:ind w:firstLineChars="100" w:firstLine="201"/>
              <w:rPr>
                <w:rFonts w:hint="eastAsia"/>
                <w:szCs w:val="18"/>
              </w:rPr>
            </w:pPr>
            <w:r w:rsidRPr="00640845">
              <w:rPr>
                <w:rFonts w:hint="eastAsia"/>
                <w:szCs w:val="18"/>
              </w:rPr>
              <w:t>直连银行线路</w:t>
            </w:r>
          </w:p>
        </w:tc>
        <w:tc>
          <w:tcPr>
            <w:tcW w:w="787" w:type="pct"/>
            <w:tcBorders>
              <w:bottom w:val="double" w:sz="4" w:space="0" w:color="FFFFFF"/>
            </w:tcBorders>
            <w:shd w:val="clear" w:color="auto" w:fill="7C9BC1"/>
          </w:tcPr>
          <w:p w14:paraId="181DD843" w14:textId="77777777" w:rsidR="008848BD" w:rsidRPr="00640845" w:rsidRDefault="008848BD" w:rsidP="008848BD">
            <w:pPr>
              <w:pStyle w:val="Cap1"/>
              <w:ind w:firstLineChars="100" w:firstLine="201"/>
              <w:rPr>
                <w:rFonts w:hint="eastAsia"/>
                <w:szCs w:val="18"/>
              </w:rPr>
            </w:pPr>
            <w:r w:rsidRPr="00640845">
              <w:rPr>
                <w:rFonts w:hint="eastAsia"/>
                <w:szCs w:val="18"/>
              </w:rPr>
              <w:t>直连银行指令</w:t>
            </w:r>
          </w:p>
        </w:tc>
        <w:tc>
          <w:tcPr>
            <w:tcW w:w="782" w:type="pct"/>
            <w:tcBorders>
              <w:bottom w:val="double" w:sz="4" w:space="0" w:color="FFFFFF"/>
            </w:tcBorders>
            <w:shd w:val="clear" w:color="auto" w:fill="7C9BC1"/>
          </w:tcPr>
          <w:p w14:paraId="4BFE4853" w14:textId="77777777" w:rsidR="008848BD" w:rsidRPr="00640845" w:rsidRDefault="008848BD" w:rsidP="008848BD">
            <w:pPr>
              <w:pStyle w:val="Cap1"/>
              <w:ind w:firstLineChars="100" w:firstLine="201"/>
              <w:rPr>
                <w:rFonts w:hint="eastAsia"/>
                <w:szCs w:val="18"/>
              </w:rPr>
            </w:pPr>
            <w:r w:rsidRPr="00640845">
              <w:rPr>
                <w:rFonts w:hint="eastAsia"/>
                <w:szCs w:val="18"/>
              </w:rPr>
              <w:t>描述</w:t>
            </w:r>
          </w:p>
        </w:tc>
      </w:tr>
      <w:tr w:rsidR="008848BD" w:rsidRPr="00806E14" w14:paraId="07FFFD28" w14:textId="77777777" w:rsidTr="008848BD">
        <w:trPr>
          <w:cantSplit/>
          <w:trHeight w:val="324"/>
        </w:trPr>
        <w:tc>
          <w:tcPr>
            <w:tcW w:w="625" w:type="pct"/>
            <w:shd w:val="clear" w:color="auto" w:fill="E3EEF5"/>
            <w:vAlign w:val="center"/>
          </w:tcPr>
          <w:p w14:paraId="500745F7" w14:textId="77777777" w:rsidR="008848BD" w:rsidRPr="005D789A" w:rsidRDefault="008848BD" w:rsidP="008848BD">
            <w:pPr>
              <w:pStyle w:val="Cap2"/>
              <w:jc w:val="center"/>
              <w:rPr>
                <w:rFonts w:hint="eastAsia"/>
                <w:lang w:eastAsia="zh-CN"/>
              </w:rPr>
            </w:pPr>
            <w:r w:rsidRPr="005D789A">
              <w:rPr>
                <w:lang w:eastAsia="zh-CN"/>
              </w:rPr>
              <w:t>1</w:t>
            </w:r>
          </w:p>
        </w:tc>
        <w:tc>
          <w:tcPr>
            <w:tcW w:w="625" w:type="pct"/>
            <w:shd w:val="clear" w:color="auto" w:fill="E3EEF5"/>
          </w:tcPr>
          <w:p w14:paraId="4213F2C4"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12552179"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ICBC-</w:t>
            </w:r>
            <w:r>
              <w:rPr>
                <w:rFonts w:hint="eastAsia"/>
                <w:color w:val="300016"/>
                <w:szCs w:val="22"/>
                <w:lang w:eastAsia="zh-CN"/>
              </w:rPr>
              <w:t>中国工商银行股份有限公司</w:t>
            </w:r>
          </w:p>
        </w:tc>
        <w:tc>
          <w:tcPr>
            <w:tcW w:w="768" w:type="pct"/>
            <w:shd w:val="clear" w:color="auto" w:fill="E3EEF5"/>
          </w:tcPr>
          <w:p w14:paraId="66F1D162"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65FA7FCE"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ICBC01-</w:t>
            </w:r>
            <w:r>
              <w:rPr>
                <w:rFonts w:hint="eastAsia"/>
                <w:color w:val="300016"/>
                <w:szCs w:val="22"/>
                <w:lang w:eastAsia="zh-CN"/>
              </w:rPr>
              <w:t>工行银企互联普通版</w:t>
            </w:r>
          </w:p>
        </w:tc>
        <w:tc>
          <w:tcPr>
            <w:tcW w:w="787" w:type="pct"/>
            <w:shd w:val="clear" w:color="auto" w:fill="E3EEF5"/>
          </w:tcPr>
          <w:p w14:paraId="5605EE8E"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3C9DACEE" w14:textId="77777777" w:rsidR="008848BD" w:rsidRPr="0067280D" w:rsidRDefault="008848BD" w:rsidP="008848BD">
            <w:pPr>
              <w:jc w:val="center"/>
              <w:rPr>
                <w:rFonts w:ascii="Arial" w:hAnsi="Arial" w:cs="Arial"/>
              </w:rPr>
            </w:pPr>
          </w:p>
        </w:tc>
      </w:tr>
      <w:tr w:rsidR="008848BD" w:rsidRPr="00806E14" w14:paraId="45FBE983" w14:textId="77777777" w:rsidTr="008848BD">
        <w:trPr>
          <w:cantSplit/>
          <w:trHeight w:val="324"/>
        </w:trPr>
        <w:tc>
          <w:tcPr>
            <w:tcW w:w="625" w:type="pct"/>
            <w:shd w:val="clear" w:color="auto" w:fill="E3EEF5"/>
            <w:vAlign w:val="center"/>
          </w:tcPr>
          <w:p w14:paraId="029FA115" w14:textId="77777777" w:rsidR="008848BD" w:rsidRPr="005D789A" w:rsidRDefault="008848BD" w:rsidP="008848BD">
            <w:pPr>
              <w:pStyle w:val="Cap2"/>
              <w:jc w:val="center"/>
              <w:rPr>
                <w:rFonts w:hint="eastAsia"/>
                <w:lang w:eastAsia="zh-CN"/>
              </w:rPr>
            </w:pPr>
            <w:r>
              <w:rPr>
                <w:rFonts w:hint="eastAsia"/>
                <w:lang w:eastAsia="zh-CN"/>
              </w:rPr>
              <w:t>2</w:t>
            </w:r>
          </w:p>
        </w:tc>
        <w:tc>
          <w:tcPr>
            <w:tcW w:w="625" w:type="pct"/>
            <w:shd w:val="clear" w:color="auto" w:fill="E3EEF5"/>
          </w:tcPr>
          <w:p w14:paraId="40F342EC"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4F5B3C97"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ABC-</w:t>
            </w:r>
            <w:r>
              <w:rPr>
                <w:rFonts w:hint="eastAsia"/>
                <w:color w:val="300016"/>
                <w:szCs w:val="22"/>
                <w:lang w:eastAsia="zh-CN"/>
              </w:rPr>
              <w:t>中国农业银行股份有限公司</w:t>
            </w:r>
          </w:p>
        </w:tc>
        <w:tc>
          <w:tcPr>
            <w:tcW w:w="768" w:type="pct"/>
            <w:shd w:val="clear" w:color="auto" w:fill="E3EEF5"/>
          </w:tcPr>
          <w:p w14:paraId="7A304A10"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29964685"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ABC01-</w:t>
            </w:r>
            <w:r>
              <w:rPr>
                <w:rFonts w:hint="eastAsia"/>
                <w:color w:val="300016"/>
                <w:szCs w:val="22"/>
                <w:lang w:eastAsia="zh-CN"/>
              </w:rPr>
              <w:t>农行银企互联</w:t>
            </w:r>
            <w:r>
              <w:rPr>
                <w:rFonts w:hint="eastAsia"/>
                <w:color w:val="300016"/>
                <w:szCs w:val="22"/>
                <w:lang w:eastAsia="zh-CN"/>
              </w:rPr>
              <w:t>2.x</w:t>
            </w:r>
          </w:p>
        </w:tc>
        <w:tc>
          <w:tcPr>
            <w:tcW w:w="787" w:type="pct"/>
            <w:shd w:val="clear" w:color="auto" w:fill="E3EEF5"/>
          </w:tcPr>
          <w:p w14:paraId="051C15CA"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217CA613" w14:textId="77777777" w:rsidR="008848BD" w:rsidRPr="0067280D" w:rsidRDefault="008848BD" w:rsidP="008848BD">
            <w:pPr>
              <w:jc w:val="center"/>
              <w:rPr>
                <w:rFonts w:ascii="Arial" w:hAnsi="Arial" w:cs="Arial"/>
              </w:rPr>
            </w:pPr>
          </w:p>
        </w:tc>
      </w:tr>
      <w:tr w:rsidR="008848BD" w:rsidRPr="00806E14" w14:paraId="1E1D8980" w14:textId="77777777" w:rsidTr="008848BD">
        <w:trPr>
          <w:cantSplit/>
          <w:trHeight w:val="324"/>
        </w:trPr>
        <w:tc>
          <w:tcPr>
            <w:tcW w:w="625" w:type="pct"/>
            <w:shd w:val="clear" w:color="auto" w:fill="E3EEF5"/>
            <w:vAlign w:val="center"/>
          </w:tcPr>
          <w:p w14:paraId="6C3A32C9" w14:textId="77777777" w:rsidR="008848BD" w:rsidRPr="005D789A" w:rsidRDefault="008848BD" w:rsidP="008848BD">
            <w:pPr>
              <w:pStyle w:val="Cap2"/>
              <w:jc w:val="center"/>
              <w:rPr>
                <w:rFonts w:hint="eastAsia"/>
                <w:lang w:eastAsia="zh-CN"/>
              </w:rPr>
            </w:pPr>
            <w:r>
              <w:rPr>
                <w:rFonts w:hint="eastAsia"/>
                <w:lang w:eastAsia="zh-CN"/>
              </w:rPr>
              <w:t>3</w:t>
            </w:r>
          </w:p>
        </w:tc>
        <w:tc>
          <w:tcPr>
            <w:tcW w:w="625" w:type="pct"/>
            <w:shd w:val="clear" w:color="auto" w:fill="E3EEF5"/>
          </w:tcPr>
          <w:p w14:paraId="0FBB2DF4"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1ADE9088"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BOC-</w:t>
            </w:r>
            <w:r>
              <w:rPr>
                <w:rFonts w:hint="eastAsia"/>
                <w:color w:val="300016"/>
                <w:szCs w:val="22"/>
                <w:lang w:eastAsia="zh-CN"/>
              </w:rPr>
              <w:t>中国银行股份有限公司</w:t>
            </w:r>
          </w:p>
        </w:tc>
        <w:tc>
          <w:tcPr>
            <w:tcW w:w="768" w:type="pct"/>
            <w:shd w:val="clear" w:color="auto" w:fill="E3EEF5"/>
          </w:tcPr>
          <w:p w14:paraId="675B6F4C"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39C991CC" w14:textId="77777777" w:rsidR="008848BD" w:rsidRDefault="008848BD" w:rsidP="008848BD">
            <w:pPr>
              <w:jc w:val="center"/>
              <w:rPr>
                <w:rFonts w:ascii="宋体" w:hAnsi="宋体" w:cs="宋体"/>
                <w:color w:val="300016"/>
                <w:szCs w:val="22"/>
              </w:rPr>
            </w:pPr>
            <w:r>
              <w:rPr>
                <w:rFonts w:hint="eastAsia"/>
                <w:color w:val="300016"/>
                <w:szCs w:val="22"/>
              </w:rPr>
              <w:t>BOC01-</w:t>
            </w:r>
            <w:r>
              <w:rPr>
                <w:rFonts w:hint="eastAsia"/>
                <w:color w:val="300016"/>
                <w:szCs w:val="22"/>
              </w:rPr>
              <w:t>中行银企互联</w:t>
            </w:r>
            <w:r>
              <w:rPr>
                <w:rFonts w:hint="eastAsia"/>
                <w:color w:val="300016"/>
                <w:szCs w:val="22"/>
              </w:rPr>
              <w:t>NET2.x</w:t>
            </w:r>
          </w:p>
        </w:tc>
        <w:tc>
          <w:tcPr>
            <w:tcW w:w="787" w:type="pct"/>
            <w:shd w:val="clear" w:color="auto" w:fill="E3EEF5"/>
          </w:tcPr>
          <w:p w14:paraId="04EB1B20"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4A7C5033" w14:textId="77777777" w:rsidR="008848BD" w:rsidRPr="0067280D" w:rsidRDefault="008848BD" w:rsidP="008848BD">
            <w:pPr>
              <w:jc w:val="center"/>
              <w:rPr>
                <w:rFonts w:ascii="Arial" w:hAnsi="Arial" w:cs="Arial"/>
              </w:rPr>
            </w:pPr>
          </w:p>
        </w:tc>
      </w:tr>
      <w:tr w:rsidR="008848BD" w:rsidRPr="00806E14" w14:paraId="0670E518" w14:textId="77777777" w:rsidTr="008848BD">
        <w:trPr>
          <w:cantSplit/>
          <w:trHeight w:val="324"/>
        </w:trPr>
        <w:tc>
          <w:tcPr>
            <w:tcW w:w="625" w:type="pct"/>
            <w:shd w:val="clear" w:color="auto" w:fill="E3EEF5"/>
            <w:vAlign w:val="center"/>
          </w:tcPr>
          <w:p w14:paraId="6E30A639" w14:textId="77777777" w:rsidR="008848BD" w:rsidRPr="005D789A" w:rsidRDefault="008848BD" w:rsidP="008848BD">
            <w:pPr>
              <w:pStyle w:val="Cap2"/>
              <w:jc w:val="center"/>
              <w:rPr>
                <w:rFonts w:hint="eastAsia"/>
                <w:lang w:eastAsia="zh-CN"/>
              </w:rPr>
            </w:pPr>
            <w:r>
              <w:rPr>
                <w:rFonts w:hint="eastAsia"/>
                <w:lang w:eastAsia="zh-CN"/>
              </w:rPr>
              <w:t>4</w:t>
            </w:r>
          </w:p>
        </w:tc>
        <w:tc>
          <w:tcPr>
            <w:tcW w:w="625" w:type="pct"/>
            <w:shd w:val="clear" w:color="auto" w:fill="E3EEF5"/>
          </w:tcPr>
          <w:p w14:paraId="5B65D7C9"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6D141641" w14:textId="77777777" w:rsidR="008848BD" w:rsidRDefault="008848BD" w:rsidP="008848BD">
            <w:pPr>
              <w:jc w:val="center"/>
              <w:rPr>
                <w:rFonts w:ascii="宋体" w:hAnsi="宋体" w:cs="宋体"/>
                <w:color w:val="300016"/>
                <w:szCs w:val="22"/>
                <w:lang w:eastAsia="zh-CN"/>
              </w:rPr>
            </w:pPr>
            <w:r>
              <w:rPr>
                <w:rFonts w:hint="eastAsia"/>
                <w:color w:val="300016"/>
                <w:szCs w:val="22"/>
                <w:lang w:eastAsia="zh-CN"/>
              </w:rPr>
              <w:t>CCB-</w:t>
            </w:r>
            <w:r>
              <w:rPr>
                <w:rFonts w:hint="eastAsia"/>
                <w:color w:val="300016"/>
                <w:szCs w:val="22"/>
                <w:lang w:eastAsia="zh-CN"/>
              </w:rPr>
              <w:t>中国建设银行股份有限公司</w:t>
            </w:r>
          </w:p>
        </w:tc>
        <w:tc>
          <w:tcPr>
            <w:tcW w:w="768" w:type="pct"/>
            <w:shd w:val="clear" w:color="auto" w:fill="E3EEF5"/>
          </w:tcPr>
          <w:p w14:paraId="36A6AC75"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3332CD43" w14:textId="77777777" w:rsidR="008848BD" w:rsidRDefault="008848BD" w:rsidP="008848BD">
            <w:pPr>
              <w:jc w:val="center"/>
              <w:rPr>
                <w:rFonts w:ascii="宋体" w:hAnsi="宋体" w:cs="宋体"/>
                <w:color w:val="300016"/>
                <w:szCs w:val="22"/>
              </w:rPr>
            </w:pPr>
            <w:r>
              <w:rPr>
                <w:rFonts w:hint="eastAsia"/>
                <w:color w:val="300016"/>
                <w:szCs w:val="22"/>
              </w:rPr>
              <w:t>CCB01-</w:t>
            </w:r>
            <w:r>
              <w:rPr>
                <w:rFonts w:hint="eastAsia"/>
                <w:color w:val="300016"/>
                <w:szCs w:val="22"/>
              </w:rPr>
              <w:t>建行重要客户接入平台</w:t>
            </w:r>
            <w:r>
              <w:rPr>
                <w:rFonts w:hint="eastAsia"/>
                <w:color w:val="300016"/>
                <w:szCs w:val="22"/>
              </w:rPr>
              <w:t>1.x</w:t>
            </w:r>
          </w:p>
        </w:tc>
        <w:tc>
          <w:tcPr>
            <w:tcW w:w="787" w:type="pct"/>
            <w:shd w:val="clear" w:color="auto" w:fill="E3EEF5"/>
          </w:tcPr>
          <w:p w14:paraId="3EF94521"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7BDDC8E5" w14:textId="77777777" w:rsidR="008848BD" w:rsidRPr="0067280D" w:rsidRDefault="008848BD" w:rsidP="008848BD">
            <w:pPr>
              <w:jc w:val="center"/>
              <w:rPr>
                <w:rFonts w:ascii="Arial" w:hAnsi="Arial" w:cs="Arial"/>
              </w:rPr>
            </w:pPr>
          </w:p>
        </w:tc>
      </w:tr>
      <w:tr w:rsidR="008848BD" w:rsidRPr="00806E14" w14:paraId="724A91BB" w14:textId="77777777" w:rsidTr="008848BD">
        <w:trPr>
          <w:cantSplit/>
          <w:trHeight w:val="324"/>
        </w:trPr>
        <w:tc>
          <w:tcPr>
            <w:tcW w:w="625" w:type="pct"/>
            <w:shd w:val="clear" w:color="auto" w:fill="E3EEF5"/>
            <w:vAlign w:val="center"/>
          </w:tcPr>
          <w:p w14:paraId="34116C69" w14:textId="77777777" w:rsidR="008848BD" w:rsidRPr="005D789A" w:rsidRDefault="008848BD" w:rsidP="008848BD">
            <w:pPr>
              <w:pStyle w:val="Cap2"/>
              <w:jc w:val="center"/>
              <w:rPr>
                <w:rFonts w:hint="eastAsia"/>
                <w:lang w:eastAsia="zh-CN"/>
              </w:rPr>
            </w:pPr>
            <w:r>
              <w:rPr>
                <w:rFonts w:hint="eastAsia"/>
                <w:lang w:eastAsia="zh-CN"/>
              </w:rPr>
              <w:t>5</w:t>
            </w:r>
          </w:p>
        </w:tc>
        <w:tc>
          <w:tcPr>
            <w:tcW w:w="625" w:type="pct"/>
            <w:shd w:val="clear" w:color="auto" w:fill="E3EEF5"/>
          </w:tcPr>
          <w:p w14:paraId="1B78D5CF" w14:textId="77777777" w:rsidR="008848BD" w:rsidRPr="0067280D" w:rsidRDefault="008848BD" w:rsidP="008848BD">
            <w:pPr>
              <w:jc w:val="center"/>
              <w:rPr>
                <w:rFonts w:ascii="Arial" w:hAnsi="Arial" w:cs="Arial"/>
              </w:rPr>
            </w:pPr>
            <w:r w:rsidRPr="000B70F5">
              <w:rPr>
                <w:rFonts w:ascii="Arial" w:hAnsi="Arial" w:cs="Arial"/>
              </w:rPr>
              <w:t>F02</w:t>
            </w:r>
            <w:r>
              <w:rPr>
                <w:rFonts w:ascii="Arial" w:hAnsi="Arial" w:cs="Arial" w:hint="eastAsia"/>
              </w:rPr>
              <w:t>-</w:t>
            </w:r>
            <w:r w:rsidRPr="000B70F5">
              <w:rPr>
                <w:rFonts w:ascii="Arial" w:hAnsi="Arial" w:cs="Arial" w:hint="eastAsia"/>
              </w:rPr>
              <w:t>银企</w:t>
            </w:r>
            <w:r>
              <w:rPr>
                <w:rFonts w:ascii="Arial" w:hAnsi="Arial" w:cs="Arial" w:hint="eastAsia"/>
              </w:rPr>
              <w:t>直连</w:t>
            </w:r>
            <w:r w:rsidRPr="000B70F5">
              <w:rPr>
                <w:rFonts w:ascii="Arial" w:hAnsi="Arial" w:cs="Arial" w:hint="eastAsia"/>
              </w:rPr>
              <w:t>-</w:t>
            </w:r>
            <w:r w:rsidRPr="000B70F5">
              <w:rPr>
                <w:rFonts w:ascii="Arial" w:hAnsi="Arial" w:cs="Arial" w:hint="eastAsia"/>
              </w:rPr>
              <w:t>单笔支付</w:t>
            </w:r>
          </w:p>
        </w:tc>
        <w:tc>
          <w:tcPr>
            <w:tcW w:w="625" w:type="pct"/>
            <w:shd w:val="clear" w:color="auto" w:fill="E3EEF5"/>
          </w:tcPr>
          <w:p w14:paraId="05AF1BA1" w14:textId="77777777" w:rsidR="008848BD" w:rsidRDefault="008848BD" w:rsidP="008848BD">
            <w:pPr>
              <w:jc w:val="center"/>
              <w:rPr>
                <w:rFonts w:ascii="宋体" w:hAnsi="宋体" w:cs="宋体"/>
                <w:color w:val="300016"/>
                <w:szCs w:val="22"/>
              </w:rPr>
            </w:pPr>
            <w:r>
              <w:rPr>
                <w:rFonts w:hint="eastAsia"/>
                <w:color w:val="300016"/>
                <w:szCs w:val="22"/>
              </w:rPr>
              <w:t>BOCOM-</w:t>
            </w:r>
            <w:r>
              <w:rPr>
                <w:rFonts w:hint="eastAsia"/>
                <w:color w:val="300016"/>
                <w:szCs w:val="22"/>
              </w:rPr>
              <w:t>交通银行</w:t>
            </w:r>
          </w:p>
        </w:tc>
        <w:tc>
          <w:tcPr>
            <w:tcW w:w="768" w:type="pct"/>
            <w:shd w:val="clear" w:color="auto" w:fill="E3EEF5"/>
          </w:tcPr>
          <w:p w14:paraId="29C39029" w14:textId="77777777" w:rsidR="008848BD" w:rsidRDefault="008848BD" w:rsidP="008848BD">
            <w:pPr>
              <w:jc w:val="center"/>
              <w:rPr>
                <w:rFonts w:ascii="宋体" w:hAnsi="宋体" w:cs="宋体"/>
                <w:color w:val="300016"/>
                <w:szCs w:val="22"/>
              </w:rPr>
            </w:pPr>
            <w:r>
              <w:rPr>
                <w:rFonts w:hint="eastAsia"/>
                <w:color w:val="300016"/>
                <w:szCs w:val="22"/>
              </w:rPr>
              <w:t>普通支付</w:t>
            </w:r>
          </w:p>
        </w:tc>
        <w:tc>
          <w:tcPr>
            <w:tcW w:w="788" w:type="pct"/>
            <w:shd w:val="clear" w:color="auto" w:fill="E3EEF5"/>
          </w:tcPr>
          <w:p w14:paraId="4E7E2FDD" w14:textId="77777777" w:rsidR="008848BD" w:rsidRDefault="008848BD" w:rsidP="008848BD">
            <w:pPr>
              <w:jc w:val="center"/>
              <w:rPr>
                <w:rFonts w:ascii="宋体" w:hAnsi="宋体" w:cs="宋体"/>
                <w:color w:val="300016"/>
                <w:szCs w:val="22"/>
              </w:rPr>
            </w:pPr>
            <w:r>
              <w:rPr>
                <w:rFonts w:hint="eastAsia"/>
                <w:color w:val="300016"/>
                <w:szCs w:val="22"/>
              </w:rPr>
              <w:t>BOCOM01-</w:t>
            </w:r>
            <w:r>
              <w:rPr>
                <w:rFonts w:hint="eastAsia"/>
                <w:color w:val="300016"/>
                <w:szCs w:val="22"/>
              </w:rPr>
              <w:t>交行银企互联</w:t>
            </w:r>
            <w:r>
              <w:rPr>
                <w:rFonts w:hint="eastAsia"/>
                <w:color w:val="300016"/>
                <w:szCs w:val="22"/>
              </w:rPr>
              <w:t>3.x</w:t>
            </w:r>
          </w:p>
        </w:tc>
        <w:tc>
          <w:tcPr>
            <w:tcW w:w="787" w:type="pct"/>
            <w:shd w:val="clear" w:color="auto" w:fill="E3EEF5"/>
          </w:tcPr>
          <w:p w14:paraId="59FF0940" w14:textId="77777777" w:rsidR="008848BD" w:rsidRDefault="008848BD" w:rsidP="008848BD">
            <w:pPr>
              <w:jc w:val="center"/>
              <w:rPr>
                <w:rFonts w:ascii="宋体" w:hAnsi="宋体" w:cs="宋体"/>
                <w:color w:val="300016"/>
                <w:szCs w:val="22"/>
              </w:rPr>
            </w:pPr>
            <w:r>
              <w:rPr>
                <w:rFonts w:hint="eastAsia"/>
                <w:color w:val="300016"/>
                <w:szCs w:val="22"/>
              </w:rPr>
              <w:t>190802-</w:t>
            </w:r>
            <w:r>
              <w:rPr>
                <w:rFonts w:hint="eastAsia"/>
                <w:color w:val="300016"/>
                <w:szCs w:val="22"/>
              </w:rPr>
              <w:t>对外支付</w:t>
            </w:r>
          </w:p>
        </w:tc>
        <w:tc>
          <w:tcPr>
            <w:tcW w:w="782" w:type="pct"/>
            <w:shd w:val="clear" w:color="auto" w:fill="E3EEF5"/>
          </w:tcPr>
          <w:p w14:paraId="2812BF88" w14:textId="77777777" w:rsidR="008848BD" w:rsidRPr="0067280D" w:rsidRDefault="008848BD" w:rsidP="008848BD">
            <w:pPr>
              <w:jc w:val="center"/>
              <w:rPr>
                <w:rFonts w:ascii="Arial" w:hAnsi="Arial" w:cs="Arial"/>
              </w:rPr>
            </w:pPr>
          </w:p>
        </w:tc>
      </w:tr>
      <w:tr w:rsidR="008848BD" w:rsidRPr="00806E14" w14:paraId="7FDF49F5" w14:textId="77777777" w:rsidTr="008848BD">
        <w:trPr>
          <w:cantSplit/>
          <w:trHeight w:val="324"/>
        </w:trPr>
        <w:tc>
          <w:tcPr>
            <w:tcW w:w="625" w:type="pct"/>
            <w:shd w:val="clear" w:color="auto" w:fill="E3EEF5"/>
            <w:vAlign w:val="center"/>
          </w:tcPr>
          <w:p w14:paraId="31C59E28" w14:textId="77777777" w:rsidR="008848BD" w:rsidRDefault="008848BD" w:rsidP="008848BD">
            <w:pPr>
              <w:pStyle w:val="Cap2"/>
              <w:jc w:val="center"/>
              <w:rPr>
                <w:rFonts w:hint="eastAsia"/>
                <w:lang w:eastAsia="zh-CN"/>
              </w:rPr>
            </w:pPr>
          </w:p>
        </w:tc>
        <w:tc>
          <w:tcPr>
            <w:tcW w:w="625" w:type="pct"/>
            <w:shd w:val="clear" w:color="auto" w:fill="E3EEF5"/>
            <w:vAlign w:val="center"/>
          </w:tcPr>
          <w:p w14:paraId="05513BAD" w14:textId="77777777" w:rsidR="008848BD" w:rsidRPr="000B70F5" w:rsidRDefault="008848BD" w:rsidP="008848BD">
            <w:pPr>
              <w:rPr>
                <w:rFonts w:ascii="Arial" w:hAnsi="Arial" w:cs="Arial"/>
              </w:rPr>
            </w:pPr>
          </w:p>
        </w:tc>
        <w:tc>
          <w:tcPr>
            <w:tcW w:w="625" w:type="pct"/>
            <w:shd w:val="clear" w:color="auto" w:fill="E3EEF5"/>
          </w:tcPr>
          <w:p w14:paraId="186B18D8" w14:textId="77777777" w:rsidR="008848BD" w:rsidRDefault="008848BD" w:rsidP="008848BD">
            <w:pPr>
              <w:rPr>
                <w:color w:val="300016"/>
                <w:szCs w:val="22"/>
              </w:rPr>
            </w:pPr>
          </w:p>
        </w:tc>
        <w:tc>
          <w:tcPr>
            <w:tcW w:w="768" w:type="pct"/>
            <w:shd w:val="clear" w:color="auto" w:fill="E3EEF5"/>
          </w:tcPr>
          <w:p w14:paraId="5FA4C466" w14:textId="77777777" w:rsidR="008848BD" w:rsidRDefault="008848BD" w:rsidP="008848BD">
            <w:pPr>
              <w:rPr>
                <w:color w:val="300016"/>
                <w:szCs w:val="22"/>
              </w:rPr>
            </w:pPr>
          </w:p>
        </w:tc>
        <w:tc>
          <w:tcPr>
            <w:tcW w:w="788" w:type="pct"/>
            <w:shd w:val="clear" w:color="auto" w:fill="E3EEF5"/>
          </w:tcPr>
          <w:p w14:paraId="4F0F6428" w14:textId="77777777" w:rsidR="008848BD" w:rsidRDefault="008848BD" w:rsidP="008848BD">
            <w:pPr>
              <w:rPr>
                <w:color w:val="300016"/>
                <w:szCs w:val="22"/>
              </w:rPr>
            </w:pPr>
          </w:p>
        </w:tc>
        <w:tc>
          <w:tcPr>
            <w:tcW w:w="787" w:type="pct"/>
            <w:shd w:val="clear" w:color="auto" w:fill="E3EEF5"/>
          </w:tcPr>
          <w:p w14:paraId="1C8229FA" w14:textId="77777777" w:rsidR="008848BD" w:rsidRDefault="008848BD" w:rsidP="008848BD">
            <w:pPr>
              <w:rPr>
                <w:color w:val="300016"/>
                <w:szCs w:val="22"/>
              </w:rPr>
            </w:pPr>
          </w:p>
        </w:tc>
        <w:tc>
          <w:tcPr>
            <w:tcW w:w="782" w:type="pct"/>
            <w:shd w:val="clear" w:color="auto" w:fill="E3EEF5"/>
          </w:tcPr>
          <w:p w14:paraId="48910E52" w14:textId="77777777" w:rsidR="008848BD" w:rsidRPr="0067280D" w:rsidRDefault="008848BD" w:rsidP="008848BD">
            <w:pPr>
              <w:rPr>
                <w:rFonts w:ascii="Arial" w:hAnsi="Arial" w:cs="Arial"/>
              </w:rPr>
            </w:pPr>
          </w:p>
        </w:tc>
      </w:tr>
    </w:tbl>
    <w:p w14:paraId="34254AF8" w14:textId="77777777" w:rsidR="008848BD" w:rsidRDefault="008848BD" w:rsidP="008848BD">
      <w:pPr>
        <w:spacing w:line="360" w:lineRule="auto"/>
        <w:ind w:left="420"/>
        <w:rPr>
          <w:lang w:eastAsia="zh-CN"/>
        </w:rPr>
      </w:pPr>
      <w:r>
        <w:rPr>
          <w:rFonts w:hint="eastAsia"/>
          <w:lang w:eastAsia="zh-CN"/>
        </w:rPr>
        <w:t>1</w:t>
      </w:r>
      <w:r>
        <w:rPr>
          <w:rFonts w:hint="eastAsia"/>
          <w:lang w:eastAsia="zh-CN"/>
        </w:rPr>
        <w:t>、</w:t>
      </w:r>
      <w:r w:rsidRPr="00B814BB">
        <w:rPr>
          <w:rFonts w:hint="eastAsia"/>
          <w:lang w:eastAsia="zh-CN"/>
        </w:rPr>
        <w:t>同一个结算方式，不能选择同一个银行的两个线路</w:t>
      </w:r>
      <w:r>
        <w:rPr>
          <w:rFonts w:hint="eastAsia"/>
          <w:lang w:eastAsia="zh-CN"/>
        </w:rPr>
        <w:t>；</w:t>
      </w:r>
    </w:p>
    <w:p w14:paraId="15B9D574" w14:textId="77777777" w:rsidR="008848BD" w:rsidRDefault="008848BD" w:rsidP="008848BD">
      <w:pPr>
        <w:spacing w:line="360" w:lineRule="auto"/>
        <w:ind w:left="420"/>
        <w:rPr>
          <w:lang w:eastAsia="zh-CN"/>
        </w:rPr>
      </w:pPr>
      <w:r>
        <w:rPr>
          <w:rFonts w:hint="eastAsia"/>
          <w:lang w:eastAsia="zh-CN"/>
        </w:rPr>
        <w:t>2</w:t>
      </w:r>
      <w:r>
        <w:rPr>
          <w:rFonts w:hint="eastAsia"/>
          <w:lang w:eastAsia="zh-CN"/>
        </w:rPr>
        <w:t>、</w:t>
      </w:r>
      <w:r w:rsidRPr="00B814BB">
        <w:rPr>
          <w:rFonts w:hint="eastAsia"/>
          <w:lang w:eastAsia="zh-CN"/>
        </w:rPr>
        <w:t>可选的银行，只能是有直连线路的银行，并且这些线路已经授权可以使用</w:t>
      </w:r>
      <w:r>
        <w:rPr>
          <w:rFonts w:hint="eastAsia"/>
          <w:lang w:eastAsia="zh-CN"/>
        </w:rPr>
        <w:t>；</w:t>
      </w:r>
    </w:p>
    <w:p w14:paraId="153E6FF3" w14:textId="77777777" w:rsidR="008848BD" w:rsidRDefault="008848BD" w:rsidP="008848BD">
      <w:pPr>
        <w:pStyle w:val="40"/>
        <w:numPr>
          <w:ilvl w:val="3"/>
          <w:numId w:val="2"/>
        </w:numPr>
        <w:rPr>
          <w:lang w:eastAsia="zh-CN"/>
        </w:rPr>
      </w:pPr>
      <w:r>
        <w:rPr>
          <w:rFonts w:hint="eastAsia"/>
          <w:lang w:eastAsia="zh-CN"/>
        </w:rPr>
        <w:t>用户界面</w:t>
      </w:r>
    </w:p>
    <w:p w14:paraId="17598895" w14:textId="77777777" w:rsidR="008848BD" w:rsidRPr="00D12323" w:rsidRDefault="008848BD" w:rsidP="008848BD">
      <w:pPr>
        <w:pStyle w:val="L-"/>
      </w:pPr>
      <w:r w:rsidRPr="00D12323">
        <w:rPr>
          <w:rFonts w:hint="eastAsia"/>
        </w:rPr>
        <w:t>图：</w:t>
      </w:r>
      <w:r>
        <w:rPr>
          <w:rFonts w:hint="eastAsia"/>
        </w:rPr>
        <w:t>3.3.1.5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结算方式配置页面</w:t>
      </w:r>
    </w:p>
    <w:p w14:paraId="60D984A8" w14:textId="77777777" w:rsidR="008848BD" w:rsidRPr="00A53510" w:rsidRDefault="00E75EE2" w:rsidP="008848BD">
      <w:r>
        <w:rPr>
          <w:noProof/>
          <w:lang w:eastAsia="zh-CN" w:bidi="ar-SA"/>
        </w:rPr>
        <w:drawing>
          <wp:inline distT="0" distB="0" distL="0" distR="0" wp14:anchorId="579EF13F" wp14:editId="0799E777">
            <wp:extent cx="5267325" cy="2114550"/>
            <wp:effectExtent l="0" t="0" r="9525" b="0"/>
            <wp:docPr id="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13C31AA5" w14:textId="77777777" w:rsidR="008848BD" w:rsidRDefault="008848BD" w:rsidP="008848BD">
      <w:pPr>
        <w:pStyle w:val="30"/>
        <w:numPr>
          <w:ilvl w:val="2"/>
          <w:numId w:val="2"/>
        </w:numPr>
        <w:rPr>
          <w:lang w:eastAsia="zh-CN"/>
        </w:rPr>
      </w:pPr>
      <w:bookmarkStart w:id="98" w:name="_Toc517685556"/>
      <w:bookmarkStart w:id="99" w:name="_Toc10186630"/>
      <w:r>
        <w:rPr>
          <w:rFonts w:hint="eastAsia"/>
          <w:lang w:eastAsia="zh-CN"/>
        </w:rPr>
        <w:t>交易类型配置</w:t>
      </w:r>
      <w:bookmarkEnd w:id="98"/>
      <w:bookmarkEnd w:id="99"/>
    </w:p>
    <w:p w14:paraId="3EE1D7DA" w14:textId="77777777" w:rsidR="008848BD" w:rsidRDefault="008848BD" w:rsidP="008848BD">
      <w:pPr>
        <w:pStyle w:val="40"/>
        <w:numPr>
          <w:ilvl w:val="3"/>
          <w:numId w:val="2"/>
        </w:numPr>
        <w:rPr>
          <w:lang w:eastAsia="zh-CN"/>
        </w:rPr>
      </w:pPr>
      <w:r>
        <w:rPr>
          <w:rFonts w:hint="eastAsia"/>
          <w:lang w:eastAsia="zh-CN"/>
        </w:rPr>
        <w:t>业务描述</w:t>
      </w:r>
    </w:p>
    <w:p w14:paraId="79228A9A" w14:textId="77777777" w:rsidR="008848BD" w:rsidRDefault="008848BD" w:rsidP="008848BD">
      <w:pPr>
        <w:ind w:firstLine="420"/>
        <w:rPr>
          <w:lang w:eastAsia="zh-CN"/>
        </w:rPr>
      </w:pPr>
      <w:r w:rsidRPr="003704F3">
        <w:rPr>
          <w:rFonts w:hint="eastAsia"/>
          <w:lang w:eastAsia="zh-CN"/>
        </w:rPr>
        <w:t>交易类型</w:t>
      </w:r>
      <w:r>
        <w:rPr>
          <w:rFonts w:hint="eastAsia"/>
          <w:lang w:eastAsia="zh-CN"/>
        </w:rPr>
        <w:t>的关联配置</w:t>
      </w:r>
      <w:r w:rsidRPr="006516F9">
        <w:rPr>
          <w:rFonts w:hint="eastAsia"/>
          <w:lang w:eastAsia="zh-CN"/>
        </w:rPr>
        <w:t>，</w:t>
      </w:r>
      <w:r>
        <w:rPr>
          <w:rFonts w:hint="eastAsia"/>
          <w:lang w:eastAsia="zh-CN"/>
        </w:rPr>
        <w:t>通过</w:t>
      </w:r>
      <w:r w:rsidRPr="003704F3">
        <w:rPr>
          <w:rFonts w:hint="eastAsia"/>
          <w:lang w:eastAsia="zh-CN"/>
        </w:rPr>
        <w:t>交易类型</w:t>
      </w:r>
      <w:r>
        <w:rPr>
          <w:rFonts w:hint="eastAsia"/>
          <w:lang w:eastAsia="zh-CN"/>
        </w:rPr>
        <w:t>配置相对应的账户用途、手工录入、文件导入等信息。</w:t>
      </w:r>
    </w:p>
    <w:p w14:paraId="3D2C2FEE" w14:textId="77777777" w:rsidR="008848BD" w:rsidRDefault="008848BD" w:rsidP="008848BD">
      <w:pPr>
        <w:ind w:firstLine="420"/>
        <w:rPr>
          <w:lang w:eastAsia="zh-CN"/>
        </w:rPr>
      </w:pPr>
      <w:r>
        <w:rPr>
          <w:rFonts w:hint="eastAsia"/>
          <w:lang w:eastAsia="zh-CN"/>
        </w:rPr>
        <w:t>该功能由总部统一维护。</w:t>
      </w:r>
    </w:p>
    <w:p w14:paraId="63378C35" w14:textId="77777777" w:rsidR="008848BD" w:rsidRDefault="008848BD" w:rsidP="008848BD">
      <w:pPr>
        <w:pStyle w:val="40"/>
        <w:numPr>
          <w:ilvl w:val="3"/>
          <w:numId w:val="2"/>
        </w:numPr>
        <w:rPr>
          <w:lang w:eastAsia="zh-CN"/>
        </w:rPr>
      </w:pPr>
      <w:r>
        <w:rPr>
          <w:rFonts w:hint="eastAsia"/>
          <w:lang w:eastAsia="zh-CN"/>
        </w:rPr>
        <w:t>业务流程</w:t>
      </w:r>
    </w:p>
    <w:p w14:paraId="650AC9C8" w14:textId="77777777" w:rsidR="008848BD" w:rsidRDefault="008848BD" w:rsidP="008848BD">
      <w:pPr>
        <w:ind w:left="420"/>
      </w:pPr>
      <w:r>
        <w:rPr>
          <w:rFonts w:hint="eastAsia"/>
        </w:rPr>
        <w:t>无</w:t>
      </w:r>
    </w:p>
    <w:p w14:paraId="69EBF983" w14:textId="77777777" w:rsidR="008848BD" w:rsidRDefault="008848BD" w:rsidP="008848BD">
      <w:pPr>
        <w:pStyle w:val="40"/>
        <w:numPr>
          <w:ilvl w:val="3"/>
          <w:numId w:val="2"/>
        </w:numPr>
        <w:rPr>
          <w:lang w:eastAsia="zh-CN"/>
        </w:rPr>
      </w:pPr>
      <w:r>
        <w:rPr>
          <w:rFonts w:hint="eastAsia"/>
          <w:lang w:eastAsia="zh-CN"/>
        </w:rPr>
        <w:t>流程说明</w:t>
      </w:r>
    </w:p>
    <w:p w14:paraId="1CCFFA19" w14:textId="77777777" w:rsidR="008848BD" w:rsidRDefault="008848BD" w:rsidP="008848BD">
      <w:pPr>
        <w:ind w:left="420"/>
      </w:pPr>
      <w:r>
        <w:rPr>
          <w:rFonts w:hint="eastAsia"/>
        </w:rPr>
        <w:t>无</w:t>
      </w:r>
    </w:p>
    <w:p w14:paraId="71BA4CF2"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70"/>
        <w:gridCol w:w="672"/>
        <w:gridCol w:w="851"/>
        <w:gridCol w:w="834"/>
        <w:gridCol w:w="834"/>
        <w:gridCol w:w="836"/>
        <w:gridCol w:w="834"/>
        <w:gridCol w:w="839"/>
        <w:gridCol w:w="715"/>
        <w:gridCol w:w="716"/>
        <w:gridCol w:w="827"/>
      </w:tblGrid>
      <w:tr w:rsidR="008848BD" w:rsidRPr="00806E14" w14:paraId="5631480E"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1326E524" w14:textId="77777777" w:rsidR="008848BD" w:rsidRPr="00806E14" w:rsidRDefault="008848BD" w:rsidP="008848BD">
            <w:pPr>
              <w:jc w:val="center"/>
              <w:rPr>
                <w:rFonts w:ascii="宋体" w:hAnsi="宋体"/>
                <w:b/>
              </w:rPr>
            </w:pPr>
            <w:r>
              <w:rPr>
                <w:rFonts w:ascii="宋体" w:hAnsi="宋体" w:hint="eastAsia"/>
                <w:b/>
              </w:rPr>
              <w:t>交易类型配置-样例</w:t>
            </w:r>
          </w:p>
        </w:tc>
      </w:tr>
      <w:tr w:rsidR="008848BD" w:rsidRPr="00922AFD" w14:paraId="5FF756AB" w14:textId="77777777" w:rsidTr="008848BD">
        <w:trPr>
          <w:cantSplit/>
          <w:trHeight w:val="357"/>
          <w:tblHeader/>
        </w:trPr>
        <w:tc>
          <w:tcPr>
            <w:tcW w:w="334" w:type="pct"/>
            <w:tcBorders>
              <w:bottom w:val="double" w:sz="4" w:space="0" w:color="FFFFFF"/>
            </w:tcBorders>
            <w:shd w:val="clear" w:color="auto" w:fill="7C9BC1"/>
          </w:tcPr>
          <w:p w14:paraId="3BA620D8" w14:textId="77777777" w:rsidR="008848BD" w:rsidRPr="00A50F8A" w:rsidRDefault="008848BD" w:rsidP="008848BD">
            <w:pPr>
              <w:pStyle w:val="Cap1"/>
              <w:ind w:firstLineChars="100" w:firstLine="201"/>
              <w:rPr>
                <w:rFonts w:hint="eastAsia"/>
                <w:szCs w:val="18"/>
              </w:rPr>
            </w:pPr>
            <w:r w:rsidRPr="00A50F8A">
              <w:rPr>
                <w:rFonts w:hint="eastAsia"/>
                <w:szCs w:val="18"/>
              </w:rPr>
              <w:t>#</w:t>
            </w:r>
          </w:p>
        </w:tc>
        <w:tc>
          <w:tcPr>
            <w:tcW w:w="394" w:type="pct"/>
            <w:tcBorders>
              <w:bottom w:val="double" w:sz="4" w:space="0" w:color="FFFFFF"/>
            </w:tcBorders>
            <w:shd w:val="clear" w:color="auto" w:fill="7C9BC1"/>
          </w:tcPr>
          <w:p w14:paraId="6F46DD8D"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交易类型</w:t>
            </w:r>
          </w:p>
        </w:tc>
        <w:tc>
          <w:tcPr>
            <w:tcW w:w="499" w:type="pct"/>
            <w:tcBorders>
              <w:bottom w:val="double" w:sz="4" w:space="0" w:color="FFFFFF"/>
            </w:tcBorders>
            <w:shd w:val="clear" w:color="auto" w:fill="7C9BC1"/>
          </w:tcPr>
          <w:p w14:paraId="0CAE5752"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默认结算方式</w:t>
            </w:r>
          </w:p>
        </w:tc>
        <w:tc>
          <w:tcPr>
            <w:tcW w:w="489" w:type="pct"/>
            <w:tcBorders>
              <w:bottom w:val="double" w:sz="4" w:space="0" w:color="FFFFFF"/>
            </w:tcBorders>
            <w:shd w:val="clear" w:color="auto" w:fill="7C9BC1"/>
          </w:tcPr>
          <w:p w14:paraId="1758AA40"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付方对象类型</w:t>
            </w:r>
          </w:p>
        </w:tc>
        <w:tc>
          <w:tcPr>
            <w:tcW w:w="489" w:type="pct"/>
            <w:tcBorders>
              <w:bottom w:val="double" w:sz="4" w:space="0" w:color="FFFFFF"/>
            </w:tcBorders>
            <w:shd w:val="clear" w:color="auto" w:fill="7C9BC1"/>
          </w:tcPr>
          <w:p w14:paraId="3F881B56"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收方对象类型</w:t>
            </w:r>
          </w:p>
        </w:tc>
        <w:tc>
          <w:tcPr>
            <w:tcW w:w="490" w:type="pct"/>
            <w:tcBorders>
              <w:bottom w:val="double" w:sz="4" w:space="0" w:color="FFFFFF"/>
            </w:tcBorders>
            <w:shd w:val="clear" w:color="auto" w:fill="7C9BC1"/>
          </w:tcPr>
          <w:p w14:paraId="638D9406"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付方账户用途</w:t>
            </w:r>
          </w:p>
        </w:tc>
        <w:tc>
          <w:tcPr>
            <w:tcW w:w="489" w:type="pct"/>
            <w:tcBorders>
              <w:bottom w:val="double" w:sz="4" w:space="0" w:color="FFFFFF"/>
            </w:tcBorders>
            <w:shd w:val="clear" w:color="auto" w:fill="7C9BC1"/>
          </w:tcPr>
          <w:p w14:paraId="49748598"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收方账户用途</w:t>
            </w:r>
          </w:p>
        </w:tc>
        <w:tc>
          <w:tcPr>
            <w:tcW w:w="492" w:type="pct"/>
            <w:tcBorders>
              <w:bottom w:val="double" w:sz="4" w:space="0" w:color="FFFFFF"/>
            </w:tcBorders>
            <w:shd w:val="clear" w:color="auto" w:fill="7C9BC1"/>
          </w:tcPr>
          <w:p w14:paraId="1635E2C6"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导入标志</w:t>
            </w:r>
          </w:p>
        </w:tc>
        <w:tc>
          <w:tcPr>
            <w:tcW w:w="419" w:type="pct"/>
            <w:tcBorders>
              <w:bottom w:val="double" w:sz="4" w:space="0" w:color="FFFFFF"/>
            </w:tcBorders>
            <w:shd w:val="clear" w:color="auto" w:fill="7C9BC1"/>
          </w:tcPr>
          <w:p w14:paraId="2C499581"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是否允许手工录入</w:t>
            </w:r>
          </w:p>
        </w:tc>
        <w:tc>
          <w:tcPr>
            <w:tcW w:w="420" w:type="pct"/>
            <w:tcBorders>
              <w:bottom w:val="double" w:sz="4" w:space="0" w:color="FFFFFF"/>
            </w:tcBorders>
            <w:shd w:val="clear" w:color="auto" w:fill="7C9BC1"/>
          </w:tcPr>
          <w:p w14:paraId="1DF94BF5"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收付方同行标志</w:t>
            </w:r>
          </w:p>
        </w:tc>
        <w:tc>
          <w:tcPr>
            <w:tcW w:w="485" w:type="pct"/>
            <w:tcBorders>
              <w:bottom w:val="double" w:sz="4" w:space="0" w:color="FFFFFF"/>
            </w:tcBorders>
            <w:shd w:val="clear" w:color="auto" w:fill="7C9BC1"/>
          </w:tcPr>
          <w:p w14:paraId="7FE3C486" w14:textId="77777777" w:rsidR="008848BD" w:rsidRPr="00A50F8A" w:rsidRDefault="008848BD" w:rsidP="008848BD">
            <w:pPr>
              <w:jc w:val="center"/>
              <w:rPr>
                <w:rFonts w:ascii="Arial Bold" w:hAnsi="Arial Bold" w:cs="Arial" w:hint="eastAsia"/>
                <w:b/>
                <w:spacing w:val="10"/>
                <w:sz w:val="18"/>
                <w:szCs w:val="18"/>
              </w:rPr>
            </w:pPr>
            <w:r w:rsidRPr="00A50F8A">
              <w:rPr>
                <w:rFonts w:ascii="Arial Bold" w:hAnsi="Arial Bold" w:cs="Arial" w:hint="eastAsia"/>
                <w:b/>
                <w:spacing w:val="10"/>
                <w:sz w:val="18"/>
                <w:szCs w:val="18"/>
              </w:rPr>
              <w:t>内部划账标志</w:t>
            </w:r>
          </w:p>
        </w:tc>
      </w:tr>
      <w:tr w:rsidR="008848BD" w:rsidRPr="00806E14" w14:paraId="25AB5A54" w14:textId="77777777" w:rsidTr="008848BD">
        <w:trPr>
          <w:cantSplit/>
          <w:trHeight w:val="324"/>
        </w:trPr>
        <w:tc>
          <w:tcPr>
            <w:tcW w:w="334" w:type="pct"/>
            <w:shd w:val="clear" w:color="auto" w:fill="E3EEF5"/>
            <w:vAlign w:val="center"/>
          </w:tcPr>
          <w:p w14:paraId="2EC4C00E" w14:textId="77777777" w:rsidR="008848BD" w:rsidRPr="005D789A" w:rsidRDefault="008848BD" w:rsidP="008848BD">
            <w:pPr>
              <w:pStyle w:val="Cap2"/>
              <w:jc w:val="center"/>
              <w:rPr>
                <w:rFonts w:hint="eastAsia"/>
                <w:lang w:eastAsia="zh-CN"/>
              </w:rPr>
            </w:pPr>
            <w:r w:rsidRPr="005D789A">
              <w:rPr>
                <w:lang w:eastAsia="zh-CN"/>
              </w:rPr>
              <w:t>1</w:t>
            </w:r>
          </w:p>
        </w:tc>
        <w:tc>
          <w:tcPr>
            <w:tcW w:w="394" w:type="pct"/>
            <w:shd w:val="clear" w:color="auto" w:fill="E3EEF5"/>
            <w:vAlign w:val="center"/>
          </w:tcPr>
          <w:p w14:paraId="4D089C12"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E584736" w14:textId="77777777" w:rsidR="008848BD" w:rsidRPr="00806E14" w:rsidRDefault="008848BD" w:rsidP="008848BD">
            <w:pPr>
              <w:rPr>
                <w:rFonts w:ascii="宋体" w:hAnsi="宋体" w:cs="宋体"/>
              </w:rPr>
            </w:pPr>
          </w:p>
        </w:tc>
        <w:tc>
          <w:tcPr>
            <w:tcW w:w="489" w:type="pct"/>
            <w:shd w:val="clear" w:color="auto" w:fill="E3EEF5"/>
            <w:vAlign w:val="center"/>
          </w:tcPr>
          <w:p w14:paraId="7BB0D94D" w14:textId="77777777" w:rsidR="008848BD" w:rsidRPr="00806E14" w:rsidRDefault="008848BD" w:rsidP="008848BD">
            <w:pPr>
              <w:rPr>
                <w:rFonts w:ascii="Arial" w:hAnsi="Arial" w:cs="Arial"/>
              </w:rPr>
            </w:pPr>
          </w:p>
        </w:tc>
        <w:tc>
          <w:tcPr>
            <w:tcW w:w="489" w:type="pct"/>
            <w:shd w:val="clear" w:color="auto" w:fill="E3EEF5"/>
            <w:vAlign w:val="center"/>
          </w:tcPr>
          <w:p w14:paraId="4A8D5463" w14:textId="77777777" w:rsidR="008848BD" w:rsidRPr="00806E14" w:rsidRDefault="008848BD" w:rsidP="008848BD">
            <w:pPr>
              <w:rPr>
                <w:rFonts w:ascii="Arial" w:hAnsi="Arial" w:cs="Arial"/>
              </w:rPr>
            </w:pPr>
          </w:p>
        </w:tc>
        <w:tc>
          <w:tcPr>
            <w:tcW w:w="490" w:type="pct"/>
            <w:shd w:val="clear" w:color="auto" w:fill="E3EEF5"/>
            <w:vAlign w:val="center"/>
          </w:tcPr>
          <w:p w14:paraId="2AEB25B8" w14:textId="77777777" w:rsidR="008848BD" w:rsidRPr="00806E14" w:rsidRDefault="008848BD" w:rsidP="008848BD">
            <w:pPr>
              <w:rPr>
                <w:rFonts w:ascii="Arial" w:hAnsi="Arial" w:cs="Arial"/>
              </w:rPr>
            </w:pPr>
          </w:p>
        </w:tc>
        <w:tc>
          <w:tcPr>
            <w:tcW w:w="489" w:type="pct"/>
            <w:shd w:val="clear" w:color="auto" w:fill="E3EEF5"/>
            <w:vAlign w:val="center"/>
          </w:tcPr>
          <w:p w14:paraId="1A12CFD3" w14:textId="77777777" w:rsidR="008848BD" w:rsidRPr="00806E14" w:rsidRDefault="008848BD" w:rsidP="008848BD">
            <w:pPr>
              <w:rPr>
                <w:rFonts w:ascii="Arial" w:hAnsi="Arial" w:cs="Arial"/>
              </w:rPr>
            </w:pPr>
          </w:p>
        </w:tc>
        <w:tc>
          <w:tcPr>
            <w:tcW w:w="492" w:type="pct"/>
            <w:shd w:val="clear" w:color="auto" w:fill="E3EEF5"/>
            <w:vAlign w:val="center"/>
          </w:tcPr>
          <w:p w14:paraId="5EBB8C2B" w14:textId="77777777" w:rsidR="008848BD" w:rsidRPr="00806E14" w:rsidRDefault="008848BD" w:rsidP="008848BD">
            <w:pPr>
              <w:rPr>
                <w:rFonts w:ascii="Arial" w:hAnsi="Arial" w:cs="Arial"/>
              </w:rPr>
            </w:pPr>
          </w:p>
        </w:tc>
        <w:tc>
          <w:tcPr>
            <w:tcW w:w="419" w:type="pct"/>
            <w:shd w:val="clear" w:color="auto" w:fill="E3EEF5"/>
            <w:vAlign w:val="center"/>
          </w:tcPr>
          <w:p w14:paraId="5BFD4881" w14:textId="77777777" w:rsidR="008848BD" w:rsidRPr="00806E14" w:rsidRDefault="008848BD" w:rsidP="008848BD">
            <w:pPr>
              <w:rPr>
                <w:rFonts w:ascii="Arial" w:hAnsi="Arial" w:cs="Arial"/>
              </w:rPr>
            </w:pPr>
          </w:p>
        </w:tc>
        <w:tc>
          <w:tcPr>
            <w:tcW w:w="420" w:type="pct"/>
            <w:shd w:val="clear" w:color="auto" w:fill="E3EEF5"/>
            <w:vAlign w:val="center"/>
          </w:tcPr>
          <w:p w14:paraId="1ED35282" w14:textId="77777777" w:rsidR="008848BD" w:rsidRPr="00806E14" w:rsidRDefault="008848BD" w:rsidP="008848BD">
            <w:pPr>
              <w:rPr>
                <w:rFonts w:ascii="Arial" w:hAnsi="Arial" w:cs="Arial"/>
              </w:rPr>
            </w:pPr>
          </w:p>
        </w:tc>
        <w:tc>
          <w:tcPr>
            <w:tcW w:w="485" w:type="pct"/>
            <w:shd w:val="clear" w:color="auto" w:fill="E3EEF5"/>
            <w:vAlign w:val="center"/>
          </w:tcPr>
          <w:p w14:paraId="2C11104E" w14:textId="77777777" w:rsidR="008848BD" w:rsidRPr="00806E14" w:rsidRDefault="008848BD" w:rsidP="008848BD">
            <w:pPr>
              <w:rPr>
                <w:rFonts w:ascii="Arial" w:hAnsi="Arial" w:cs="Arial"/>
              </w:rPr>
            </w:pPr>
          </w:p>
        </w:tc>
      </w:tr>
      <w:tr w:rsidR="008848BD" w:rsidRPr="00806E14" w14:paraId="75BB3A8B" w14:textId="77777777" w:rsidTr="008848BD">
        <w:trPr>
          <w:cantSplit/>
          <w:trHeight w:val="324"/>
        </w:trPr>
        <w:tc>
          <w:tcPr>
            <w:tcW w:w="334" w:type="pct"/>
            <w:shd w:val="clear" w:color="auto" w:fill="E3EEF5"/>
            <w:vAlign w:val="center"/>
          </w:tcPr>
          <w:p w14:paraId="39B501C3" w14:textId="77777777" w:rsidR="008848BD" w:rsidRPr="005D789A" w:rsidRDefault="008848BD" w:rsidP="008848BD">
            <w:pPr>
              <w:pStyle w:val="Cap2"/>
              <w:jc w:val="center"/>
              <w:rPr>
                <w:rFonts w:hint="eastAsia"/>
                <w:lang w:eastAsia="zh-CN"/>
              </w:rPr>
            </w:pPr>
            <w:r>
              <w:rPr>
                <w:rFonts w:hint="eastAsia"/>
                <w:lang w:eastAsia="zh-CN"/>
              </w:rPr>
              <w:t>2</w:t>
            </w:r>
          </w:p>
        </w:tc>
        <w:tc>
          <w:tcPr>
            <w:tcW w:w="394" w:type="pct"/>
            <w:shd w:val="clear" w:color="auto" w:fill="E3EEF5"/>
            <w:vAlign w:val="center"/>
          </w:tcPr>
          <w:p w14:paraId="701166FC" w14:textId="77777777" w:rsidR="008848BD" w:rsidRPr="00806E14" w:rsidRDefault="008848BD" w:rsidP="008848BD">
            <w:pPr>
              <w:jc w:val="center"/>
              <w:rPr>
                <w:rFonts w:ascii="宋体" w:hAnsi="宋体" w:cs="宋体"/>
              </w:rPr>
            </w:pPr>
          </w:p>
        </w:tc>
        <w:tc>
          <w:tcPr>
            <w:tcW w:w="499" w:type="pct"/>
            <w:shd w:val="clear" w:color="auto" w:fill="E3EEF5"/>
            <w:vAlign w:val="center"/>
          </w:tcPr>
          <w:p w14:paraId="66A8C6E2" w14:textId="77777777" w:rsidR="008848BD" w:rsidRPr="00806E14" w:rsidRDefault="008848BD" w:rsidP="008848BD">
            <w:pPr>
              <w:rPr>
                <w:rFonts w:ascii="宋体" w:hAnsi="宋体" w:cs="宋体"/>
              </w:rPr>
            </w:pPr>
          </w:p>
        </w:tc>
        <w:tc>
          <w:tcPr>
            <w:tcW w:w="489" w:type="pct"/>
            <w:shd w:val="clear" w:color="auto" w:fill="E3EEF5"/>
            <w:vAlign w:val="center"/>
          </w:tcPr>
          <w:p w14:paraId="73E2B752" w14:textId="77777777" w:rsidR="008848BD" w:rsidRPr="00806E14" w:rsidRDefault="008848BD" w:rsidP="008848BD">
            <w:pPr>
              <w:rPr>
                <w:rFonts w:ascii="Arial" w:hAnsi="Arial" w:cs="Arial"/>
              </w:rPr>
            </w:pPr>
          </w:p>
        </w:tc>
        <w:tc>
          <w:tcPr>
            <w:tcW w:w="489" w:type="pct"/>
            <w:shd w:val="clear" w:color="auto" w:fill="E3EEF5"/>
            <w:vAlign w:val="center"/>
          </w:tcPr>
          <w:p w14:paraId="5B9FC238" w14:textId="77777777" w:rsidR="008848BD" w:rsidRPr="00806E14" w:rsidRDefault="008848BD" w:rsidP="008848BD">
            <w:pPr>
              <w:rPr>
                <w:rFonts w:ascii="Arial" w:hAnsi="Arial" w:cs="Arial"/>
              </w:rPr>
            </w:pPr>
          </w:p>
        </w:tc>
        <w:tc>
          <w:tcPr>
            <w:tcW w:w="490" w:type="pct"/>
            <w:shd w:val="clear" w:color="auto" w:fill="E3EEF5"/>
            <w:vAlign w:val="center"/>
          </w:tcPr>
          <w:p w14:paraId="1AEABAE2" w14:textId="77777777" w:rsidR="008848BD" w:rsidRPr="00806E14" w:rsidRDefault="008848BD" w:rsidP="008848BD">
            <w:pPr>
              <w:rPr>
                <w:rFonts w:ascii="Arial" w:hAnsi="Arial" w:cs="Arial"/>
              </w:rPr>
            </w:pPr>
          </w:p>
        </w:tc>
        <w:tc>
          <w:tcPr>
            <w:tcW w:w="489" w:type="pct"/>
            <w:shd w:val="clear" w:color="auto" w:fill="E3EEF5"/>
            <w:vAlign w:val="center"/>
          </w:tcPr>
          <w:p w14:paraId="3A103017" w14:textId="77777777" w:rsidR="008848BD" w:rsidRPr="00806E14" w:rsidRDefault="008848BD" w:rsidP="008848BD">
            <w:pPr>
              <w:rPr>
                <w:rFonts w:ascii="Arial" w:hAnsi="Arial" w:cs="Arial"/>
              </w:rPr>
            </w:pPr>
          </w:p>
        </w:tc>
        <w:tc>
          <w:tcPr>
            <w:tcW w:w="492" w:type="pct"/>
            <w:shd w:val="clear" w:color="auto" w:fill="E3EEF5"/>
            <w:vAlign w:val="center"/>
          </w:tcPr>
          <w:p w14:paraId="1A11C0D8" w14:textId="77777777" w:rsidR="008848BD" w:rsidRPr="00806E14" w:rsidRDefault="008848BD" w:rsidP="008848BD">
            <w:pPr>
              <w:rPr>
                <w:rFonts w:ascii="Arial" w:hAnsi="Arial" w:cs="Arial"/>
              </w:rPr>
            </w:pPr>
          </w:p>
        </w:tc>
        <w:tc>
          <w:tcPr>
            <w:tcW w:w="419" w:type="pct"/>
            <w:shd w:val="clear" w:color="auto" w:fill="E3EEF5"/>
            <w:vAlign w:val="center"/>
          </w:tcPr>
          <w:p w14:paraId="361FD3D2" w14:textId="77777777" w:rsidR="008848BD" w:rsidRPr="00806E14" w:rsidRDefault="008848BD" w:rsidP="008848BD">
            <w:pPr>
              <w:rPr>
                <w:rFonts w:ascii="Arial" w:hAnsi="Arial" w:cs="Arial"/>
              </w:rPr>
            </w:pPr>
          </w:p>
        </w:tc>
        <w:tc>
          <w:tcPr>
            <w:tcW w:w="420" w:type="pct"/>
            <w:shd w:val="clear" w:color="auto" w:fill="E3EEF5"/>
            <w:vAlign w:val="center"/>
          </w:tcPr>
          <w:p w14:paraId="7E0DDF59" w14:textId="77777777" w:rsidR="008848BD" w:rsidRPr="00806E14" w:rsidRDefault="008848BD" w:rsidP="008848BD">
            <w:pPr>
              <w:rPr>
                <w:rFonts w:ascii="Arial" w:hAnsi="Arial" w:cs="Arial"/>
              </w:rPr>
            </w:pPr>
          </w:p>
        </w:tc>
        <w:tc>
          <w:tcPr>
            <w:tcW w:w="485" w:type="pct"/>
            <w:shd w:val="clear" w:color="auto" w:fill="E3EEF5"/>
            <w:vAlign w:val="center"/>
          </w:tcPr>
          <w:p w14:paraId="753E6525" w14:textId="77777777" w:rsidR="008848BD" w:rsidRPr="00806E14" w:rsidRDefault="008848BD" w:rsidP="008848BD">
            <w:pPr>
              <w:rPr>
                <w:rFonts w:ascii="Arial" w:hAnsi="Arial" w:cs="Arial"/>
              </w:rPr>
            </w:pPr>
          </w:p>
        </w:tc>
      </w:tr>
      <w:tr w:rsidR="008848BD" w:rsidRPr="00806E14" w14:paraId="31505501" w14:textId="77777777" w:rsidTr="008848BD">
        <w:trPr>
          <w:cantSplit/>
          <w:trHeight w:val="324"/>
        </w:trPr>
        <w:tc>
          <w:tcPr>
            <w:tcW w:w="334" w:type="pct"/>
            <w:shd w:val="clear" w:color="auto" w:fill="E3EEF5"/>
            <w:vAlign w:val="center"/>
          </w:tcPr>
          <w:p w14:paraId="2AC1DB50" w14:textId="77777777" w:rsidR="008848BD" w:rsidRPr="005D789A" w:rsidRDefault="008848BD" w:rsidP="008848BD">
            <w:pPr>
              <w:pStyle w:val="Cap2"/>
              <w:jc w:val="center"/>
              <w:rPr>
                <w:rFonts w:hint="eastAsia"/>
                <w:lang w:eastAsia="zh-CN"/>
              </w:rPr>
            </w:pPr>
            <w:r>
              <w:rPr>
                <w:rFonts w:hint="eastAsia"/>
                <w:lang w:eastAsia="zh-CN"/>
              </w:rPr>
              <w:t>3</w:t>
            </w:r>
          </w:p>
        </w:tc>
        <w:tc>
          <w:tcPr>
            <w:tcW w:w="394" w:type="pct"/>
            <w:shd w:val="clear" w:color="auto" w:fill="E3EEF5"/>
            <w:vAlign w:val="center"/>
          </w:tcPr>
          <w:p w14:paraId="6A07466E" w14:textId="77777777" w:rsidR="008848BD" w:rsidRPr="00806E14" w:rsidRDefault="008848BD" w:rsidP="008848BD">
            <w:pPr>
              <w:jc w:val="center"/>
              <w:rPr>
                <w:rFonts w:ascii="宋体" w:hAnsi="宋体" w:cs="宋体"/>
              </w:rPr>
            </w:pPr>
          </w:p>
        </w:tc>
        <w:tc>
          <w:tcPr>
            <w:tcW w:w="499" w:type="pct"/>
            <w:shd w:val="clear" w:color="auto" w:fill="E3EEF5"/>
            <w:vAlign w:val="center"/>
          </w:tcPr>
          <w:p w14:paraId="3425D6E8" w14:textId="77777777" w:rsidR="008848BD" w:rsidRPr="00806E14" w:rsidRDefault="008848BD" w:rsidP="008848BD">
            <w:pPr>
              <w:rPr>
                <w:rFonts w:ascii="宋体" w:hAnsi="宋体" w:cs="宋体"/>
              </w:rPr>
            </w:pPr>
          </w:p>
        </w:tc>
        <w:tc>
          <w:tcPr>
            <w:tcW w:w="489" w:type="pct"/>
            <w:shd w:val="clear" w:color="auto" w:fill="E3EEF5"/>
            <w:vAlign w:val="center"/>
          </w:tcPr>
          <w:p w14:paraId="2AB2602B" w14:textId="77777777" w:rsidR="008848BD" w:rsidRPr="00806E14" w:rsidRDefault="008848BD" w:rsidP="008848BD">
            <w:pPr>
              <w:rPr>
                <w:rFonts w:ascii="Arial" w:hAnsi="Arial" w:cs="Arial"/>
              </w:rPr>
            </w:pPr>
          </w:p>
        </w:tc>
        <w:tc>
          <w:tcPr>
            <w:tcW w:w="489" w:type="pct"/>
            <w:shd w:val="clear" w:color="auto" w:fill="E3EEF5"/>
            <w:vAlign w:val="center"/>
          </w:tcPr>
          <w:p w14:paraId="18201BF4" w14:textId="77777777" w:rsidR="008848BD" w:rsidRPr="00806E14" w:rsidRDefault="008848BD" w:rsidP="008848BD">
            <w:pPr>
              <w:rPr>
                <w:rFonts w:ascii="Arial" w:hAnsi="Arial" w:cs="Arial"/>
              </w:rPr>
            </w:pPr>
          </w:p>
        </w:tc>
        <w:tc>
          <w:tcPr>
            <w:tcW w:w="490" w:type="pct"/>
            <w:shd w:val="clear" w:color="auto" w:fill="E3EEF5"/>
            <w:vAlign w:val="center"/>
          </w:tcPr>
          <w:p w14:paraId="22DD1A50" w14:textId="77777777" w:rsidR="008848BD" w:rsidRPr="00806E14" w:rsidRDefault="008848BD" w:rsidP="008848BD">
            <w:pPr>
              <w:rPr>
                <w:rFonts w:ascii="Arial" w:hAnsi="Arial" w:cs="Arial"/>
              </w:rPr>
            </w:pPr>
          </w:p>
        </w:tc>
        <w:tc>
          <w:tcPr>
            <w:tcW w:w="489" w:type="pct"/>
            <w:shd w:val="clear" w:color="auto" w:fill="E3EEF5"/>
            <w:vAlign w:val="center"/>
          </w:tcPr>
          <w:p w14:paraId="17472B28" w14:textId="77777777" w:rsidR="008848BD" w:rsidRPr="00806E14" w:rsidRDefault="008848BD" w:rsidP="008848BD">
            <w:pPr>
              <w:rPr>
                <w:rFonts w:ascii="Arial" w:hAnsi="Arial" w:cs="Arial"/>
              </w:rPr>
            </w:pPr>
          </w:p>
        </w:tc>
        <w:tc>
          <w:tcPr>
            <w:tcW w:w="492" w:type="pct"/>
            <w:shd w:val="clear" w:color="auto" w:fill="E3EEF5"/>
            <w:vAlign w:val="center"/>
          </w:tcPr>
          <w:p w14:paraId="204F6AEF" w14:textId="77777777" w:rsidR="008848BD" w:rsidRPr="00806E14" w:rsidRDefault="008848BD" w:rsidP="008848BD">
            <w:pPr>
              <w:rPr>
                <w:rFonts w:ascii="Arial" w:hAnsi="Arial" w:cs="Arial"/>
              </w:rPr>
            </w:pPr>
          </w:p>
        </w:tc>
        <w:tc>
          <w:tcPr>
            <w:tcW w:w="419" w:type="pct"/>
            <w:shd w:val="clear" w:color="auto" w:fill="E3EEF5"/>
            <w:vAlign w:val="center"/>
          </w:tcPr>
          <w:p w14:paraId="21C61EA7" w14:textId="77777777" w:rsidR="008848BD" w:rsidRPr="00806E14" w:rsidRDefault="008848BD" w:rsidP="008848BD">
            <w:pPr>
              <w:rPr>
                <w:rFonts w:ascii="Arial" w:hAnsi="Arial" w:cs="Arial"/>
              </w:rPr>
            </w:pPr>
          </w:p>
        </w:tc>
        <w:tc>
          <w:tcPr>
            <w:tcW w:w="420" w:type="pct"/>
            <w:shd w:val="clear" w:color="auto" w:fill="E3EEF5"/>
            <w:vAlign w:val="center"/>
          </w:tcPr>
          <w:p w14:paraId="4892BF9D" w14:textId="77777777" w:rsidR="008848BD" w:rsidRPr="00806E14" w:rsidRDefault="008848BD" w:rsidP="008848BD">
            <w:pPr>
              <w:rPr>
                <w:rFonts w:ascii="Arial" w:hAnsi="Arial" w:cs="Arial"/>
              </w:rPr>
            </w:pPr>
          </w:p>
        </w:tc>
        <w:tc>
          <w:tcPr>
            <w:tcW w:w="485" w:type="pct"/>
            <w:shd w:val="clear" w:color="auto" w:fill="E3EEF5"/>
            <w:vAlign w:val="center"/>
          </w:tcPr>
          <w:p w14:paraId="40CDC6CC" w14:textId="77777777" w:rsidR="008848BD" w:rsidRPr="00806E14" w:rsidRDefault="008848BD" w:rsidP="008848BD">
            <w:pPr>
              <w:rPr>
                <w:rFonts w:ascii="Arial" w:hAnsi="Arial" w:cs="Arial"/>
              </w:rPr>
            </w:pPr>
          </w:p>
        </w:tc>
      </w:tr>
    </w:tbl>
    <w:p w14:paraId="71D9D97B" w14:textId="77777777" w:rsidR="008848BD" w:rsidRDefault="008848BD" w:rsidP="008848BD">
      <w:pPr>
        <w:spacing w:line="360" w:lineRule="auto"/>
        <w:ind w:firstLine="420"/>
        <w:rPr>
          <w:lang w:eastAsia="zh-CN"/>
        </w:rPr>
      </w:pPr>
      <w:r>
        <w:rPr>
          <w:rFonts w:hint="eastAsia"/>
          <w:lang w:eastAsia="zh-CN"/>
        </w:rPr>
        <w:t>1</w:t>
      </w:r>
      <w:r>
        <w:rPr>
          <w:rFonts w:hint="eastAsia"/>
          <w:lang w:eastAsia="zh-CN"/>
        </w:rPr>
        <w:t>、</w:t>
      </w:r>
      <w:r w:rsidRPr="002F21BD">
        <w:rPr>
          <w:rFonts w:hint="eastAsia"/>
          <w:lang w:eastAsia="zh-CN"/>
        </w:rPr>
        <w:t>交易类型的系统内置标志如果是“</w:t>
      </w:r>
      <w:r w:rsidRPr="002F21BD">
        <w:rPr>
          <w:rFonts w:hint="eastAsia"/>
          <w:lang w:eastAsia="zh-CN"/>
        </w:rPr>
        <w:t>1</w:t>
      </w:r>
      <w:r w:rsidRPr="002F21BD">
        <w:rPr>
          <w:rFonts w:hint="eastAsia"/>
          <w:lang w:eastAsia="zh-CN"/>
        </w:rPr>
        <w:t>－系统内置”，那么交易类型的配置只能查看，不能删除和修改</w:t>
      </w:r>
      <w:r>
        <w:rPr>
          <w:rFonts w:hint="eastAsia"/>
          <w:lang w:eastAsia="zh-CN"/>
        </w:rPr>
        <w:t>；</w:t>
      </w:r>
    </w:p>
    <w:p w14:paraId="4D7946E2" w14:textId="77777777" w:rsidR="008848BD" w:rsidRDefault="008848BD" w:rsidP="008848BD">
      <w:pPr>
        <w:spacing w:line="360" w:lineRule="auto"/>
        <w:ind w:firstLine="420"/>
        <w:rPr>
          <w:lang w:eastAsia="zh-CN"/>
        </w:rPr>
      </w:pPr>
      <w:r>
        <w:rPr>
          <w:rFonts w:hint="eastAsia"/>
          <w:lang w:eastAsia="zh-CN"/>
        </w:rPr>
        <w:t>2</w:t>
      </w:r>
      <w:r>
        <w:rPr>
          <w:rFonts w:hint="eastAsia"/>
          <w:lang w:eastAsia="zh-CN"/>
        </w:rPr>
        <w:t>、</w:t>
      </w:r>
      <w:r w:rsidRPr="002F21BD">
        <w:rPr>
          <w:rFonts w:hint="eastAsia"/>
          <w:lang w:eastAsia="zh-CN"/>
        </w:rPr>
        <w:t>一个交易类型，只能有一条交易类型配置</w:t>
      </w:r>
      <w:r>
        <w:rPr>
          <w:rFonts w:hint="eastAsia"/>
          <w:lang w:eastAsia="zh-CN"/>
        </w:rPr>
        <w:t>。</w:t>
      </w:r>
      <w:r w:rsidRPr="002F21BD">
        <w:rPr>
          <w:rFonts w:hint="eastAsia"/>
          <w:lang w:eastAsia="zh-CN"/>
        </w:rPr>
        <w:t>一个交易类型，必须有一条交易类型配置</w:t>
      </w:r>
      <w:r>
        <w:rPr>
          <w:rFonts w:hint="eastAsia"/>
          <w:lang w:eastAsia="zh-CN"/>
        </w:rPr>
        <w:t>；</w:t>
      </w:r>
    </w:p>
    <w:p w14:paraId="40A1280A" w14:textId="77777777" w:rsidR="008848BD" w:rsidRDefault="008848BD" w:rsidP="008848BD">
      <w:pPr>
        <w:spacing w:line="360" w:lineRule="auto"/>
        <w:ind w:left="420"/>
        <w:rPr>
          <w:lang w:eastAsia="zh-CN"/>
        </w:rPr>
      </w:pPr>
      <w:r>
        <w:rPr>
          <w:rFonts w:hint="eastAsia"/>
          <w:lang w:eastAsia="zh-CN"/>
        </w:rPr>
        <w:t>3</w:t>
      </w:r>
      <w:r>
        <w:rPr>
          <w:rFonts w:hint="eastAsia"/>
          <w:lang w:eastAsia="zh-CN"/>
        </w:rPr>
        <w:t>、</w:t>
      </w:r>
      <w:r w:rsidRPr="002F21BD">
        <w:rPr>
          <w:rFonts w:hint="eastAsia"/>
          <w:lang w:eastAsia="zh-CN"/>
        </w:rPr>
        <w:t>“默认结算方式”和“可选结算方式”，必须有一项不为空</w:t>
      </w:r>
      <w:r>
        <w:rPr>
          <w:rFonts w:hint="eastAsia"/>
          <w:lang w:eastAsia="zh-CN"/>
        </w:rPr>
        <w:t>；</w:t>
      </w:r>
    </w:p>
    <w:p w14:paraId="0189DC9B" w14:textId="77777777" w:rsidR="008848BD" w:rsidRDefault="008848BD" w:rsidP="008848BD">
      <w:pPr>
        <w:spacing w:line="360" w:lineRule="auto"/>
        <w:ind w:left="420"/>
        <w:rPr>
          <w:lang w:eastAsia="zh-CN"/>
        </w:rPr>
      </w:pPr>
      <w:r>
        <w:rPr>
          <w:rFonts w:hint="eastAsia"/>
          <w:lang w:eastAsia="zh-CN"/>
        </w:rPr>
        <w:t>4</w:t>
      </w:r>
      <w:r>
        <w:rPr>
          <w:rFonts w:hint="eastAsia"/>
          <w:lang w:eastAsia="zh-CN"/>
        </w:rPr>
        <w:t>、</w:t>
      </w:r>
      <w:r w:rsidRPr="002F21BD">
        <w:rPr>
          <w:rFonts w:hint="eastAsia"/>
          <w:lang w:eastAsia="zh-CN"/>
        </w:rPr>
        <w:t>根据“交易类型”中的“交易方向”、“支付方式”，来过滤“结算方式”</w:t>
      </w:r>
      <w:r>
        <w:rPr>
          <w:rFonts w:hint="eastAsia"/>
          <w:lang w:eastAsia="zh-CN"/>
        </w:rPr>
        <w:t>；</w:t>
      </w:r>
    </w:p>
    <w:p w14:paraId="20E0D90A" w14:textId="77777777" w:rsidR="008848BD" w:rsidRDefault="008848BD" w:rsidP="008848BD">
      <w:pPr>
        <w:spacing w:line="360" w:lineRule="auto"/>
        <w:ind w:firstLine="420"/>
        <w:rPr>
          <w:lang w:eastAsia="zh-CN"/>
        </w:rPr>
      </w:pPr>
      <w:r>
        <w:rPr>
          <w:rFonts w:hint="eastAsia"/>
          <w:lang w:eastAsia="zh-CN"/>
        </w:rPr>
        <w:t>5</w:t>
      </w:r>
      <w:r>
        <w:rPr>
          <w:rFonts w:hint="eastAsia"/>
          <w:lang w:eastAsia="zh-CN"/>
        </w:rPr>
        <w:t>、</w:t>
      </w:r>
      <w:r w:rsidRPr="002F21BD">
        <w:rPr>
          <w:rFonts w:hint="eastAsia"/>
          <w:lang w:eastAsia="zh-CN"/>
        </w:rPr>
        <w:t>如果“默认结算方式”和“可选结算方式”这两个属性都有配置，那么“可选结算方式”必需包括“默认结算方式”</w:t>
      </w:r>
      <w:r>
        <w:rPr>
          <w:rFonts w:hint="eastAsia"/>
          <w:lang w:eastAsia="zh-CN"/>
        </w:rPr>
        <w:t>；</w:t>
      </w:r>
    </w:p>
    <w:p w14:paraId="6CF306FC" w14:textId="77777777" w:rsidR="008848BD" w:rsidRDefault="008848BD" w:rsidP="008848BD">
      <w:pPr>
        <w:spacing w:line="360" w:lineRule="auto"/>
        <w:ind w:firstLine="420"/>
        <w:rPr>
          <w:lang w:eastAsia="zh-CN"/>
        </w:rPr>
      </w:pPr>
      <w:r>
        <w:rPr>
          <w:rFonts w:hint="eastAsia"/>
          <w:lang w:eastAsia="zh-CN"/>
        </w:rPr>
        <w:t>6</w:t>
      </w:r>
      <w:r>
        <w:rPr>
          <w:rFonts w:hint="eastAsia"/>
          <w:lang w:eastAsia="zh-CN"/>
        </w:rPr>
        <w:t>、</w:t>
      </w:r>
      <w:r w:rsidRPr="002F21BD">
        <w:rPr>
          <w:rFonts w:hint="eastAsia"/>
          <w:lang w:eastAsia="zh-CN"/>
        </w:rPr>
        <w:t>如果资金交易单用到这个结算方式，“默认结算方式”默认选上。资金交易单界面上的“结算方式”，必需在“默认结算方式”和“可选结算方式”允许的范围内选择</w:t>
      </w:r>
      <w:r>
        <w:rPr>
          <w:rFonts w:hint="eastAsia"/>
          <w:lang w:eastAsia="zh-CN"/>
        </w:rPr>
        <w:t>；</w:t>
      </w:r>
    </w:p>
    <w:p w14:paraId="425FD949" w14:textId="77777777" w:rsidR="008848BD" w:rsidRDefault="008848BD" w:rsidP="008848BD">
      <w:pPr>
        <w:spacing w:line="360" w:lineRule="auto"/>
        <w:ind w:firstLine="420"/>
        <w:rPr>
          <w:lang w:eastAsia="zh-CN"/>
        </w:rPr>
      </w:pPr>
      <w:r>
        <w:rPr>
          <w:rFonts w:hint="eastAsia"/>
          <w:lang w:eastAsia="zh-CN"/>
        </w:rPr>
        <w:t>7</w:t>
      </w:r>
      <w:r>
        <w:rPr>
          <w:rFonts w:hint="eastAsia"/>
          <w:lang w:eastAsia="zh-CN"/>
        </w:rPr>
        <w:t>、</w:t>
      </w:r>
      <w:r w:rsidRPr="002F21BD">
        <w:rPr>
          <w:rFonts w:hint="eastAsia"/>
          <w:lang w:eastAsia="zh-CN"/>
        </w:rPr>
        <w:t>如果“收付方同行标志”选择为“</w:t>
      </w:r>
      <w:r w:rsidRPr="002F21BD">
        <w:rPr>
          <w:rFonts w:hint="eastAsia"/>
          <w:lang w:eastAsia="zh-CN"/>
        </w:rPr>
        <w:t>0-</w:t>
      </w:r>
      <w:r w:rsidRPr="002F21BD">
        <w:rPr>
          <w:rFonts w:hint="eastAsia"/>
          <w:lang w:eastAsia="zh-CN"/>
        </w:rPr>
        <w:t>允许跨行”，那么用到这个交易类型的单据，如资金交易单，收付方银行可以不是相同的银行。如果“收付方同行标志”选择为“</w:t>
      </w:r>
      <w:r w:rsidRPr="002F21BD">
        <w:rPr>
          <w:rFonts w:hint="eastAsia"/>
          <w:lang w:eastAsia="zh-CN"/>
        </w:rPr>
        <w:t>1-</w:t>
      </w:r>
      <w:r w:rsidRPr="002F21BD">
        <w:rPr>
          <w:rFonts w:hint="eastAsia"/>
          <w:lang w:eastAsia="zh-CN"/>
        </w:rPr>
        <w:t>必须同行”，那么用到这个交易类型的单据，如资金交易单，收付方银行必须是相同的银行</w:t>
      </w:r>
      <w:r>
        <w:rPr>
          <w:rFonts w:hint="eastAsia"/>
          <w:lang w:eastAsia="zh-CN"/>
        </w:rPr>
        <w:t>；</w:t>
      </w:r>
    </w:p>
    <w:p w14:paraId="721F9EC2" w14:textId="77777777" w:rsidR="008848BD" w:rsidRDefault="008848BD" w:rsidP="008848BD">
      <w:pPr>
        <w:spacing w:line="360" w:lineRule="auto"/>
        <w:ind w:left="420"/>
        <w:rPr>
          <w:lang w:eastAsia="zh-CN"/>
        </w:rPr>
      </w:pPr>
      <w:r>
        <w:rPr>
          <w:rFonts w:hint="eastAsia"/>
          <w:lang w:eastAsia="zh-CN"/>
        </w:rPr>
        <w:t>8</w:t>
      </w:r>
      <w:r>
        <w:rPr>
          <w:rFonts w:hint="eastAsia"/>
          <w:lang w:eastAsia="zh-CN"/>
        </w:rPr>
        <w:t>、以“</w:t>
      </w:r>
      <w:r>
        <w:rPr>
          <w:rFonts w:hint="eastAsia"/>
          <w:lang w:eastAsia="zh-CN"/>
        </w:rPr>
        <w:t xml:space="preserve">4.2 </w:t>
      </w:r>
      <w:r>
        <w:rPr>
          <w:rFonts w:hint="eastAsia"/>
          <w:lang w:eastAsia="zh-CN"/>
        </w:rPr>
        <w:t>基础数据收集模板”为准；</w:t>
      </w:r>
    </w:p>
    <w:p w14:paraId="421A5F21" w14:textId="77777777" w:rsidR="008848BD" w:rsidRDefault="008848BD" w:rsidP="008848BD">
      <w:pPr>
        <w:pStyle w:val="40"/>
        <w:numPr>
          <w:ilvl w:val="3"/>
          <w:numId w:val="2"/>
        </w:numPr>
        <w:rPr>
          <w:lang w:eastAsia="zh-CN"/>
        </w:rPr>
      </w:pPr>
      <w:r>
        <w:rPr>
          <w:rFonts w:hint="eastAsia"/>
          <w:lang w:eastAsia="zh-CN"/>
        </w:rPr>
        <w:t>用户界面</w:t>
      </w:r>
    </w:p>
    <w:p w14:paraId="08C04923" w14:textId="77777777" w:rsidR="008848BD" w:rsidRPr="00D12323" w:rsidRDefault="008848BD" w:rsidP="008848BD">
      <w:pPr>
        <w:pStyle w:val="L-"/>
      </w:pPr>
      <w:r w:rsidRPr="00D12323">
        <w:rPr>
          <w:rFonts w:hint="eastAsia"/>
        </w:rPr>
        <w:t>图：</w:t>
      </w:r>
      <w:r>
        <w:rPr>
          <w:rFonts w:hint="eastAsia"/>
        </w:rPr>
        <w:t>3.3.2.5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交易类型配置页面</w:t>
      </w:r>
    </w:p>
    <w:p w14:paraId="53C27684" w14:textId="77777777" w:rsidR="008848BD" w:rsidRDefault="00E75EE2" w:rsidP="008848BD">
      <w:r>
        <w:rPr>
          <w:noProof/>
          <w:lang w:eastAsia="zh-CN" w:bidi="ar-SA"/>
        </w:rPr>
        <w:drawing>
          <wp:inline distT="0" distB="0" distL="0" distR="0" wp14:anchorId="36517116" wp14:editId="6D6C1CF3">
            <wp:extent cx="5267325" cy="2114550"/>
            <wp:effectExtent l="0" t="0" r="9525" b="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664985A2" w14:textId="77777777" w:rsidR="008848BD" w:rsidRDefault="008848BD" w:rsidP="008848BD"/>
    <w:p w14:paraId="2D989655" w14:textId="77777777" w:rsidR="008848BD" w:rsidRPr="00D12323" w:rsidRDefault="008848BD" w:rsidP="008848BD">
      <w:pPr>
        <w:pStyle w:val="L-"/>
      </w:pPr>
      <w:r w:rsidRPr="00D12323">
        <w:rPr>
          <w:rFonts w:hint="eastAsia"/>
        </w:rPr>
        <w:t>图：</w:t>
      </w:r>
      <w:r>
        <w:rPr>
          <w:rFonts w:hint="eastAsia"/>
        </w:rPr>
        <w:t>3.3.2.5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交易类型配置页面</w:t>
      </w:r>
    </w:p>
    <w:p w14:paraId="51CC05BB" w14:textId="77777777" w:rsidR="008848BD" w:rsidRPr="008E5F4E" w:rsidRDefault="00E75EE2" w:rsidP="008848BD">
      <w:r>
        <w:rPr>
          <w:noProof/>
          <w:lang w:eastAsia="zh-CN" w:bidi="ar-SA"/>
        </w:rPr>
        <w:drawing>
          <wp:inline distT="0" distB="0" distL="0" distR="0" wp14:anchorId="679F8CD0" wp14:editId="6EE9EF30">
            <wp:extent cx="5267325" cy="2124075"/>
            <wp:effectExtent l="0" t="0" r="9525" b="952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1B04C262" w14:textId="77777777" w:rsidR="008848BD" w:rsidRDefault="008848BD" w:rsidP="008848BD">
      <w:pPr>
        <w:pStyle w:val="30"/>
        <w:numPr>
          <w:ilvl w:val="2"/>
          <w:numId w:val="2"/>
        </w:numPr>
        <w:rPr>
          <w:lang w:eastAsia="zh-CN"/>
        </w:rPr>
      </w:pPr>
      <w:bookmarkStart w:id="100" w:name="_Toc517685557"/>
      <w:bookmarkStart w:id="101" w:name="_Toc10186631"/>
      <w:r>
        <w:rPr>
          <w:rFonts w:hint="eastAsia"/>
          <w:lang w:eastAsia="zh-CN"/>
        </w:rPr>
        <w:t>审批流程配置</w:t>
      </w:r>
      <w:bookmarkEnd w:id="100"/>
      <w:bookmarkEnd w:id="101"/>
    </w:p>
    <w:p w14:paraId="20A1EF36" w14:textId="77777777" w:rsidR="008848BD" w:rsidRDefault="008848BD" w:rsidP="008848BD">
      <w:pPr>
        <w:pStyle w:val="40"/>
        <w:numPr>
          <w:ilvl w:val="3"/>
          <w:numId w:val="2"/>
        </w:numPr>
        <w:rPr>
          <w:lang w:eastAsia="zh-CN"/>
        </w:rPr>
      </w:pPr>
      <w:r>
        <w:rPr>
          <w:rFonts w:hint="eastAsia"/>
          <w:lang w:eastAsia="zh-CN"/>
        </w:rPr>
        <w:t>业务描述</w:t>
      </w:r>
    </w:p>
    <w:p w14:paraId="7F62BAA3" w14:textId="77777777" w:rsidR="008848BD" w:rsidRDefault="008848BD" w:rsidP="008848BD">
      <w:pPr>
        <w:ind w:firstLine="420"/>
        <w:rPr>
          <w:lang w:eastAsia="zh-CN"/>
        </w:rPr>
      </w:pPr>
      <w:r>
        <w:rPr>
          <w:rFonts w:hint="eastAsia"/>
          <w:lang w:eastAsia="zh-CN"/>
        </w:rPr>
        <w:t>根据总、分、支组织架构，不同交易类型进行收付等相关审批流程配置。</w:t>
      </w:r>
    </w:p>
    <w:p w14:paraId="099EFF1F" w14:textId="77777777" w:rsidR="008848BD" w:rsidRDefault="008848BD" w:rsidP="008848BD">
      <w:pPr>
        <w:ind w:firstLine="420"/>
        <w:rPr>
          <w:lang w:eastAsia="zh-CN"/>
        </w:rPr>
      </w:pPr>
      <w:r>
        <w:rPr>
          <w:rFonts w:hint="eastAsia"/>
          <w:lang w:eastAsia="zh-CN"/>
        </w:rPr>
        <w:t>该功能由总部统一维护。</w:t>
      </w:r>
    </w:p>
    <w:p w14:paraId="33ADFE23" w14:textId="77777777" w:rsidR="008848BD" w:rsidRDefault="008848BD" w:rsidP="008848BD">
      <w:pPr>
        <w:pStyle w:val="40"/>
        <w:numPr>
          <w:ilvl w:val="3"/>
          <w:numId w:val="2"/>
        </w:numPr>
        <w:rPr>
          <w:lang w:eastAsia="zh-CN"/>
        </w:rPr>
      </w:pPr>
      <w:r>
        <w:rPr>
          <w:rFonts w:hint="eastAsia"/>
          <w:lang w:eastAsia="zh-CN"/>
        </w:rPr>
        <w:t>业务流程</w:t>
      </w:r>
    </w:p>
    <w:p w14:paraId="34FB4F32" w14:textId="77777777" w:rsidR="008848BD" w:rsidRDefault="008848BD" w:rsidP="008848BD">
      <w:pPr>
        <w:ind w:left="420"/>
      </w:pPr>
      <w:r>
        <w:rPr>
          <w:rFonts w:hint="eastAsia"/>
        </w:rPr>
        <w:t>无</w:t>
      </w:r>
    </w:p>
    <w:p w14:paraId="2819F9C5" w14:textId="77777777" w:rsidR="008848BD" w:rsidRDefault="008848BD" w:rsidP="008848BD">
      <w:pPr>
        <w:pStyle w:val="40"/>
        <w:numPr>
          <w:ilvl w:val="3"/>
          <w:numId w:val="2"/>
        </w:numPr>
        <w:rPr>
          <w:lang w:eastAsia="zh-CN"/>
        </w:rPr>
      </w:pPr>
      <w:r>
        <w:rPr>
          <w:rFonts w:hint="eastAsia"/>
          <w:lang w:eastAsia="zh-CN"/>
        </w:rPr>
        <w:t>流程说明</w:t>
      </w:r>
    </w:p>
    <w:p w14:paraId="078FD4C9" w14:textId="77777777" w:rsidR="008848BD" w:rsidRDefault="008848BD" w:rsidP="008848BD">
      <w:pPr>
        <w:ind w:left="420"/>
      </w:pPr>
      <w:r>
        <w:rPr>
          <w:rFonts w:hint="eastAsia"/>
        </w:rPr>
        <w:t>无</w:t>
      </w:r>
    </w:p>
    <w:p w14:paraId="33E2CACF" w14:textId="77777777" w:rsidR="008848BD" w:rsidRDefault="008848BD" w:rsidP="008848BD">
      <w:pPr>
        <w:pStyle w:val="40"/>
        <w:numPr>
          <w:ilvl w:val="3"/>
          <w:numId w:val="2"/>
        </w:numPr>
        <w:rPr>
          <w:lang w:eastAsia="zh-CN"/>
        </w:rPr>
      </w:pPr>
      <w:r>
        <w:rPr>
          <w:rFonts w:hint="eastAsia"/>
          <w:lang w:eastAsia="zh-CN"/>
        </w:rPr>
        <w:t>业务元素</w:t>
      </w:r>
    </w:p>
    <w:p w14:paraId="1E8B2BFC" w14:textId="77777777" w:rsidR="008848BD" w:rsidRDefault="008848BD" w:rsidP="008848BD">
      <w:pPr>
        <w:spacing w:line="360" w:lineRule="auto"/>
        <w:ind w:left="420"/>
        <w:rPr>
          <w:lang w:eastAsia="zh-CN"/>
        </w:rPr>
      </w:pPr>
      <w:r>
        <w:rPr>
          <w:rFonts w:hint="eastAsia"/>
          <w:lang w:eastAsia="zh-CN"/>
        </w:rPr>
        <w:t>1</w:t>
      </w:r>
      <w:r>
        <w:rPr>
          <w:rFonts w:hint="eastAsia"/>
          <w:lang w:eastAsia="zh-CN"/>
        </w:rPr>
        <w:t>、根据总、分、支组织架构和不同交易类型进行不同审批流程设置；</w:t>
      </w:r>
    </w:p>
    <w:p w14:paraId="5C2332A5" w14:textId="77777777" w:rsidR="008848BD" w:rsidRDefault="008848BD" w:rsidP="008848BD">
      <w:pPr>
        <w:spacing w:line="360" w:lineRule="auto"/>
        <w:ind w:left="420"/>
        <w:rPr>
          <w:lang w:eastAsia="zh-CN"/>
        </w:rPr>
      </w:pPr>
      <w:r>
        <w:rPr>
          <w:rFonts w:hint="eastAsia"/>
          <w:lang w:eastAsia="zh-CN"/>
        </w:rPr>
        <w:t>2</w:t>
      </w:r>
      <w:r>
        <w:rPr>
          <w:rFonts w:hint="eastAsia"/>
          <w:lang w:eastAsia="zh-CN"/>
        </w:rPr>
        <w:t>、修改完成后，需要进行保存和发布；</w:t>
      </w:r>
    </w:p>
    <w:p w14:paraId="4D5AC473" w14:textId="77777777" w:rsidR="008848BD" w:rsidRDefault="008848BD" w:rsidP="008848BD">
      <w:pPr>
        <w:spacing w:line="360" w:lineRule="auto"/>
        <w:ind w:left="420"/>
        <w:rPr>
          <w:lang w:eastAsia="zh-CN"/>
        </w:rPr>
      </w:pPr>
      <w:r>
        <w:rPr>
          <w:rFonts w:hint="eastAsia"/>
          <w:lang w:eastAsia="zh-CN"/>
        </w:rPr>
        <w:t>3</w:t>
      </w:r>
      <w:r>
        <w:rPr>
          <w:rFonts w:hint="eastAsia"/>
          <w:lang w:eastAsia="zh-CN"/>
        </w:rPr>
        <w:t>、已经在流程中的审批数据，会继续走原有流程，新送审的数据会走修改后发布的流程；</w:t>
      </w:r>
    </w:p>
    <w:p w14:paraId="2E2F47D2" w14:textId="77777777" w:rsidR="008848BD" w:rsidRDefault="008848BD" w:rsidP="008848BD">
      <w:pPr>
        <w:spacing w:line="360" w:lineRule="auto"/>
        <w:ind w:left="420"/>
        <w:rPr>
          <w:lang w:eastAsia="zh-CN"/>
        </w:rPr>
      </w:pPr>
      <w:r>
        <w:rPr>
          <w:rFonts w:hint="eastAsia"/>
          <w:lang w:eastAsia="zh-CN"/>
        </w:rPr>
        <w:t>4</w:t>
      </w:r>
      <w:r>
        <w:rPr>
          <w:rFonts w:hint="eastAsia"/>
          <w:lang w:eastAsia="zh-CN"/>
        </w:rPr>
        <w:t>、以“</w:t>
      </w:r>
      <w:r>
        <w:rPr>
          <w:rFonts w:hint="eastAsia"/>
          <w:lang w:eastAsia="zh-CN"/>
        </w:rPr>
        <w:t xml:space="preserve">4.2 </w:t>
      </w:r>
      <w:r>
        <w:rPr>
          <w:rFonts w:hint="eastAsia"/>
          <w:lang w:eastAsia="zh-CN"/>
        </w:rPr>
        <w:t>基础数据收集模板”为准；</w:t>
      </w:r>
    </w:p>
    <w:p w14:paraId="66E3072C" w14:textId="77777777" w:rsidR="008848BD" w:rsidRDefault="008848BD" w:rsidP="008848BD">
      <w:pPr>
        <w:pStyle w:val="40"/>
        <w:numPr>
          <w:ilvl w:val="3"/>
          <w:numId w:val="2"/>
        </w:numPr>
        <w:rPr>
          <w:lang w:eastAsia="zh-CN"/>
        </w:rPr>
      </w:pPr>
      <w:r>
        <w:rPr>
          <w:rFonts w:hint="eastAsia"/>
          <w:lang w:eastAsia="zh-CN"/>
        </w:rPr>
        <w:t>用户界面</w:t>
      </w:r>
    </w:p>
    <w:p w14:paraId="2E97128E"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工作流程查询页面</w:t>
      </w:r>
    </w:p>
    <w:p w14:paraId="74AF96D1" w14:textId="77777777" w:rsidR="008848BD" w:rsidRDefault="00E75EE2" w:rsidP="008848BD">
      <w:r>
        <w:rPr>
          <w:noProof/>
          <w:lang w:eastAsia="zh-CN" w:bidi="ar-SA"/>
        </w:rPr>
        <w:drawing>
          <wp:inline distT="0" distB="0" distL="0" distR="0" wp14:anchorId="1F89E64C" wp14:editId="0854ADC8">
            <wp:extent cx="5276850" cy="2228850"/>
            <wp:effectExtent l="0" t="0" r="0" b="0"/>
            <wp:docPr id="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6850" cy="2228850"/>
                    </a:xfrm>
                    <a:prstGeom prst="rect">
                      <a:avLst/>
                    </a:prstGeom>
                    <a:noFill/>
                    <a:ln>
                      <a:noFill/>
                    </a:ln>
                  </pic:spPr>
                </pic:pic>
              </a:graphicData>
            </a:graphic>
          </wp:inline>
        </w:drawing>
      </w:r>
    </w:p>
    <w:p w14:paraId="0F39C9D6" w14:textId="77777777" w:rsidR="008848BD" w:rsidRDefault="008848BD" w:rsidP="008848BD"/>
    <w:p w14:paraId="3700DE99"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工作流程设计页面</w:t>
      </w:r>
    </w:p>
    <w:p w14:paraId="376874D7" w14:textId="77777777" w:rsidR="008848BD" w:rsidRDefault="00E75EE2" w:rsidP="008848BD">
      <w:r>
        <w:rPr>
          <w:noProof/>
          <w:lang w:eastAsia="zh-CN" w:bidi="ar-SA"/>
        </w:rPr>
        <w:drawing>
          <wp:inline distT="0" distB="0" distL="0" distR="0" wp14:anchorId="339B7FAA" wp14:editId="6F7D6476">
            <wp:extent cx="5276850" cy="2466975"/>
            <wp:effectExtent l="0" t="0" r="0" b="9525"/>
            <wp:docPr id="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466975"/>
                    </a:xfrm>
                    <a:prstGeom prst="rect">
                      <a:avLst/>
                    </a:prstGeom>
                    <a:noFill/>
                    <a:ln>
                      <a:noFill/>
                    </a:ln>
                  </pic:spPr>
                </pic:pic>
              </a:graphicData>
            </a:graphic>
          </wp:inline>
        </w:drawing>
      </w:r>
    </w:p>
    <w:p w14:paraId="3D572D1A" w14:textId="77777777" w:rsidR="008848BD" w:rsidRDefault="008848BD" w:rsidP="008848BD"/>
    <w:p w14:paraId="546A25D8"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3</w:t>
      </w:r>
      <w:r w:rsidRPr="00D12323">
        <w:rPr>
          <w:rFonts w:hint="eastAsia"/>
        </w:rPr>
        <w:t xml:space="preserve"> </w:t>
      </w:r>
      <w:r>
        <w:rPr>
          <w:rFonts w:hint="eastAsia"/>
        </w:rPr>
        <w:t xml:space="preserve"> </w:t>
      </w:r>
      <w:r>
        <w:rPr>
          <w:rFonts w:hint="eastAsia"/>
        </w:rPr>
        <w:t>工作流未完成请求页面</w:t>
      </w:r>
    </w:p>
    <w:p w14:paraId="073AC2CA" w14:textId="77777777" w:rsidR="008848BD" w:rsidRDefault="00E75EE2" w:rsidP="008848BD">
      <w:pPr>
        <w:ind w:left="2880" w:hangingChars="1200" w:hanging="2880"/>
      </w:pPr>
      <w:r>
        <w:rPr>
          <w:noProof/>
          <w:lang w:eastAsia="zh-CN" w:bidi="ar-SA"/>
        </w:rPr>
        <w:drawing>
          <wp:inline distT="0" distB="0" distL="0" distR="0" wp14:anchorId="3883FC8D" wp14:editId="3A7C8677">
            <wp:extent cx="5267325" cy="2581275"/>
            <wp:effectExtent l="0" t="0" r="9525" b="9525"/>
            <wp:docPr id="40"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744F6166" w14:textId="77777777" w:rsidR="008848BD" w:rsidRDefault="008848BD" w:rsidP="008848BD">
      <w:pPr>
        <w:ind w:left="2880" w:hangingChars="1200" w:hanging="2880"/>
      </w:pPr>
    </w:p>
    <w:p w14:paraId="245871BB"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4</w:t>
      </w:r>
      <w:r w:rsidRPr="00D12323">
        <w:rPr>
          <w:rFonts w:hint="eastAsia"/>
        </w:rPr>
        <w:t xml:space="preserve"> </w:t>
      </w:r>
      <w:r>
        <w:rPr>
          <w:rFonts w:hint="eastAsia"/>
        </w:rPr>
        <w:t xml:space="preserve"> </w:t>
      </w:r>
      <w:r>
        <w:rPr>
          <w:rFonts w:hint="eastAsia"/>
        </w:rPr>
        <w:t>工作流已完成请求页面</w:t>
      </w:r>
    </w:p>
    <w:p w14:paraId="700FC728" w14:textId="77777777" w:rsidR="008848BD" w:rsidRDefault="00E75EE2" w:rsidP="008848BD">
      <w:r>
        <w:rPr>
          <w:noProof/>
          <w:lang w:eastAsia="zh-CN" w:bidi="ar-SA"/>
        </w:rPr>
        <w:drawing>
          <wp:inline distT="0" distB="0" distL="0" distR="0" wp14:anchorId="563F4385" wp14:editId="540E194F">
            <wp:extent cx="5267325" cy="2581275"/>
            <wp:effectExtent l="0" t="0" r="9525" b="9525"/>
            <wp:docPr id="41"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8583A86" w14:textId="77777777" w:rsidR="008848BD" w:rsidRDefault="008848BD" w:rsidP="008848BD"/>
    <w:p w14:paraId="5BC9FD38"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5</w:t>
      </w:r>
      <w:r w:rsidRPr="00D12323">
        <w:rPr>
          <w:rFonts w:hint="eastAsia"/>
        </w:rPr>
        <w:t xml:space="preserve"> </w:t>
      </w:r>
      <w:r>
        <w:rPr>
          <w:rFonts w:hint="eastAsia"/>
        </w:rPr>
        <w:t xml:space="preserve"> </w:t>
      </w:r>
      <w:r>
        <w:rPr>
          <w:rFonts w:hint="eastAsia"/>
        </w:rPr>
        <w:t>工作流程委托查看页面</w:t>
      </w:r>
    </w:p>
    <w:p w14:paraId="6F0445AD" w14:textId="77777777" w:rsidR="008848BD" w:rsidRDefault="00E75EE2" w:rsidP="008848BD">
      <w:r>
        <w:rPr>
          <w:noProof/>
          <w:lang w:eastAsia="zh-CN" w:bidi="ar-SA"/>
        </w:rPr>
        <w:drawing>
          <wp:inline distT="0" distB="0" distL="0" distR="0" wp14:anchorId="3BEDDD4B" wp14:editId="2F4F47CF">
            <wp:extent cx="5276850" cy="2600325"/>
            <wp:effectExtent l="0" t="0" r="0" b="952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600325"/>
                    </a:xfrm>
                    <a:prstGeom prst="rect">
                      <a:avLst/>
                    </a:prstGeom>
                    <a:noFill/>
                    <a:ln>
                      <a:noFill/>
                    </a:ln>
                  </pic:spPr>
                </pic:pic>
              </a:graphicData>
            </a:graphic>
          </wp:inline>
        </w:drawing>
      </w:r>
    </w:p>
    <w:p w14:paraId="11F1F31D" w14:textId="77777777" w:rsidR="008848BD" w:rsidRDefault="008848BD" w:rsidP="008848BD"/>
    <w:p w14:paraId="0A085D5B" w14:textId="77777777" w:rsidR="008848BD" w:rsidRPr="00D12323" w:rsidRDefault="008848BD" w:rsidP="008848BD">
      <w:pPr>
        <w:pStyle w:val="L-"/>
      </w:pPr>
      <w:r w:rsidRPr="00D12323">
        <w:rPr>
          <w:rFonts w:hint="eastAsia"/>
        </w:rPr>
        <w:t>图：</w:t>
      </w:r>
      <w:r>
        <w:rPr>
          <w:rFonts w:hint="eastAsia"/>
        </w:rPr>
        <w:t>3.3.3.5</w:t>
      </w:r>
      <w:r w:rsidRPr="00D12323">
        <w:rPr>
          <w:rFonts w:hint="eastAsia"/>
        </w:rPr>
        <w:t>-</w:t>
      </w:r>
      <w:r>
        <w:rPr>
          <w:rFonts w:hint="eastAsia"/>
        </w:rPr>
        <w:t>6</w:t>
      </w:r>
      <w:r w:rsidRPr="00D12323">
        <w:rPr>
          <w:rFonts w:hint="eastAsia"/>
        </w:rPr>
        <w:t xml:space="preserve"> </w:t>
      </w:r>
      <w:r>
        <w:rPr>
          <w:rFonts w:hint="eastAsia"/>
        </w:rPr>
        <w:t xml:space="preserve"> </w:t>
      </w:r>
      <w:r>
        <w:rPr>
          <w:rFonts w:hint="eastAsia"/>
        </w:rPr>
        <w:t>工作流程委托新增页面</w:t>
      </w:r>
    </w:p>
    <w:p w14:paraId="7DF219E9" w14:textId="77777777" w:rsidR="008848BD" w:rsidRDefault="00E75EE2" w:rsidP="008848BD">
      <w:pPr>
        <w:jc w:val="center"/>
      </w:pPr>
      <w:r>
        <w:rPr>
          <w:noProof/>
          <w:lang w:eastAsia="zh-CN" w:bidi="ar-SA"/>
        </w:rPr>
        <w:drawing>
          <wp:inline distT="0" distB="0" distL="0" distR="0" wp14:anchorId="0F82A792" wp14:editId="22633793">
            <wp:extent cx="5276850" cy="2590800"/>
            <wp:effectExtent l="0" t="0" r="0" b="0"/>
            <wp:docPr id="4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4BD90624" w14:textId="77777777" w:rsidR="008848BD" w:rsidRDefault="008848BD" w:rsidP="008848BD">
      <w:pPr>
        <w:pStyle w:val="30"/>
        <w:numPr>
          <w:ilvl w:val="2"/>
          <w:numId w:val="2"/>
        </w:numPr>
        <w:rPr>
          <w:lang w:eastAsia="zh-CN"/>
        </w:rPr>
      </w:pPr>
      <w:bookmarkStart w:id="102" w:name="_Toc517685558"/>
      <w:bookmarkStart w:id="103" w:name="_Toc10186632"/>
      <w:r>
        <w:rPr>
          <w:rFonts w:hint="eastAsia"/>
          <w:lang w:eastAsia="zh-CN"/>
        </w:rPr>
        <w:t>预警监控配置</w:t>
      </w:r>
      <w:bookmarkEnd w:id="102"/>
      <w:bookmarkEnd w:id="103"/>
    </w:p>
    <w:p w14:paraId="5FCD6EB7" w14:textId="77777777" w:rsidR="008848BD" w:rsidRDefault="008848BD" w:rsidP="008848BD">
      <w:pPr>
        <w:pStyle w:val="40"/>
        <w:numPr>
          <w:ilvl w:val="3"/>
          <w:numId w:val="2"/>
        </w:numPr>
        <w:rPr>
          <w:lang w:eastAsia="zh-CN"/>
        </w:rPr>
      </w:pPr>
      <w:r>
        <w:rPr>
          <w:rFonts w:hint="eastAsia"/>
          <w:lang w:eastAsia="zh-CN"/>
        </w:rPr>
        <w:t>业务描述</w:t>
      </w:r>
    </w:p>
    <w:p w14:paraId="671D41F0" w14:textId="77777777" w:rsidR="008848BD" w:rsidRDefault="008848BD" w:rsidP="008848BD">
      <w:pPr>
        <w:ind w:firstLine="420"/>
        <w:rPr>
          <w:lang w:eastAsia="zh-CN"/>
        </w:rPr>
      </w:pPr>
      <w:r w:rsidRPr="00AC7255">
        <w:rPr>
          <w:rFonts w:hint="eastAsia"/>
          <w:lang w:eastAsia="zh-CN"/>
        </w:rPr>
        <w:t>资金</w:t>
      </w:r>
      <w:r>
        <w:rPr>
          <w:rFonts w:hint="eastAsia"/>
          <w:lang w:eastAsia="zh-CN"/>
        </w:rPr>
        <w:t>系统</w:t>
      </w:r>
      <w:r w:rsidRPr="00AC7255">
        <w:rPr>
          <w:rFonts w:hint="eastAsia"/>
          <w:lang w:eastAsia="zh-CN"/>
        </w:rPr>
        <w:t>针对用户到资金安全的监控要求，通过预警监控来实现事前的监控和提醒</w:t>
      </w:r>
      <w:r>
        <w:rPr>
          <w:rFonts w:hint="eastAsia"/>
          <w:lang w:eastAsia="zh-CN"/>
        </w:rPr>
        <w:t>。</w:t>
      </w:r>
    </w:p>
    <w:p w14:paraId="68777DC2" w14:textId="77777777" w:rsidR="008848BD" w:rsidRDefault="008848BD" w:rsidP="008848BD">
      <w:pPr>
        <w:ind w:firstLine="420"/>
        <w:rPr>
          <w:lang w:eastAsia="zh-CN"/>
        </w:rPr>
      </w:pPr>
      <w:r>
        <w:rPr>
          <w:rFonts w:hint="eastAsia"/>
          <w:lang w:eastAsia="zh-CN"/>
        </w:rPr>
        <w:t>该功能由总部统一维护。</w:t>
      </w:r>
    </w:p>
    <w:p w14:paraId="4B20790E" w14:textId="77777777" w:rsidR="008848BD" w:rsidRDefault="008848BD" w:rsidP="008848BD">
      <w:pPr>
        <w:pStyle w:val="40"/>
        <w:numPr>
          <w:ilvl w:val="3"/>
          <w:numId w:val="2"/>
        </w:numPr>
        <w:rPr>
          <w:lang w:eastAsia="zh-CN"/>
        </w:rPr>
      </w:pPr>
      <w:r>
        <w:rPr>
          <w:rFonts w:hint="eastAsia"/>
          <w:lang w:eastAsia="zh-CN"/>
        </w:rPr>
        <w:t>业务流程</w:t>
      </w:r>
    </w:p>
    <w:p w14:paraId="37D0F869" w14:textId="77777777" w:rsidR="008848BD" w:rsidRDefault="008848BD" w:rsidP="008848BD">
      <w:pPr>
        <w:ind w:left="420"/>
      </w:pPr>
      <w:r>
        <w:rPr>
          <w:rFonts w:hint="eastAsia"/>
        </w:rPr>
        <w:t>无</w:t>
      </w:r>
    </w:p>
    <w:p w14:paraId="66D6A451" w14:textId="77777777" w:rsidR="008848BD" w:rsidRDefault="008848BD" w:rsidP="008848BD">
      <w:pPr>
        <w:pStyle w:val="40"/>
        <w:numPr>
          <w:ilvl w:val="3"/>
          <w:numId w:val="2"/>
        </w:numPr>
        <w:rPr>
          <w:lang w:eastAsia="zh-CN"/>
        </w:rPr>
      </w:pPr>
      <w:r>
        <w:rPr>
          <w:rFonts w:hint="eastAsia"/>
          <w:lang w:eastAsia="zh-CN"/>
        </w:rPr>
        <w:t>流程说明</w:t>
      </w:r>
    </w:p>
    <w:p w14:paraId="536A9EE7" w14:textId="77777777" w:rsidR="008848BD" w:rsidRDefault="008848BD" w:rsidP="008848BD">
      <w:pPr>
        <w:ind w:left="420"/>
      </w:pPr>
      <w:r>
        <w:rPr>
          <w:rFonts w:hint="eastAsia"/>
        </w:rPr>
        <w:t>无</w:t>
      </w:r>
    </w:p>
    <w:p w14:paraId="3C5ED7D7"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ayout w:type="fixed"/>
        <w:tblLook w:val="00A0" w:firstRow="1" w:lastRow="0" w:firstColumn="1" w:lastColumn="0" w:noHBand="0" w:noVBand="0"/>
      </w:tblPr>
      <w:tblGrid>
        <w:gridCol w:w="855"/>
        <w:gridCol w:w="860"/>
        <w:gridCol w:w="861"/>
        <w:gridCol w:w="652"/>
        <w:gridCol w:w="851"/>
        <w:gridCol w:w="853"/>
        <w:gridCol w:w="936"/>
        <w:gridCol w:w="785"/>
        <w:gridCol w:w="887"/>
        <w:gridCol w:w="988"/>
      </w:tblGrid>
      <w:tr w:rsidR="008848BD" w:rsidRPr="00806E14" w14:paraId="7C0C36D4" w14:textId="77777777" w:rsidTr="008848BD">
        <w:trPr>
          <w:cantSplit/>
          <w:trHeight w:val="357"/>
          <w:tblHeader/>
        </w:trPr>
        <w:tc>
          <w:tcPr>
            <w:tcW w:w="5000" w:type="pct"/>
            <w:gridSpan w:val="10"/>
            <w:tcBorders>
              <w:top w:val="double" w:sz="4" w:space="0" w:color="FFFFFF"/>
              <w:left w:val="double" w:sz="4" w:space="0" w:color="FFFFFF"/>
              <w:bottom w:val="double" w:sz="4" w:space="0" w:color="FFFFFF"/>
              <w:right w:val="double" w:sz="4" w:space="0" w:color="FFFFFF"/>
            </w:tcBorders>
            <w:shd w:val="clear" w:color="auto" w:fill="E3EEF5"/>
          </w:tcPr>
          <w:p w14:paraId="1D8B175E" w14:textId="77777777" w:rsidR="008848BD" w:rsidRPr="00806E14" w:rsidRDefault="008848BD" w:rsidP="008848BD">
            <w:pPr>
              <w:jc w:val="center"/>
              <w:rPr>
                <w:rFonts w:ascii="宋体" w:hAnsi="宋体"/>
                <w:b/>
              </w:rPr>
            </w:pPr>
            <w:r>
              <w:rPr>
                <w:rFonts w:ascii="宋体" w:hAnsi="宋体" w:hint="eastAsia"/>
                <w:b/>
              </w:rPr>
              <w:t>预警规则设置-样例</w:t>
            </w:r>
          </w:p>
        </w:tc>
      </w:tr>
      <w:tr w:rsidR="008848BD" w:rsidRPr="00922AFD" w14:paraId="2B73A0FF" w14:textId="77777777" w:rsidTr="008848BD">
        <w:trPr>
          <w:cantSplit/>
          <w:trHeight w:val="357"/>
          <w:tblHeader/>
        </w:trPr>
        <w:tc>
          <w:tcPr>
            <w:tcW w:w="502" w:type="pct"/>
            <w:tcBorders>
              <w:bottom w:val="double" w:sz="4" w:space="0" w:color="FFFFFF"/>
            </w:tcBorders>
            <w:shd w:val="clear" w:color="auto" w:fill="7C9BC1"/>
          </w:tcPr>
          <w:p w14:paraId="7BA0605E" w14:textId="77777777" w:rsidR="008848BD" w:rsidRPr="002B6F57" w:rsidRDefault="008848BD" w:rsidP="008848BD">
            <w:pPr>
              <w:pStyle w:val="Cap1"/>
              <w:ind w:firstLineChars="100" w:firstLine="201"/>
              <w:rPr>
                <w:rFonts w:hint="eastAsia"/>
                <w:szCs w:val="18"/>
              </w:rPr>
            </w:pPr>
            <w:r w:rsidRPr="002B6F57">
              <w:rPr>
                <w:rFonts w:hint="eastAsia"/>
                <w:szCs w:val="18"/>
              </w:rPr>
              <w:t>#</w:t>
            </w:r>
          </w:p>
        </w:tc>
        <w:tc>
          <w:tcPr>
            <w:tcW w:w="504" w:type="pct"/>
            <w:tcBorders>
              <w:bottom w:val="double" w:sz="4" w:space="0" w:color="FFFFFF"/>
            </w:tcBorders>
            <w:shd w:val="clear" w:color="auto" w:fill="7C9BC1"/>
          </w:tcPr>
          <w:p w14:paraId="529DF201" w14:textId="77777777" w:rsidR="008848BD" w:rsidRPr="002B6F57" w:rsidRDefault="008848BD" w:rsidP="008848BD">
            <w:pPr>
              <w:pStyle w:val="Cap1"/>
              <w:ind w:firstLineChars="100" w:firstLine="201"/>
              <w:rPr>
                <w:rFonts w:hint="eastAsia"/>
                <w:szCs w:val="18"/>
              </w:rPr>
            </w:pPr>
            <w:r w:rsidRPr="002B6F57">
              <w:rPr>
                <w:rFonts w:hint="eastAsia"/>
                <w:szCs w:val="18"/>
              </w:rPr>
              <w:t>预警对象</w:t>
            </w:r>
          </w:p>
        </w:tc>
        <w:tc>
          <w:tcPr>
            <w:tcW w:w="505" w:type="pct"/>
            <w:tcBorders>
              <w:bottom w:val="double" w:sz="4" w:space="0" w:color="FFFFFF"/>
            </w:tcBorders>
            <w:shd w:val="clear" w:color="auto" w:fill="7C9BC1"/>
          </w:tcPr>
          <w:p w14:paraId="1059F3F2" w14:textId="77777777" w:rsidR="008848BD" w:rsidRPr="002B6F57" w:rsidRDefault="008848BD" w:rsidP="008848BD">
            <w:pPr>
              <w:pStyle w:val="Cap1"/>
              <w:ind w:firstLineChars="100" w:firstLine="201"/>
              <w:rPr>
                <w:rFonts w:hint="eastAsia"/>
                <w:szCs w:val="18"/>
              </w:rPr>
            </w:pPr>
            <w:r w:rsidRPr="002B6F57">
              <w:rPr>
                <w:rFonts w:hint="eastAsia"/>
                <w:szCs w:val="18"/>
              </w:rPr>
              <w:t>顺序号</w:t>
            </w:r>
          </w:p>
        </w:tc>
        <w:tc>
          <w:tcPr>
            <w:tcW w:w="382" w:type="pct"/>
            <w:tcBorders>
              <w:bottom w:val="double" w:sz="4" w:space="0" w:color="FFFFFF"/>
            </w:tcBorders>
            <w:shd w:val="clear" w:color="auto" w:fill="7C9BC1"/>
          </w:tcPr>
          <w:p w14:paraId="65F04DC0" w14:textId="77777777" w:rsidR="008848BD" w:rsidRPr="002B6F57" w:rsidRDefault="008848BD" w:rsidP="008848BD">
            <w:pPr>
              <w:pStyle w:val="Cap1"/>
              <w:ind w:firstLineChars="100" w:firstLine="201"/>
              <w:rPr>
                <w:rFonts w:hint="eastAsia"/>
                <w:szCs w:val="18"/>
              </w:rPr>
            </w:pPr>
            <w:r w:rsidRPr="002B6F57">
              <w:rPr>
                <w:rFonts w:hint="eastAsia"/>
                <w:szCs w:val="18"/>
              </w:rPr>
              <w:t>左括号</w:t>
            </w:r>
          </w:p>
        </w:tc>
        <w:tc>
          <w:tcPr>
            <w:tcW w:w="499" w:type="pct"/>
            <w:tcBorders>
              <w:bottom w:val="double" w:sz="4" w:space="0" w:color="FFFFFF"/>
            </w:tcBorders>
            <w:shd w:val="clear" w:color="auto" w:fill="7C9BC1"/>
          </w:tcPr>
          <w:p w14:paraId="4EE3997D" w14:textId="77777777" w:rsidR="008848BD" w:rsidRPr="002B6F57" w:rsidRDefault="008848BD" w:rsidP="008848BD">
            <w:pPr>
              <w:pStyle w:val="Cap1"/>
              <w:ind w:firstLineChars="100" w:firstLine="201"/>
              <w:rPr>
                <w:rFonts w:hint="eastAsia"/>
                <w:szCs w:val="18"/>
              </w:rPr>
            </w:pPr>
            <w:r w:rsidRPr="002B6F57">
              <w:rPr>
                <w:rFonts w:hint="eastAsia"/>
                <w:szCs w:val="18"/>
              </w:rPr>
              <w:t>预警属性</w:t>
            </w:r>
          </w:p>
        </w:tc>
        <w:tc>
          <w:tcPr>
            <w:tcW w:w="500" w:type="pct"/>
            <w:tcBorders>
              <w:bottom w:val="double" w:sz="4" w:space="0" w:color="FFFFFF"/>
            </w:tcBorders>
            <w:shd w:val="clear" w:color="auto" w:fill="7C9BC1"/>
          </w:tcPr>
          <w:p w14:paraId="0C8428FB" w14:textId="77777777" w:rsidR="008848BD" w:rsidRPr="002B6F57" w:rsidRDefault="008848BD" w:rsidP="008848BD">
            <w:pPr>
              <w:pStyle w:val="Cap1"/>
              <w:ind w:firstLineChars="100" w:firstLine="201"/>
              <w:rPr>
                <w:rFonts w:hint="eastAsia"/>
                <w:szCs w:val="18"/>
              </w:rPr>
            </w:pPr>
            <w:r w:rsidRPr="002B6F57">
              <w:rPr>
                <w:rFonts w:hint="eastAsia"/>
                <w:szCs w:val="18"/>
              </w:rPr>
              <w:t>比较关系</w:t>
            </w:r>
          </w:p>
        </w:tc>
        <w:tc>
          <w:tcPr>
            <w:tcW w:w="549" w:type="pct"/>
            <w:tcBorders>
              <w:bottom w:val="double" w:sz="4" w:space="0" w:color="FFFFFF"/>
            </w:tcBorders>
            <w:shd w:val="clear" w:color="auto" w:fill="7C9BC1"/>
          </w:tcPr>
          <w:p w14:paraId="4524CD1F" w14:textId="77777777" w:rsidR="008848BD" w:rsidRPr="002B6F57" w:rsidRDefault="008848BD" w:rsidP="008848BD">
            <w:pPr>
              <w:pStyle w:val="Cap1"/>
              <w:ind w:firstLineChars="100" w:firstLine="201"/>
              <w:rPr>
                <w:rFonts w:hint="eastAsia"/>
                <w:szCs w:val="18"/>
              </w:rPr>
            </w:pPr>
            <w:r w:rsidRPr="002B6F57">
              <w:rPr>
                <w:rFonts w:hint="eastAsia"/>
                <w:szCs w:val="18"/>
              </w:rPr>
              <w:t>值</w:t>
            </w:r>
          </w:p>
        </w:tc>
        <w:tc>
          <w:tcPr>
            <w:tcW w:w="460" w:type="pct"/>
            <w:tcBorders>
              <w:bottom w:val="double" w:sz="4" w:space="0" w:color="FFFFFF"/>
            </w:tcBorders>
            <w:shd w:val="clear" w:color="auto" w:fill="7C9BC1"/>
          </w:tcPr>
          <w:p w14:paraId="2FDDF0FC" w14:textId="77777777" w:rsidR="008848BD" w:rsidRPr="002B6F57" w:rsidRDefault="008848BD" w:rsidP="008848BD">
            <w:pPr>
              <w:pStyle w:val="Cap1"/>
              <w:ind w:firstLineChars="100" w:firstLine="201"/>
              <w:rPr>
                <w:rFonts w:hint="eastAsia"/>
                <w:szCs w:val="18"/>
              </w:rPr>
            </w:pPr>
            <w:r w:rsidRPr="002B6F57">
              <w:rPr>
                <w:rFonts w:hint="eastAsia"/>
                <w:szCs w:val="18"/>
              </w:rPr>
              <w:t>右括号</w:t>
            </w:r>
          </w:p>
        </w:tc>
        <w:tc>
          <w:tcPr>
            <w:tcW w:w="520" w:type="pct"/>
            <w:tcBorders>
              <w:bottom w:val="double" w:sz="4" w:space="0" w:color="FFFFFF"/>
            </w:tcBorders>
            <w:shd w:val="clear" w:color="auto" w:fill="7C9BC1"/>
          </w:tcPr>
          <w:p w14:paraId="7072BB67" w14:textId="77777777" w:rsidR="008848BD" w:rsidRPr="002B6F57" w:rsidRDefault="008848BD" w:rsidP="008848BD">
            <w:pPr>
              <w:pStyle w:val="Cap1"/>
              <w:ind w:firstLineChars="100" w:firstLine="201"/>
              <w:rPr>
                <w:rFonts w:hint="eastAsia"/>
                <w:szCs w:val="18"/>
              </w:rPr>
            </w:pPr>
            <w:r w:rsidRPr="002B6F57">
              <w:rPr>
                <w:rFonts w:hint="eastAsia"/>
                <w:szCs w:val="18"/>
              </w:rPr>
              <w:t>逻辑关系</w:t>
            </w:r>
          </w:p>
        </w:tc>
        <w:tc>
          <w:tcPr>
            <w:tcW w:w="579" w:type="pct"/>
            <w:tcBorders>
              <w:bottom w:val="double" w:sz="4" w:space="0" w:color="FFFFFF"/>
            </w:tcBorders>
            <w:shd w:val="clear" w:color="auto" w:fill="7C9BC1"/>
          </w:tcPr>
          <w:p w14:paraId="7C8C3FAC" w14:textId="77777777" w:rsidR="008848BD" w:rsidRPr="002B6F57" w:rsidRDefault="008848BD" w:rsidP="008848BD">
            <w:pPr>
              <w:pStyle w:val="Cap1"/>
              <w:ind w:firstLineChars="100" w:firstLine="201"/>
              <w:rPr>
                <w:rFonts w:hint="eastAsia"/>
                <w:szCs w:val="18"/>
              </w:rPr>
            </w:pPr>
            <w:r w:rsidRPr="002B6F57">
              <w:rPr>
                <w:rFonts w:hint="eastAsia"/>
                <w:szCs w:val="18"/>
              </w:rPr>
              <w:t>是否有效</w:t>
            </w:r>
          </w:p>
        </w:tc>
      </w:tr>
      <w:tr w:rsidR="008848BD" w:rsidRPr="00CE4E0A" w14:paraId="515CE9FE" w14:textId="77777777" w:rsidTr="008848BD">
        <w:trPr>
          <w:cantSplit/>
          <w:trHeight w:val="324"/>
        </w:trPr>
        <w:tc>
          <w:tcPr>
            <w:tcW w:w="502" w:type="pct"/>
            <w:shd w:val="clear" w:color="auto" w:fill="E3EEF5"/>
            <w:vAlign w:val="center"/>
          </w:tcPr>
          <w:p w14:paraId="0DF425B0" w14:textId="77777777" w:rsidR="008848BD" w:rsidRPr="005D789A" w:rsidRDefault="008848BD" w:rsidP="008848BD">
            <w:pPr>
              <w:pStyle w:val="Cap2"/>
              <w:jc w:val="center"/>
              <w:rPr>
                <w:rFonts w:hint="eastAsia"/>
                <w:lang w:eastAsia="zh-CN"/>
              </w:rPr>
            </w:pPr>
            <w:r w:rsidRPr="005D789A">
              <w:rPr>
                <w:lang w:eastAsia="zh-CN"/>
              </w:rPr>
              <w:t>1</w:t>
            </w:r>
          </w:p>
        </w:tc>
        <w:tc>
          <w:tcPr>
            <w:tcW w:w="504" w:type="pct"/>
            <w:shd w:val="clear" w:color="auto" w:fill="E3EEF5"/>
          </w:tcPr>
          <w:p w14:paraId="6A569C9D"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17C31E69" w14:textId="77777777" w:rsidR="008848BD" w:rsidRPr="008D5D67" w:rsidRDefault="008848BD" w:rsidP="008848BD">
            <w:pPr>
              <w:jc w:val="center"/>
              <w:rPr>
                <w:rFonts w:ascii="Arial" w:hAnsi="Arial" w:cs="Arial"/>
              </w:rPr>
            </w:pPr>
            <w:r w:rsidRPr="008D5D67">
              <w:rPr>
                <w:rFonts w:ascii="Arial" w:hAnsi="Arial" w:cs="Arial" w:hint="eastAsia"/>
              </w:rPr>
              <w:t>1</w:t>
            </w:r>
          </w:p>
        </w:tc>
        <w:tc>
          <w:tcPr>
            <w:tcW w:w="382" w:type="pct"/>
            <w:shd w:val="clear" w:color="auto" w:fill="E3EEF5"/>
          </w:tcPr>
          <w:p w14:paraId="337260C9" w14:textId="77777777" w:rsidR="008848BD" w:rsidRPr="008D5D67" w:rsidRDefault="008848BD" w:rsidP="008848BD">
            <w:pPr>
              <w:jc w:val="center"/>
              <w:rPr>
                <w:rFonts w:ascii="Arial" w:hAnsi="Arial" w:cs="Arial"/>
              </w:rPr>
            </w:pPr>
          </w:p>
        </w:tc>
        <w:tc>
          <w:tcPr>
            <w:tcW w:w="499" w:type="pct"/>
            <w:shd w:val="clear" w:color="auto" w:fill="E3EEF5"/>
          </w:tcPr>
          <w:p w14:paraId="45F7D32A" w14:textId="77777777" w:rsidR="008848BD" w:rsidRPr="008D5D67" w:rsidRDefault="008848BD" w:rsidP="008848BD">
            <w:pPr>
              <w:jc w:val="center"/>
              <w:rPr>
                <w:rFonts w:ascii="Arial" w:hAnsi="Arial" w:cs="Arial"/>
              </w:rPr>
            </w:pPr>
            <w:r w:rsidRPr="008D5D67">
              <w:rPr>
                <w:rFonts w:ascii="Arial" w:hAnsi="Arial" w:cs="Arial" w:hint="eastAsia"/>
              </w:rPr>
              <w:t>账户用途</w:t>
            </w:r>
            <w:r w:rsidRPr="008D5D67">
              <w:rPr>
                <w:rFonts w:ascii="Arial" w:hAnsi="Arial" w:cs="Arial" w:hint="eastAsia"/>
              </w:rPr>
              <w:t>code</w:t>
            </w:r>
          </w:p>
        </w:tc>
        <w:tc>
          <w:tcPr>
            <w:tcW w:w="500" w:type="pct"/>
            <w:shd w:val="clear" w:color="auto" w:fill="E3EEF5"/>
          </w:tcPr>
          <w:p w14:paraId="4F6CCB6C" w14:textId="77777777" w:rsidR="008848BD" w:rsidRPr="008D5D67" w:rsidRDefault="008848BD" w:rsidP="008848BD">
            <w:pPr>
              <w:jc w:val="center"/>
              <w:rPr>
                <w:rFonts w:ascii="Arial" w:hAnsi="Arial" w:cs="Arial"/>
              </w:rPr>
            </w:pPr>
            <w:r w:rsidRPr="008D5D67">
              <w:rPr>
                <w:rFonts w:ascii="Arial" w:hAnsi="Arial" w:cs="Arial" w:hint="eastAsia"/>
              </w:rPr>
              <w:t>包含</w:t>
            </w:r>
          </w:p>
        </w:tc>
        <w:tc>
          <w:tcPr>
            <w:tcW w:w="549" w:type="pct"/>
            <w:shd w:val="clear" w:color="auto" w:fill="E3EEF5"/>
          </w:tcPr>
          <w:p w14:paraId="1BC4CDEC" w14:textId="77777777" w:rsidR="008848BD" w:rsidRPr="008D5D67" w:rsidRDefault="008848BD" w:rsidP="008848BD">
            <w:pPr>
              <w:jc w:val="center"/>
              <w:rPr>
                <w:rFonts w:ascii="Arial" w:hAnsi="Arial" w:cs="Arial"/>
              </w:rPr>
            </w:pPr>
            <w:r w:rsidRPr="008D5D67">
              <w:rPr>
                <w:rFonts w:ascii="Arial" w:hAnsi="Arial" w:cs="Arial" w:hint="eastAsia"/>
              </w:rPr>
              <w:t>'</w:t>
            </w:r>
            <w:r>
              <w:rPr>
                <w:rFonts w:hint="eastAsia"/>
                <w:szCs w:val="22"/>
              </w:rPr>
              <w:t xml:space="preserve"> Z006</w:t>
            </w:r>
            <w:r w:rsidRPr="008D5D67">
              <w:rPr>
                <w:rFonts w:ascii="Arial" w:hAnsi="Arial" w:cs="Arial" w:hint="eastAsia"/>
              </w:rPr>
              <w:t>'</w:t>
            </w:r>
          </w:p>
        </w:tc>
        <w:tc>
          <w:tcPr>
            <w:tcW w:w="460" w:type="pct"/>
            <w:shd w:val="clear" w:color="auto" w:fill="E3EEF5"/>
          </w:tcPr>
          <w:p w14:paraId="681C887C" w14:textId="77777777" w:rsidR="008848BD" w:rsidRPr="008D5D67" w:rsidRDefault="008848BD" w:rsidP="008848BD">
            <w:pPr>
              <w:jc w:val="center"/>
              <w:rPr>
                <w:rFonts w:ascii="Arial" w:hAnsi="Arial" w:cs="Arial"/>
              </w:rPr>
            </w:pPr>
          </w:p>
        </w:tc>
        <w:tc>
          <w:tcPr>
            <w:tcW w:w="520" w:type="pct"/>
            <w:shd w:val="clear" w:color="auto" w:fill="E3EEF5"/>
          </w:tcPr>
          <w:p w14:paraId="29ACEE44"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6A3D6BC9"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7938BE98" w14:textId="77777777" w:rsidTr="008848BD">
        <w:trPr>
          <w:cantSplit/>
          <w:trHeight w:val="324"/>
        </w:trPr>
        <w:tc>
          <w:tcPr>
            <w:tcW w:w="502" w:type="pct"/>
            <w:shd w:val="clear" w:color="auto" w:fill="E3EEF5"/>
            <w:vAlign w:val="center"/>
          </w:tcPr>
          <w:p w14:paraId="7489854B" w14:textId="77777777" w:rsidR="008848BD" w:rsidRPr="005D789A" w:rsidRDefault="008848BD" w:rsidP="008848BD">
            <w:pPr>
              <w:pStyle w:val="Cap2"/>
              <w:jc w:val="center"/>
              <w:rPr>
                <w:rFonts w:hint="eastAsia"/>
                <w:lang w:eastAsia="zh-CN"/>
              </w:rPr>
            </w:pPr>
            <w:r>
              <w:rPr>
                <w:rFonts w:hint="eastAsia"/>
                <w:lang w:eastAsia="zh-CN"/>
              </w:rPr>
              <w:t>2</w:t>
            </w:r>
          </w:p>
        </w:tc>
        <w:tc>
          <w:tcPr>
            <w:tcW w:w="504" w:type="pct"/>
            <w:shd w:val="clear" w:color="auto" w:fill="E3EEF5"/>
          </w:tcPr>
          <w:p w14:paraId="5ACB8E26"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4E19240A" w14:textId="77777777" w:rsidR="008848BD" w:rsidRPr="008D5D67" w:rsidRDefault="008848BD" w:rsidP="008848BD">
            <w:pPr>
              <w:jc w:val="center"/>
              <w:rPr>
                <w:rFonts w:ascii="Arial" w:hAnsi="Arial" w:cs="Arial"/>
              </w:rPr>
            </w:pPr>
            <w:r w:rsidRPr="008D5D67">
              <w:rPr>
                <w:rFonts w:ascii="Arial" w:hAnsi="Arial" w:cs="Arial" w:hint="eastAsia"/>
              </w:rPr>
              <w:t>2</w:t>
            </w:r>
          </w:p>
        </w:tc>
        <w:tc>
          <w:tcPr>
            <w:tcW w:w="382" w:type="pct"/>
            <w:shd w:val="clear" w:color="auto" w:fill="E3EEF5"/>
          </w:tcPr>
          <w:p w14:paraId="3588847A" w14:textId="77777777" w:rsidR="008848BD" w:rsidRPr="008D5D67" w:rsidRDefault="008848BD" w:rsidP="008848BD">
            <w:pPr>
              <w:jc w:val="center"/>
              <w:rPr>
                <w:rFonts w:ascii="Arial" w:hAnsi="Arial" w:cs="Arial"/>
              </w:rPr>
            </w:pPr>
          </w:p>
        </w:tc>
        <w:tc>
          <w:tcPr>
            <w:tcW w:w="499" w:type="pct"/>
            <w:shd w:val="clear" w:color="auto" w:fill="E3EEF5"/>
          </w:tcPr>
          <w:p w14:paraId="514F04ED" w14:textId="77777777" w:rsidR="008848BD" w:rsidRPr="008D5D67" w:rsidRDefault="008848BD" w:rsidP="008848BD">
            <w:pPr>
              <w:jc w:val="center"/>
              <w:rPr>
                <w:rFonts w:ascii="Arial" w:hAnsi="Arial" w:cs="Arial"/>
              </w:rPr>
            </w:pPr>
            <w:r w:rsidRPr="008D5D67">
              <w:rPr>
                <w:rFonts w:ascii="Arial" w:hAnsi="Arial" w:cs="Arial" w:hint="eastAsia"/>
              </w:rPr>
              <w:t>借贷标志</w:t>
            </w:r>
          </w:p>
        </w:tc>
        <w:tc>
          <w:tcPr>
            <w:tcW w:w="500" w:type="pct"/>
            <w:shd w:val="clear" w:color="auto" w:fill="E3EEF5"/>
          </w:tcPr>
          <w:p w14:paraId="5F7CD24F"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529D1536" w14:textId="77777777" w:rsidR="008848BD" w:rsidRPr="008D5D67" w:rsidRDefault="008848BD" w:rsidP="008848BD">
            <w:pPr>
              <w:jc w:val="center"/>
              <w:rPr>
                <w:rFonts w:ascii="Arial" w:hAnsi="Arial" w:cs="Arial"/>
              </w:rPr>
            </w:pPr>
            <w:r w:rsidRPr="008D5D67">
              <w:rPr>
                <w:rFonts w:ascii="Arial" w:hAnsi="Arial" w:cs="Arial" w:hint="eastAsia"/>
              </w:rPr>
              <w:t>'22'</w:t>
            </w:r>
          </w:p>
        </w:tc>
        <w:tc>
          <w:tcPr>
            <w:tcW w:w="460" w:type="pct"/>
            <w:shd w:val="clear" w:color="auto" w:fill="E3EEF5"/>
          </w:tcPr>
          <w:p w14:paraId="6F43A3C3" w14:textId="77777777" w:rsidR="008848BD" w:rsidRPr="008D5D67" w:rsidRDefault="008848BD" w:rsidP="008848BD">
            <w:pPr>
              <w:jc w:val="center"/>
              <w:rPr>
                <w:rFonts w:ascii="Arial" w:hAnsi="Arial" w:cs="Arial"/>
              </w:rPr>
            </w:pPr>
          </w:p>
        </w:tc>
        <w:tc>
          <w:tcPr>
            <w:tcW w:w="520" w:type="pct"/>
            <w:shd w:val="clear" w:color="auto" w:fill="E3EEF5"/>
          </w:tcPr>
          <w:p w14:paraId="10EE664E"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24D7788F"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2E6B6FEF" w14:textId="77777777" w:rsidTr="008848BD">
        <w:trPr>
          <w:cantSplit/>
          <w:trHeight w:val="324"/>
        </w:trPr>
        <w:tc>
          <w:tcPr>
            <w:tcW w:w="502" w:type="pct"/>
            <w:shd w:val="clear" w:color="auto" w:fill="E3EEF5"/>
            <w:vAlign w:val="center"/>
          </w:tcPr>
          <w:p w14:paraId="10F4B359" w14:textId="77777777" w:rsidR="008848BD" w:rsidRPr="005D789A" w:rsidRDefault="008848BD" w:rsidP="008848BD">
            <w:pPr>
              <w:pStyle w:val="Cap2"/>
              <w:jc w:val="center"/>
              <w:rPr>
                <w:rFonts w:hint="eastAsia"/>
                <w:lang w:eastAsia="zh-CN"/>
              </w:rPr>
            </w:pPr>
            <w:r>
              <w:rPr>
                <w:rFonts w:hint="eastAsia"/>
                <w:lang w:eastAsia="zh-CN"/>
              </w:rPr>
              <w:t>3</w:t>
            </w:r>
          </w:p>
        </w:tc>
        <w:tc>
          <w:tcPr>
            <w:tcW w:w="504" w:type="pct"/>
            <w:shd w:val="clear" w:color="auto" w:fill="E3EEF5"/>
          </w:tcPr>
          <w:p w14:paraId="169126FD"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59918097" w14:textId="77777777" w:rsidR="008848BD" w:rsidRPr="008D5D67" w:rsidRDefault="008848BD" w:rsidP="008848BD">
            <w:pPr>
              <w:jc w:val="center"/>
              <w:rPr>
                <w:rFonts w:ascii="Arial" w:hAnsi="Arial" w:cs="Arial"/>
              </w:rPr>
            </w:pPr>
            <w:r w:rsidRPr="008D5D67">
              <w:rPr>
                <w:rFonts w:ascii="Arial" w:hAnsi="Arial" w:cs="Arial" w:hint="eastAsia"/>
              </w:rPr>
              <w:t>3</w:t>
            </w:r>
          </w:p>
        </w:tc>
        <w:tc>
          <w:tcPr>
            <w:tcW w:w="382" w:type="pct"/>
            <w:shd w:val="clear" w:color="auto" w:fill="E3EEF5"/>
          </w:tcPr>
          <w:p w14:paraId="3DFF020A" w14:textId="77777777" w:rsidR="008848BD" w:rsidRPr="008D5D67" w:rsidRDefault="008848BD" w:rsidP="008848BD">
            <w:pPr>
              <w:jc w:val="center"/>
              <w:rPr>
                <w:rFonts w:ascii="Arial" w:hAnsi="Arial" w:cs="Arial"/>
              </w:rPr>
            </w:pPr>
          </w:p>
        </w:tc>
        <w:tc>
          <w:tcPr>
            <w:tcW w:w="499" w:type="pct"/>
            <w:shd w:val="clear" w:color="auto" w:fill="E3EEF5"/>
          </w:tcPr>
          <w:p w14:paraId="7AFE03A9" w14:textId="77777777" w:rsidR="008848BD" w:rsidRPr="008D5D67" w:rsidRDefault="008848BD" w:rsidP="008848BD">
            <w:pPr>
              <w:jc w:val="center"/>
              <w:rPr>
                <w:rFonts w:ascii="Arial" w:hAnsi="Arial" w:cs="Arial"/>
              </w:rPr>
            </w:pPr>
            <w:r w:rsidRPr="008D5D67">
              <w:rPr>
                <w:rFonts w:ascii="Arial" w:hAnsi="Arial" w:cs="Arial" w:hint="eastAsia"/>
              </w:rPr>
              <w:t>企业账户</w:t>
            </w:r>
          </w:p>
        </w:tc>
        <w:tc>
          <w:tcPr>
            <w:tcW w:w="500" w:type="pct"/>
            <w:shd w:val="clear" w:color="auto" w:fill="E3EEF5"/>
          </w:tcPr>
          <w:p w14:paraId="7DDF55EA"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7BEFE505" w14:textId="77777777" w:rsidR="008848BD" w:rsidRPr="008D5D67" w:rsidRDefault="008848BD" w:rsidP="008848BD">
            <w:pPr>
              <w:jc w:val="center"/>
              <w:rPr>
                <w:rFonts w:ascii="Arial" w:hAnsi="Arial" w:cs="Arial"/>
              </w:rPr>
            </w:pPr>
            <w:r>
              <w:rPr>
                <w:rFonts w:ascii="Arial" w:hAnsi="Arial" w:cs="Arial" w:hint="eastAsia"/>
              </w:rPr>
              <w:t>'</w:t>
            </w:r>
            <w:r w:rsidRPr="008D5D67">
              <w:rPr>
                <w:rFonts w:ascii="Arial" w:hAnsi="Arial" w:cs="Arial" w:hint="eastAsia"/>
              </w:rPr>
              <w:t>001'</w:t>
            </w:r>
          </w:p>
        </w:tc>
        <w:tc>
          <w:tcPr>
            <w:tcW w:w="460" w:type="pct"/>
            <w:shd w:val="clear" w:color="auto" w:fill="E3EEF5"/>
          </w:tcPr>
          <w:p w14:paraId="3D31EA20" w14:textId="77777777" w:rsidR="008848BD" w:rsidRPr="008D5D67" w:rsidRDefault="008848BD" w:rsidP="008848BD">
            <w:pPr>
              <w:jc w:val="center"/>
              <w:rPr>
                <w:rFonts w:ascii="Arial" w:hAnsi="Arial" w:cs="Arial"/>
              </w:rPr>
            </w:pPr>
          </w:p>
        </w:tc>
        <w:tc>
          <w:tcPr>
            <w:tcW w:w="520" w:type="pct"/>
            <w:shd w:val="clear" w:color="auto" w:fill="E3EEF5"/>
          </w:tcPr>
          <w:p w14:paraId="3EEFAA76"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0B6B4CBC"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157818FF" w14:textId="77777777" w:rsidTr="008848BD">
        <w:trPr>
          <w:cantSplit/>
          <w:trHeight w:val="324"/>
        </w:trPr>
        <w:tc>
          <w:tcPr>
            <w:tcW w:w="502" w:type="pct"/>
            <w:shd w:val="clear" w:color="auto" w:fill="E3EEF5"/>
            <w:vAlign w:val="center"/>
          </w:tcPr>
          <w:p w14:paraId="6AB20108" w14:textId="77777777" w:rsidR="008848BD" w:rsidRPr="005D789A" w:rsidRDefault="008848BD" w:rsidP="008848BD">
            <w:pPr>
              <w:pStyle w:val="Cap2"/>
              <w:jc w:val="center"/>
              <w:rPr>
                <w:rFonts w:hint="eastAsia"/>
                <w:lang w:eastAsia="zh-CN"/>
              </w:rPr>
            </w:pPr>
            <w:r>
              <w:rPr>
                <w:rFonts w:hint="eastAsia"/>
                <w:lang w:eastAsia="zh-CN"/>
              </w:rPr>
              <w:t>4</w:t>
            </w:r>
          </w:p>
        </w:tc>
        <w:tc>
          <w:tcPr>
            <w:tcW w:w="504" w:type="pct"/>
            <w:shd w:val="clear" w:color="auto" w:fill="E3EEF5"/>
          </w:tcPr>
          <w:p w14:paraId="49DE8E9C"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7A11D66D" w14:textId="77777777" w:rsidR="008848BD" w:rsidRPr="008D5D67" w:rsidRDefault="008848BD" w:rsidP="008848BD">
            <w:pPr>
              <w:jc w:val="center"/>
              <w:rPr>
                <w:rFonts w:ascii="Arial" w:hAnsi="Arial" w:cs="Arial"/>
              </w:rPr>
            </w:pPr>
            <w:r w:rsidRPr="008D5D67">
              <w:rPr>
                <w:rFonts w:ascii="Arial" w:hAnsi="Arial" w:cs="Arial" w:hint="eastAsia"/>
              </w:rPr>
              <w:t>4</w:t>
            </w:r>
          </w:p>
        </w:tc>
        <w:tc>
          <w:tcPr>
            <w:tcW w:w="382" w:type="pct"/>
            <w:shd w:val="clear" w:color="auto" w:fill="E3EEF5"/>
          </w:tcPr>
          <w:p w14:paraId="195C190C" w14:textId="77777777" w:rsidR="008848BD" w:rsidRPr="008D5D67" w:rsidRDefault="008848BD" w:rsidP="008848BD">
            <w:pPr>
              <w:jc w:val="center"/>
              <w:rPr>
                <w:rFonts w:ascii="Arial" w:hAnsi="Arial" w:cs="Arial"/>
              </w:rPr>
            </w:pPr>
          </w:p>
        </w:tc>
        <w:tc>
          <w:tcPr>
            <w:tcW w:w="499" w:type="pct"/>
            <w:shd w:val="clear" w:color="auto" w:fill="E3EEF5"/>
          </w:tcPr>
          <w:p w14:paraId="7D39A82A" w14:textId="77777777" w:rsidR="008848BD" w:rsidRPr="008D5D67" w:rsidRDefault="008848BD" w:rsidP="008848BD">
            <w:pPr>
              <w:jc w:val="center"/>
              <w:rPr>
                <w:rFonts w:ascii="Arial" w:hAnsi="Arial" w:cs="Arial"/>
              </w:rPr>
            </w:pPr>
            <w:r w:rsidRPr="008D5D67">
              <w:rPr>
                <w:rFonts w:ascii="Arial" w:hAnsi="Arial" w:cs="Arial" w:hint="eastAsia"/>
              </w:rPr>
              <w:t>对方账户</w:t>
            </w:r>
          </w:p>
        </w:tc>
        <w:tc>
          <w:tcPr>
            <w:tcW w:w="500" w:type="pct"/>
            <w:shd w:val="clear" w:color="auto" w:fill="E3EEF5"/>
          </w:tcPr>
          <w:p w14:paraId="27F5460D" w14:textId="77777777" w:rsidR="008848BD" w:rsidRPr="008D5D67" w:rsidRDefault="008848BD" w:rsidP="008848BD">
            <w:pPr>
              <w:jc w:val="center"/>
              <w:rPr>
                <w:rFonts w:ascii="Arial" w:hAnsi="Arial" w:cs="Arial"/>
              </w:rPr>
            </w:pPr>
            <w:r w:rsidRPr="008D5D67">
              <w:rPr>
                <w:rFonts w:ascii="Arial" w:hAnsi="Arial" w:cs="Arial" w:hint="eastAsia"/>
              </w:rPr>
              <w:t>=</w:t>
            </w:r>
          </w:p>
        </w:tc>
        <w:tc>
          <w:tcPr>
            <w:tcW w:w="549" w:type="pct"/>
            <w:shd w:val="clear" w:color="auto" w:fill="E3EEF5"/>
          </w:tcPr>
          <w:p w14:paraId="078D1EB1" w14:textId="77777777" w:rsidR="008848BD" w:rsidRPr="008D5D67" w:rsidRDefault="008848BD" w:rsidP="008848BD">
            <w:pPr>
              <w:jc w:val="center"/>
              <w:rPr>
                <w:rFonts w:ascii="Arial" w:hAnsi="Arial" w:cs="Arial"/>
              </w:rPr>
            </w:pPr>
            <w:r>
              <w:rPr>
                <w:rFonts w:ascii="Arial" w:hAnsi="Arial" w:cs="Arial" w:hint="eastAsia"/>
              </w:rPr>
              <w:t>'T</w:t>
            </w:r>
            <w:r w:rsidRPr="008D5D67">
              <w:rPr>
                <w:rFonts w:ascii="Arial" w:hAnsi="Arial" w:cs="Arial" w:hint="eastAsia"/>
              </w:rPr>
              <w:t>001'</w:t>
            </w:r>
          </w:p>
        </w:tc>
        <w:tc>
          <w:tcPr>
            <w:tcW w:w="460" w:type="pct"/>
            <w:shd w:val="clear" w:color="auto" w:fill="E3EEF5"/>
          </w:tcPr>
          <w:p w14:paraId="4BDF2818" w14:textId="77777777" w:rsidR="008848BD" w:rsidRPr="008D5D67" w:rsidRDefault="008848BD" w:rsidP="008848BD">
            <w:pPr>
              <w:jc w:val="center"/>
              <w:rPr>
                <w:rFonts w:ascii="Arial" w:hAnsi="Arial" w:cs="Arial"/>
              </w:rPr>
            </w:pPr>
          </w:p>
        </w:tc>
        <w:tc>
          <w:tcPr>
            <w:tcW w:w="520" w:type="pct"/>
            <w:shd w:val="clear" w:color="auto" w:fill="E3EEF5"/>
          </w:tcPr>
          <w:p w14:paraId="4B11F89C" w14:textId="77777777" w:rsidR="008848BD" w:rsidRPr="008D5D67" w:rsidRDefault="008848BD" w:rsidP="008848BD">
            <w:pPr>
              <w:jc w:val="center"/>
              <w:rPr>
                <w:rFonts w:ascii="Arial" w:hAnsi="Arial" w:cs="Arial"/>
              </w:rPr>
            </w:pPr>
            <w:r w:rsidRPr="008D5D67">
              <w:rPr>
                <w:rFonts w:ascii="Arial" w:hAnsi="Arial" w:cs="Arial" w:hint="eastAsia"/>
              </w:rPr>
              <w:t>并且</w:t>
            </w:r>
          </w:p>
        </w:tc>
        <w:tc>
          <w:tcPr>
            <w:tcW w:w="579" w:type="pct"/>
            <w:shd w:val="clear" w:color="auto" w:fill="E3EEF5"/>
          </w:tcPr>
          <w:p w14:paraId="0B7B54FD" w14:textId="77777777" w:rsidR="008848BD" w:rsidRPr="008D5D67" w:rsidRDefault="008848BD" w:rsidP="008848BD">
            <w:pPr>
              <w:jc w:val="center"/>
              <w:rPr>
                <w:rFonts w:ascii="Arial" w:hAnsi="Arial" w:cs="Arial"/>
              </w:rPr>
            </w:pPr>
            <w:r w:rsidRPr="008F6AF1">
              <w:rPr>
                <w:rFonts w:ascii="Arial" w:hAnsi="Arial" w:cs="Arial" w:hint="eastAsia"/>
              </w:rPr>
              <w:t>是</w:t>
            </w:r>
          </w:p>
        </w:tc>
      </w:tr>
      <w:tr w:rsidR="008848BD" w:rsidRPr="00CE4E0A" w14:paraId="0A223C21" w14:textId="77777777" w:rsidTr="008848BD">
        <w:trPr>
          <w:cantSplit/>
          <w:trHeight w:val="324"/>
        </w:trPr>
        <w:tc>
          <w:tcPr>
            <w:tcW w:w="502" w:type="pct"/>
            <w:shd w:val="clear" w:color="auto" w:fill="E3EEF5"/>
            <w:vAlign w:val="center"/>
          </w:tcPr>
          <w:p w14:paraId="3B63B31F" w14:textId="77777777" w:rsidR="008848BD" w:rsidRPr="005D789A" w:rsidRDefault="008848BD" w:rsidP="008848BD">
            <w:pPr>
              <w:pStyle w:val="Cap2"/>
              <w:jc w:val="center"/>
              <w:rPr>
                <w:rFonts w:hint="eastAsia"/>
                <w:lang w:eastAsia="zh-CN"/>
              </w:rPr>
            </w:pPr>
            <w:r>
              <w:rPr>
                <w:rFonts w:hint="eastAsia"/>
                <w:lang w:eastAsia="zh-CN"/>
              </w:rPr>
              <w:t>5</w:t>
            </w:r>
          </w:p>
        </w:tc>
        <w:tc>
          <w:tcPr>
            <w:tcW w:w="504" w:type="pct"/>
            <w:shd w:val="clear" w:color="auto" w:fill="E3EEF5"/>
          </w:tcPr>
          <w:p w14:paraId="7ADB86D9" w14:textId="77777777" w:rsidR="008848BD" w:rsidRPr="002B6F57" w:rsidRDefault="008848BD" w:rsidP="008848BD">
            <w:pPr>
              <w:jc w:val="center"/>
              <w:rPr>
                <w:rFonts w:ascii="Arial" w:hAnsi="Arial" w:cs="Arial"/>
              </w:rPr>
            </w:pPr>
            <w:r w:rsidRPr="002B6F57">
              <w:rPr>
                <w:rFonts w:ascii="宋体" w:hAnsi="宋体" w:cs="宋体" w:hint="eastAsia"/>
                <w:sz w:val="20"/>
                <w:szCs w:val="20"/>
              </w:rPr>
              <w:t>4-违规的资金交易预警</w:t>
            </w:r>
          </w:p>
        </w:tc>
        <w:tc>
          <w:tcPr>
            <w:tcW w:w="505" w:type="pct"/>
            <w:shd w:val="clear" w:color="auto" w:fill="E3EEF5"/>
          </w:tcPr>
          <w:p w14:paraId="52D123D3" w14:textId="77777777" w:rsidR="008848BD" w:rsidRPr="008D5D67" w:rsidRDefault="008848BD" w:rsidP="008848BD">
            <w:pPr>
              <w:jc w:val="center"/>
              <w:rPr>
                <w:rFonts w:ascii="Arial" w:hAnsi="Arial" w:cs="Arial"/>
              </w:rPr>
            </w:pPr>
            <w:r w:rsidRPr="008D5D67">
              <w:rPr>
                <w:rFonts w:ascii="Arial" w:hAnsi="Arial" w:cs="Arial" w:hint="eastAsia"/>
              </w:rPr>
              <w:t>5</w:t>
            </w:r>
          </w:p>
        </w:tc>
        <w:tc>
          <w:tcPr>
            <w:tcW w:w="382" w:type="pct"/>
            <w:shd w:val="clear" w:color="auto" w:fill="E3EEF5"/>
          </w:tcPr>
          <w:p w14:paraId="3C582C32" w14:textId="77777777" w:rsidR="008848BD" w:rsidRPr="008D5D67" w:rsidRDefault="008848BD" w:rsidP="008848BD">
            <w:pPr>
              <w:jc w:val="center"/>
              <w:rPr>
                <w:rFonts w:ascii="Arial" w:hAnsi="Arial" w:cs="Arial"/>
              </w:rPr>
            </w:pPr>
          </w:p>
        </w:tc>
        <w:tc>
          <w:tcPr>
            <w:tcW w:w="499" w:type="pct"/>
            <w:shd w:val="clear" w:color="auto" w:fill="E3EEF5"/>
          </w:tcPr>
          <w:p w14:paraId="1DA44C23" w14:textId="77777777" w:rsidR="008848BD" w:rsidRPr="008D5D67" w:rsidRDefault="008848BD" w:rsidP="008848BD">
            <w:pPr>
              <w:jc w:val="center"/>
              <w:rPr>
                <w:rFonts w:ascii="Arial" w:hAnsi="Arial" w:cs="Arial"/>
              </w:rPr>
            </w:pPr>
            <w:r w:rsidRPr="008D5D67">
              <w:rPr>
                <w:rFonts w:ascii="Arial" w:hAnsi="Arial" w:cs="Arial" w:hint="eastAsia"/>
              </w:rPr>
              <w:t>金额</w:t>
            </w:r>
          </w:p>
        </w:tc>
        <w:tc>
          <w:tcPr>
            <w:tcW w:w="500" w:type="pct"/>
            <w:shd w:val="clear" w:color="auto" w:fill="E3EEF5"/>
          </w:tcPr>
          <w:p w14:paraId="4309A99D" w14:textId="77777777" w:rsidR="008848BD" w:rsidRPr="008D5D67" w:rsidRDefault="008848BD" w:rsidP="008848BD">
            <w:pPr>
              <w:jc w:val="center"/>
              <w:rPr>
                <w:rFonts w:ascii="Arial" w:hAnsi="Arial" w:cs="Arial"/>
              </w:rPr>
            </w:pPr>
            <w:r w:rsidRPr="008D5D67">
              <w:rPr>
                <w:rFonts w:ascii="Arial" w:hAnsi="Arial" w:cs="Arial" w:hint="eastAsia"/>
              </w:rPr>
              <w:t>&gt;</w:t>
            </w:r>
          </w:p>
        </w:tc>
        <w:tc>
          <w:tcPr>
            <w:tcW w:w="549" w:type="pct"/>
            <w:shd w:val="clear" w:color="auto" w:fill="E3EEF5"/>
          </w:tcPr>
          <w:p w14:paraId="64BCD023" w14:textId="77777777" w:rsidR="008848BD" w:rsidRPr="008D5D67" w:rsidRDefault="008848BD" w:rsidP="008848BD">
            <w:pPr>
              <w:jc w:val="center"/>
              <w:rPr>
                <w:rFonts w:ascii="Arial" w:hAnsi="Arial" w:cs="Arial"/>
              </w:rPr>
            </w:pPr>
            <w:r w:rsidRPr="008D5D67">
              <w:rPr>
                <w:rFonts w:ascii="Arial" w:hAnsi="Arial" w:cs="Arial" w:hint="eastAsia"/>
              </w:rPr>
              <w:t>30000</w:t>
            </w:r>
          </w:p>
        </w:tc>
        <w:tc>
          <w:tcPr>
            <w:tcW w:w="460" w:type="pct"/>
            <w:shd w:val="clear" w:color="auto" w:fill="E3EEF5"/>
          </w:tcPr>
          <w:p w14:paraId="3A89C254" w14:textId="77777777" w:rsidR="008848BD" w:rsidRPr="008D5D67" w:rsidRDefault="008848BD" w:rsidP="008848BD">
            <w:pPr>
              <w:jc w:val="center"/>
              <w:rPr>
                <w:rFonts w:ascii="Arial" w:hAnsi="Arial" w:cs="Arial"/>
              </w:rPr>
            </w:pPr>
          </w:p>
        </w:tc>
        <w:tc>
          <w:tcPr>
            <w:tcW w:w="520" w:type="pct"/>
            <w:shd w:val="clear" w:color="auto" w:fill="E3EEF5"/>
          </w:tcPr>
          <w:p w14:paraId="51F0F4C5" w14:textId="77777777" w:rsidR="008848BD" w:rsidRPr="008D5D67" w:rsidRDefault="008848BD" w:rsidP="008848BD">
            <w:pPr>
              <w:jc w:val="center"/>
              <w:rPr>
                <w:rFonts w:ascii="Arial" w:hAnsi="Arial" w:cs="Arial"/>
              </w:rPr>
            </w:pPr>
          </w:p>
        </w:tc>
        <w:tc>
          <w:tcPr>
            <w:tcW w:w="579" w:type="pct"/>
            <w:shd w:val="clear" w:color="auto" w:fill="E3EEF5"/>
          </w:tcPr>
          <w:p w14:paraId="23EB04C2" w14:textId="77777777" w:rsidR="008848BD" w:rsidRPr="008F6AF1" w:rsidRDefault="008848BD" w:rsidP="008848BD">
            <w:pPr>
              <w:jc w:val="center"/>
              <w:rPr>
                <w:rFonts w:ascii="Arial" w:hAnsi="Arial" w:cs="Arial"/>
              </w:rPr>
            </w:pPr>
            <w:r w:rsidRPr="008F6AF1">
              <w:rPr>
                <w:rFonts w:ascii="Arial" w:hAnsi="Arial" w:cs="Arial" w:hint="eastAsia"/>
              </w:rPr>
              <w:t>是</w:t>
            </w:r>
          </w:p>
        </w:tc>
      </w:tr>
      <w:tr w:rsidR="008848BD" w:rsidRPr="00CE4E0A" w14:paraId="766A84C1" w14:textId="77777777" w:rsidTr="008848BD">
        <w:trPr>
          <w:cantSplit/>
          <w:trHeight w:val="324"/>
        </w:trPr>
        <w:tc>
          <w:tcPr>
            <w:tcW w:w="502" w:type="pct"/>
            <w:shd w:val="clear" w:color="auto" w:fill="E3EEF5"/>
            <w:vAlign w:val="center"/>
          </w:tcPr>
          <w:p w14:paraId="5E69738F" w14:textId="77777777" w:rsidR="008848BD" w:rsidRDefault="008848BD" w:rsidP="008848BD">
            <w:pPr>
              <w:pStyle w:val="Cap2"/>
              <w:jc w:val="center"/>
              <w:rPr>
                <w:rFonts w:hint="eastAsia"/>
                <w:lang w:eastAsia="zh-CN"/>
              </w:rPr>
            </w:pPr>
          </w:p>
        </w:tc>
        <w:tc>
          <w:tcPr>
            <w:tcW w:w="504" w:type="pct"/>
            <w:shd w:val="clear" w:color="auto" w:fill="E3EEF5"/>
          </w:tcPr>
          <w:p w14:paraId="0E833049" w14:textId="77777777" w:rsidR="008848BD" w:rsidRPr="003C76E0" w:rsidRDefault="008848BD" w:rsidP="008848BD">
            <w:pPr>
              <w:rPr>
                <w:rFonts w:ascii="宋体" w:hAnsi="宋体" w:cs="宋体"/>
                <w:color w:val="FF0000"/>
                <w:sz w:val="20"/>
                <w:szCs w:val="20"/>
              </w:rPr>
            </w:pPr>
          </w:p>
        </w:tc>
        <w:tc>
          <w:tcPr>
            <w:tcW w:w="505" w:type="pct"/>
            <w:shd w:val="clear" w:color="auto" w:fill="E3EEF5"/>
          </w:tcPr>
          <w:p w14:paraId="59E0133F" w14:textId="77777777" w:rsidR="008848BD" w:rsidRPr="008D5D67" w:rsidRDefault="008848BD" w:rsidP="008848BD">
            <w:pPr>
              <w:rPr>
                <w:rFonts w:ascii="Arial" w:hAnsi="Arial" w:cs="Arial"/>
              </w:rPr>
            </w:pPr>
          </w:p>
        </w:tc>
        <w:tc>
          <w:tcPr>
            <w:tcW w:w="382" w:type="pct"/>
            <w:shd w:val="clear" w:color="auto" w:fill="E3EEF5"/>
            <w:vAlign w:val="center"/>
          </w:tcPr>
          <w:p w14:paraId="044F309B" w14:textId="77777777" w:rsidR="008848BD" w:rsidRPr="008D5D67" w:rsidRDefault="008848BD" w:rsidP="008848BD">
            <w:pPr>
              <w:rPr>
                <w:rFonts w:ascii="Arial" w:hAnsi="Arial" w:cs="Arial"/>
              </w:rPr>
            </w:pPr>
          </w:p>
        </w:tc>
        <w:tc>
          <w:tcPr>
            <w:tcW w:w="499" w:type="pct"/>
            <w:shd w:val="clear" w:color="auto" w:fill="E3EEF5"/>
          </w:tcPr>
          <w:p w14:paraId="6D08602E" w14:textId="77777777" w:rsidR="008848BD" w:rsidRPr="008D5D67" w:rsidRDefault="008848BD" w:rsidP="008848BD">
            <w:pPr>
              <w:rPr>
                <w:rFonts w:ascii="Arial" w:hAnsi="Arial" w:cs="Arial"/>
              </w:rPr>
            </w:pPr>
          </w:p>
        </w:tc>
        <w:tc>
          <w:tcPr>
            <w:tcW w:w="500" w:type="pct"/>
            <w:shd w:val="clear" w:color="auto" w:fill="E3EEF5"/>
          </w:tcPr>
          <w:p w14:paraId="755EB58D" w14:textId="77777777" w:rsidR="008848BD" w:rsidRPr="008D5D67" w:rsidRDefault="008848BD" w:rsidP="008848BD">
            <w:pPr>
              <w:rPr>
                <w:rFonts w:ascii="Arial" w:hAnsi="Arial" w:cs="Arial"/>
              </w:rPr>
            </w:pPr>
          </w:p>
        </w:tc>
        <w:tc>
          <w:tcPr>
            <w:tcW w:w="549" w:type="pct"/>
            <w:shd w:val="clear" w:color="auto" w:fill="E3EEF5"/>
          </w:tcPr>
          <w:p w14:paraId="4D67D157" w14:textId="77777777" w:rsidR="008848BD" w:rsidRPr="008D5D67" w:rsidRDefault="008848BD" w:rsidP="008848BD">
            <w:pPr>
              <w:rPr>
                <w:rFonts w:ascii="Arial" w:hAnsi="Arial" w:cs="Arial"/>
              </w:rPr>
            </w:pPr>
          </w:p>
        </w:tc>
        <w:tc>
          <w:tcPr>
            <w:tcW w:w="460" w:type="pct"/>
            <w:shd w:val="clear" w:color="auto" w:fill="E3EEF5"/>
            <w:vAlign w:val="center"/>
          </w:tcPr>
          <w:p w14:paraId="22D6DED5" w14:textId="77777777" w:rsidR="008848BD" w:rsidRPr="008D5D67" w:rsidRDefault="008848BD" w:rsidP="008848BD">
            <w:pPr>
              <w:rPr>
                <w:rFonts w:ascii="Arial" w:hAnsi="Arial" w:cs="Arial"/>
              </w:rPr>
            </w:pPr>
          </w:p>
        </w:tc>
        <w:tc>
          <w:tcPr>
            <w:tcW w:w="520" w:type="pct"/>
            <w:shd w:val="clear" w:color="auto" w:fill="E3EEF5"/>
            <w:vAlign w:val="center"/>
          </w:tcPr>
          <w:p w14:paraId="282F5E42" w14:textId="77777777" w:rsidR="008848BD" w:rsidRPr="008D5D67" w:rsidRDefault="008848BD" w:rsidP="008848BD">
            <w:pPr>
              <w:rPr>
                <w:rFonts w:ascii="Arial" w:hAnsi="Arial" w:cs="Arial"/>
              </w:rPr>
            </w:pPr>
          </w:p>
        </w:tc>
        <w:tc>
          <w:tcPr>
            <w:tcW w:w="579" w:type="pct"/>
            <w:shd w:val="clear" w:color="auto" w:fill="E3EEF5"/>
          </w:tcPr>
          <w:p w14:paraId="3C3FCB64" w14:textId="77777777" w:rsidR="008848BD" w:rsidRPr="008F6AF1" w:rsidRDefault="008848BD" w:rsidP="008848BD">
            <w:pPr>
              <w:rPr>
                <w:rFonts w:ascii="Arial" w:hAnsi="Arial" w:cs="Arial"/>
              </w:rPr>
            </w:pPr>
          </w:p>
        </w:tc>
      </w:tr>
    </w:tbl>
    <w:p w14:paraId="6F73E09D" w14:textId="77777777" w:rsidR="008848BD" w:rsidRDefault="008848BD" w:rsidP="008848BD">
      <w:pPr>
        <w:spacing w:line="360" w:lineRule="auto"/>
        <w:ind w:firstLine="420"/>
        <w:rPr>
          <w:lang w:eastAsia="zh-CN"/>
        </w:rPr>
      </w:pPr>
      <w:r>
        <w:rPr>
          <w:rFonts w:hint="eastAsia"/>
          <w:lang w:eastAsia="zh-CN"/>
        </w:rPr>
        <w:t>1</w:t>
      </w:r>
      <w:r>
        <w:rPr>
          <w:rFonts w:hint="eastAsia"/>
          <w:lang w:eastAsia="zh-CN"/>
        </w:rPr>
        <w:t>、预警信息显示的信息，必须是“预警对象”可用（包括：“是否启用预警”设置为启用，“是否有效”设置为有效），有一条可用的预警规则。不可用的预警，不需要在“预警信息”平台上显示；</w:t>
      </w:r>
    </w:p>
    <w:p w14:paraId="4B7CD4A8" w14:textId="77777777" w:rsidR="008848BD" w:rsidRDefault="008848BD" w:rsidP="008848BD">
      <w:pPr>
        <w:spacing w:line="360" w:lineRule="auto"/>
        <w:ind w:firstLine="420"/>
        <w:rPr>
          <w:lang w:eastAsia="zh-CN"/>
        </w:rPr>
      </w:pPr>
      <w:r>
        <w:rPr>
          <w:rFonts w:hint="eastAsia"/>
          <w:lang w:eastAsia="zh-CN"/>
        </w:rPr>
        <w:t>2</w:t>
      </w:r>
      <w:r>
        <w:rPr>
          <w:rFonts w:hint="eastAsia"/>
          <w:lang w:eastAsia="zh-CN"/>
        </w:rPr>
        <w:t>、同一条业务单据可能会出现多个预警的信息，比如：一条资金交易单可能出现大额支付预警和支付异常预警。需要针对不同的预警信息来处理这条资金交易单；</w:t>
      </w:r>
    </w:p>
    <w:p w14:paraId="0EF700FC" w14:textId="77777777" w:rsidR="008848BD" w:rsidRDefault="008848BD" w:rsidP="008848BD">
      <w:pPr>
        <w:spacing w:line="360" w:lineRule="auto"/>
        <w:ind w:firstLine="420"/>
        <w:rPr>
          <w:lang w:eastAsia="zh-CN"/>
        </w:rPr>
      </w:pPr>
      <w:r>
        <w:rPr>
          <w:rFonts w:hint="eastAsia"/>
          <w:lang w:eastAsia="zh-CN"/>
        </w:rPr>
        <w:t>3</w:t>
      </w:r>
      <w:r>
        <w:rPr>
          <w:rFonts w:hint="eastAsia"/>
          <w:lang w:eastAsia="zh-CN"/>
        </w:rPr>
        <w:t>、“疑似重复支付预警”的处理方式为：“作废”、“撤销预警”。所有的处理都需要更改预警信息中的“预警状态”，“撤销原因”，“撤销人”，“撤销日期”四个信息；</w:t>
      </w:r>
    </w:p>
    <w:p w14:paraId="34ED6FC1" w14:textId="77777777" w:rsidR="008848BD" w:rsidRDefault="008848BD" w:rsidP="008848BD">
      <w:pPr>
        <w:spacing w:line="360" w:lineRule="auto"/>
        <w:ind w:firstLine="420"/>
        <w:rPr>
          <w:lang w:eastAsia="zh-CN"/>
        </w:rPr>
      </w:pPr>
      <w:r>
        <w:rPr>
          <w:rFonts w:hint="eastAsia"/>
          <w:lang w:eastAsia="zh-CN"/>
        </w:rPr>
        <w:t>4</w:t>
      </w:r>
      <w:r>
        <w:rPr>
          <w:rFonts w:hint="eastAsia"/>
          <w:lang w:eastAsia="zh-CN"/>
        </w:rPr>
        <w:t>、“疑似重复支付预警”的“撤销预警”需要用户输入“撤销原因”才能进行撤销动作；</w:t>
      </w:r>
    </w:p>
    <w:p w14:paraId="13E51F66" w14:textId="77777777" w:rsidR="008848BD" w:rsidRDefault="008848BD" w:rsidP="008848BD">
      <w:pPr>
        <w:spacing w:line="360" w:lineRule="auto"/>
        <w:ind w:firstLine="420"/>
        <w:rPr>
          <w:lang w:eastAsia="zh-CN"/>
        </w:rPr>
      </w:pPr>
      <w:r>
        <w:rPr>
          <w:rFonts w:hint="eastAsia"/>
          <w:lang w:eastAsia="zh-CN"/>
        </w:rPr>
        <w:t>5</w:t>
      </w:r>
      <w:r>
        <w:rPr>
          <w:rFonts w:hint="eastAsia"/>
          <w:lang w:eastAsia="zh-CN"/>
        </w:rPr>
        <w:t>、预警信息进行处理，处理完成后“预警状态”修改为“预警已撤销”，“撤销原因”默认为处理的动作，比如：“作废”动作就可以写“单据已作废”。预警信息的处理和实际单据的处理是需要一起处理的；</w:t>
      </w:r>
    </w:p>
    <w:p w14:paraId="57F24F30" w14:textId="77777777" w:rsidR="008848BD" w:rsidRDefault="008848BD" w:rsidP="008848BD">
      <w:pPr>
        <w:pStyle w:val="40"/>
        <w:numPr>
          <w:ilvl w:val="3"/>
          <w:numId w:val="2"/>
        </w:numPr>
        <w:rPr>
          <w:lang w:eastAsia="zh-CN"/>
        </w:rPr>
      </w:pPr>
      <w:r>
        <w:rPr>
          <w:rFonts w:hint="eastAsia"/>
          <w:lang w:eastAsia="zh-CN"/>
        </w:rPr>
        <w:t>用户界面</w:t>
      </w:r>
    </w:p>
    <w:p w14:paraId="05D4DB0E" w14:textId="77777777" w:rsidR="008848BD" w:rsidRPr="00D12323" w:rsidRDefault="008848BD" w:rsidP="008848BD">
      <w:pPr>
        <w:pStyle w:val="L-"/>
      </w:pPr>
      <w:r w:rsidRPr="00D12323">
        <w:rPr>
          <w:rFonts w:hint="eastAsia"/>
        </w:rPr>
        <w:t>图：</w:t>
      </w:r>
      <w:r>
        <w:rPr>
          <w:rFonts w:hint="eastAsia"/>
        </w:rPr>
        <w:t>3.3.4.5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预警监控配置页面</w:t>
      </w:r>
    </w:p>
    <w:p w14:paraId="51E449CE" w14:textId="77777777" w:rsidR="008848BD" w:rsidRDefault="00E75EE2" w:rsidP="008848BD">
      <w:r>
        <w:rPr>
          <w:noProof/>
          <w:lang w:eastAsia="zh-CN" w:bidi="ar-SA"/>
        </w:rPr>
        <w:drawing>
          <wp:inline distT="0" distB="0" distL="0" distR="0" wp14:anchorId="5357CA55" wp14:editId="69FA071A">
            <wp:extent cx="5267325" cy="2133600"/>
            <wp:effectExtent l="0" t="0" r="9525" b="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3DF033A3" w14:textId="77777777" w:rsidR="008848BD" w:rsidRDefault="008848BD" w:rsidP="008848BD">
      <w:pPr>
        <w:pStyle w:val="30"/>
        <w:numPr>
          <w:ilvl w:val="2"/>
          <w:numId w:val="2"/>
        </w:numPr>
        <w:rPr>
          <w:lang w:eastAsia="zh-CN"/>
        </w:rPr>
      </w:pPr>
      <w:bookmarkStart w:id="104" w:name="_Toc517685559"/>
      <w:bookmarkStart w:id="105" w:name="_Toc10186633"/>
      <w:r>
        <w:rPr>
          <w:rFonts w:hint="eastAsia"/>
          <w:lang w:eastAsia="zh-CN"/>
        </w:rPr>
        <w:t>自动任务配置</w:t>
      </w:r>
      <w:bookmarkEnd w:id="104"/>
      <w:bookmarkEnd w:id="105"/>
    </w:p>
    <w:p w14:paraId="42F9B8D9" w14:textId="77777777" w:rsidR="008848BD" w:rsidRDefault="008848BD" w:rsidP="008848BD">
      <w:pPr>
        <w:pStyle w:val="40"/>
        <w:numPr>
          <w:ilvl w:val="3"/>
          <w:numId w:val="2"/>
        </w:numPr>
        <w:rPr>
          <w:lang w:eastAsia="zh-CN"/>
        </w:rPr>
      </w:pPr>
      <w:r>
        <w:rPr>
          <w:rFonts w:hint="eastAsia"/>
          <w:lang w:eastAsia="zh-CN"/>
        </w:rPr>
        <w:t>业务描述</w:t>
      </w:r>
    </w:p>
    <w:p w14:paraId="0135455C" w14:textId="77777777" w:rsidR="008848BD" w:rsidRDefault="008848BD" w:rsidP="008848BD">
      <w:pPr>
        <w:ind w:firstLine="420"/>
        <w:rPr>
          <w:lang w:eastAsia="zh-CN"/>
        </w:rPr>
      </w:pPr>
      <w:r>
        <w:rPr>
          <w:lang w:eastAsia="zh-CN"/>
        </w:rPr>
        <w:t>需要在资金系统中自动运行的各类任务</w:t>
      </w:r>
      <w:r>
        <w:rPr>
          <w:rFonts w:hint="eastAsia"/>
          <w:lang w:eastAsia="zh-CN"/>
        </w:rPr>
        <w:t>。</w:t>
      </w:r>
    </w:p>
    <w:p w14:paraId="73B29CCE" w14:textId="77777777" w:rsidR="008848BD" w:rsidRDefault="008848BD" w:rsidP="008848BD">
      <w:pPr>
        <w:ind w:firstLine="420"/>
        <w:rPr>
          <w:lang w:eastAsia="zh-CN"/>
        </w:rPr>
      </w:pPr>
      <w:r>
        <w:rPr>
          <w:rFonts w:hint="eastAsia"/>
          <w:lang w:eastAsia="zh-CN"/>
        </w:rPr>
        <w:t>该功能由总部统一维护。</w:t>
      </w:r>
    </w:p>
    <w:p w14:paraId="2636887E" w14:textId="77777777" w:rsidR="008848BD" w:rsidRDefault="008848BD" w:rsidP="008848BD">
      <w:pPr>
        <w:ind w:firstLine="420"/>
        <w:rPr>
          <w:lang w:eastAsia="zh-CN"/>
        </w:rPr>
      </w:pPr>
    </w:p>
    <w:p w14:paraId="151F2052" w14:textId="77777777" w:rsidR="008848BD" w:rsidRDefault="008848BD" w:rsidP="008848BD">
      <w:pPr>
        <w:pStyle w:val="afb"/>
        <w:numPr>
          <w:ilvl w:val="0"/>
          <w:numId w:val="17"/>
        </w:numPr>
        <w:spacing w:line="360" w:lineRule="auto"/>
        <w:contextualSpacing w:val="0"/>
      </w:pPr>
      <w:r>
        <w:rPr>
          <w:rFonts w:hint="eastAsia"/>
        </w:rPr>
        <w:t>银行账户</w:t>
      </w:r>
    </w:p>
    <w:p w14:paraId="66279565" w14:textId="77777777" w:rsidR="008848BD" w:rsidRDefault="008848BD" w:rsidP="008848BD">
      <w:pPr>
        <w:pStyle w:val="af9"/>
        <w:numPr>
          <w:ilvl w:val="0"/>
          <w:numId w:val="18"/>
        </w:numPr>
        <w:spacing w:line="0" w:lineRule="atLeast"/>
      </w:pPr>
      <w:r w:rsidRPr="00B1424C">
        <w:rPr>
          <w:rFonts w:hint="eastAsia"/>
        </w:rPr>
        <w:t>获取银行账户今日余额</w:t>
      </w:r>
    </w:p>
    <w:p w14:paraId="179B38F5" w14:textId="77777777" w:rsidR="008848BD" w:rsidRDefault="008848BD" w:rsidP="008848BD">
      <w:pPr>
        <w:pStyle w:val="afb"/>
        <w:numPr>
          <w:ilvl w:val="2"/>
          <w:numId w:val="18"/>
        </w:numPr>
        <w:spacing w:line="0" w:lineRule="atLeast"/>
        <w:contextualSpacing w:val="0"/>
      </w:pPr>
    </w:p>
    <w:p w14:paraId="38E4CCBF" w14:textId="77777777" w:rsidR="008848BD" w:rsidRDefault="008848BD" w:rsidP="008848BD">
      <w:pPr>
        <w:pStyle w:val="af9"/>
        <w:numPr>
          <w:ilvl w:val="0"/>
          <w:numId w:val="18"/>
        </w:numPr>
        <w:spacing w:line="0" w:lineRule="atLeast"/>
      </w:pPr>
      <w:r w:rsidRPr="00B1424C">
        <w:rPr>
          <w:rFonts w:hint="eastAsia"/>
        </w:rPr>
        <w:t>获取银行账户明细</w:t>
      </w:r>
    </w:p>
    <w:p w14:paraId="3C8F88A3" w14:textId="77777777" w:rsidR="008848BD" w:rsidRDefault="008848BD" w:rsidP="008848BD">
      <w:pPr>
        <w:pStyle w:val="afb"/>
        <w:numPr>
          <w:ilvl w:val="2"/>
          <w:numId w:val="18"/>
        </w:numPr>
        <w:spacing w:line="0" w:lineRule="atLeast"/>
        <w:contextualSpacing w:val="0"/>
      </w:pPr>
    </w:p>
    <w:p w14:paraId="6979B977" w14:textId="77777777" w:rsidR="008848BD" w:rsidRDefault="008848BD" w:rsidP="008848BD">
      <w:pPr>
        <w:pStyle w:val="af9"/>
        <w:numPr>
          <w:ilvl w:val="0"/>
          <w:numId w:val="18"/>
        </w:numPr>
        <w:spacing w:line="0" w:lineRule="atLeast"/>
      </w:pPr>
      <w:r w:rsidRPr="00B1424C">
        <w:rPr>
          <w:rFonts w:hint="eastAsia"/>
        </w:rPr>
        <w:t>获取银行账户当日流水</w:t>
      </w:r>
    </w:p>
    <w:p w14:paraId="7DCD0BC7" w14:textId="77777777" w:rsidR="008848BD" w:rsidRDefault="008848BD" w:rsidP="008848BD">
      <w:pPr>
        <w:pStyle w:val="afb"/>
        <w:numPr>
          <w:ilvl w:val="2"/>
          <w:numId w:val="18"/>
        </w:numPr>
        <w:spacing w:line="0" w:lineRule="atLeast"/>
        <w:contextualSpacing w:val="0"/>
      </w:pPr>
    </w:p>
    <w:p w14:paraId="3E49D3AB" w14:textId="77777777" w:rsidR="008848BD" w:rsidRDefault="008848BD" w:rsidP="008848BD">
      <w:pPr>
        <w:pStyle w:val="afb"/>
        <w:numPr>
          <w:ilvl w:val="0"/>
          <w:numId w:val="17"/>
        </w:numPr>
        <w:spacing w:line="360" w:lineRule="auto"/>
        <w:contextualSpacing w:val="0"/>
      </w:pPr>
      <w:r>
        <w:rPr>
          <w:rFonts w:hint="eastAsia"/>
        </w:rPr>
        <w:t>收付款申请单</w:t>
      </w:r>
    </w:p>
    <w:p w14:paraId="314A230F" w14:textId="77777777" w:rsidR="008848BD" w:rsidRDefault="008848BD" w:rsidP="008848BD">
      <w:pPr>
        <w:pStyle w:val="af9"/>
        <w:numPr>
          <w:ilvl w:val="0"/>
          <w:numId w:val="18"/>
        </w:numPr>
        <w:spacing w:line="0" w:lineRule="atLeast"/>
        <w:rPr>
          <w:lang w:eastAsia="zh-CN"/>
        </w:rPr>
      </w:pPr>
      <w:r w:rsidRPr="00EC45D0">
        <w:rPr>
          <w:rFonts w:hint="eastAsia"/>
          <w:lang w:eastAsia="zh-CN"/>
        </w:rPr>
        <w:t>企业管理系统对接</w:t>
      </w:r>
      <w:r w:rsidRPr="00EC45D0">
        <w:rPr>
          <w:rFonts w:hint="eastAsia"/>
          <w:lang w:eastAsia="zh-CN"/>
        </w:rPr>
        <w:t>-</w:t>
      </w:r>
      <w:r w:rsidRPr="00EC45D0">
        <w:rPr>
          <w:rFonts w:hint="eastAsia"/>
          <w:lang w:eastAsia="zh-CN"/>
        </w:rPr>
        <w:t>获取</w:t>
      </w:r>
      <w:r>
        <w:rPr>
          <w:rFonts w:hint="eastAsia"/>
          <w:lang w:eastAsia="zh-CN"/>
        </w:rPr>
        <w:t>付款申请单</w:t>
      </w:r>
    </w:p>
    <w:p w14:paraId="042FCB6C" w14:textId="77777777" w:rsidR="008848BD" w:rsidRDefault="008848BD" w:rsidP="008848BD">
      <w:pPr>
        <w:pStyle w:val="afb"/>
        <w:numPr>
          <w:ilvl w:val="2"/>
          <w:numId w:val="18"/>
        </w:numPr>
        <w:spacing w:line="0" w:lineRule="atLeast"/>
        <w:contextualSpacing w:val="0"/>
        <w:rPr>
          <w:lang w:eastAsia="zh-CN"/>
        </w:rPr>
      </w:pPr>
    </w:p>
    <w:p w14:paraId="389BA0F6" w14:textId="77777777" w:rsidR="008848BD" w:rsidRDefault="008848BD" w:rsidP="008848BD">
      <w:pPr>
        <w:pStyle w:val="af9"/>
        <w:numPr>
          <w:ilvl w:val="0"/>
          <w:numId w:val="18"/>
        </w:numPr>
        <w:spacing w:line="0" w:lineRule="atLeast"/>
        <w:rPr>
          <w:lang w:eastAsia="zh-CN"/>
        </w:rPr>
      </w:pPr>
      <w:r w:rsidRPr="00EC45D0">
        <w:rPr>
          <w:rFonts w:hint="eastAsia"/>
          <w:lang w:eastAsia="zh-CN"/>
        </w:rPr>
        <w:t>企业管理系统对接</w:t>
      </w:r>
      <w:r w:rsidRPr="00EC45D0">
        <w:rPr>
          <w:rFonts w:hint="eastAsia"/>
          <w:lang w:eastAsia="zh-CN"/>
        </w:rPr>
        <w:t>-</w:t>
      </w:r>
      <w:r w:rsidRPr="00EC45D0">
        <w:rPr>
          <w:rFonts w:hint="eastAsia"/>
          <w:lang w:eastAsia="zh-CN"/>
        </w:rPr>
        <w:t>获取</w:t>
      </w:r>
      <w:r>
        <w:rPr>
          <w:rFonts w:hint="eastAsia"/>
          <w:lang w:eastAsia="zh-CN"/>
        </w:rPr>
        <w:t>收款申请单</w:t>
      </w:r>
    </w:p>
    <w:p w14:paraId="457AD615" w14:textId="77777777" w:rsidR="008848BD" w:rsidRDefault="008848BD" w:rsidP="008848BD">
      <w:pPr>
        <w:pStyle w:val="afb"/>
        <w:numPr>
          <w:ilvl w:val="2"/>
          <w:numId w:val="18"/>
        </w:numPr>
        <w:spacing w:line="0" w:lineRule="atLeast"/>
        <w:contextualSpacing w:val="0"/>
        <w:rPr>
          <w:lang w:eastAsia="zh-CN"/>
        </w:rPr>
      </w:pPr>
    </w:p>
    <w:p w14:paraId="1473BFDE" w14:textId="77777777" w:rsidR="008848BD" w:rsidRDefault="008848BD" w:rsidP="008848BD">
      <w:pPr>
        <w:pStyle w:val="afb"/>
        <w:numPr>
          <w:ilvl w:val="0"/>
          <w:numId w:val="17"/>
        </w:numPr>
        <w:spacing w:line="360" w:lineRule="auto"/>
        <w:contextualSpacing w:val="0"/>
      </w:pPr>
      <w:r>
        <w:rPr>
          <w:rFonts w:hint="eastAsia"/>
        </w:rPr>
        <w:t>资金交易</w:t>
      </w:r>
    </w:p>
    <w:p w14:paraId="37947221" w14:textId="77777777" w:rsidR="008848BD" w:rsidRDefault="008848BD" w:rsidP="008848BD">
      <w:pPr>
        <w:pStyle w:val="af9"/>
        <w:numPr>
          <w:ilvl w:val="0"/>
          <w:numId w:val="18"/>
        </w:numPr>
        <w:spacing w:line="0" w:lineRule="atLeast"/>
      </w:pPr>
      <w:r w:rsidRPr="009C7B1B">
        <w:rPr>
          <w:rFonts w:hint="eastAsia"/>
        </w:rPr>
        <w:t>资金交易自动审批</w:t>
      </w:r>
    </w:p>
    <w:p w14:paraId="54EB2498" w14:textId="77777777" w:rsidR="008848BD" w:rsidRDefault="008848BD" w:rsidP="008848BD">
      <w:pPr>
        <w:pStyle w:val="afb"/>
        <w:numPr>
          <w:ilvl w:val="2"/>
          <w:numId w:val="18"/>
        </w:numPr>
        <w:spacing w:line="0" w:lineRule="atLeast"/>
        <w:contextualSpacing w:val="0"/>
        <w:rPr>
          <w:lang w:eastAsia="zh-CN"/>
        </w:rPr>
      </w:pPr>
      <w:r>
        <w:rPr>
          <w:rFonts w:hint="eastAsia"/>
          <w:lang w:eastAsia="zh-CN"/>
        </w:rPr>
        <w:t>任务说明：资金交易单自动审批处理</w:t>
      </w:r>
    </w:p>
    <w:p w14:paraId="5BE7B56E" w14:textId="77777777" w:rsidR="008848BD" w:rsidRDefault="008848BD" w:rsidP="008848BD">
      <w:pPr>
        <w:pStyle w:val="afb"/>
        <w:numPr>
          <w:ilvl w:val="2"/>
          <w:numId w:val="18"/>
        </w:numPr>
        <w:spacing w:line="0" w:lineRule="atLeast"/>
        <w:contextualSpacing w:val="0"/>
        <w:rPr>
          <w:lang w:eastAsia="zh-CN"/>
        </w:rPr>
      </w:pPr>
      <w:r>
        <w:rPr>
          <w:rFonts w:hint="eastAsia"/>
          <w:lang w:eastAsia="zh-CN"/>
        </w:rPr>
        <w:t>可配置参数：名称、备注、个人任务、命令、组织（可多选）、包括下属组织、单据来源、日期从、日期到、交易方向、交易类型（可多选）、结算方式（可多选）、银行（可多选）、银行账户（可多选）、最小金额、最大金额、审批状态、消息通知人（可多选）</w:t>
      </w:r>
    </w:p>
    <w:p w14:paraId="63283179" w14:textId="77777777" w:rsidR="008848BD" w:rsidRDefault="008848BD" w:rsidP="008848BD">
      <w:pPr>
        <w:pStyle w:val="af9"/>
        <w:numPr>
          <w:ilvl w:val="0"/>
          <w:numId w:val="18"/>
        </w:numPr>
        <w:spacing w:line="0" w:lineRule="atLeast"/>
      </w:pPr>
      <w:r w:rsidRPr="009C7B1B">
        <w:rPr>
          <w:rFonts w:hint="eastAsia"/>
        </w:rPr>
        <w:t>资金交易重复检测</w:t>
      </w:r>
    </w:p>
    <w:p w14:paraId="17FEDA1B" w14:textId="77777777" w:rsidR="008848BD" w:rsidRDefault="008848BD" w:rsidP="008848BD">
      <w:pPr>
        <w:pStyle w:val="afb"/>
        <w:numPr>
          <w:ilvl w:val="2"/>
          <w:numId w:val="18"/>
        </w:numPr>
        <w:spacing w:line="0" w:lineRule="atLeast"/>
        <w:contextualSpacing w:val="0"/>
      </w:pPr>
    </w:p>
    <w:p w14:paraId="27020DE9" w14:textId="77777777" w:rsidR="008848BD" w:rsidRDefault="008848BD" w:rsidP="008848BD">
      <w:pPr>
        <w:pStyle w:val="af9"/>
        <w:numPr>
          <w:ilvl w:val="0"/>
          <w:numId w:val="18"/>
        </w:numPr>
        <w:spacing w:line="0" w:lineRule="atLeast"/>
      </w:pPr>
      <w:r w:rsidRPr="009C7B1B">
        <w:rPr>
          <w:rFonts w:hint="eastAsia"/>
        </w:rPr>
        <w:t>资金交易自动收付</w:t>
      </w:r>
    </w:p>
    <w:p w14:paraId="14DC5DCB" w14:textId="3A663C88" w:rsidR="008848BD" w:rsidRDefault="00DC00C3" w:rsidP="008848BD">
      <w:pPr>
        <w:pStyle w:val="afb"/>
        <w:numPr>
          <w:ilvl w:val="2"/>
          <w:numId w:val="18"/>
        </w:numPr>
        <w:spacing w:line="0" w:lineRule="atLeast"/>
        <w:contextualSpacing w:val="0"/>
        <w:rPr>
          <w:lang w:eastAsia="zh-CN"/>
        </w:rPr>
      </w:pPr>
      <w:r>
        <w:rPr>
          <w:rFonts w:hint="eastAsia"/>
          <w:lang w:eastAsia="zh-CN"/>
        </w:rPr>
        <w:t>银行账户对的</w:t>
      </w:r>
      <w:r w:rsidR="00A206AE">
        <w:rPr>
          <w:rFonts w:hint="eastAsia"/>
          <w:lang w:eastAsia="zh-CN"/>
        </w:rPr>
        <w:t>自动划拨，第三方账户的充值、提现，银企直联支付的自动任务</w:t>
      </w:r>
    </w:p>
    <w:p w14:paraId="6506E66C" w14:textId="77777777" w:rsidR="008848BD" w:rsidRDefault="008848BD" w:rsidP="008848BD">
      <w:pPr>
        <w:pStyle w:val="af9"/>
        <w:numPr>
          <w:ilvl w:val="0"/>
          <w:numId w:val="18"/>
        </w:numPr>
        <w:spacing w:line="0" w:lineRule="atLeast"/>
        <w:rPr>
          <w:lang w:eastAsia="zh-CN"/>
        </w:rPr>
      </w:pPr>
      <w:r w:rsidRPr="009C7B1B">
        <w:rPr>
          <w:rFonts w:hint="eastAsia"/>
          <w:lang w:eastAsia="zh-CN"/>
        </w:rPr>
        <w:t>获取资金交易收付款状态</w:t>
      </w:r>
    </w:p>
    <w:p w14:paraId="54C2A77B" w14:textId="77777777" w:rsidR="008848BD" w:rsidRDefault="008848BD" w:rsidP="008848BD">
      <w:pPr>
        <w:pStyle w:val="afb"/>
        <w:numPr>
          <w:ilvl w:val="2"/>
          <w:numId w:val="18"/>
        </w:numPr>
        <w:spacing w:line="0" w:lineRule="atLeast"/>
        <w:contextualSpacing w:val="0"/>
        <w:rPr>
          <w:lang w:eastAsia="zh-CN"/>
        </w:rPr>
      </w:pPr>
    </w:p>
    <w:p w14:paraId="4AA00940" w14:textId="77777777" w:rsidR="008848BD" w:rsidRPr="00A30763" w:rsidRDefault="008848BD" w:rsidP="008848BD">
      <w:pPr>
        <w:ind w:firstLine="420"/>
        <w:rPr>
          <w:lang w:eastAsia="zh-CN"/>
        </w:rPr>
      </w:pPr>
    </w:p>
    <w:p w14:paraId="788FC7D8" w14:textId="77777777" w:rsidR="008848BD" w:rsidRDefault="008848BD" w:rsidP="008848BD">
      <w:pPr>
        <w:pStyle w:val="40"/>
        <w:numPr>
          <w:ilvl w:val="3"/>
          <w:numId w:val="2"/>
        </w:numPr>
        <w:rPr>
          <w:lang w:eastAsia="zh-CN"/>
        </w:rPr>
      </w:pPr>
      <w:r>
        <w:rPr>
          <w:rFonts w:hint="eastAsia"/>
          <w:lang w:eastAsia="zh-CN"/>
        </w:rPr>
        <w:t>业务流程</w:t>
      </w:r>
    </w:p>
    <w:p w14:paraId="3EF2A361" w14:textId="77777777" w:rsidR="008848BD" w:rsidRDefault="008848BD" w:rsidP="008848BD">
      <w:pPr>
        <w:ind w:left="420"/>
      </w:pPr>
      <w:r>
        <w:rPr>
          <w:rFonts w:hint="eastAsia"/>
        </w:rPr>
        <w:t>无</w:t>
      </w:r>
    </w:p>
    <w:p w14:paraId="7D728817" w14:textId="77777777" w:rsidR="008848BD" w:rsidRDefault="008848BD" w:rsidP="008848BD">
      <w:pPr>
        <w:pStyle w:val="40"/>
        <w:numPr>
          <w:ilvl w:val="3"/>
          <w:numId w:val="2"/>
        </w:numPr>
        <w:rPr>
          <w:lang w:eastAsia="zh-CN"/>
        </w:rPr>
      </w:pPr>
      <w:r>
        <w:rPr>
          <w:rFonts w:hint="eastAsia"/>
          <w:lang w:eastAsia="zh-CN"/>
        </w:rPr>
        <w:t>流程说明</w:t>
      </w:r>
    </w:p>
    <w:p w14:paraId="2DDBE1FA" w14:textId="77777777" w:rsidR="008848BD" w:rsidRDefault="008848BD" w:rsidP="008848BD">
      <w:pPr>
        <w:ind w:left="420"/>
      </w:pPr>
      <w:r>
        <w:rPr>
          <w:rFonts w:hint="eastAsia"/>
        </w:rPr>
        <w:t>无</w:t>
      </w:r>
    </w:p>
    <w:p w14:paraId="677904F7" w14:textId="77777777" w:rsidR="008848BD" w:rsidRDefault="008848BD" w:rsidP="008848BD">
      <w:pPr>
        <w:pStyle w:val="40"/>
        <w:numPr>
          <w:ilvl w:val="3"/>
          <w:numId w:val="2"/>
        </w:numPr>
        <w:rPr>
          <w:lang w:eastAsia="zh-CN"/>
        </w:rPr>
      </w:pPr>
      <w:r>
        <w:rPr>
          <w:rFonts w:hint="eastAsia"/>
          <w:lang w:eastAsia="zh-CN"/>
        </w:rPr>
        <w:t>业务元素</w:t>
      </w:r>
    </w:p>
    <w:tbl>
      <w:tblPr>
        <w:tblW w:w="497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1066"/>
        <w:gridCol w:w="1172"/>
        <w:gridCol w:w="963"/>
        <w:gridCol w:w="1307"/>
        <w:gridCol w:w="1346"/>
        <w:gridCol w:w="2623"/>
      </w:tblGrid>
      <w:tr w:rsidR="008848BD" w:rsidRPr="00806E14" w14:paraId="7925103F" w14:textId="77777777" w:rsidTr="008848BD">
        <w:trPr>
          <w:cantSplit/>
          <w:trHeight w:val="357"/>
          <w:tblHeader/>
        </w:trPr>
        <w:tc>
          <w:tcPr>
            <w:tcW w:w="5000" w:type="pct"/>
            <w:gridSpan w:val="6"/>
            <w:tcBorders>
              <w:top w:val="double" w:sz="4" w:space="0" w:color="FFFFFF"/>
              <w:left w:val="double" w:sz="4" w:space="0" w:color="FFFFFF"/>
              <w:bottom w:val="double" w:sz="4" w:space="0" w:color="FFFFFF"/>
              <w:right w:val="double" w:sz="4" w:space="0" w:color="FFFFFF"/>
            </w:tcBorders>
            <w:shd w:val="clear" w:color="auto" w:fill="E3EEF5"/>
          </w:tcPr>
          <w:p w14:paraId="28C06D12" w14:textId="77777777" w:rsidR="008848BD" w:rsidRPr="00806E14" w:rsidRDefault="008848BD" w:rsidP="008848BD">
            <w:pPr>
              <w:jc w:val="center"/>
              <w:rPr>
                <w:rFonts w:ascii="宋体" w:hAnsi="宋体"/>
                <w:b/>
              </w:rPr>
            </w:pPr>
            <w:r>
              <w:rPr>
                <w:rFonts w:ascii="宋体" w:hAnsi="宋体" w:hint="eastAsia"/>
                <w:b/>
              </w:rPr>
              <w:t>自动任务-样例</w:t>
            </w:r>
          </w:p>
        </w:tc>
      </w:tr>
      <w:tr w:rsidR="008848BD" w:rsidRPr="00806E14" w14:paraId="39071AF0" w14:textId="77777777" w:rsidTr="008848BD">
        <w:trPr>
          <w:cantSplit/>
          <w:trHeight w:val="357"/>
          <w:tblHeader/>
        </w:trPr>
        <w:tc>
          <w:tcPr>
            <w:tcW w:w="629" w:type="pct"/>
            <w:tcBorders>
              <w:bottom w:val="double" w:sz="4" w:space="0" w:color="FFFFFF"/>
            </w:tcBorders>
            <w:shd w:val="clear" w:color="auto" w:fill="7C9BC1"/>
          </w:tcPr>
          <w:p w14:paraId="1DED3062" w14:textId="77777777" w:rsidR="008848BD" w:rsidRPr="00640845" w:rsidRDefault="008848BD" w:rsidP="008848BD">
            <w:pPr>
              <w:pStyle w:val="Cap1"/>
              <w:ind w:firstLineChars="100" w:firstLine="201"/>
              <w:rPr>
                <w:rFonts w:hint="eastAsia"/>
                <w:szCs w:val="18"/>
              </w:rPr>
            </w:pPr>
            <w:r w:rsidRPr="00640845">
              <w:rPr>
                <w:rFonts w:hint="eastAsia"/>
                <w:szCs w:val="18"/>
              </w:rPr>
              <w:t>#</w:t>
            </w:r>
          </w:p>
        </w:tc>
        <w:tc>
          <w:tcPr>
            <w:tcW w:w="691" w:type="pct"/>
            <w:tcBorders>
              <w:bottom w:val="double" w:sz="4" w:space="0" w:color="FFFFFF"/>
            </w:tcBorders>
            <w:shd w:val="clear" w:color="auto" w:fill="7C9BC1"/>
          </w:tcPr>
          <w:p w14:paraId="2F65DDDE" w14:textId="77777777" w:rsidR="008848BD" w:rsidRPr="00640845" w:rsidRDefault="008848BD" w:rsidP="008848BD">
            <w:pPr>
              <w:pStyle w:val="Cap1"/>
              <w:ind w:firstLineChars="100" w:firstLine="201"/>
              <w:rPr>
                <w:rFonts w:hint="eastAsia"/>
                <w:szCs w:val="18"/>
              </w:rPr>
            </w:pPr>
            <w:r>
              <w:rPr>
                <w:rFonts w:hint="eastAsia"/>
                <w:szCs w:val="18"/>
              </w:rPr>
              <w:t>组织</w:t>
            </w:r>
          </w:p>
        </w:tc>
        <w:tc>
          <w:tcPr>
            <w:tcW w:w="568" w:type="pct"/>
            <w:tcBorders>
              <w:bottom w:val="double" w:sz="4" w:space="0" w:color="FFFFFF"/>
            </w:tcBorders>
            <w:shd w:val="clear" w:color="auto" w:fill="7C9BC1"/>
          </w:tcPr>
          <w:p w14:paraId="71FD6550" w14:textId="77777777" w:rsidR="008848BD" w:rsidRPr="00640845" w:rsidRDefault="008848BD" w:rsidP="008848BD">
            <w:pPr>
              <w:pStyle w:val="Cap1"/>
              <w:ind w:firstLineChars="100" w:firstLine="201"/>
              <w:rPr>
                <w:rFonts w:hint="eastAsia"/>
                <w:szCs w:val="18"/>
              </w:rPr>
            </w:pPr>
            <w:r>
              <w:rPr>
                <w:rFonts w:hint="eastAsia"/>
                <w:szCs w:val="18"/>
              </w:rPr>
              <w:t>代码</w:t>
            </w:r>
          </w:p>
        </w:tc>
        <w:tc>
          <w:tcPr>
            <w:tcW w:w="771" w:type="pct"/>
            <w:tcBorders>
              <w:bottom w:val="double" w:sz="4" w:space="0" w:color="FFFFFF"/>
            </w:tcBorders>
            <w:shd w:val="clear" w:color="auto" w:fill="7C9BC1"/>
          </w:tcPr>
          <w:p w14:paraId="21249BD6" w14:textId="77777777" w:rsidR="008848BD" w:rsidRPr="00640845" w:rsidRDefault="008848BD" w:rsidP="008848BD">
            <w:pPr>
              <w:pStyle w:val="Cap1"/>
              <w:ind w:firstLineChars="100" w:firstLine="201"/>
              <w:rPr>
                <w:rFonts w:hint="eastAsia"/>
                <w:szCs w:val="18"/>
              </w:rPr>
            </w:pPr>
            <w:r>
              <w:rPr>
                <w:rFonts w:hint="eastAsia"/>
                <w:szCs w:val="18"/>
              </w:rPr>
              <w:t>名称</w:t>
            </w:r>
          </w:p>
        </w:tc>
        <w:tc>
          <w:tcPr>
            <w:tcW w:w="794" w:type="pct"/>
            <w:tcBorders>
              <w:bottom w:val="double" w:sz="4" w:space="0" w:color="FFFFFF"/>
            </w:tcBorders>
            <w:shd w:val="clear" w:color="auto" w:fill="7C9BC1"/>
          </w:tcPr>
          <w:p w14:paraId="147B1844" w14:textId="77777777" w:rsidR="008848BD" w:rsidRPr="00640845" w:rsidRDefault="008848BD" w:rsidP="008848BD">
            <w:pPr>
              <w:pStyle w:val="Cap1"/>
              <w:ind w:firstLineChars="100" w:firstLine="201"/>
              <w:rPr>
                <w:rFonts w:hint="eastAsia"/>
                <w:szCs w:val="18"/>
              </w:rPr>
            </w:pPr>
            <w:r>
              <w:rPr>
                <w:rFonts w:hint="eastAsia"/>
                <w:szCs w:val="18"/>
              </w:rPr>
              <w:t>是否有效</w:t>
            </w:r>
          </w:p>
        </w:tc>
        <w:tc>
          <w:tcPr>
            <w:tcW w:w="1547" w:type="pct"/>
            <w:tcBorders>
              <w:bottom w:val="double" w:sz="4" w:space="0" w:color="FFFFFF"/>
            </w:tcBorders>
            <w:shd w:val="clear" w:color="auto" w:fill="7C9BC1"/>
          </w:tcPr>
          <w:p w14:paraId="515EB308" w14:textId="77777777" w:rsidR="008848BD" w:rsidRPr="00640845" w:rsidRDefault="008848BD" w:rsidP="008848BD">
            <w:pPr>
              <w:pStyle w:val="Cap1"/>
              <w:ind w:firstLineChars="100" w:firstLine="201"/>
              <w:rPr>
                <w:rFonts w:hint="eastAsia"/>
                <w:szCs w:val="18"/>
              </w:rPr>
            </w:pPr>
            <w:r w:rsidRPr="00640845">
              <w:rPr>
                <w:rFonts w:hint="eastAsia"/>
                <w:szCs w:val="18"/>
              </w:rPr>
              <w:t>描述</w:t>
            </w:r>
          </w:p>
        </w:tc>
      </w:tr>
      <w:tr w:rsidR="008848BD" w:rsidRPr="00806E14" w14:paraId="4143FFBC" w14:textId="77777777" w:rsidTr="008848BD">
        <w:trPr>
          <w:cantSplit/>
          <w:trHeight w:val="324"/>
        </w:trPr>
        <w:tc>
          <w:tcPr>
            <w:tcW w:w="629" w:type="pct"/>
            <w:shd w:val="clear" w:color="auto" w:fill="E3EEF5"/>
            <w:vAlign w:val="center"/>
          </w:tcPr>
          <w:p w14:paraId="60A14BA4" w14:textId="77777777" w:rsidR="008848BD" w:rsidRPr="005D789A" w:rsidRDefault="008848BD" w:rsidP="008848BD">
            <w:pPr>
              <w:pStyle w:val="Cap2"/>
              <w:jc w:val="center"/>
              <w:rPr>
                <w:rFonts w:hint="eastAsia"/>
                <w:lang w:eastAsia="zh-CN"/>
              </w:rPr>
            </w:pPr>
            <w:r w:rsidRPr="005D789A">
              <w:rPr>
                <w:lang w:eastAsia="zh-CN"/>
              </w:rPr>
              <w:t>1</w:t>
            </w:r>
          </w:p>
        </w:tc>
        <w:tc>
          <w:tcPr>
            <w:tcW w:w="691" w:type="pct"/>
            <w:shd w:val="clear" w:color="auto" w:fill="E3EEF5"/>
          </w:tcPr>
          <w:p w14:paraId="26DFC658"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71C8E9CB"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001-抽档</w:t>
            </w:r>
          </w:p>
        </w:tc>
        <w:tc>
          <w:tcPr>
            <w:tcW w:w="771" w:type="pct"/>
            <w:shd w:val="clear" w:color="auto" w:fill="E3EEF5"/>
          </w:tcPr>
          <w:p w14:paraId="43BE0A0E" w14:textId="77777777" w:rsidR="008848BD" w:rsidRDefault="008848BD" w:rsidP="008848BD">
            <w:pPr>
              <w:jc w:val="center"/>
              <w:rPr>
                <w:rFonts w:ascii="宋体" w:hAnsi="宋体" w:cs="宋体"/>
                <w:color w:val="300016"/>
                <w:szCs w:val="22"/>
              </w:rPr>
            </w:pPr>
            <w:r>
              <w:rPr>
                <w:rFonts w:ascii="宋体" w:hAnsi="宋体" w:cs="宋体"/>
                <w:color w:val="300016"/>
                <w:szCs w:val="22"/>
              </w:rPr>
              <w:t>抽档</w:t>
            </w:r>
          </w:p>
        </w:tc>
        <w:tc>
          <w:tcPr>
            <w:tcW w:w="794" w:type="pct"/>
            <w:shd w:val="clear" w:color="auto" w:fill="E3EEF5"/>
          </w:tcPr>
          <w:p w14:paraId="6C9497EB"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1B951499" w14:textId="77777777" w:rsidR="008848BD" w:rsidRDefault="008848BD" w:rsidP="008848BD">
            <w:pPr>
              <w:jc w:val="center"/>
              <w:rPr>
                <w:rFonts w:ascii="宋体" w:hAnsi="宋体" w:cs="宋体"/>
                <w:color w:val="300016"/>
                <w:szCs w:val="22"/>
                <w:lang w:eastAsia="zh-CN"/>
              </w:rPr>
            </w:pPr>
            <w:r w:rsidRPr="00D801C3">
              <w:rPr>
                <w:rFonts w:ascii="宋体" w:hAnsi="宋体" w:cs="宋体" w:hint="eastAsia"/>
                <w:sz w:val="20"/>
                <w:szCs w:val="20"/>
                <w:lang w:eastAsia="zh-CN"/>
              </w:rPr>
              <w:t>企业管理系统对接-获取收付款申请单</w:t>
            </w:r>
          </w:p>
        </w:tc>
      </w:tr>
      <w:tr w:rsidR="008848BD" w:rsidRPr="00806E14" w14:paraId="787E2843" w14:textId="77777777" w:rsidTr="008848BD">
        <w:trPr>
          <w:cantSplit/>
          <w:trHeight w:val="324"/>
        </w:trPr>
        <w:tc>
          <w:tcPr>
            <w:tcW w:w="629" w:type="pct"/>
            <w:shd w:val="clear" w:color="auto" w:fill="E3EEF5"/>
            <w:vAlign w:val="center"/>
          </w:tcPr>
          <w:p w14:paraId="68B69414" w14:textId="77777777" w:rsidR="008848BD" w:rsidRPr="005D789A" w:rsidRDefault="008848BD" w:rsidP="008848BD">
            <w:pPr>
              <w:pStyle w:val="Cap2"/>
              <w:jc w:val="center"/>
              <w:rPr>
                <w:rFonts w:hint="eastAsia"/>
                <w:lang w:eastAsia="zh-CN"/>
              </w:rPr>
            </w:pPr>
            <w:r>
              <w:rPr>
                <w:rFonts w:hint="eastAsia"/>
                <w:lang w:eastAsia="zh-CN"/>
              </w:rPr>
              <w:t>2</w:t>
            </w:r>
          </w:p>
        </w:tc>
        <w:tc>
          <w:tcPr>
            <w:tcW w:w="691" w:type="pct"/>
            <w:shd w:val="clear" w:color="auto" w:fill="E3EEF5"/>
          </w:tcPr>
          <w:p w14:paraId="3F5BB9BA"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3CF0F514"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002-</w:t>
            </w:r>
            <w:r w:rsidRPr="00D801C3">
              <w:rPr>
                <w:rFonts w:ascii="宋体" w:hAnsi="宋体" w:cs="宋体" w:hint="eastAsia"/>
                <w:sz w:val="20"/>
                <w:szCs w:val="20"/>
              </w:rPr>
              <w:t>检测重复支付</w:t>
            </w:r>
          </w:p>
        </w:tc>
        <w:tc>
          <w:tcPr>
            <w:tcW w:w="771" w:type="pct"/>
            <w:shd w:val="clear" w:color="auto" w:fill="E3EEF5"/>
          </w:tcPr>
          <w:p w14:paraId="02F6D84F"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检测重复支付</w:t>
            </w:r>
          </w:p>
        </w:tc>
        <w:tc>
          <w:tcPr>
            <w:tcW w:w="794" w:type="pct"/>
            <w:shd w:val="clear" w:color="auto" w:fill="E3EEF5"/>
          </w:tcPr>
          <w:p w14:paraId="52D51295"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5336CDB3"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预警信息</w:t>
            </w:r>
          </w:p>
        </w:tc>
      </w:tr>
      <w:tr w:rsidR="008848BD" w:rsidRPr="00806E14" w14:paraId="20594E1E" w14:textId="77777777" w:rsidTr="008848BD">
        <w:trPr>
          <w:cantSplit/>
          <w:trHeight w:val="324"/>
        </w:trPr>
        <w:tc>
          <w:tcPr>
            <w:tcW w:w="629" w:type="pct"/>
            <w:shd w:val="clear" w:color="auto" w:fill="E3EEF5"/>
            <w:vAlign w:val="center"/>
          </w:tcPr>
          <w:p w14:paraId="1ADB832F" w14:textId="77777777" w:rsidR="008848BD" w:rsidRPr="005D789A" w:rsidRDefault="008848BD" w:rsidP="008848BD">
            <w:pPr>
              <w:pStyle w:val="Cap2"/>
              <w:jc w:val="center"/>
              <w:rPr>
                <w:rFonts w:hint="eastAsia"/>
                <w:lang w:eastAsia="zh-CN"/>
              </w:rPr>
            </w:pPr>
            <w:r>
              <w:rPr>
                <w:rFonts w:hint="eastAsia"/>
                <w:lang w:eastAsia="zh-CN"/>
              </w:rPr>
              <w:t>3</w:t>
            </w:r>
          </w:p>
        </w:tc>
        <w:tc>
          <w:tcPr>
            <w:tcW w:w="691" w:type="pct"/>
            <w:shd w:val="clear" w:color="auto" w:fill="E3EEF5"/>
          </w:tcPr>
          <w:p w14:paraId="72446AD4" w14:textId="77777777" w:rsidR="008848BD" w:rsidRPr="0067280D" w:rsidRDefault="008848BD" w:rsidP="008848BD">
            <w:pPr>
              <w:jc w:val="center"/>
              <w:rPr>
                <w:rFonts w:ascii="Arial" w:hAnsi="Arial" w:cs="Arial"/>
              </w:rPr>
            </w:pPr>
            <w:r>
              <w:rPr>
                <w:rFonts w:ascii="Arial" w:hAnsi="Arial" w:cs="Arial" w:hint="eastAsia"/>
              </w:rPr>
              <w:t>总公司</w:t>
            </w:r>
          </w:p>
        </w:tc>
        <w:tc>
          <w:tcPr>
            <w:tcW w:w="568" w:type="pct"/>
            <w:shd w:val="clear" w:color="auto" w:fill="E3EEF5"/>
          </w:tcPr>
          <w:p w14:paraId="45C32F2A" w14:textId="77777777" w:rsidR="008848BD" w:rsidRDefault="008848BD" w:rsidP="008848BD">
            <w:pPr>
              <w:jc w:val="center"/>
              <w:rPr>
                <w:rFonts w:ascii="宋体" w:hAnsi="宋体" w:cs="宋体"/>
                <w:color w:val="300016"/>
                <w:szCs w:val="22"/>
              </w:rPr>
            </w:pPr>
            <w:r>
              <w:rPr>
                <w:rFonts w:ascii="宋体" w:hAnsi="宋体" w:cs="宋体" w:hint="eastAsia"/>
                <w:color w:val="300016"/>
                <w:szCs w:val="22"/>
              </w:rPr>
              <w:t>003-</w:t>
            </w:r>
            <w:r>
              <w:rPr>
                <w:rFonts w:ascii="宋体" w:hAnsi="宋体" w:cs="宋体"/>
                <w:color w:val="300016"/>
                <w:szCs w:val="22"/>
              </w:rPr>
              <w:t>支付</w:t>
            </w:r>
          </w:p>
        </w:tc>
        <w:tc>
          <w:tcPr>
            <w:tcW w:w="771" w:type="pct"/>
            <w:shd w:val="clear" w:color="auto" w:fill="E3EEF5"/>
          </w:tcPr>
          <w:p w14:paraId="6BF54AAD" w14:textId="77777777" w:rsidR="008848BD" w:rsidRDefault="008848BD" w:rsidP="008848BD">
            <w:pPr>
              <w:jc w:val="center"/>
              <w:rPr>
                <w:rFonts w:ascii="宋体" w:hAnsi="宋体" w:cs="宋体"/>
                <w:color w:val="300016"/>
                <w:szCs w:val="22"/>
              </w:rPr>
            </w:pPr>
            <w:r>
              <w:rPr>
                <w:rFonts w:ascii="宋体" w:hAnsi="宋体" w:cs="宋体"/>
                <w:color w:val="300016"/>
                <w:szCs w:val="22"/>
              </w:rPr>
              <w:t>支付</w:t>
            </w:r>
          </w:p>
        </w:tc>
        <w:tc>
          <w:tcPr>
            <w:tcW w:w="794" w:type="pct"/>
            <w:shd w:val="clear" w:color="auto" w:fill="E3EEF5"/>
          </w:tcPr>
          <w:p w14:paraId="3C3EC8AE" w14:textId="77777777" w:rsidR="008848BD" w:rsidRDefault="008848BD" w:rsidP="008848BD">
            <w:pPr>
              <w:jc w:val="center"/>
              <w:rPr>
                <w:rFonts w:ascii="宋体" w:hAnsi="宋体" w:cs="宋体"/>
                <w:color w:val="300016"/>
                <w:szCs w:val="22"/>
              </w:rPr>
            </w:pPr>
            <w:r>
              <w:rPr>
                <w:rFonts w:ascii="宋体" w:hAnsi="宋体" w:cs="宋体"/>
                <w:color w:val="300016"/>
                <w:szCs w:val="22"/>
              </w:rPr>
              <w:t>是</w:t>
            </w:r>
          </w:p>
        </w:tc>
        <w:tc>
          <w:tcPr>
            <w:tcW w:w="1547" w:type="pct"/>
            <w:shd w:val="clear" w:color="auto" w:fill="E3EEF5"/>
          </w:tcPr>
          <w:p w14:paraId="4FA5A289" w14:textId="77777777" w:rsidR="008848BD" w:rsidRDefault="008848BD" w:rsidP="008848BD">
            <w:pPr>
              <w:jc w:val="center"/>
              <w:rPr>
                <w:rFonts w:ascii="宋体" w:hAnsi="宋体" w:cs="宋体"/>
                <w:color w:val="300016"/>
                <w:szCs w:val="22"/>
              </w:rPr>
            </w:pPr>
            <w:r w:rsidRPr="00D801C3">
              <w:rPr>
                <w:rFonts w:ascii="宋体" w:hAnsi="宋体" w:cs="宋体" w:hint="eastAsia"/>
                <w:sz w:val="20"/>
                <w:szCs w:val="20"/>
              </w:rPr>
              <w:t>自动支付</w:t>
            </w:r>
          </w:p>
        </w:tc>
      </w:tr>
      <w:tr w:rsidR="008848BD" w:rsidRPr="00806E14" w14:paraId="40C70D36" w14:textId="77777777" w:rsidTr="008848BD">
        <w:trPr>
          <w:cantSplit/>
          <w:trHeight w:val="324"/>
        </w:trPr>
        <w:tc>
          <w:tcPr>
            <w:tcW w:w="629" w:type="pct"/>
            <w:shd w:val="clear" w:color="auto" w:fill="E3EEF5"/>
            <w:vAlign w:val="center"/>
          </w:tcPr>
          <w:p w14:paraId="1D16A167" w14:textId="77777777" w:rsidR="008848BD" w:rsidRDefault="008848BD" w:rsidP="008848BD">
            <w:pPr>
              <w:pStyle w:val="Cap2"/>
              <w:jc w:val="center"/>
              <w:rPr>
                <w:rFonts w:hint="eastAsia"/>
                <w:lang w:eastAsia="zh-CN"/>
              </w:rPr>
            </w:pPr>
          </w:p>
        </w:tc>
        <w:tc>
          <w:tcPr>
            <w:tcW w:w="691" w:type="pct"/>
            <w:shd w:val="clear" w:color="auto" w:fill="E3EEF5"/>
            <w:vAlign w:val="center"/>
          </w:tcPr>
          <w:p w14:paraId="083AB15B" w14:textId="77777777" w:rsidR="008848BD" w:rsidRPr="000B70F5" w:rsidRDefault="008848BD" w:rsidP="008848BD">
            <w:pPr>
              <w:rPr>
                <w:rFonts w:ascii="Arial" w:hAnsi="Arial" w:cs="Arial"/>
              </w:rPr>
            </w:pPr>
          </w:p>
        </w:tc>
        <w:tc>
          <w:tcPr>
            <w:tcW w:w="568" w:type="pct"/>
            <w:shd w:val="clear" w:color="auto" w:fill="E3EEF5"/>
          </w:tcPr>
          <w:p w14:paraId="4EB2A7BB" w14:textId="77777777" w:rsidR="008848BD" w:rsidRDefault="008848BD" w:rsidP="008848BD">
            <w:pPr>
              <w:rPr>
                <w:color w:val="300016"/>
                <w:szCs w:val="22"/>
              </w:rPr>
            </w:pPr>
          </w:p>
        </w:tc>
        <w:tc>
          <w:tcPr>
            <w:tcW w:w="771" w:type="pct"/>
            <w:shd w:val="clear" w:color="auto" w:fill="E3EEF5"/>
          </w:tcPr>
          <w:p w14:paraId="36D98933" w14:textId="77777777" w:rsidR="008848BD" w:rsidRDefault="008848BD" w:rsidP="008848BD">
            <w:pPr>
              <w:rPr>
                <w:color w:val="300016"/>
                <w:szCs w:val="22"/>
              </w:rPr>
            </w:pPr>
          </w:p>
        </w:tc>
        <w:tc>
          <w:tcPr>
            <w:tcW w:w="794" w:type="pct"/>
            <w:shd w:val="clear" w:color="auto" w:fill="E3EEF5"/>
          </w:tcPr>
          <w:p w14:paraId="52714251" w14:textId="77777777" w:rsidR="008848BD" w:rsidRDefault="008848BD" w:rsidP="008848BD">
            <w:pPr>
              <w:rPr>
                <w:color w:val="300016"/>
                <w:szCs w:val="22"/>
              </w:rPr>
            </w:pPr>
          </w:p>
        </w:tc>
        <w:tc>
          <w:tcPr>
            <w:tcW w:w="1547" w:type="pct"/>
            <w:shd w:val="clear" w:color="auto" w:fill="E3EEF5"/>
          </w:tcPr>
          <w:p w14:paraId="5E0A00A1" w14:textId="77777777" w:rsidR="008848BD" w:rsidRDefault="008848BD" w:rsidP="008848BD">
            <w:pPr>
              <w:rPr>
                <w:color w:val="300016"/>
                <w:szCs w:val="22"/>
              </w:rPr>
            </w:pPr>
          </w:p>
        </w:tc>
      </w:tr>
    </w:tbl>
    <w:p w14:paraId="2F529999" w14:textId="77777777" w:rsidR="008848BD" w:rsidRDefault="008848BD" w:rsidP="008848BD">
      <w:pPr>
        <w:pStyle w:val="40"/>
        <w:numPr>
          <w:ilvl w:val="3"/>
          <w:numId w:val="2"/>
        </w:numPr>
        <w:rPr>
          <w:lang w:eastAsia="zh-CN"/>
        </w:rPr>
      </w:pPr>
      <w:r>
        <w:rPr>
          <w:rFonts w:hint="eastAsia"/>
          <w:lang w:eastAsia="zh-CN"/>
        </w:rPr>
        <w:t>用户界面</w:t>
      </w:r>
    </w:p>
    <w:p w14:paraId="0EDB5947" w14:textId="77777777" w:rsidR="008848BD" w:rsidRPr="00D12323" w:rsidRDefault="008848BD" w:rsidP="008848BD">
      <w:pPr>
        <w:pStyle w:val="L-"/>
      </w:pPr>
      <w:r w:rsidRPr="00D12323">
        <w:rPr>
          <w:rFonts w:hint="eastAsia"/>
        </w:rPr>
        <w:t>图：</w:t>
      </w:r>
      <w:r>
        <w:rPr>
          <w:rFonts w:hint="eastAsia"/>
        </w:rPr>
        <w:t>3.3.5.5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自动任务配置页面</w:t>
      </w:r>
    </w:p>
    <w:p w14:paraId="0FFCB257" w14:textId="77777777" w:rsidR="008848BD" w:rsidRDefault="00E75EE2" w:rsidP="008848BD">
      <w:r>
        <w:rPr>
          <w:noProof/>
          <w:lang w:eastAsia="zh-CN" w:bidi="ar-SA"/>
        </w:rPr>
        <w:drawing>
          <wp:inline distT="0" distB="0" distL="0" distR="0" wp14:anchorId="37EF63B0" wp14:editId="75D01859">
            <wp:extent cx="5267325" cy="2124075"/>
            <wp:effectExtent l="0" t="0" r="9525" b="952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6C527A43" w14:textId="77777777" w:rsidR="008848BD" w:rsidRDefault="008848BD" w:rsidP="008848BD"/>
    <w:p w14:paraId="33294132" w14:textId="77777777" w:rsidR="008848BD" w:rsidRPr="00D12323" w:rsidRDefault="008848BD" w:rsidP="008848BD">
      <w:pPr>
        <w:pStyle w:val="L-"/>
      </w:pPr>
      <w:r w:rsidRPr="00D12323">
        <w:rPr>
          <w:rFonts w:hint="eastAsia"/>
        </w:rPr>
        <w:t>图：</w:t>
      </w:r>
      <w:r>
        <w:rPr>
          <w:rFonts w:hint="eastAsia"/>
        </w:rPr>
        <w:t>3.3.5.5</w:t>
      </w:r>
      <w:r w:rsidRPr="00D12323">
        <w:rPr>
          <w:rFonts w:hint="eastAsia"/>
        </w:rPr>
        <w:t>-</w:t>
      </w:r>
      <w:r>
        <w:rPr>
          <w:rFonts w:hint="eastAsia"/>
        </w:rPr>
        <w:t>2</w:t>
      </w:r>
      <w:r w:rsidRPr="00D12323">
        <w:rPr>
          <w:rFonts w:hint="eastAsia"/>
        </w:rPr>
        <w:t xml:space="preserve"> </w:t>
      </w:r>
      <w:r>
        <w:rPr>
          <w:rFonts w:hint="eastAsia"/>
        </w:rPr>
        <w:t xml:space="preserve"> </w:t>
      </w:r>
      <w:r>
        <w:rPr>
          <w:rFonts w:hint="eastAsia"/>
        </w:rPr>
        <w:t>定时任务配置页面</w:t>
      </w:r>
    </w:p>
    <w:p w14:paraId="50B6E185" w14:textId="77777777" w:rsidR="008848BD" w:rsidRPr="003F565C" w:rsidRDefault="00E75EE2" w:rsidP="008848BD">
      <w:r>
        <w:rPr>
          <w:noProof/>
          <w:lang w:eastAsia="zh-CN" w:bidi="ar-SA"/>
        </w:rPr>
        <w:drawing>
          <wp:inline distT="0" distB="0" distL="0" distR="0" wp14:anchorId="4B42FE20" wp14:editId="641BEBC3">
            <wp:extent cx="5267325" cy="2114550"/>
            <wp:effectExtent l="0" t="0" r="9525" b="0"/>
            <wp:docPr id="4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14:paraId="12F69AAA" w14:textId="77777777" w:rsidR="008848BD" w:rsidRDefault="008848BD" w:rsidP="008848BD">
      <w:pPr>
        <w:pStyle w:val="30"/>
        <w:numPr>
          <w:ilvl w:val="2"/>
          <w:numId w:val="2"/>
        </w:numPr>
        <w:rPr>
          <w:lang w:eastAsia="zh-CN"/>
        </w:rPr>
      </w:pPr>
      <w:bookmarkStart w:id="106" w:name="_Toc517685560"/>
      <w:bookmarkStart w:id="107" w:name="_Toc10186634"/>
      <w:r>
        <w:rPr>
          <w:rFonts w:hint="eastAsia"/>
          <w:lang w:eastAsia="zh-CN"/>
        </w:rPr>
        <w:t>清算条件配置</w:t>
      </w:r>
      <w:bookmarkEnd w:id="106"/>
      <w:bookmarkEnd w:id="107"/>
    </w:p>
    <w:p w14:paraId="19981C17" w14:textId="77777777" w:rsidR="008848BD" w:rsidRDefault="008848BD" w:rsidP="008848BD">
      <w:pPr>
        <w:pStyle w:val="40"/>
        <w:numPr>
          <w:ilvl w:val="3"/>
          <w:numId w:val="2"/>
        </w:numPr>
        <w:rPr>
          <w:lang w:eastAsia="zh-CN"/>
        </w:rPr>
      </w:pPr>
      <w:r>
        <w:rPr>
          <w:rFonts w:hint="eastAsia"/>
          <w:lang w:eastAsia="zh-CN"/>
        </w:rPr>
        <w:t>业务描述</w:t>
      </w:r>
    </w:p>
    <w:p w14:paraId="7B7A57E6" w14:textId="77777777" w:rsidR="008848BD" w:rsidRDefault="008848BD" w:rsidP="008848BD">
      <w:pPr>
        <w:ind w:firstLine="420"/>
        <w:rPr>
          <w:lang w:eastAsia="zh-CN"/>
        </w:rPr>
      </w:pPr>
      <w:r>
        <w:rPr>
          <w:rFonts w:hint="eastAsia"/>
          <w:lang w:eastAsia="zh-CN"/>
        </w:rPr>
        <w:t>设置系统中账户统一的留底金额、考核金额、满额上划金额、最小划拨金额、留底说明、取整划拨等级等信息。</w:t>
      </w:r>
    </w:p>
    <w:p w14:paraId="1F8AFF94" w14:textId="77777777" w:rsidR="008848BD" w:rsidRDefault="008848BD" w:rsidP="008848BD">
      <w:pPr>
        <w:ind w:firstLine="420"/>
        <w:rPr>
          <w:lang w:eastAsia="zh-CN"/>
        </w:rPr>
      </w:pPr>
      <w:r>
        <w:rPr>
          <w:rFonts w:hint="eastAsia"/>
          <w:lang w:eastAsia="zh-CN"/>
        </w:rPr>
        <w:t>该功能由总部统一维护。</w:t>
      </w:r>
    </w:p>
    <w:p w14:paraId="327B8F55" w14:textId="77777777" w:rsidR="008848BD" w:rsidRDefault="008848BD" w:rsidP="008848BD">
      <w:pPr>
        <w:pStyle w:val="40"/>
        <w:numPr>
          <w:ilvl w:val="3"/>
          <w:numId w:val="2"/>
        </w:numPr>
        <w:rPr>
          <w:lang w:eastAsia="zh-CN"/>
        </w:rPr>
      </w:pPr>
      <w:r>
        <w:rPr>
          <w:rFonts w:hint="eastAsia"/>
          <w:lang w:eastAsia="zh-CN"/>
        </w:rPr>
        <w:t>业务流程</w:t>
      </w:r>
    </w:p>
    <w:p w14:paraId="49367D0E" w14:textId="77777777" w:rsidR="008848BD" w:rsidRDefault="008848BD" w:rsidP="008848BD">
      <w:pPr>
        <w:ind w:left="420"/>
      </w:pPr>
      <w:r>
        <w:rPr>
          <w:rFonts w:hint="eastAsia"/>
        </w:rPr>
        <w:t>无</w:t>
      </w:r>
    </w:p>
    <w:p w14:paraId="4A685F5F" w14:textId="77777777" w:rsidR="008848BD" w:rsidRDefault="008848BD" w:rsidP="008848BD">
      <w:pPr>
        <w:pStyle w:val="40"/>
        <w:numPr>
          <w:ilvl w:val="3"/>
          <w:numId w:val="2"/>
        </w:numPr>
        <w:rPr>
          <w:lang w:eastAsia="zh-CN"/>
        </w:rPr>
      </w:pPr>
      <w:r>
        <w:rPr>
          <w:rFonts w:hint="eastAsia"/>
          <w:lang w:eastAsia="zh-CN"/>
        </w:rPr>
        <w:t>流程说明</w:t>
      </w:r>
    </w:p>
    <w:p w14:paraId="211F9ED3" w14:textId="77777777" w:rsidR="008848BD" w:rsidRDefault="008848BD" w:rsidP="008848BD">
      <w:pPr>
        <w:ind w:left="420"/>
      </w:pPr>
      <w:r>
        <w:rPr>
          <w:rFonts w:hint="eastAsia"/>
        </w:rPr>
        <w:t>无</w:t>
      </w:r>
    </w:p>
    <w:p w14:paraId="551CB9ED" w14:textId="77777777" w:rsidR="008848BD" w:rsidRDefault="008848BD" w:rsidP="008848BD">
      <w:pPr>
        <w:pStyle w:val="40"/>
        <w:numPr>
          <w:ilvl w:val="3"/>
          <w:numId w:val="2"/>
        </w:numPr>
        <w:rPr>
          <w:lang w:eastAsia="zh-CN"/>
        </w:rPr>
      </w:pPr>
      <w:r>
        <w:rPr>
          <w:rFonts w:hint="eastAsia"/>
          <w:lang w:eastAsia="zh-CN"/>
        </w:rPr>
        <w:t>业务元素</w:t>
      </w:r>
    </w:p>
    <w:tbl>
      <w:tblPr>
        <w:tblW w:w="5000" w:type="pct"/>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0A0" w:firstRow="1" w:lastRow="0" w:firstColumn="1" w:lastColumn="0" w:noHBand="0" w:noVBand="0"/>
      </w:tblPr>
      <w:tblGrid>
        <w:gridCol w:w="570"/>
        <w:gridCol w:w="672"/>
        <w:gridCol w:w="851"/>
        <w:gridCol w:w="834"/>
        <w:gridCol w:w="834"/>
        <w:gridCol w:w="836"/>
        <w:gridCol w:w="834"/>
        <w:gridCol w:w="839"/>
        <w:gridCol w:w="715"/>
        <w:gridCol w:w="716"/>
        <w:gridCol w:w="827"/>
      </w:tblGrid>
      <w:tr w:rsidR="008848BD" w:rsidRPr="00806E14" w14:paraId="398A6929" w14:textId="77777777" w:rsidTr="008848BD">
        <w:trPr>
          <w:cantSplit/>
          <w:trHeight w:val="357"/>
          <w:tblHeader/>
        </w:trPr>
        <w:tc>
          <w:tcPr>
            <w:tcW w:w="5000" w:type="pct"/>
            <w:gridSpan w:val="11"/>
            <w:tcBorders>
              <w:top w:val="double" w:sz="4" w:space="0" w:color="FFFFFF"/>
              <w:left w:val="double" w:sz="4" w:space="0" w:color="FFFFFF"/>
              <w:bottom w:val="double" w:sz="4" w:space="0" w:color="FFFFFF"/>
              <w:right w:val="double" w:sz="4" w:space="0" w:color="FFFFFF"/>
            </w:tcBorders>
            <w:shd w:val="clear" w:color="auto" w:fill="E3EEF5"/>
          </w:tcPr>
          <w:p w14:paraId="4A15988E" w14:textId="77777777" w:rsidR="008848BD" w:rsidRPr="00806E14" w:rsidRDefault="008848BD" w:rsidP="008848BD">
            <w:pPr>
              <w:jc w:val="center"/>
              <w:rPr>
                <w:rFonts w:ascii="宋体" w:hAnsi="宋体"/>
                <w:b/>
              </w:rPr>
            </w:pPr>
            <w:r>
              <w:rPr>
                <w:rFonts w:ascii="宋体" w:hAnsi="宋体" w:hint="eastAsia"/>
                <w:b/>
              </w:rPr>
              <w:t>清算条件设置-样例</w:t>
            </w:r>
          </w:p>
        </w:tc>
      </w:tr>
      <w:tr w:rsidR="008848BD" w:rsidRPr="00922AFD" w14:paraId="15E71F04" w14:textId="77777777" w:rsidTr="008848BD">
        <w:trPr>
          <w:cantSplit/>
          <w:trHeight w:val="357"/>
          <w:tblHeader/>
        </w:trPr>
        <w:tc>
          <w:tcPr>
            <w:tcW w:w="334" w:type="pct"/>
            <w:tcBorders>
              <w:bottom w:val="double" w:sz="4" w:space="0" w:color="FFFFFF"/>
            </w:tcBorders>
            <w:shd w:val="clear" w:color="auto" w:fill="7C9BC1"/>
          </w:tcPr>
          <w:p w14:paraId="0DF1211D" w14:textId="77777777" w:rsidR="008848BD" w:rsidRPr="00A50F8A" w:rsidRDefault="008848BD" w:rsidP="008848BD">
            <w:pPr>
              <w:pStyle w:val="Cap1"/>
              <w:ind w:firstLineChars="100" w:firstLine="201"/>
              <w:rPr>
                <w:rFonts w:hint="eastAsia"/>
                <w:szCs w:val="18"/>
              </w:rPr>
            </w:pPr>
            <w:r w:rsidRPr="00A50F8A">
              <w:rPr>
                <w:rFonts w:hint="eastAsia"/>
                <w:szCs w:val="18"/>
              </w:rPr>
              <w:t>#</w:t>
            </w:r>
          </w:p>
        </w:tc>
        <w:tc>
          <w:tcPr>
            <w:tcW w:w="394" w:type="pct"/>
            <w:tcBorders>
              <w:bottom w:val="double" w:sz="4" w:space="0" w:color="FFFFFF"/>
            </w:tcBorders>
            <w:shd w:val="clear" w:color="auto" w:fill="7C9BC1"/>
          </w:tcPr>
          <w:p w14:paraId="7690197E" w14:textId="77777777" w:rsidR="008848BD" w:rsidRPr="00A50F8A" w:rsidRDefault="008848BD" w:rsidP="008848BD">
            <w:pPr>
              <w:jc w:val="center"/>
              <w:rPr>
                <w:rFonts w:ascii="Arial Bold" w:hAnsi="Arial Bold" w:cs="Arial" w:hint="eastAsia"/>
                <w:b/>
                <w:spacing w:val="10"/>
                <w:sz w:val="18"/>
                <w:szCs w:val="18"/>
              </w:rPr>
            </w:pPr>
            <w:r>
              <w:rPr>
                <w:rFonts w:ascii="Arial Bold" w:hAnsi="Arial Bold" w:cs="Arial" w:hint="eastAsia"/>
                <w:b/>
                <w:spacing w:val="10"/>
                <w:sz w:val="18"/>
                <w:szCs w:val="18"/>
              </w:rPr>
              <w:t>代码</w:t>
            </w:r>
          </w:p>
        </w:tc>
        <w:tc>
          <w:tcPr>
            <w:tcW w:w="499" w:type="pct"/>
            <w:tcBorders>
              <w:bottom w:val="double" w:sz="4" w:space="0" w:color="FFFFFF"/>
            </w:tcBorders>
            <w:shd w:val="clear" w:color="auto" w:fill="7C9BC1"/>
          </w:tcPr>
          <w:p w14:paraId="112EED50" w14:textId="77777777" w:rsidR="008848BD" w:rsidRPr="00A50F8A" w:rsidRDefault="008848BD" w:rsidP="008848BD">
            <w:pPr>
              <w:jc w:val="center"/>
              <w:rPr>
                <w:rFonts w:ascii="Arial Bold" w:hAnsi="Arial Bold" w:cs="Arial" w:hint="eastAsia"/>
                <w:b/>
                <w:spacing w:val="10"/>
                <w:sz w:val="18"/>
                <w:szCs w:val="18"/>
              </w:rPr>
            </w:pPr>
            <w:r>
              <w:rPr>
                <w:rFonts w:ascii="Arial Bold" w:hAnsi="Arial Bold" w:cs="Arial" w:hint="eastAsia"/>
                <w:b/>
                <w:spacing w:val="10"/>
                <w:sz w:val="18"/>
                <w:szCs w:val="18"/>
              </w:rPr>
              <w:t>名称</w:t>
            </w:r>
          </w:p>
        </w:tc>
        <w:tc>
          <w:tcPr>
            <w:tcW w:w="489" w:type="pct"/>
            <w:tcBorders>
              <w:bottom w:val="double" w:sz="4" w:space="0" w:color="FFFFFF"/>
            </w:tcBorders>
            <w:shd w:val="clear" w:color="auto" w:fill="7C9BC1"/>
          </w:tcPr>
          <w:p w14:paraId="5052D753" w14:textId="77777777" w:rsidR="008848BD" w:rsidRPr="00A50F8A" w:rsidRDefault="008848BD" w:rsidP="008848BD">
            <w:pPr>
              <w:jc w:val="center"/>
              <w:rPr>
                <w:rFonts w:ascii="Arial Bold" w:hAnsi="Arial Bold" w:cs="Arial" w:hint="eastAsia"/>
                <w:b/>
                <w:spacing w:val="10"/>
                <w:sz w:val="18"/>
                <w:szCs w:val="18"/>
              </w:rPr>
            </w:pPr>
            <w:r>
              <w:rPr>
                <w:rFonts w:ascii="Arial Bold" w:hAnsi="Arial Bold" w:cs="Arial" w:hint="eastAsia"/>
                <w:b/>
                <w:spacing w:val="10"/>
                <w:sz w:val="18"/>
                <w:szCs w:val="18"/>
              </w:rPr>
              <w:t>组织模式</w:t>
            </w:r>
          </w:p>
        </w:tc>
        <w:tc>
          <w:tcPr>
            <w:tcW w:w="489" w:type="pct"/>
            <w:tcBorders>
              <w:bottom w:val="double" w:sz="4" w:space="0" w:color="FFFFFF"/>
            </w:tcBorders>
            <w:shd w:val="clear" w:color="auto" w:fill="7C9BC1"/>
          </w:tcPr>
          <w:p w14:paraId="151B6D03"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账户用途</w:t>
            </w:r>
          </w:p>
        </w:tc>
        <w:tc>
          <w:tcPr>
            <w:tcW w:w="490" w:type="pct"/>
            <w:tcBorders>
              <w:bottom w:val="double" w:sz="4" w:space="0" w:color="FFFFFF"/>
            </w:tcBorders>
            <w:shd w:val="clear" w:color="auto" w:fill="7C9BC1"/>
          </w:tcPr>
          <w:p w14:paraId="5831C81B"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优先级</w:t>
            </w:r>
          </w:p>
        </w:tc>
        <w:tc>
          <w:tcPr>
            <w:tcW w:w="489" w:type="pct"/>
            <w:tcBorders>
              <w:bottom w:val="double" w:sz="4" w:space="0" w:color="FFFFFF"/>
            </w:tcBorders>
            <w:shd w:val="clear" w:color="auto" w:fill="7C9BC1"/>
          </w:tcPr>
          <w:p w14:paraId="08D6A09C"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是否有效</w:t>
            </w:r>
          </w:p>
        </w:tc>
        <w:tc>
          <w:tcPr>
            <w:tcW w:w="492" w:type="pct"/>
            <w:tcBorders>
              <w:bottom w:val="double" w:sz="4" w:space="0" w:color="FFFFFF"/>
            </w:tcBorders>
            <w:shd w:val="clear" w:color="auto" w:fill="7C9BC1"/>
          </w:tcPr>
          <w:p w14:paraId="2CDC2A42"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取整等级</w:t>
            </w:r>
          </w:p>
        </w:tc>
        <w:tc>
          <w:tcPr>
            <w:tcW w:w="419" w:type="pct"/>
            <w:tcBorders>
              <w:bottom w:val="double" w:sz="4" w:space="0" w:color="FFFFFF"/>
            </w:tcBorders>
            <w:shd w:val="clear" w:color="auto" w:fill="7C9BC1"/>
          </w:tcPr>
          <w:p w14:paraId="154DF88D"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满额上划金额</w:t>
            </w:r>
          </w:p>
        </w:tc>
        <w:tc>
          <w:tcPr>
            <w:tcW w:w="420" w:type="pct"/>
            <w:tcBorders>
              <w:bottom w:val="double" w:sz="4" w:space="0" w:color="FFFFFF"/>
            </w:tcBorders>
            <w:shd w:val="clear" w:color="auto" w:fill="7C9BC1"/>
          </w:tcPr>
          <w:p w14:paraId="6B44F324"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最小划拨金额</w:t>
            </w:r>
          </w:p>
        </w:tc>
        <w:tc>
          <w:tcPr>
            <w:tcW w:w="485" w:type="pct"/>
            <w:tcBorders>
              <w:bottom w:val="double" w:sz="4" w:space="0" w:color="FFFFFF"/>
            </w:tcBorders>
            <w:shd w:val="clear" w:color="auto" w:fill="7C9BC1"/>
          </w:tcPr>
          <w:p w14:paraId="4F309594" w14:textId="77777777" w:rsidR="008848BD" w:rsidRPr="00A50F8A" w:rsidRDefault="008848BD" w:rsidP="008848BD">
            <w:pPr>
              <w:jc w:val="center"/>
              <w:rPr>
                <w:rFonts w:ascii="Arial Bold" w:hAnsi="Arial Bold" w:cs="Arial" w:hint="eastAsia"/>
                <w:b/>
                <w:spacing w:val="10"/>
                <w:sz w:val="18"/>
                <w:szCs w:val="18"/>
              </w:rPr>
            </w:pPr>
            <w:r w:rsidRPr="00D9157B">
              <w:rPr>
                <w:rFonts w:ascii="Arial Bold" w:hAnsi="Arial Bold" w:cs="Arial" w:hint="eastAsia"/>
                <w:b/>
                <w:spacing w:val="10"/>
                <w:sz w:val="18"/>
                <w:szCs w:val="18"/>
              </w:rPr>
              <w:t>留底金额</w:t>
            </w:r>
          </w:p>
        </w:tc>
      </w:tr>
      <w:tr w:rsidR="008848BD" w:rsidRPr="00806E14" w14:paraId="37F30E3A" w14:textId="77777777" w:rsidTr="008848BD">
        <w:trPr>
          <w:cantSplit/>
          <w:trHeight w:val="324"/>
        </w:trPr>
        <w:tc>
          <w:tcPr>
            <w:tcW w:w="334" w:type="pct"/>
            <w:shd w:val="clear" w:color="auto" w:fill="E3EEF5"/>
            <w:vAlign w:val="center"/>
          </w:tcPr>
          <w:p w14:paraId="5E9DA488" w14:textId="77777777" w:rsidR="008848BD" w:rsidRPr="005D789A" w:rsidRDefault="008848BD" w:rsidP="008848BD">
            <w:pPr>
              <w:pStyle w:val="Cap2"/>
              <w:jc w:val="center"/>
              <w:rPr>
                <w:rFonts w:hint="eastAsia"/>
                <w:lang w:eastAsia="zh-CN"/>
              </w:rPr>
            </w:pPr>
            <w:r w:rsidRPr="005D789A">
              <w:rPr>
                <w:lang w:eastAsia="zh-CN"/>
              </w:rPr>
              <w:t>1</w:t>
            </w:r>
          </w:p>
        </w:tc>
        <w:tc>
          <w:tcPr>
            <w:tcW w:w="394" w:type="pct"/>
            <w:shd w:val="clear" w:color="auto" w:fill="E3EEF5"/>
            <w:vAlign w:val="center"/>
          </w:tcPr>
          <w:p w14:paraId="60BDEB91" w14:textId="77777777" w:rsidR="008848BD" w:rsidRPr="00806E14" w:rsidRDefault="008848BD" w:rsidP="008848BD">
            <w:pPr>
              <w:jc w:val="center"/>
              <w:rPr>
                <w:rFonts w:ascii="宋体" w:hAnsi="宋体" w:cs="宋体"/>
              </w:rPr>
            </w:pPr>
          </w:p>
        </w:tc>
        <w:tc>
          <w:tcPr>
            <w:tcW w:w="499" w:type="pct"/>
            <w:shd w:val="clear" w:color="auto" w:fill="E3EEF5"/>
            <w:vAlign w:val="center"/>
          </w:tcPr>
          <w:p w14:paraId="710304AC" w14:textId="77777777" w:rsidR="008848BD" w:rsidRPr="00806E14" w:rsidRDefault="008848BD" w:rsidP="008848BD">
            <w:pPr>
              <w:rPr>
                <w:rFonts w:ascii="宋体" w:hAnsi="宋体" w:cs="宋体"/>
              </w:rPr>
            </w:pPr>
          </w:p>
        </w:tc>
        <w:tc>
          <w:tcPr>
            <w:tcW w:w="489" w:type="pct"/>
            <w:shd w:val="clear" w:color="auto" w:fill="E3EEF5"/>
            <w:vAlign w:val="center"/>
          </w:tcPr>
          <w:p w14:paraId="1BD72303" w14:textId="77777777" w:rsidR="008848BD" w:rsidRPr="00806E14" w:rsidRDefault="008848BD" w:rsidP="008848BD">
            <w:pPr>
              <w:rPr>
                <w:rFonts w:ascii="Arial" w:hAnsi="Arial" w:cs="Arial"/>
              </w:rPr>
            </w:pPr>
          </w:p>
        </w:tc>
        <w:tc>
          <w:tcPr>
            <w:tcW w:w="489" w:type="pct"/>
            <w:shd w:val="clear" w:color="auto" w:fill="E3EEF5"/>
            <w:vAlign w:val="center"/>
          </w:tcPr>
          <w:p w14:paraId="2766EC8E" w14:textId="77777777" w:rsidR="008848BD" w:rsidRPr="00806E14" w:rsidRDefault="008848BD" w:rsidP="008848BD">
            <w:pPr>
              <w:rPr>
                <w:rFonts w:ascii="Arial" w:hAnsi="Arial" w:cs="Arial"/>
              </w:rPr>
            </w:pPr>
          </w:p>
        </w:tc>
        <w:tc>
          <w:tcPr>
            <w:tcW w:w="490" w:type="pct"/>
            <w:shd w:val="clear" w:color="auto" w:fill="E3EEF5"/>
            <w:vAlign w:val="center"/>
          </w:tcPr>
          <w:p w14:paraId="328DBB7C" w14:textId="77777777" w:rsidR="008848BD" w:rsidRPr="00806E14" w:rsidRDefault="008848BD" w:rsidP="008848BD">
            <w:pPr>
              <w:rPr>
                <w:rFonts w:ascii="Arial" w:hAnsi="Arial" w:cs="Arial"/>
              </w:rPr>
            </w:pPr>
          </w:p>
        </w:tc>
        <w:tc>
          <w:tcPr>
            <w:tcW w:w="489" w:type="pct"/>
            <w:shd w:val="clear" w:color="auto" w:fill="E3EEF5"/>
            <w:vAlign w:val="center"/>
          </w:tcPr>
          <w:p w14:paraId="025E4ADC" w14:textId="77777777" w:rsidR="008848BD" w:rsidRPr="00806E14" w:rsidRDefault="008848BD" w:rsidP="008848BD">
            <w:pPr>
              <w:rPr>
                <w:rFonts w:ascii="Arial" w:hAnsi="Arial" w:cs="Arial"/>
              </w:rPr>
            </w:pPr>
          </w:p>
        </w:tc>
        <w:tc>
          <w:tcPr>
            <w:tcW w:w="492" w:type="pct"/>
            <w:shd w:val="clear" w:color="auto" w:fill="E3EEF5"/>
            <w:vAlign w:val="center"/>
          </w:tcPr>
          <w:p w14:paraId="766A7FFC" w14:textId="77777777" w:rsidR="008848BD" w:rsidRPr="00806E14" w:rsidRDefault="008848BD" w:rsidP="008848BD">
            <w:pPr>
              <w:rPr>
                <w:rFonts w:ascii="Arial" w:hAnsi="Arial" w:cs="Arial"/>
              </w:rPr>
            </w:pPr>
          </w:p>
        </w:tc>
        <w:tc>
          <w:tcPr>
            <w:tcW w:w="419" w:type="pct"/>
            <w:shd w:val="clear" w:color="auto" w:fill="E3EEF5"/>
            <w:vAlign w:val="center"/>
          </w:tcPr>
          <w:p w14:paraId="6EBCCAE0" w14:textId="77777777" w:rsidR="008848BD" w:rsidRPr="00806E14" w:rsidRDefault="008848BD" w:rsidP="008848BD">
            <w:pPr>
              <w:rPr>
                <w:rFonts w:ascii="Arial" w:hAnsi="Arial" w:cs="Arial"/>
              </w:rPr>
            </w:pPr>
          </w:p>
        </w:tc>
        <w:tc>
          <w:tcPr>
            <w:tcW w:w="420" w:type="pct"/>
            <w:shd w:val="clear" w:color="auto" w:fill="E3EEF5"/>
            <w:vAlign w:val="center"/>
          </w:tcPr>
          <w:p w14:paraId="5BBFEC88" w14:textId="77777777" w:rsidR="008848BD" w:rsidRPr="00806E14" w:rsidRDefault="008848BD" w:rsidP="008848BD">
            <w:pPr>
              <w:rPr>
                <w:rFonts w:ascii="Arial" w:hAnsi="Arial" w:cs="Arial"/>
              </w:rPr>
            </w:pPr>
          </w:p>
        </w:tc>
        <w:tc>
          <w:tcPr>
            <w:tcW w:w="485" w:type="pct"/>
            <w:shd w:val="clear" w:color="auto" w:fill="E3EEF5"/>
            <w:vAlign w:val="center"/>
          </w:tcPr>
          <w:p w14:paraId="6CE212AB" w14:textId="77777777" w:rsidR="008848BD" w:rsidRPr="00806E14" w:rsidRDefault="008848BD" w:rsidP="008848BD">
            <w:pPr>
              <w:rPr>
                <w:rFonts w:ascii="Arial" w:hAnsi="Arial" w:cs="Arial"/>
              </w:rPr>
            </w:pPr>
          </w:p>
        </w:tc>
      </w:tr>
      <w:tr w:rsidR="008848BD" w:rsidRPr="00806E14" w14:paraId="3CAC56DD" w14:textId="77777777" w:rsidTr="008848BD">
        <w:trPr>
          <w:cantSplit/>
          <w:trHeight w:val="324"/>
        </w:trPr>
        <w:tc>
          <w:tcPr>
            <w:tcW w:w="334" w:type="pct"/>
            <w:shd w:val="clear" w:color="auto" w:fill="E3EEF5"/>
            <w:vAlign w:val="center"/>
          </w:tcPr>
          <w:p w14:paraId="02759453" w14:textId="77777777" w:rsidR="008848BD" w:rsidRPr="005D789A" w:rsidRDefault="008848BD" w:rsidP="008848BD">
            <w:pPr>
              <w:pStyle w:val="Cap2"/>
              <w:jc w:val="center"/>
              <w:rPr>
                <w:rFonts w:hint="eastAsia"/>
                <w:lang w:eastAsia="zh-CN"/>
              </w:rPr>
            </w:pPr>
            <w:r>
              <w:rPr>
                <w:rFonts w:hint="eastAsia"/>
                <w:lang w:eastAsia="zh-CN"/>
              </w:rPr>
              <w:t>2</w:t>
            </w:r>
          </w:p>
        </w:tc>
        <w:tc>
          <w:tcPr>
            <w:tcW w:w="394" w:type="pct"/>
            <w:shd w:val="clear" w:color="auto" w:fill="E3EEF5"/>
            <w:vAlign w:val="center"/>
          </w:tcPr>
          <w:p w14:paraId="73C7F20A"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89D6B2F" w14:textId="77777777" w:rsidR="008848BD" w:rsidRPr="00806E14" w:rsidRDefault="008848BD" w:rsidP="008848BD">
            <w:pPr>
              <w:rPr>
                <w:rFonts w:ascii="宋体" w:hAnsi="宋体" w:cs="宋体"/>
              </w:rPr>
            </w:pPr>
          </w:p>
        </w:tc>
        <w:tc>
          <w:tcPr>
            <w:tcW w:w="489" w:type="pct"/>
            <w:shd w:val="clear" w:color="auto" w:fill="E3EEF5"/>
            <w:vAlign w:val="center"/>
          </w:tcPr>
          <w:p w14:paraId="2A25DD17" w14:textId="77777777" w:rsidR="008848BD" w:rsidRPr="00806E14" w:rsidRDefault="008848BD" w:rsidP="008848BD">
            <w:pPr>
              <w:rPr>
                <w:rFonts w:ascii="Arial" w:hAnsi="Arial" w:cs="Arial"/>
              </w:rPr>
            </w:pPr>
          </w:p>
        </w:tc>
        <w:tc>
          <w:tcPr>
            <w:tcW w:w="489" w:type="pct"/>
            <w:shd w:val="clear" w:color="auto" w:fill="E3EEF5"/>
            <w:vAlign w:val="center"/>
          </w:tcPr>
          <w:p w14:paraId="099F8E3B" w14:textId="77777777" w:rsidR="008848BD" w:rsidRPr="00806E14" w:rsidRDefault="008848BD" w:rsidP="008848BD">
            <w:pPr>
              <w:rPr>
                <w:rFonts w:ascii="Arial" w:hAnsi="Arial" w:cs="Arial"/>
              </w:rPr>
            </w:pPr>
          </w:p>
        </w:tc>
        <w:tc>
          <w:tcPr>
            <w:tcW w:w="490" w:type="pct"/>
            <w:shd w:val="clear" w:color="auto" w:fill="E3EEF5"/>
            <w:vAlign w:val="center"/>
          </w:tcPr>
          <w:p w14:paraId="49201CDD" w14:textId="77777777" w:rsidR="008848BD" w:rsidRPr="00806E14" w:rsidRDefault="008848BD" w:rsidP="008848BD">
            <w:pPr>
              <w:rPr>
                <w:rFonts w:ascii="Arial" w:hAnsi="Arial" w:cs="Arial"/>
              </w:rPr>
            </w:pPr>
          </w:p>
        </w:tc>
        <w:tc>
          <w:tcPr>
            <w:tcW w:w="489" w:type="pct"/>
            <w:shd w:val="clear" w:color="auto" w:fill="E3EEF5"/>
            <w:vAlign w:val="center"/>
          </w:tcPr>
          <w:p w14:paraId="7000234C" w14:textId="77777777" w:rsidR="008848BD" w:rsidRPr="00806E14" w:rsidRDefault="008848BD" w:rsidP="008848BD">
            <w:pPr>
              <w:rPr>
                <w:rFonts w:ascii="Arial" w:hAnsi="Arial" w:cs="Arial"/>
              </w:rPr>
            </w:pPr>
          </w:p>
        </w:tc>
        <w:tc>
          <w:tcPr>
            <w:tcW w:w="492" w:type="pct"/>
            <w:shd w:val="clear" w:color="auto" w:fill="E3EEF5"/>
            <w:vAlign w:val="center"/>
          </w:tcPr>
          <w:p w14:paraId="505712B8" w14:textId="77777777" w:rsidR="008848BD" w:rsidRPr="00806E14" w:rsidRDefault="008848BD" w:rsidP="008848BD">
            <w:pPr>
              <w:rPr>
                <w:rFonts w:ascii="Arial" w:hAnsi="Arial" w:cs="Arial"/>
              </w:rPr>
            </w:pPr>
          </w:p>
        </w:tc>
        <w:tc>
          <w:tcPr>
            <w:tcW w:w="419" w:type="pct"/>
            <w:shd w:val="clear" w:color="auto" w:fill="E3EEF5"/>
            <w:vAlign w:val="center"/>
          </w:tcPr>
          <w:p w14:paraId="3775FD47" w14:textId="77777777" w:rsidR="008848BD" w:rsidRPr="00806E14" w:rsidRDefault="008848BD" w:rsidP="008848BD">
            <w:pPr>
              <w:rPr>
                <w:rFonts w:ascii="Arial" w:hAnsi="Arial" w:cs="Arial"/>
              </w:rPr>
            </w:pPr>
          </w:p>
        </w:tc>
        <w:tc>
          <w:tcPr>
            <w:tcW w:w="420" w:type="pct"/>
            <w:shd w:val="clear" w:color="auto" w:fill="E3EEF5"/>
            <w:vAlign w:val="center"/>
          </w:tcPr>
          <w:p w14:paraId="44825DDE" w14:textId="77777777" w:rsidR="008848BD" w:rsidRPr="00806E14" w:rsidRDefault="008848BD" w:rsidP="008848BD">
            <w:pPr>
              <w:rPr>
                <w:rFonts w:ascii="Arial" w:hAnsi="Arial" w:cs="Arial"/>
              </w:rPr>
            </w:pPr>
          </w:p>
        </w:tc>
        <w:tc>
          <w:tcPr>
            <w:tcW w:w="485" w:type="pct"/>
            <w:shd w:val="clear" w:color="auto" w:fill="E3EEF5"/>
            <w:vAlign w:val="center"/>
          </w:tcPr>
          <w:p w14:paraId="5857D5A7" w14:textId="77777777" w:rsidR="008848BD" w:rsidRPr="00806E14" w:rsidRDefault="008848BD" w:rsidP="008848BD">
            <w:pPr>
              <w:rPr>
                <w:rFonts w:ascii="Arial" w:hAnsi="Arial" w:cs="Arial"/>
              </w:rPr>
            </w:pPr>
          </w:p>
        </w:tc>
      </w:tr>
      <w:tr w:rsidR="008848BD" w:rsidRPr="00806E14" w14:paraId="458559CB" w14:textId="77777777" w:rsidTr="008848BD">
        <w:trPr>
          <w:cantSplit/>
          <w:trHeight w:val="324"/>
        </w:trPr>
        <w:tc>
          <w:tcPr>
            <w:tcW w:w="334" w:type="pct"/>
            <w:shd w:val="clear" w:color="auto" w:fill="E3EEF5"/>
            <w:vAlign w:val="center"/>
          </w:tcPr>
          <w:p w14:paraId="3A8D250B" w14:textId="77777777" w:rsidR="008848BD" w:rsidRPr="005D789A" w:rsidRDefault="008848BD" w:rsidP="008848BD">
            <w:pPr>
              <w:pStyle w:val="Cap2"/>
              <w:jc w:val="center"/>
              <w:rPr>
                <w:rFonts w:hint="eastAsia"/>
                <w:lang w:eastAsia="zh-CN"/>
              </w:rPr>
            </w:pPr>
            <w:r>
              <w:rPr>
                <w:rFonts w:hint="eastAsia"/>
                <w:lang w:eastAsia="zh-CN"/>
              </w:rPr>
              <w:t>3</w:t>
            </w:r>
          </w:p>
        </w:tc>
        <w:tc>
          <w:tcPr>
            <w:tcW w:w="394" w:type="pct"/>
            <w:shd w:val="clear" w:color="auto" w:fill="E3EEF5"/>
            <w:vAlign w:val="center"/>
          </w:tcPr>
          <w:p w14:paraId="53D2D8C8" w14:textId="77777777" w:rsidR="008848BD" w:rsidRPr="00806E14" w:rsidRDefault="008848BD" w:rsidP="008848BD">
            <w:pPr>
              <w:jc w:val="center"/>
              <w:rPr>
                <w:rFonts w:ascii="宋体" w:hAnsi="宋体" w:cs="宋体"/>
              </w:rPr>
            </w:pPr>
          </w:p>
        </w:tc>
        <w:tc>
          <w:tcPr>
            <w:tcW w:w="499" w:type="pct"/>
            <w:shd w:val="clear" w:color="auto" w:fill="E3EEF5"/>
            <w:vAlign w:val="center"/>
          </w:tcPr>
          <w:p w14:paraId="5AD35CED" w14:textId="77777777" w:rsidR="008848BD" w:rsidRPr="00806E14" w:rsidRDefault="008848BD" w:rsidP="008848BD">
            <w:pPr>
              <w:rPr>
                <w:rFonts w:ascii="宋体" w:hAnsi="宋体" w:cs="宋体"/>
              </w:rPr>
            </w:pPr>
          </w:p>
        </w:tc>
        <w:tc>
          <w:tcPr>
            <w:tcW w:w="489" w:type="pct"/>
            <w:shd w:val="clear" w:color="auto" w:fill="E3EEF5"/>
            <w:vAlign w:val="center"/>
          </w:tcPr>
          <w:p w14:paraId="79A0DBFE" w14:textId="77777777" w:rsidR="008848BD" w:rsidRPr="00806E14" w:rsidRDefault="008848BD" w:rsidP="008848BD">
            <w:pPr>
              <w:rPr>
                <w:rFonts w:ascii="Arial" w:hAnsi="Arial" w:cs="Arial"/>
              </w:rPr>
            </w:pPr>
          </w:p>
        </w:tc>
        <w:tc>
          <w:tcPr>
            <w:tcW w:w="489" w:type="pct"/>
            <w:shd w:val="clear" w:color="auto" w:fill="E3EEF5"/>
            <w:vAlign w:val="center"/>
          </w:tcPr>
          <w:p w14:paraId="2B248EB2" w14:textId="77777777" w:rsidR="008848BD" w:rsidRPr="00806E14" w:rsidRDefault="008848BD" w:rsidP="008848BD">
            <w:pPr>
              <w:rPr>
                <w:rFonts w:ascii="Arial" w:hAnsi="Arial" w:cs="Arial"/>
              </w:rPr>
            </w:pPr>
          </w:p>
        </w:tc>
        <w:tc>
          <w:tcPr>
            <w:tcW w:w="490" w:type="pct"/>
            <w:shd w:val="clear" w:color="auto" w:fill="E3EEF5"/>
            <w:vAlign w:val="center"/>
          </w:tcPr>
          <w:p w14:paraId="3482FA09" w14:textId="77777777" w:rsidR="008848BD" w:rsidRPr="00806E14" w:rsidRDefault="008848BD" w:rsidP="008848BD">
            <w:pPr>
              <w:rPr>
                <w:rFonts w:ascii="Arial" w:hAnsi="Arial" w:cs="Arial"/>
              </w:rPr>
            </w:pPr>
          </w:p>
        </w:tc>
        <w:tc>
          <w:tcPr>
            <w:tcW w:w="489" w:type="pct"/>
            <w:shd w:val="clear" w:color="auto" w:fill="E3EEF5"/>
            <w:vAlign w:val="center"/>
          </w:tcPr>
          <w:p w14:paraId="1FBF0E07" w14:textId="77777777" w:rsidR="008848BD" w:rsidRPr="00806E14" w:rsidRDefault="008848BD" w:rsidP="008848BD">
            <w:pPr>
              <w:rPr>
                <w:rFonts w:ascii="Arial" w:hAnsi="Arial" w:cs="Arial"/>
              </w:rPr>
            </w:pPr>
          </w:p>
        </w:tc>
        <w:tc>
          <w:tcPr>
            <w:tcW w:w="492" w:type="pct"/>
            <w:shd w:val="clear" w:color="auto" w:fill="E3EEF5"/>
            <w:vAlign w:val="center"/>
          </w:tcPr>
          <w:p w14:paraId="7F89E573" w14:textId="77777777" w:rsidR="008848BD" w:rsidRPr="00806E14" w:rsidRDefault="008848BD" w:rsidP="008848BD">
            <w:pPr>
              <w:rPr>
                <w:rFonts w:ascii="Arial" w:hAnsi="Arial" w:cs="Arial"/>
              </w:rPr>
            </w:pPr>
          </w:p>
        </w:tc>
        <w:tc>
          <w:tcPr>
            <w:tcW w:w="419" w:type="pct"/>
            <w:shd w:val="clear" w:color="auto" w:fill="E3EEF5"/>
            <w:vAlign w:val="center"/>
          </w:tcPr>
          <w:p w14:paraId="683474D8" w14:textId="77777777" w:rsidR="008848BD" w:rsidRPr="00806E14" w:rsidRDefault="008848BD" w:rsidP="008848BD">
            <w:pPr>
              <w:rPr>
                <w:rFonts w:ascii="Arial" w:hAnsi="Arial" w:cs="Arial"/>
              </w:rPr>
            </w:pPr>
          </w:p>
        </w:tc>
        <w:tc>
          <w:tcPr>
            <w:tcW w:w="420" w:type="pct"/>
            <w:shd w:val="clear" w:color="auto" w:fill="E3EEF5"/>
            <w:vAlign w:val="center"/>
          </w:tcPr>
          <w:p w14:paraId="3F737D47" w14:textId="77777777" w:rsidR="008848BD" w:rsidRPr="00806E14" w:rsidRDefault="008848BD" w:rsidP="008848BD">
            <w:pPr>
              <w:rPr>
                <w:rFonts w:ascii="Arial" w:hAnsi="Arial" w:cs="Arial"/>
              </w:rPr>
            </w:pPr>
          </w:p>
        </w:tc>
        <w:tc>
          <w:tcPr>
            <w:tcW w:w="485" w:type="pct"/>
            <w:shd w:val="clear" w:color="auto" w:fill="E3EEF5"/>
            <w:vAlign w:val="center"/>
          </w:tcPr>
          <w:p w14:paraId="4C99DB78" w14:textId="77777777" w:rsidR="008848BD" w:rsidRPr="00806E14" w:rsidRDefault="008848BD" w:rsidP="008848BD">
            <w:pPr>
              <w:rPr>
                <w:rFonts w:ascii="Arial" w:hAnsi="Arial" w:cs="Arial"/>
              </w:rPr>
            </w:pPr>
          </w:p>
        </w:tc>
      </w:tr>
    </w:tbl>
    <w:p w14:paraId="27D29A5D" w14:textId="77777777" w:rsidR="008848BD" w:rsidRDefault="008848BD" w:rsidP="008848BD">
      <w:pPr>
        <w:spacing w:line="360" w:lineRule="auto"/>
        <w:ind w:left="420"/>
        <w:rPr>
          <w:lang w:eastAsia="zh-CN"/>
        </w:rPr>
      </w:pPr>
      <w:r>
        <w:rPr>
          <w:rFonts w:hint="eastAsia"/>
          <w:lang w:eastAsia="zh-CN"/>
        </w:rPr>
        <w:t>1</w:t>
      </w:r>
      <w:r>
        <w:rPr>
          <w:rFonts w:hint="eastAsia"/>
          <w:lang w:eastAsia="zh-CN"/>
        </w:rPr>
        <w:t>、可以根据组织类别、账户用途、优先级等条件，统一设置账户清算条件；</w:t>
      </w:r>
    </w:p>
    <w:p w14:paraId="55789E8D" w14:textId="77777777" w:rsidR="008848BD" w:rsidRDefault="008848BD" w:rsidP="008848BD">
      <w:pPr>
        <w:spacing w:line="360" w:lineRule="auto"/>
        <w:ind w:left="420"/>
        <w:rPr>
          <w:lang w:eastAsia="zh-CN"/>
        </w:rPr>
      </w:pPr>
      <w:r>
        <w:rPr>
          <w:rFonts w:hint="eastAsia"/>
          <w:lang w:eastAsia="zh-CN"/>
        </w:rPr>
        <w:t>2</w:t>
      </w:r>
      <w:r>
        <w:rPr>
          <w:rFonts w:hint="eastAsia"/>
          <w:lang w:eastAsia="zh-CN"/>
        </w:rPr>
        <w:t>、如果新增加了账户后，</w:t>
      </w:r>
      <w:r w:rsidRPr="007127A3">
        <w:rPr>
          <w:rFonts w:hint="eastAsia"/>
          <w:lang w:eastAsia="zh-CN"/>
        </w:rPr>
        <w:t>不用重新针对该账户</w:t>
      </w:r>
      <w:r>
        <w:rPr>
          <w:rFonts w:hint="eastAsia"/>
          <w:lang w:eastAsia="zh-CN"/>
        </w:rPr>
        <w:t>进行</w:t>
      </w:r>
      <w:r w:rsidRPr="007127A3">
        <w:rPr>
          <w:rFonts w:hint="eastAsia"/>
          <w:lang w:eastAsia="zh-CN"/>
        </w:rPr>
        <w:t>设置，按照之前已设置同种类型的属性一样</w:t>
      </w:r>
      <w:r>
        <w:rPr>
          <w:rFonts w:hint="eastAsia"/>
          <w:lang w:eastAsia="zh-CN"/>
        </w:rPr>
        <w:t>；</w:t>
      </w:r>
    </w:p>
    <w:p w14:paraId="0F676CFB" w14:textId="77777777" w:rsidR="008848BD" w:rsidRDefault="008848BD" w:rsidP="008848BD">
      <w:pPr>
        <w:spacing w:line="360" w:lineRule="auto"/>
        <w:ind w:left="420"/>
        <w:rPr>
          <w:lang w:eastAsia="zh-CN"/>
        </w:rPr>
      </w:pPr>
      <w:r>
        <w:rPr>
          <w:rFonts w:hint="eastAsia"/>
          <w:lang w:eastAsia="zh-CN"/>
        </w:rPr>
        <w:t>3</w:t>
      </w:r>
      <w:r>
        <w:rPr>
          <w:rFonts w:hint="eastAsia"/>
          <w:lang w:eastAsia="zh-CN"/>
        </w:rPr>
        <w:t>、以“</w:t>
      </w:r>
      <w:r>
        <w:rPr>
          <w:rFonts w:hint="eastAsia"/>
          <w:lang w:eastAsia="zh-CN"/>
        </w:rPr>
        <w:t xml:space="preserve">4.2 </w:t>
      </w:r>
      <w:r>
        <w:rPr>
          <w:rFonts w:hint="eastAsia"/>
          <w:lang w:eastAsia="zh-CN"/>
        </w:rPr>
        <w:t>基础数据收集模板”为准；</w:t>
      </w:r>
    </w:p>
    <w:p w14:paraId="0DCC7FED" w14:textId="77777777" w:rsidR="008848BD" w:rsidRDefault="008848BD" w:rsidP="008848BD">
      <w:pPr>
        <w:pStyle w:val="40"/>
        <w:numPr>
          <w:ilvl w:val="3"/>
          <w:numId w:val="2"/>
        </w:numPr>
        <w:rPr>
          <w:lang w:eastAsia="zh-CN"/>
        </w:rPr>
      </w:pPr>
      <w:r>
        <w:rPr>
          <w:rFonts w:hint="eastAsia"/>
          <w:lang w:eastAsia="zh-CN"/>
        </w:rPr>
        <w:t>用户界面</w:t>
      </w:r>
    </w:p>
    <w:p w14:paraId="7954570C" w14:textId="77777777" w:rsidR="008848BD" w:rsidRPr="00D12323" w:rsidRDefault="008848BD" w:rsidP="008848BD">
      <w:pPr>
        <w:pStyle w:val="L-"/>
      </w:pPr>
      <w:r w:rsidRPr="00D12323">
        <w:rPr>
          <w:rFonts w:hint="eastAsia"/>
        </w:rPr>
        <w:t>图：</w:t>
      </w:r>
      <w:r>
        <w:rPr>
          <w:rFonts w:hint="eastAsia"/>
        </w:rPr>
        <w:t>3.3.6.5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清算条件配置页面</w:t>
      </w:r>
    </w:p>
    <w:p w14:paraId="339C7127" w14:textId="77777777" w:rsidR="008848BD" w:rsidRDefault="00E75EE2" w:rsidP="008848BD">
      <w:r>
        <w:rPr>
          <w:noProof/>
          <w:lang w:eastAsia="zh-CN" w:bidi="ar-SA"/>
        </w:rPr>
        <w:drawing>
          <wp:inline distT="0" distB="0" distL="0" distR="0" wp14:anchorId="1E308563" wp14:editId="4679EFDF">
            <wp:extent cx="5267325" cy="2133600"/>
            <wp:effectExtent l="0" t="0" r="9525" b="0"/>
            <wp:docPr id="47"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13ADC082" w14:textId="77777777" w:rsidR="008848BD" w:rsidRDefault="008848BD">
      <w:pPr>
        <w:adjustRightInd w:val="0"/>
        <w:snapToGrid w:val="0"/>
        <w:spacing w:line="360" w:lineRule="auto"/>
        <w:ind w:firstLine="420"/>
        <w:rPr>
          <w:rFonts w:ascii="宋体" w:hAnsi="宋体" w:cs="宋体"/>
          <w:sz w:val="21"/>
          <w:szCs w:val="21"/>
          <w:lang w:eastAsia="zh-CN"/>
        </w:rPr>
      </w:pPr>
    </w:p>
    <w:p w14:paraId="0BBEFED1" w14:textId="77777777" w:rsidR="008848BD" w:rsidRDefault="008848BD">
      <w:pPr>
        <w:pStyle w:val="20"/>
        <w:numPr>
          <w:ilvl w:val="1"/>
          <w:numId w:val="2"/>
        </w:numPr>
        <w:rPr>
          <w:lang w:eastAsia="zh-CN"/>
        </w:rPr>
      </w:pPr>
      <w:bookmarkStart w:id="108" w:name="_Toc10186635"/>
      <w:r>
        <w:rPr>
          <w:rFonts w:hint="eastAsia"/>
          <w:lang w:eastAsia="zh-CN"/>
        </w:rPr>
        <w:t>业务功能</w:t>
      </w:r>
      <w:bookmarkEnd w:id="108"/>
    </w:p>
    <w:p w14:paraId="7B2C2D45" w14:textId="77777777" w:rsidR="002136C8" w:rsidRDefault="002136C8" w:rsidP="002136C8">
      <w:pPr>
        <w:pStyle w:val="30"/>
        <w:numPr>
          <w:ilvl w:val="2"/>
          <w:numId w:val="2"/>
        </w:numPr>
        <w:rPr>
          <w:lang w:eastAsia="zh-CN"/>
        </w:rPr>
      </w:pPr>
      <w:bookmarkStart w:id="109" w:name="_Toc517685571"/>
      <w:bookmarkStart w:id="110" w:name="_Toc10186636"/>
      <w:r>
        <w:rPr>
          <w:rFonts w:hint="eastAsia"/>
          <w:lang w:eastAsia="zh-CN"/>
        </w:rPr>
        <w:t>银行账户</w:t>
      </w:r>
      <w:bookmarkEnd w:id="109"/>
      <w:bookmarkEnd w:id="110"/>
    </w:p>
    <w:p w14:paraId="68D1B0B7" w14:textId="77777777" w:rsidR="002136C8" w:rsidRDefault="002136C8" w:rsidP="007E69D1">
      <w:pPr>
        <w:pStyle w:val="40"/>
        <w:numPr>
          <w:ilvl w:val="3"/>
          <w:numId w:val="2"/>
        </w:numPr>
        <w:rPr>
          <w:lang w:eastAsia="zh-CN"/>
        </w:rPr>
      </w:pPr>
      <w:r>
        <w:rPr>
          <w:rFonts w:hint="eastAsia"/>
          <w:lang w:eastAsia="zh-CN"/>
        </w:rPr>
        <w:t>账户生命周期</w:t>
      </w:r>
    </w:p>
    <w:p w14:paraId="4F755809" w14:textId="77777777" w:rsidR="002136C8" w:rsidRPr="00C53E49" w:rsidRDefault="002136C8" w:rsidP="002136C8">
      <w:pPr>
        <w:pStyle w:val="afb"/>
        <w:keepNext/>
        <w:keepLines/>
        <w:numPr>
          <w:ilvl w:val="2"/>
          <w:numId w:val="21"/>
        </w:numPr>
        <w:spacing w:before="260" w:after="260" w:line="416" w:lineRule="auto"/>
        <w:contextualSpacing w:val="0"/>
        <w:outlineLvl w:val="2"/>
        <w:rPr>
          <w:bCs/>
          <w:vanish/>
        </w:rPr>
      </w:pPr>
      <w:bookmarkStart w:id="111" w:name="_Toc517278790"/>
      <w:bookmarkStart w:id="112" w:name="_Toc517281166"/>
      <w:bookmarkStart w:id="113" w:name="_Toc517431432"/>
      <w:bookmarkStart w:id="114" w:name="_Toc517432158"/>
      <w:bookmarkStart w:id="115" w:name="_Toc517443016"/>
      <w:bookmarkStart w:id="116" w:name="_Toc517443110"/>
      <w:bookmarkStart w:id="117" w:name="_Toc517446485"/>
      <w:bookmarkStart w:id="118" w:name="_Toc517447924"/>
      <w:bookmarkStart w:id="119" w:name="_Toc517685572"/>
      <w:bookmarkStart w:id="120" w:name="_Toc4179721"/>
      <w:bookmarkStart w:id="121" w:name="_Toc4182963"/>
      <w:bookmarkStart w:id="122" w:name="_Toc4183065"/>
      <w:bookmarkStart w:id="123" w:name="_Toc10186637"/>
      <w:bookmarkEnd w:id="111"/>
      <w:bookmarkEnd w:id="112"/>
      <w:bookmarkEnd w:id="113"/>
      <w:bookmarkEnd w:id="114"/>
      <w:bookmarkEnd w:id="115"/>
      <w:bookmarkEnd w:id="116"/>
      <w:bookmarkEnd w:id="117"/>
      <w:bookmarkEnd w:id="118"/>
      <w:bookmarkEnd w:id="119"/>
      <w:bookmarkEnd w:id="120"/>
      <w:bookmarkEnd w:id="121"/>
      <w:bookmarkEnd w:id="122"/>
      <w:bookmarkEnd w:id="123"/>
    </w:p>
    <w:p w14:paraId="63BF3F43" w14:textId="77777777" w:rsidR="002136C8" w:rsidRPr="00C53E49" w:rsidRDefault="002136C8" w:rsidP="002136C8">
      <w:pPr>
        <w:pStyle w:val="afb"/>
        <w:keepNext/>
        <w:keepLines/>
        <w:numPr>
          <w:ilvl w:val="2"/>
          <w:numId w:val="21"/>
        </w:numPr>
        <w:spacing w:before="260" w:after="260" w:line="416" w:lineRule="auto"/>
        <w:contextualSpacing w:val="0"/>
        <w:outlineLvl w:val="2"/>
        <w:rPr>
          <w:bCs/>
          <w:vanish/>
        </w:rPr>
      </w:pPr>
      <w:bookmarkStart w:id="124" w:name="_Toc517278791"/>
      <w:bookmarkStart w:id="125" w:name="_Toc517281167"/>
      <w:bookmarkStart w:id="126" w:name="_Toc517431433"/>
      <w:bookmarkStart w:id="127" w:name="_Toc517432159"/>
      <w:bookmarkStart w:id="128" w:name="_Toc517443017"/>
      <w:bookmarkStart w:id="129" w:name="_Toc517443111"/>
      <w:bookmarkStart w:id="130" w:name="_Toc517446486"/>
      <w:bookmarkStart w:id="131" w:name="_Toc517447925"/>
      <w:bookmarkStart w:id="132" w:name="_Toc517685573"/>
      <w:bookmarkStart w:id="133" w:name="_Toc4179722"/>
      <w:bookmarkStart w:id="134" w:name="_Toc4182964"/>
      <w:bookmarkStart w:id="135" w:name="_Toc4183066"/>
      <w:bookmarkStart w:id="136" w:name="_Toc10186638"/>
      <w:bookmarkEnd w:id="124"/>
      <w:bookmarkEnd w:id="125"/>
      <w:bookmarkEnd w:id="126"/>
      <w:bookmarkEnd w:id="127"/>
      <w:bookmarkEnd w:id="128"/>
      <w:bookmarkEnd w:id="129"/>
      <w:bookmarkEnd w:id="130"/>
      <w:bookmarkEnd w:id="131"/>
      <w:bookmarkEnd w:id="132"/>
      <w:bookmarkEnd w:id="133"/>
      <w:bookmarkEnd w:id="134"/>
      <w:bookmarkEnd w:id="135"/>
      <w:bookmarkEnd w:id="136"/>
    </w:p>
    <w:p w14:paraId="3AEAE00E" w14:textId="77777777" w:rsidR="002136C8" w:rsidRPr="002136C8" w:rsidRDefault="002136C8" w:rsidP="002136C8">
      <w:pPr>
        <w:pStyle w:val="afb"/>
        <w:keepNext/>
        <w:keepLines/>
        <w:numPr>
          <w:ilvl w:val="3"/>
          <w:numId w:val="21"/>
        </w:numPr>
        <w:spacing w:beforeAutospacing="1" w:afterAutospacing="1" w:line="360" w:lineRule="auto"/>
        <w:contextualSpacing w:val="0"/>
        <w:outlineLvl w:val="3"/>
        <w:rPr>
          <w:rFonts w:ascii="宋体" w:hAnsi="宋体"/>
          <w:bCs/>
          <w:vanish/>
          <w:szCs w:val="28"/>
        </w:rPr>
      </w:pPr>
    </w:p>
    <w:p w14:paraId="5FA25672"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71DB39B0" w14:textId="77777777" w:rsidR="002136C8" w:rsidRDefault="002136C8" w:rsidP="002136C8">
      <w:pPr>
        <w:ind w:firstLine="420"/>
        <w:rPr>
          <w:lang w:eastAsia="zh-CN"/>
        </w:rPr>
      </w:pPr>
      <w:r w:rsidRPr="00F0312C">
        <w:rPr>
          <w:rFonts w:hint="eastAsia"/>
          <w:lang w:eastAsia="zh-CN"/>
        </w:rPr>
        <w:t>账户生命周期：账户生命周期是用于账户建立以后，对账户的开户、销户、冻结、解冻、升级、变更等业务操作，和账户审批流程进行有效管理。</w:t>
      </w:r>
    </w:p>
    <w:p w14:paraId="024112D2" w14:textId="77777777" w:rsidR="002136C8" w:rsidRDefault="002136C8" w:rsidP="002136C8">
      <w:pPr>
        <w:ind w:firstLine="420"/>
        <w:rPr>
          <w:lang w:eastAsia="zh-CN"/>
        </w:rPr>
      </w:pPr>
      <w:r w:rsidRPr="00F0312C">
        <w:rPr>
          <w:rFonts w:hint="eastAsia"/>
          <w:lang w:eastAsia="zh-CN"/>
        </w:rPr>
        <w:t>提供相关的附件上传下载功能。</w:t>
      </w:r>
    </w:p>
    <w:p w14:paraId="56E01B3E" w14:textId="77777777" w:rsidR="006D5918" w:rsidRDefault="006D5918" w:rsidP="006D5918">
      <w:pPr>
        <w:rPr>
          <w:lang w:val="fr-CA" w:eastAsia="zh-CN"/>
        </w:rPr>
      </w:pPr>
      <w:r>
        <w:rPr>
          <w:rFonts w:hint="eastAsia"/>
          <w:lang w:val="fr-CA" w:eastAsia="zh-CN"/>
        </w:rPr>
        <w:t>菜单路径：账户管理</w:t>
      </w:r>
      <w:r>
        <w:rPr>
          <w:rFonts w:hint="eastAsia"/>
          <w:lang w:val="fr-CA" w:eastAsia="zh-CN"/>
        </w:rPr>
        <w:t>\</w:t>
      </w:r>
      <w:r>
        <w:rPr>
          <w:rFonts w:hint="eastAsia"/>
          <w:lang w:val="fr-CA" w:eastAsia="zh-CN"/>
        </w:rPr>
        <w:t>账户生命周期</w:t>
      </w:r>
    </w:p>
    <w:p w14:paraId="6E81FB14" w14:textId="77777777" w:rsidR="006D5918" w:rsidRPr="008526F5" w:rsidRDefault="006D5918" w:rsidP="006D5918">
      <w:pPr>
        <w:ind w:firstLine="420"/>
        <w:rPr>
          <w:lang w:val="fr-CA" w:eastAsia="zh-CN"/>
        </w:rPr>
      </w:pPr>
    </w:p>
    <w:p w14:paraId="0B8A1B24" w14:textId="77777777" w:rsidR="006D5918" w:rsidRDefault="006D5918" w:rsidP="006D5918">
      <w:pPr>
        <w:ind w:firstLine="420"/>
        <w:rPr>
          <w:lang w:eastAsia="zh-CN"/>
        </w:rPr>
      </w:pPr>
    </w:p>
    <w:p w14:paraId="4C3FE4B5" w14:textId="77777777" w:rsidR="006D5918" w:rsidRDefault="006D5918" w:rsidP="006D5918">
      <w:pPr>
        <w:rPr>
          <w:lang w:eastAsia="zh-CN"/>
        </w:rPr>
      </w:pPr>
      <w:r>
        <w:rPr>
          <w:rFonts w:hint="eastAsia"/>
          <w:lang w:eastAsia="zh-CN"/>
        </w:rPr>
        <w:t>子功能说明：</w:t>
      </w:r>
    </w:p>
    <w:p w14:paraId="4A35C92C"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开户：维护账户开户申请单，保存后进入开户工作流，审批完成后申请人报备开户材料和账户信息，复核人员分配会计科目并确认开户，工作流完成后账户状态置为开户。</w:t>
      </w:r>
    </w:p>
    <w:p w14:paraId="344F52FA" w14:textId="6DE75260" w:rsidR="006D5918" w:rsidRPr="0037654B" w:rsidRDefault="006D5918" w:rsidP="008D491E">
      <w:pPr>
        <w:rPr>
          <w:rFonts w:ascii="宋体" w:hAnsi="宋体"/>
          <w:lang w:eastAsia="zh-CN"/>
        </w:rPr>
      </w:pPr>
      <w:r>
        <w:rPr>
          <w:rFonts w:ascii="宋体" w:hAnsi="宋体"/>
          <w:lang w:eastAsia="zh-CN"/>
        </w:rPr>
        <w:tab/>
      </w:r>
      <w:r>
        <w:rPr>
          <w:rFonts w:ascii="宋体" w:hAnsi="宋体" w:hint="eastAsia"/>
          <w:lang w:eastAsia="zh-CN"/>
        </w:rPr>
        <w:t>销户：维护账户销户申请单，保存后进入销户工作流，审批完成后申请人报备销户材料和销户信息，复核人员复核附件和账面余额后确认销户，工作流完成后账户状态置为销户，账号变更为原账号+</w:t>
      </w:r>
      <w:commentRangeStart w:id="137"/>
      <w:r>
        <w:rPr>
          <w:rFonts w:ascii="宋体" w:hAnsi="宋体" w:hint="eastAsia"/>
          <w:lang w:eastAsia="zh-CN"/>
        </w:rPr>
        <w:t>销+销</w:t>
      </w:r>
      <w:commentRangeEnd w:id="137"/>
      <w:r w:rsidR="006273FD">
        <w:rPr>
          <w:rStyle w:val="af"/>
          <w:rFonts w:ascii="Times New Roman" w:hAnsi="Times New Roman"/>
          <w:kern w:val="2"/>
        </w:rPr>
        <w:commentReference w:id="137"/>
      </w:r>
      <w:r>
        <w:rPr>
          <w:rFonts w:ascii="宋体" w:hAnsi="宋体" w:hint="eastAsia"/>
          <w:lang w:eastAsia="zh-CN"/>
        </w:rPr>
        <w:t>户日期。</w:t>
      </w:r>
    </w:p>
    <w:p w14:paraId="43C85AF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冻结：维护账户冻结申请单，保存后进入冻结工作流，工作流完成后账户状态置为冻结。</w:t>
      </w:r>
    </w:p>
    <w:p w14:paraId="7855D7D8"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解冻：维护账户解冻申请单，保存后进入解冻工作流，工作流完成后账户状态置为变更。</w:t>
      </w:r>
    </w:p>
    <w:p w14:paraId="104662D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变更：维护账户变更申请单，变更账号以外的字段信息，保存后进入变更工作流，工作流完成后账户变更信息生效。</w:t>
      </w:r>
    </w:p>
    <w:p w14:paraId="7749D4BF"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升级：维护账户升级申请单，仅限变更账号，升级后进入变更工作流，工作流完成后账号变更信息生效。</w:t>
      </w:r>
    </w:p>
    <w:p w14:paraId="6673A80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直联：将非直联账户切换为直联。本次项目实施时该功能权限不分配给分支机构。</w:t>
      </w:r>
    </w:p>
    <w:p w14:paraId="7E01420B"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非直联：将直联账户切换为非直联。本次项目实施时该功能权限不分配给分支机构。</w:t>
      </w:r>
    </w:p>
    <w:p w14:paraId="114FA0BA"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修改账户要素：修改账户要素字段信息。限配置不走变更流程的账户要素字段。</w:t>
      </w:r>
    </w:p>
    <w:p w14:paraId="36D5B572"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修改留底金额：修改单个银行账户的留底金额。个别账号修改。本次项目实施时该功能权限不分配给分支机构。</w:t>
      </w:r>
    </w:p>
    <w:p w14:paraId="3F9EA0E5"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修改子目段：修改银行账户的会计科目和明细段。本次项目实施时该功能权限不分配给分支机构。</w:t>
      </w:r>
    </w:p>
    <w:p w14:paraId="438F39CC" w14:textId="77777777" w:rsidR="006D5918" w:rsidRDefault="006D5918" w:rsidP="006D5918">
      <w:pPr>
        <w:rPr>
          <w:rFonts w:ascii="宋体" w:hAnsi="宋体"/>
          <w:lang w:eastAsia="zh-CN"/>
        </w:rPr>
      </w:pPr>
      <w:r>
        <w:rPr>
          <w:rFonts w:ascii="宋体" w:hAnsi="宋体"/>
          <w:lang w:eastAsia="zh-CN"/>
        </w:rPr>
        <w:tab/>
      </w:r>
      <w:r>
        <w:rPr>
          <w:rFonts w:ascii="宋体" w:hAnsi="宋体" w:hint="eastAsia"/>
          <w:lang w:eastAsia="zh-CN"/>
        </w:rPr>
        <w:t>修改实体账户：修改虚拟户绑定的实体银行账户。限虚拟户修改。本次项目实施时该功能权限不分配给分支机构。</w:t>
      </w:r>
    </w:p>
    <w:p w14:paraId="62D2A00C" w14:textId="77777777" w:rsidR="0081095D" w:rsidRPr="00973653" w:rsidRDefault="0081095D" w:rsidP="006D5918">
      <w:pPr>
        <w:rPr>
          <w:rFonts w:ascii="宋体" w:hAnsi="宋体"/>
          <w:lang w:eastAsia="zh-CN"/>
        </w:rPr>
      </w:pPr>
    </w:p>
    <w:p w14:paraId="5B9FE41E" w14:textId="76C6E4EF" w:rsidR="006D5918" w:rsidRDefault="006D5918" w:rsidP="008D491E">
      <w:pPr>
        <w:rPr>
          <w:lang w:eastAsia="zh-CN"/>
        </w:rPr>
      </w:pPr>
      <w:r>
        <w:rPr>
          <w:rFonts w:ascii="宋体" w:hAnsi="宋体"/>
          <w:lang w:eastAsia="zh-CN"/>
        </w:rPr>
        <w:tab/>
      </w:r>
      <w:r>
        <w:rPr>
          <w:rFonts w:hint="eastAsia"/>
          <w:lang w:eastAsia="zh-CN"/>
        </w:rPr>
        <w:t>需求描述</w:t>
      </w:r>
    </w:p>
    <w:p w14:paraId="1FFF495D" w14:textId="47E3D870" w:rsidR="006D5918" w:rsidRDefault="006D5918" w:rsidP="006D5918">
      <w:pPr>
        <w:ind w:firstLine="420"/>
        <w:rPr>
          <w:rFonts w:ascii="宋体" w:hAnsi="宋体"/>
          <w:lang w:eastAsia="zh-CN"/>
        </w:rPr>
      </w:pPr>
      <w:r>
        <w:rPr>
          <w:rFonts w:ascii="宋体" w:hAnsi="宋体" w:hint="eastAsia"/>
          <w:lang w:eastAsia="zh-CN"/>
        </w:rPr>
        <w:t>考虑到信美目前无O</w:t>
      </w:r>
      <w:r>
        <w:rPr>
          <w:rFonts w:ascii="宋体" w:hAnsi="宋体"/>
          <w:lang w:eastAsia="zh-CN"/>
        </w:rPr>
        <w:t>A系统，用印申请走钉钉审批，</w:t>
      </w:r>
      <w:r>
        <w:rPr>
          <w:rFonts w:ascii="宋体" w:hAnsi="宋体" w:hint="eastAsia"/>
          <w:lang w:eastAsia="zh-CN"/>
        </w:rPr>
        <w:t>所有资金系统需要支持将开销户申请单打印出来，主要开户信息包含：组织/银行/开户行/账号状态/账户用途/币种/账号性质/审批流各个节点</w:t>
      </w:r>
    </w:p>
    <w:p w14:paraId="589FDB17" w14:textId="0B309FBA" w:rsidR="00FF00BB" w:rsidRDefault="006D5918" w:rsidP="00FF00BB">
      <w:pPr>
        <w:ind w:firstLine="420"/>
        <w:rPr>
          <w:rFonts w:ascii="宋体" w:hAnsi="宋体"/>
          <w:lang w:eastAsia="zh-CN"/>
        </w:rPr>
      </w:pPr>
      <w:r>
        <w:rPr>
          <w:rFonts w:ascii="宋体" w:hAnsi="宋体"/>
          <w:lang w:eastAsia="zh-CN"/>
        </w:rPr>
        <w:t>销户信息包含：</w:t>
      </w:r>
      <w:r>
        <w:rPr>
          <w:rFonts w:ascii="宋体" w:hAnsi="宋体" w:hint="eastAsia"/>
          <w:lang w:eastAsia="zh-CN"/>
        </w:rPr>
        <w:t>组织/银行账户/户名/银行/开户行/账号状态/账户用途/币种/账号性质/开户日期审批流各个节点</w:t>
      </w:r>
      <w:r w:rsidR="00FF00BB">
        <w:rPr>
          <w:rFonts w:ascii="宋体" w:hAnsi="宋体" w:hint="eastAsia"/>
          <w:lang w:eastAsia="zh-CN"/>
        </w:rPr>
        <w:t>。打印模板如下：</w:t>
      </w:r>
    </w:p>
    <w:p w14:paraId="636C6481" w14:textId="77777777" w:rsidR="00FF00BB" w:rsidRDefault="001B6477" w:rsidP="00FF00BB">
      <w:pPr>
        <w:ind w:firstLine="420"/>
        <w:rPr>
          <w:rFonts w:ascii="宋体" w:hAnsi="宋体"/>
          <w:lang w:eastAsia="zh-CN"/>
        </w:rPr>
      </w:pPr>
      <w:r>
        <w:rPr>
          <w:rFonts w:ascii="宋体" w:hAnsi="宋体"/>
          <w:lang w:eastAsia="zh-CN"/>
        </w:rPr>
        <w:object w:dxaOrig="1534" w:dyaOrig="1117" w14:anchorId="5058A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56.4pt" o:ole="">
            <v:imagedata r:id="rId57" o:title=""/>
          </v:shape>
          <o:OLEObject Type="Embed" ProgID="Excel.Sheet.8" ShapeID="_x0000_i1025" DrawAspect="Icon" ObjectID="_1624086095" r:id="rId58"/>
        </w:object>
      </w:r>
    </w:p>
    <w:p w14:paraId="31A327E3" w14:textId="77777777" w:rsidR="00FF00BB" w:rsidRDefault="00FF00BB" w:rsidP="006D5918">
      <w:pPr>
        <w:ind w:firstLine="420"/>
        <w:rPr>
          <w:rFonts w:ascii="宋体" w:hAnsi="宋体"/>
          <w:lang w:eastAsia="zh-CN"/>
        </w:rPr>
      </w:pPr>
    </w:p>
    <w:p w14:paraId="4EEF74DC" w14:textId="7F9A3897" w:rsidR="0081095D" w:rsidRDefault="0081095D" w:rsidP="006D5918">
      <w:pPr>
        <w:ind w:firstLine="420"/>
        <w:rPr>
          <w:rFonts w:ascii="宋体" w:hAnsi="宋体"/>
          <w:lang w:eastAsia="zh-CN"/>
        </w:rPr>
      </w:pPr>
      <w:r>
        <w:rPr>
          <w:rFonts w:ascii="宋体" w:hAnsi="宋体"/>
          <w:lang w:eastAsia="zh-CN"/>
        </w:rPr>
        <w:t>所有审批过程中，同意，拒绝，终审都需要支持填写意见。</w:t>
      </w:r>
    </w:p>
    <w:p w14:paraId="0AF31031" w14:textId="617AE4D9" w:rsidR="006D5918" w:rsidRPr="006D5918" w:rsidRDefault="0081095D" w:rsidP="006D5918">
      <w:pPr>
        <w:ind w:firstLine="420"/>
        <w:rPr>
          <w:rFonts w:ascii="宋体" w:hAnsi="宋体"/>
          <w:lang w:eastAsia="zh-CN"/>
        </w:rPr>
      </w:pPr>
      <w:r>
        <w:rPr>
          <w:rFonts w:ascii="宋体" w:hAnsi="宋体" w:cs="宋体" w:hint="eastAsia"/>
          <w:color w:val="000000"/>
          <w:szCs w:val="21"/>
          <w:lang w:eastAsia="zh-CN"/>
        </w:rPr>
        <w:t>账号冻结、解冻</w:t>
      </w:r>
      <w:r w:rsidRPr="00DB1F2E">
        <w:rPr>
          <w:rFonts w:ascii="宋体" w:hAnsi="宋体" w:cs="宋体" w:hint="eastAsia"/>
          <w:color w:val="000000"/>
          <w:szCs w:val="21"/>
          <w:lang w:eastAsia="zh-CN"/>
        </w:rPr>
        <w:t>、是否直连</w:t>
      </w:r>
      <w:r>
        <w:rPr>
          <w:rFonts w:ascii="宋体" w:hAnsi="宋体" w:cs="宋体" w:hint="eastAsia"/>
          <w:color w:val="000000"/>
          <w:szCs w:val="21"/>
          <w:lang w:eastAsia="zh-CN"/>
        </w:rPr>
        <w:t>需要设置审批流，</w:t>
      </w:r>
      <w:r w:rsidRPr="00DB1F2E">
        <w:rPr>
          <w:rFonts w:ascii="宋体" w:hAnsi="宋体" w:cs="宋体" w:hint="eastAsia"/>
          <w:color w:val="000000"/>
          <w:szCs w:val="21"/>
          <w:lang w:eastAsia="zh-CN"/>
        </w:rPr>
        <w:t>账号要素信息变更</w:t>
      </w:r>
      <w:r>
        <w:rPr>
          <w:rFonts w:ascii="宋体" w:hAnsi="宋体" w:cs="宋体" w:hint="eastAsia"/>
          <w:color w:val="000000"/>
          <w:szCs w:val="21"/>
          <w:lang w:eastAsia="zh-CN"/>
        </w:rPr>
        <w:t>因为和账号变更审批流程一致，有点长，可不走审批流，留底金额目前支持批量修改，可不走审批流</w:t>
      </w:r>
    </w:p>
    <w:p w14:paraId="1FAE2EEF" w14:textId="77777777" w:rsidR="006D5918" w:rsidRDefault="006D5918" w:rsidP="006D5918">
      <w:pPr>
        <w:ind w:firstLine="420"/>
        <w:rPr>
          <w:rFonts w:ascii="宋体" w:hAnsi="宋体"/>
          <w:lang w:eastAsia="zh-CN"/>
        </w:rPr>
      </w:pPr>
    </w:p>
    <w:p w14:paraId="784B3880" w14:textId="2377BF1D" w:rsidR="006D5918" w:rsidRDefault="006D5918" w:rsidP="006D5918">
      <w:pPr>
        <w:ind w:firstLine="420"/>
        <w:rPr>
          <w:rFonts w:ascii="宋体" w:hAnsi="宋体"/>
          <w:lang w:eastAsia="zh-CN"/>
        </w:rPr>
      </w:pPr>
      <w:r>
        <w:rPr>
          <w:rFonts w:ascii="宋体" w:hAnsi="宋体" w:hint="eastAsia"/>
          <w:lang w:eastAsia="zh-CN"/>
        </w:rPr>
        <w:t>银行账户</w:t>
      </w:r>
      <w:r w:rsidR="0081095D">
        <w:rPr>
          <w:rFonts w:ascii="宋体" w:hAnsi="宋体" w:hint="eastAsia"/>
          <w:lang w:eastAsia="zh-CN"/>
        </w:rPr>
        <w:t>开户完成后</w:t>
      </w:r>
      <w:r>
        <w:rPr>
          <w:rFonts w:ascii="宋体" w:hAnsi="宋体" w:hint="eastAsia"/>
          <w:lang w:eastAsia="zh-CN"/>
        </w:rPr>
        <w:t>的会计科目在</w:t>
      </w:r>
      <w:r w:rsidR="0081095D">
        <w:rPr>
          <w:rFonts w:ascii="宋体" w:hAnsi="宋体" w:hint="eastAsia"/>
          <w:lang w:eastAsia="zh-CN"/>
        </w:rPr>
        <w:t>S</w:t>
      </w:r>
      <w:r w:rsidR="0081095D">
        <w:rPr>
          <w:rFonts w:ascii="宋体" w:hAnsi="宋体"/>
          <w:lang w:eastAsia="zh-CN"/>
        </w:rPr>
        <w:t>AP生成，</w:t>
      </w:r>
      <w:r w:rsidR="0081095D">
        <w:rPr>
          <w:rFonts w:ascii="宋体" w:hAnsi="宋体" w:hint="eastAsia"/>
          <w:lang w:eastAsia="zh-CN"/>
        </w:rPr>
        <w:t>SAP生成后告知财务人员在维护到资金系统。</w:t>
      </w:r>
    </w:p>
    <w:p w14:paraId="78C370BF" w14:textId="2DD1EF8E" w:rsidR="006D5918" w:rsidRDefault="0081095D" w:rsidP="006D5918">
      <w:pPr>
        <w:ind w:firstLine="420"/>
        <w:rPr>
          <w:rFonts w:ascii="宋体" w:hAnsi="宋体"/>
          <w:lang w:eastAsia="zh-CN"/>
        </w:rPr>
      </w:pPr>
      <w:r>
        <w:rPr>
          <w:rFonts w:ascii="宋体" w:hAnsi="宋体" w:hint="eastAsia"/>
          <w:lang w:eastAsia="zh-CN"/>
        </w:rPr>
        <w:t>银行账户销户不去校验SAP账号余额，改完审批流程添加核算岗，核算人员检查SAP所有账务处理完成，余额为0后同意销户。</w:t>
      </w:r>
    </w:p>
    <w:p w14:paraId="7CC93F1A" w14:textId="77777777" w:rsidR="006D5918" w:rsidRDefault="006D5918" w:rsidP="006D5918">
      <w:pPr>
        <w:ind w:firstLine="420"/>
        <w:rPr>
          <w:rFonts w:ascii="宋体" w:hAnsi="宋体"/>
          <w:lang w:eastAsia="zh-CN"/>
        </w:rPr>
      </w:pPr>
    </w:p>
    <w:p w14:paraId="1FE6087B" w14:textId="0A83838D" w:rsidR="006D5918" w:rsidRPr="008D491E" w:rsidRDefault="006D5918" w:rsidP="008D491E">
      <w:pPr>
        <w:rPr>
          <w:rFonts w:ascii="宋体" w:hAnsi="宋体"/>
          <w:lang w:eastAsia="zh-CN"/>
        </w:rPr>
      </w:pPr>
      <w:r>
        <w:rPr>
          <w:rFonts w:ascii="宋体" w:hAnsi="宋体"/>
          <w:lang w:eastAsia="zh-CN"/>
        </w:rPr>
        <w:tab/>
      </w:r>
      <w:r>
        <w:rPr>
          <w:rFonts w:ascii="宋体" w:hAnsi="宋体" w:hint="eastAsia"/>
          <w:lang w:eastAsia="zh-CN"/>
        </w:rPr>
        <w:t>其他账户要素参见基础数据模板。可以配置1</w:t>
      </w:r>
      <w:r>
        <w:rPr>
          <w:rFonts w:ascii="宋体" w:hAnsi="宋体"/>
          <w:lang w:eastAsia="zh-CN"/>
        </w:rPr>
        <w:t>0</w:t>
      </w:r>
      <w:r>
        <w:rPr>
          <w:rFonts w:ascii="宋体" w:hAnsi="宋体" w:hint="eastAsia"/>
          <w:lang w:eastAsia="zh-CN"/>
        </w:rPr>
        <w:t>个账户要素字段。</w:t>
      </w:r>
    </w:p>
    <w:p w14:paraId="157BBBC3"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46DEE788" w14:textId="166F5B98" w:rsidR="002136C8" w:rsidRPr="00D12323" w:rsidRDefault="002136C8" w:rsidP="002136C8">
      <w:pPr>
        <w:pStyle w:val="L-"/>
      </w:pPr>
      <w:r w:rsidRPr="00D12323">
        <w:rPr>
          <w:rFonts w:hint="eastAsia"/>
        </w:rPr>
        <w:t>图：</w:t>
      </w:r>
      <w:r>
        <w:rPr>
          <w:rFonts w:hint="eastAsia"/>
        </w:rPr>
        <w:t>3.4.</w:t>
      </w:r>
      <w:r w:rsidR="0001162E">
        <w:t>1</w:t>
      </w:r>
      <w:r>
        <w:rPr>
          <w:rFonts w:hint="eastAsia"/>
        </w:rPr>
        <w:t>.1</w:t>
      </w:r>
      <w:r w:rsidR="0001162E">
        <w:t>.2</w:t>
      </w:r>
      <w:r w:rsidRPr="00D12323">
        <w:rPr>
          <w:rFonts w:hint="eastAsia"/>
        </w:rPr>
        <w:t xml:space="preserve">-1 </w:t>
      </w:r>
      <w:r>
        <w:rPr>
          <w:rFonts w:hint="eastAsia"/>
        </w:rPr>
        <w:t xml:space="preserve"> </w:t>
      </w:r>
      <w:r>
        <w:rPr>
          <w:rFonts w:hint="eastAsia"/>
        </w:rPr>
        <w:t>账户生命周期</w:t>
      </w:r>
      <w:r>
        <w:rPr>
          <w:rFonts w:ascii="宋体" w:cs="宋体" w:hint="eastAsia"/>
          <w:color w:val="000000"/>
          <w:szCs w:val="22"/>
        </w:rPr>
        <w:t>流程图</w:t>
      </w:r>
    </w:p>
    <w:p w14:paraId="70652605" w14:textId="77777777" w:rsidR="002136C8" w:rsidRDefault="002136C8" w:rsidP="002136C8">
      <w:r w:rsidRPr="00494DB0">
        <w:object w:dxaOrig="7113" w:dyaOrig="8434" w14:anchorId="13234590">
          <v:shape id="_x0000_i1026" type="#_x0000_t75" style="width:317pt;height:373.45pt" o:ole="">
            <v:imagedata r:id="rId59" o:title=""/>
          </v:shape>
          <o:OLEObject Type="Embed" ProgID="Visio.Drawing.11" ShapeID="_x0000_i1026" DrawAspect="Content" ObjectID="_1624086096" r:id="rId60"/>
        </w:object>
      </w:r>
    </w:p>
    <w:p w14:paraId="737070F2"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6BF937CC" w14:textId="4931F566" w:rsidR="006D5918" w:rsidRPr="008D491E" w:rsidRDefault="002136C8" w:rsidP="002136C8">
      <w:pPr>
        <w:pStyle w:val="L-"/>
        <w:rPr>
          <w:rFonts w:ascii="宋体" w:cs="宋体"/>
          <w:color w:val="000000"/>
          <w:szCs w:val="22"/>
        </w:rPr>
      </w:pPr>
      <w:r>
        <w:rPr>
          <w:rFonts w:hint="eastAsia"/>
        </w:rPr>
        <w:t>说明</w:t>
      </w:r>
      <w:r w:rsidRPr="00D12323">
        <w:rPr>
          <w:rFonts w:hint="eastAsia"/>
        </w:rPr>
        <w:t>：</w:t>
      </w:r>
      <w:r>
        <w:rPr>
          <w:rFonts w:hint="eastAsia"/>
        </w:rPr>
        <w:t>3.4.</w:t>
      </w:r>
      <w:r w:rsidR="0001162E">
        <w:t>1</w:t>
      </w:r>
      <w:r>
        <w:rPr>
          <w:rFonts w:hint="eastAsia"/>
        </w:rPr>
        <w:t>.</w:t>
      </w:r>
      <w:r w:rsidR="0001162E">
        <w:t>1.3</w:t>
      </w:r>
      <w:r>
        <w:rPr>
          <w:rFonts w:hint="eastAsia"/>
        </w:rPr>
        <w:t>-</w:t>
      </w:r>
      <w:r w:rsidR="0001162E">
        <w:t>1</w:t>
      </w:r>
      <w:r>
        <w:rPr>
          <w:rFonts w:hint="eastAsia"/>
        </w:rPr>
        <w:t xml:space="preserve"> </w:t>
      </w:r>
      <w:r>
        <w:rPr>
          <w:rFonts w:hint="eastAsia"/>
        </w:rPr>
        <w:t>开户流程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49EEA8DC" w14:textId="77777777" w:rsidTr="002136C8">
        <w:trPr>
          <w:cantSplit/>
          <w:tblHeader/>
        </w:trPr>
        <w:tc>
          <w:tcPr>
            <w:tcW w:w="484" w:type="dxa"/>
            <w:shd w:val="clear" w:color="auto" w:fill="7C9BC1"/>
            <w:tcMar>
              <w:top w:w="58" w:type="dxa"/>
              <w:left w:w="58" w:type="dxa"/>
              <w:bottom w:w="58" w:type="dxa"/>
              <w:right w:w="58" w:type="dxa"/>
            </w:tcMar>
          </w:tcPr>
          <w:p w14:paraId="7E13222A"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F12A4C9"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94892DA"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369B40"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6DAA5174" w14:textId="77777777" w:rsidTr="002136C8">
        <w:trPr>
          <w:cantSplit/>
          <w:trHeight w:val="483"/>
        </w:trPr>
        <w:tc>
          <w:tcPr>
            <w:tcW w:w="484" w:type="dxa"/>
            <w:shd w:val="clear" w:color="auto" w:fill="AECEE1"/>
            <w:tcMar>
              <w:top w:w="58" w:type="dxa"/>
              <w:left w:w="58" w:type="dxa"/>
              <w:bottom w:w="58" w:type="dxa"/>
              <w:right w:w="58" w:type="dxa"/>
            </w:tcMar>
            <w:vAlign w:val="center"/>
          </w:tcPr>
          <w:p w14:paraId="63D0EC1E"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0FF2E36"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中开户申请单</w:t>
            </w:r>
          </w:p>
        </w:tc>
        <w:tc>
          <w:tcPr>
            <w:tcW w:w="3827" w:type="dxa"/>
            <w:shd w:val="clear" w:color="auto" w:fill="E3EEF5"/>
            <w:tcMar>
              <w:top w:w="58" w:type="dxa"/>
              <w:left w:w="58" w:type="dxa"/>
              <w:bottom w:w="58" w:type="dxa"/>
              <w:right w:w="58" w:type="dxa"/>
            </w:tcMar>
            <w:vAlign w:val="center"/>
          </w:tcPr>
          <w:p w14:paraId="389CBC5D" w14:textId="77777777" w:rsidR="002136C8"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账户申请人在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中建立账户开户申请单</w:t>
            </w:r>
            <w:r w:rsidRPr="00F41C79">
              <w:rPr>
                <w:rFonts w:ascii="宋体" w:hAnsi="宋体" w:cs="宋体" w:hint="eastAsia"/>
                <w:color w:val="000000"/>
                <w:sz w:val="20"/>
                <w:lang w:eastAsia="zh-CN"/>
              </w:rPr>
              <w:t>。</w:t>
            </w:r>
          </w:p>
          <w:p w14:paraId="6FF30117" w14:textId="77777777" w:rsidR="00780347" w:rsidRPr="00F41C79" w:rsidRDefault="00780347" w:rsidP="002136C8">
            <w:pPr>
              <w:jc w:val="both"/>
              <w:rPr>
                <w:rFonts w:ascii="宋体" w:hAnsi="宋体" w:cs="宋体"/>
                <w:color w:val="000000"/>
                <w:sz w:val="20"/>
                <w:lang w:eastAsia="zh-CN"/>
              </w:rPr>
            </w:pPr>
            <w:r>
              <w:rPr>
                <w:rFonts w:ascii="宋体" w:hAnsi="宋体" w:cs="宋体"/>
                <w:color w:val="000000"/>
                <w:sz w:val="20"/>
                <w:lang w:eastAsia="zh-CN"/>
              </w:rPr>
              <w:t>第三方商户等虚拟账户集中统一在资金系统进行管理</w:t>
            </w:r>
          </w:p>
        </w:tc>
        <w:tc>
          <w:tcPr>
            <w:tcW w:w="1560" w:type="dxa"/>
            <w:shd w:val="clear" w:color="auto" w:fill="E3EEF5"/>
            <w:tcMar>
              <w:top w:w="58" w:type="dxa"/>
              <w:left w:w="58" w:type="dxa"/>
              <w:bottom w:w="58" w:type="dxa"/>
              <w:right w:w="58" w:type="dxa"/>
            </w:tcMar>
            <w:vAlign w:val="center"/>
          </w:tcPr>
          <w:p w14:paraId="587DD03B" w14:textId="77777777" w:rsidR="002136C8" w:rsidRPr="00F41C79" w:rsidRDefault="002136C8" w:rsidP="002136C8">
            <w:pPr>
              <w:jc w:val="both"/>
              <w:rPr>
                <w:rFonts w:ascii="宋体" w:hAnsi="宋体" w:cs="宋体"/>
                <w:color w:val="000000"/>
                <w:sz w:val="20"/>
              </w:rPr>
            </w:pPr>
            <w:r>
              <w:rPr>
                <w:rFonts w:ascii="宋体" w:hAnsi="宋体" w:cs="宋体"/>
                <w:color w:val="000000"/>
                <w:sz w:val="20"/>
              </w:rPr>
              <w:t>上传附件</w:t>
            </w:r>
          </w:p>
        </w:tc>
      </w:tr>
      <w:tr w:rsidR="002136C8" w:rsidRPr="00300621" w14:paraId="2C5EDF02" w14:textId="77777777" w:rsidTr="002136C8">
        <w:trPr>
          <w:cantSplit/>
          <w:trHeight w:val="483"/>
        </w:trPr>
        <w:tc>
          <w:tcPr>
            <w:tcW w:w="484" w:type="dxa"/>
            <w:shd w:val="clear" w:color="auto" w:fill="AECEE1"/>
            <w:tcMar>
              <w:top w:w="58" w:type="dxa"/>
              <w:left w:w="58" w:type="dxa"/>
              <w:bottom w:w="58" w:type="dxa"/>
              <w:right w:w="58" w:type="dxa"/>
            </w:tcMar>
            <w:vAlign w:val="center"/>
          </w:tcPr>
          <w:p w14:paraId="3A03D02B" w14:textId="77777777" w:rsidR="002136C8" w:rsidRPr="005D789A" w:rsidRDefault="002136C8" w:rsidP="002136C8">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F55D35E"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开户审批</w:t>
            </w:r>
          </w:p>
        </w:tc>
        <w:tc>
          <w:tcPr>
            <w:tcW w:w="3827" w:type="dxa"/>
            <w:shd w:val="clear" w:color="auto" w:fill="E3EEF5"/>
            <w:tcMar>
              <w:top w:w="58" w:type="dxa"/>
              <w:left w:w="58" w:type="dxa"/>
              <w:bottom w:w="58" w:type="dxa"/>
              <w:right w:w="58" w:type="dxa"/>
            </w:tcMar>
            <w:vAlign w:val="center"/>
          </w:tcPr>
          <w:p w14:paraId="5A9A9D81"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根据设定的开户审批流程，进行审批。</w:t>
            </w:r>
          </w:p>
        </w:tc>
        <w:tc>
          <w:tcPr>
            <w:tcW w:w="1560" w:type="dxa"/>
            <w:shd w:val="clear" w:color="auto" w:fill="E3EEF5"/>
            <w:tcMar>
              <w:top w:w="58" w:type="dxa"/>
              <w:left w:w="58" w:type="dxa"/>
              <w:bottom w:w="58" w:type="dxa"/>
              <w:right w:w="58" w:type="dxa"/>
            </w:tcMar>
            <w:vAlign w:val="center"/>
          </w:tcPr>
          <w:p w14:paraId="78994E54" w14:textId="77777777" w:rsidR="002136C8" w:rsidRPr="002C76A5" w:rsidRDefault="002136C8" w:rsidP="002136C8">
            <w:pPr>
              <w:jc w:val="both"/>
              <w:rPr>
                <w:rFonts w:ascii="宋体" w:hAnsi="宋体" w:cs="宋体"/>
                <w:color w:val="000000"/>
                <w:sz w:val="20"/>
                <w:lang w:eastAsia="zh-CN"/>
              </w:rPr>
            </w:pPr>
          </w:p>
        </w:tc>
      </w:tr>
      <w:tr w:rsidR="002136C8" w:rsidRPr="00300621" w14:paraId="030A6779" w14:textId="77777777" w:rsidTr="002136C8">
        <w:trPr>
          <w:cantSplit/>
          <w:trHeight w:val="483"/>
        </w:trPr>
        <w:tc>
          <w:tcPr>
            <w:tcW w:w="484" w:type="dxa"/>
            <w:shd w:val="clear" w:color="auto" w:fill="AECEE1"/>
            <w:tcMar>
              <w:top w:w="58" w:type="dxa"/>
              <w:left w:w="58" w:type="dxa"/>
              <w:bottom w:w="58" w:type="dxa"/>
              <w:right w:w="58" w:type="dxa"/>
            </w:tcMar>
            <w:vAlign w:val="center"/>
          </w:tcPr>
          <w:p w14:paraId="4E9E182F" w14:textId="77777777" w:rsidR="002136C8" w:rsidRPr="005D789A" w:rsidRDefault="002136C8" w:rsidP="002136C8">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2128F5A"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账户申请人去银行进行实体开户</w:t>
            </w:r>
          </w:p>
        </w:tc>
        <w:tc>
          <w:tcPr>
            <w:tcW w:w="3827" w:type="dxa"/>
            <w:shd w:val="clear" w:color="auto" w:fill="E3EEF5"/>
            <w:tcMar>
              <w:top w:w="58" w:type="dxa"/>
              <w:left w:w="58" w:type="dxa"/>
              <w:bottom w:w="58" w:type="dxa"/>
              <w:right w:w="58" w:type="dxa"/>
            </w:tcMar>
            <w:vAlign w:val="center"/>
          </w:tcPr>
          <w:p w14:paraId="3D124617"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账户申请人去银行进行实体开户</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117A465" w14:textId="77777777" w:rsidR="002136C8" w:rsidRPr="00894D38" w:rsidRDefault="002136C8" w:rsidP="002136C8">
            <w:pPr>
              <w:jc w:val="both"/>
              <w:rPr>
                <w:rFonts w:ascii="宋体" w:hAnsi="宋体" w:cs="宋体"/>
                <w:color w:val="000000"/>
                <w:sz w:val="20"/>
                <w:lang w:eastAsia="zh-CN"/>
              </w:rPr>
            </w:pPr>
          </w:p>
        </w:tc>
      </w:tr>
      <w:tr w:rsidR="002136C8" w:rsidRPr="00300621" w14:paraId="2DA8BFB6" w14:textId="77777777" w:rsidTr="002136C8">
        <w:trPr>
          <w:cantSplit/>
          <w:trHeight w:val="483"/>
        </w:trPr>
        <w:tc>
          <w:tcPr>
            <w:tcW w:w="484" w:type="dxa"/>
            <w:shd w:val="clear" w:color="auto" w:fill="AECEE1"/>
            <w:tcMar>
              <w:top w:w="58" w:type="dxa"/>
              <w:left w:w="58" w:type="dxa"/>
              <w:bottom w:w="58" w:type="dxa"/>
              <w:right w:w="58" w:type="dxa"/>
            </w:tcMar>
            <w:vAlign w:val="center"/>
          </w:tcPr>
          <w:p w14:paraId="413049F3" w14:textId="77777777" w:rsidR="002136C8" w:rsidRPr="005D789A" w:rsidRDefault="002136C8" w:rsidP="002136C8">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491CF11"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申请人到ATS录入开户信息</w:t>
            </w:r>
          </w:p>
        </w:tc>
        <w:tc>
          <w:tcPr>
            <w:tcW w:w="3827" w:type="dxa"/>
            <w:shd w:val="clear" w:color="auto" w:fill="E3EEF5"/>
            <w:tcMar>
              <w:top w:w="58" w:type="dxa"/>
              <w:left w:w="58" w:type="dxa"/>
              <w:bottom w:w="58" w:type="dxa"/>
              <w:right w:w="58" w:type="dxa"/>
            </w:tcMar>
            <w:vAlign w:val="center"/>
          </w:tcPr>
          <w:p w14:paraId="18C1C453" w14:textId="77777777" w:rsidR="002136C8" w:rsidRPr="00F45C1F"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账户申请人去银行进行实体开户，开户完成后到资金系统中，完成账户开户信息录入：</w:t>
            </w:r>
          </w:p>
          <w:p w14:paraId="5C957573" w14:textId="77777777" w:rsidR="002136C8" w:rsidRPr="00F45C1F"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1、账户；</w:t>
            </w:r>
          </w:p>
          <w:p w14:paraId="6CC799B0" w14:textId="77777777" w:rsidR="002136C8" w:rsidRDefault="002136C8" w:rsidP="002136C8">
            <w:pPr>
              <w:jc w:val="both"/>
              <w:rPr>
                <w:rFonts w:ascii="宋体" w:hAnsi="宋体" w:cs="宋体"/>
                <w:color w:val="000000"/>
                <w:sz w:val="20"/>
                <w:lang w:eastAsia="zh-CN"/>
              </w:rPr>
            </w:pPr>
            <w:r w:rsidRPr="00F45C1F">
              <w:rPr>
                <w:rFonts w:ascii="宋体" w:hAnsi="宋体" w:cs="宋体" w:hint="eastAsia"/>
                <w:color w:val="000000"/>
                <w:sz w:val="20"/>
                <w:lang w:eastAsia="zh-CN"/>
              </w:rPr>
              <w:t>2、</w:t>
            </w:r>
            <w:r>
              <w:rPr>
                <w:rFonts w:ascii="宋体" w:hAnsi="宋体" w:cs="宋体"/>
                <w:color w:val="000000"/>
                <w:sz w:val="20"/>
                <w:lang w:eastAsia="zh-CN"/>
              </w:rPr>
              <w:t>户名</w:t>
            </w:r>
            <w:r>
              <w:rPr>
                <w:rFonts w:ascii="宋体" w:hAnsi="宋体" w:cs="宋体" w:hint="eastAsia"/>
                <w:color w:val="000000"/>
                <w:sz w:val="20"/>
                <w:lang w:eastAsia="zh-CN"/>
              </w:rPr>
              <w:t>；</w:t>
            </w:r>
          </w:p>
          <w:p w14:paraId="405FD7C5"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3、银行开户相关附件；</w:t>
            </w:r>
          </w:p>
          <w:p w14:paraId="37E56A85" w14:textId="77777777" w:rsidR="002136C8" w:rsidRPr="006A3D21"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4、账户要素，如：</w:t>
            </w:r>
            <w:r w:rsidR="006C7E7C">
              <w:rPr>
                <w:rFonts w:ascii="宋体" w:hAnsi="宋体" w:cs="宋体" w:hint="eastAsia"/>
                <w:color w:val="000000"/>
                <w:sz w:val="20"/>
                <w:lang w:eastAsia="zh-CN"/>
              </w:rPr>
              <w:t>对应的管理人、管理部门</w:t>
            </w:r>
            <w:r>
              <w:rPr>
                <w:rFonts w:ascii="宋体" w:hAnsi="宋体" w:cs="宋体" w:hint="eastAsia"/>
                <w:color w:val="000000"/>
                <w:sz w:val="20"/>
                <w:lang w:eastAsia="zh-CN"/>
              </w:rPr>
              <w:t>等等；</w:t>
            </w:r>
          </w:p>
        </w:tc>
        <w:tc>
          <w:tcPr>
            <w:tcW w:w="1560" w:type="dxa"/>
            <w:shd w:val="clear" w:color="auto" w:fill="E3EEF5"/>
            <w:tcMar>
              <w:top w:w="58" w:type="dxa"/>
              <w:left w:w="58" w:type="dxa"/>
              <w:bottom w:w="58" w:type="dxa"/>
              <w:right w:w="58" w:type="dxa"/>
            </w:tcMar>
            <w:vAlign w:val="center"/>
          </w:tcPr>
          <w:p w14:paraId="773454DE"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终审完毕到ATS开户的时间间隔，超过设定时间，给出预警。</w:t>
            </w:r>
          </w:p>
        </w:tc>
      </w:tr>
      <w:tr w:rsidR="002136C8" w:rsidRPr="00300621" w14:paraId="7A2EF39B" w14:textId="77777777" w:rsidTr="002136C8">
        <w:trPr>
          <w:cantSplit/>
          <w:trHeight w:val="483"/>
        </w:trPr>
        <w:tc>
          <w:tcPr>
            <w:tcW w:w="484" w:type="dxa"/>
            <w:shd w:val="clear" w:color="auto" w:fill="AECEE1"/>
            <w:tcMar>
              <w:top w:w="58" w:type="dxa"/>
              <w:left w:w="58" w:type="dxa"/>
              <w:bottom w:w="58" w:type="dxa"/>
              <w:right w:w="58" w:type="dxa"/>
            </w:tcMar>
            <w:vAlign w:val="center"/>
          </w:tcPr>
          <w:p w14:paraId="3DCF74B8" w14:textId="77777777" w:rsidR="002136C8" w:rsidRDefault="002136C8" w:rsidP="002136C8">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5ABD9B3F" w14:textId="77777777" w:rsidR="002136C8"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总部人员审核开户信息和附件</w:t>
            </w:r>
          </w:p>
        </w:tc>
        <w:tc>
          <w:tcPr>
            <w:tcW w:w="3827" w:type="dxa"/>
            <w:shd w:val="clear" w:color="auto" w:fill="E3EEF5"/>
            <w:tcMar>
              <w:top w:w="58" w:type="dxa"/>
              <w:left w:w="58" w:type="dxa"/>
              <w:bottom w:w="58" w:type="dxa"/>
              <w:right w:w="58" w:type="dxa"/>
            </w:tcMar>
            <w:vAlign w:val="center"/>
          </w:tcPr>
          <w:p w14:paraId="36F9A903" w14:textId="77777777" w:rsidR="002136C8" w:rsidRPr="00894D38"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总部人员审核开户信息和附件。</w:t>
            </w:r>
          </w:p>
        </w:tc>
        <w:tc>
          <w:tcPr>
            <w:tcW w:w="1560" w:type="dxa"/>
            <w:shd w:val="clear" w:color="auto" w:fill="E3EEF5"/>
            <w:tcMar>
              <w:top w:w="58" w:type="dxa"/>
              <w:left w:w="58" w:type="dxa"/>
              <w:bottom w:w="58" w:type="dxa"/>
              <w:right w:w="58" w:type="dxa"/>
            </w:tcMar>
            <w:vAlign w:val="center"/>
          </w:tcPr>
          <w:p w14:paraId="22D5ABDD" w14:textId="77777777" w:rsidR="002136C8" w:rsidRDefault="002136C8" w:rsidP="002136C8">
            <w:pPr>
              <w:jc w:val="both"/>
              <w:rPr>
                <w:rFonts w:ascii="宋体" w:hAnsi="宋体" w:cs="宋体"/>
                <w:color w:val="000000"/>
                <w:sz w:val="20"/>
                <w:lang w:eastAsia="zh-CN"/>
              </w:rPr>
            </w:pPr>
          </w:p>
        </w:tc>
      </w:tr>
      <w:tr w:rsidR="002136C8" w:rsidRPr="00300621" w14:paraId="489E6604" w14:textId="77777777" w:rsidTr="002136C8">
        <w:trPr>
          <w:cantSplit/>
          <w:trHeight w:val="483"/>
        </w:trPr>
        <w:tc>
          <w:tcPr>
            <w:tcW w:w="484" w:type="dxa"/>
            <w:shd w:val="clear" w:color="auto" w:fill="AECEE1"/>
            <w:tcMar>
              <w:top w:w="58" w:type="dxa"/>
              <w:left w:w="58" w:type="dxa"/>
              <w:bottom w:w="58" w:type="dxa"/>
              <w:right w:w="58" w:type="dxa"/>
            </w:tcMar>
            <w:vAlign w:val="center"/>
          </w:tcPr>
          <w:p w14:paraId="76447598" w14:textId="77777777" w:rsidR="002136C8" w:rsidRDefault="002136C8" w:rsidP="002136C8">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3B6044D3" w14:textId="77777777" w:rsidR="002136C8" w:rsidRPr="00894D3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资金系统生成</w:t>
            </w:r>
            <w:r w:rsidRPr="00894D38">
              <w:rPr>
                <w:rFonts w:ascii="宋体" w:hAnsi="宋体" w:cs="宋体" w:hint="eastAsia"/>
                <w:color w:val="000000"/>
                <w:sz w:val="20"/>
                <w:lang w:eastAsia="zh-CN"/>
              </w:rPr>
              <w:t>科目段和明细段</w:t>
            </w:r>
          </w:p>
        </w:tc>
        <w:tc>
          <w:tcPr>
            <w:tcW w:w="3827" w:type="dxa"/>
            <w:shd w:val="clear" w:color="auto" w:fill="E3EEF5"/>
            <w:tcMar>
              <w:top w:w="58" w:type="dxa"/>
              <w:left w:w="58" w:type="dxa"/>
              <w:bottom w:w="58" w:type="dxa"/>
              <w:right w:w="58" w:type="dxa"/>
            </w:tcMar>
            <w:vAlign w:val="center"/>
          </w:tcPr>
          <w:p w14:paraId="773D2F30" w14:textId="77777777" w:rsidR="002136C8" w:rsidRPr="00894D3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资金系统根据财务提供规则生成</w:t>
            </w:r>
            <w:r w:rsidRPr="00894D38">
              <w:rPr>
                <w:rFonts w:ascii="宋体" w:hAnsi="宋体" w:cs="宋体" w:hint="eastAsia"/>
                <w:color w:val="000000"/>
                <w:sz w:val="20"/>
                <w:lang w:eastAsia="zh-CN"/>
              </w:rPr>
              <w:t>科目段和明细段值，然后填写到账户信息中。</w:t>
            </w:r>
          </w:p>
        </w:tc>
        <w:tc>
          <w:tcPr>
            <w:tcW w:w="1560" w:type="dxa"/>
            <w:shd w:val="clear" w:color="auto" w:fill="E3EEF5"/>
            <w:tcMar>
              <w:top w:w="58" w:type="dxa"/>
              <w:left w:w="58" w:type="dxa"/>
              <w:bottom w:w="58" w:type="dxa"/>
              <w:right w:w="58" w:type="dxa"/>
            </w:tcMar>
            <w:vAlign w:val="center"/>
          </w:tcPr>
          <w:p w14:paraId="01482ACB" w14:textId="77777777" w:rsidR="002136C8" w:rsidRDefault="002136C8" w:rsidP="002136C8">
            <w:pPr>
              <w:jc w:val="both"/>
              <w:rPr>
                <w:rFonts w:ascii="宋体" w:hAnsi="宋体" w:cs="宋体"/>
                <w:color w:val="000000"/>
                <w:sz w:val="20"/>
                <w:lang w:eastAsia="zh-CN"/>
              </w:rPr>
            </w:pPr>
          </w:p>
        </w:tc>
      </w:tr>
      <w:tr w:rsidR="002136C8" w:rsidRPr="00300621" w14:paraId="63D95D3A" w14:textId="77777777" w:rsidTr="002136C8">
        <w:trPr>
          <w:cantSplit/>
          <w:trHeight w:val="483"/>
        </w:trPr>
        <w:tc>
          <w:tcPr>
            <w:tcW w:w="484" w:type="dxa"/>
            <w:shd w:val="clear" w:color="auto" w:fill="AECEE1"/>
            <w:tcMar>
              <w:top w:w="58" w:type="dxa"/>
              <w:left w:w="58" w:type="dxa"/>
              <w:bottom w:w="58" w:type="dxa"/>
              <w:right w:w="58" w:type="dxa"/>
            </w:tcMar>
            <w:vAlign w:val="center"/>
          </w:tcPr>
          <w:p w14:paraId="7FBC911A" w14:textId="77777777" w:rsidR="002136C8" w:rsidRDefault="002136C8" w:rsidP="002136C8">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00177C19" w14:textId="77777777" w:rsidR="002136C8" w:rsidRDefault="002136C8" w:rsidP="002136C8">
            <w:pPr>
              <w:jc w:val="both"/>
              <w:rPr>
                <w:rFonts w:ascii="宋体" w:hAnsi="宋体" w:cs="宋体"/>
                <w:color w:val="000000"/>
                <w:sz w:val="20"/>
              </w:rPr>
            </w:pPr>
            <w:r>
              <w:rPr>
                <w:rFonts w:ascii="宋体" w:hAnsi="宋体" w:cs="宋体" w:hint="eastAsia"/>
                <w:color w:val="000000"/>
                <w:sz w:val="20"/>
              </w:rPr>
              <w:t>资金系统完成开户</w:t>
            </w:r>
          </w:p>
        </w:tc>
        <w:tc>
          <w:tcPr>
            <w:tcW w:w="3827" w:type="dxa"/>
            <w:shd w:val="clear" w:color="auto" w:fill="E3EEF5"/>
            <w:tcMar>
              <w:top w:w="58" w:type="dxa"/>
              <w:left w:w="58" w:type="dxa"/>
              <w:bottom w:w="58" w:type="dxa"/>
              <w:right w:w="58" w:type="dxa"/>
            </w:tcMar>
            <w:vAlign w:val="center"/>
          </w:tcPr>
          <w:p w14:paraId="2000830E"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资金系统完成开户全部流程</w:t>
            </w:r>
          </w:p>
        </w:tc>
        <w:tc>
          <w:tcPr>
            <w:tcW w:w="1560" w:type="dxa"/>
            <w:shd w:val="clear" w:color="auto" w:fill="E3EEF5"/>
            <w:tcMar>
              <w:top w:w="58" w:type="dxa"/>
              <w:left w:w="58" w:type="dxa"/>
              <w:bottom w:w="58" w:type="dxa"/>
              <w:right w:w="58" w:type="dxa"/>
            </w:tcMar>
            <w:vAlign w:val="center"/>
          </w:tcPr>
          <w:p w14:paraId="4EB07DDD" w14:textId="2C223842" w:rsidR="002136C8" w:rsidRDefault="00496002"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资金系统完成开户后需要将账户同步给SAP及收付费系统</w:t>
            </w:r>
          </w:p>
        </w:tc>
      </w:tr>
    </w:tbl>
    <w:p w14:paraId="24DA6106" w14:textId="77777777" w:rsidR="002136C8" w:rsidRDefault="002136C8" w:rsidP="002136C8">
      <w:pPr>
        <w:rPr>
          <w:lang w:eastAsia="zh-CN"/>
        </w:rPr>
      </w:pPr>
    </w:p>
    <w:p w14:paraId="68C8ECAF" w14:textId="43772D4E"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w:t>
      </w:r>
      <w:r w:rsidR="0001162E">
        <w:t>1.3</w:t>
      </w:r>
      <w:r w:rsidR="0001162E">
        <w:rPr>
          <w:rFonts w:hint="eastAsia"/>
        </w:rPr>
        <w:t>-</w:t>
      </w:r>
      <w:r w:rsidR="0001162E">
        <w:t>2</w:t>
      </w:r>
      <w:r w:rsidRPr="00D12323">
        <w:rPr>
          <w:rFonts w:hint="eastAsia"/>
        </w:rPr>
        <w:t xml:space="preserve"> </w:t>
      </w:r>
      <w:r>
        <w:rPr>
          <w:rFonts w:hint="eastAsia"/>
        </w:rPr>
        <w:t xml:space="preserve"> </w:t>
      </w:r>
      <w:r>
        <w:rPr>
          <w:rFonts w:hint="eastAsia"/>
        </w:rPr>
        <w:t>销户流程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7ED82ECA" w14:textId="77777777" w:rsidTr="002136C8">
        <w:trPr>
          <w:cantSplit/>
          <w:tblHeader/>
        </w:trPr>
        <w:tc>
          <w:tcPr>
            <w:tcW w:w="484" w:type="dxa"/>
            <w:shd w:val="clear" w:color="auto" w:fill="7C9BC1"/>
            <w:tcMar>
              <w:top w:w="58" w:type="dxa"/>
              <w:left w:w="58" w:type="dxa"/>
              <w:bottom w:w="58" w:type="dxa"/>
              <w:right w:w="58" w:type="dxa"/>
            </w:tcMar>
          </w:tcPr>
          <w:p w14:paraId="7F2CD6AE"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634BAA2"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FE8C891"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635C4A"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4E29E9C2" w14:textId="77777777" w:rsidTr="002136C8">
        <w:trPr>
          <w:cantSplit/>
          <w:trHeight w:val="483"/>
        </w:trPr>
        <w:tc>
          <w:tcPr>
            <w:tcW w:w="484" w:type="dxa"/>
            <w:shd w:val="clear" w:color="auto" w:fill="AECEE1"/>
            <w:tcMar>
              <w:top w:w="58" w:type="dxa"/>
              <w:left w:w="58" w:type="dxa"/>
              <w:bottom w:w="58" w:type="dxa"/>
              <w:right w:w="58" w:type="dxa"/>
            </w:tcMar>
            <w:vAlign w:val="center"/>
          </w:tcPr>
          <w:p w14:paraId="4687E628"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6956E9C"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w:t>
            </w:r>
            <w:r>
              <w:rPr>
                <w:rFonts w:ascii="宋体" w:hAnsi="宋体" w:cs="宋体" w:hint="eastAsia"/>
                <w:color w:val="000000"/>
                <w:sz w:val="20"/>
                <w:lang w:eastAsia="zh-CN"/>
              </w:rPr>
              <w:t>销户</w:t>
            </w:r>
            <w:r w:rsidRPr="002C76A5">
              <w:rPr>
                <w:rFonts w:ascii="宋体" w:hAnsi="宋体" w:cs="宋体" w:hint="eastAsia"/>
                <w:color w:val="000000"/>
                <w:sz w:val="20"/>
                <w:lang w:eastAsia="zh-CN"/>
              </w:rPr>
              <w:t>申请单</w:t>
            </w:r>
          </w:p>
        </w:tc>
        <w:tc>
          <w:tcPr>
            <w:tcW w:w="3827" w:type="dxa"/>
            <w:shd w:val="clear" w:color="auto" w:fill="E3EEF5"/>
            <w:tcMar>
              <w:top w:w="58" w:type="dxa"/>
              <w:left w:w="58" w:type="dxa"/>
              <w:bottom w:w="58" w:type="dxa"/>
              <w:right w:w="58" w:type="dxa"/>
            </w:tcMar>
            <w:vAlign w:val="center"/>
          </w:tcPr>
          <w:p w14:paraId="0DC14DF6" w14:textId="77777777" w:rsidR="002136C8" w:rsidRPr="00F41C79" w:rsidRDefault="002136C8" w:rsidP="002136C8">
            <w:pPr>
              <w:jc w:val="both"/>
              <w:rPr>
                <w:rFonts w:ascii="宋体" w:hAnsi="宋体" w:cs="宋体"/>
                <w:color w:val="000000"/>
                <w:sz w:val="20"/>
                <w:lang w:eastAsia="zh-CN"/>
              </w:rPr>
            </w:pPr>
            <w:r w:rsidRPr="002C76A5">
              <w:rPr>
                <w:rFonts w:ascii="宋体" w:hAnsi="宋体" w:cs="宋体" w:hint="eastAsia"/>
                <w:color w:val="000000"/>
                <w:sz w:val="20"/>
                <w:lang w:eastAsia="zh-CN"/>
              </w:rPr>
              <w:t>账户申请人在</w:t>
            </w:r>
            <w:r>
              <w:rPr>
                <w:rFonts w:ascii="宋体" w:hAnsi="宋体" w:cs="宋体" w:hint="eastAsia"/>
                <w:color w:val="000000"/>
                <w:sz w:val="20"/>
                <w:lang w:eastAsia="zh-CN"/>
              </w:rPr>
              <w:t>ATS</w:t>
            </w:r>
            <w:r w:rsidRPr="002C76A5">
              <w:rPr>
                <w:rFonts w:ascii="宋体" w:hAnsi="宋体" w:cs="宋体" w:hint="eastAsia"/>
                <w:color w:val="000000"/>
                <w:sz w:val="20"/>
                <w:lang w:eastAsia="zh-CN"/>
              </w:rPr>
              <w:t>中建立账户</w:t>
            </w:r>
            <w:r>
              <w:rPr>
                <w:rFonts w:ascii="宋体" w:hAnsi="宋体" w:cs="宋体" w:hint="eastAsia"/>
                <w:color w:val="000000"/>
                <w:sz w:val="20"/>
                <w:lang w:eastAsia="zh-CN"/>
              </w:rPr>
              <w:t>销户</w:t>
            </w:r>
            <w:r w:rsidRPr="002C76A5">
              <w:rPr>
                <w:rFonts w:ascii="宋体" w:hAnsi="宋体" w:cs="宋体" w:hint="eastAsia"/>
                <w:color w:val="000000"/>
                <w:sz w:val="20"/>
                <w:lang w:eastAsia="zh-CN"/>
              </w:rPr>
              <w:t>申请单</w:t>
            </w:r>
            <w:r w:rsidRPr="00F41C79">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BD89070" w14:textId="4805B3C8" w:rsidR="002136C8" w:rsidRPr="00F41C79" w:rsidRDefault="003203AE" w:rsidP="002136C8">
            <w:pPr>
              <w:jc w:val="both"/>
              <w:rPr>
                <w:rFonts w:ascii="宋体" w:hAnsi="宋体" w:cs="宋体"/>
                <w:color w:val="000000"/>
                <w:sz w:val="20"/>
                <w:lang w:eastAsia="zh-CN"/>
              </w:rPr>
            </w:pPr>
            <w:r>
              <w:rPr>
                <w:rFonts w:ascii="宋体" w:hAnsi="宋体" w:cs="宋体" w:hint="eastAsia"/>
                <w:color w:val="000000"/>
                <w:sz w:val="20"/>
                <w:lang w:eastAsia="zh-CN"/>
              </w:rPr>
              <w:t>可支持上传附件</w:t>
            </w:r>
          </w:p>
        </w:tc>
      </w:tr>
      <w:tr w:rsidR="002136C8" w:rsidRPr="00300621" w14:paraId="10520BEF" w14:textId="77777777" w:rsidTr="002136C8">
        <w:trPr>
          <w:cantSplit/>
          <w:trHeight w:val="483"/>
        </w:trPr>
        <w:tc>
          <w:tcPr>
            <w:tcW w:w="484" w:type="dxa"/>
            <w:shd w:val="clear" w:color="auto" w:fill="AECEE1"/>
            <w:tcMar>
              <w:top w:w="58" w:type="dxa"/>
              <w:left w:w="58" w:type="dxa"/>
              <w:bottom w:w="58" w:type="dxa"/>
              <w:right w:w="58" w:type="dxa"/>
            </w:tcMar>
            <w:vAlign w:val="center"/>
          </w:tcPr>
          <w:p w14:paraId="38F9A5D9" w14:textId="77777777" w:rsidR="002136C8" w:rsidRPr="005D789A" w:rsidRDefault="002136C8" w:rsidP="002136C8">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5C5C3EA9" w14:textId="37D504E2" w:rsidR="002136C8" w:rsidRPr="00F41C79" w:rsidRDefault="00794992" w:rsidP="002136C8">
            <w:pPr>
              <w:jc w:val="both"/>
              <w:rPr>
                <w:rFonts w:ascii="宋体" w:hAnsi="宋体" w:cs="宋体"/>
                <w:color w:val="000000"/>
                <w:sz w:val="20"/>
              </w:rPr>
            </w:pPr>
            <w:r>
              <w:rPr>
                <w:rFonts w:ascii="宋体" w:hAnsi="宋体" w:cs="宋体" w:hint="eastAsia"/>
                <w:color w:val="000000"/>
                <w:sz w:val="20"/>
                <w:lang w:eastAsia="zh-CN"/>
              </w:rPr>
              <w:t>销户</w:t>
            </w:r>
            <w:r w:rsidR="002136C8">
              <w:rPr>
                <w:rFonts w:ascii="宋体" w:hAnsi="宋体" w:cs="宋体" w:hint="eastAsia"/>
                <w:color w:val="000000"/>
                <w:sz w:val="20"/>
              </w:rPr>
              <w:t>审批</w:t>
            </w:r>
          </w:p>
        </w:tc>
        <w:tc>
          <w:tcPr>
            <w:tcW w:w="3827" w:type="dxa"/>
            <w:shd w:val="clear" w:color="auto" w:fill="E3EEF5"/>
            <w:tcMar>
              <w:top w:w="58" w:type="dxa"/>
              <w:left w:w="58" w:type="dxa"/>
              <w:bottom w:w="58" w:type="dxa"/>
              <w:right w:w="58" w:type="dxa"/>
            </w:tcMar>
            <w:vAlign w:val="center"/>
          </w:tcPr>
          <w:p w14:paraId="59DCC883" w14:textId="022921D4"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根据设定的</w:t>
            </w:r>
            <w:r w:rsidR="00794992">
              <w:rPr>
                <w:rFonts w:ascii="宋体" w:hAnsi="宋体" w:cs="宋体" w:hint="eastAsia"/>
                <w:color w:val="000000"/>
                <w:sz w:val="20"/>
                <w:lang w:eastAsia="zh-CN"/>
              </w:rPr>
              <w:t>销户</w:t>
            </w:r>
            <w:r>
              <w:rPr>
                <w:rFonts w:ascii="宋体" w:hAnsi="宋体" w:cs="宋体" w:hint="eastAsia"/>
                <w:color w:val="000000"/>
                <w:sz w:val="20"/>
                <w:lang w:eastAsia="zh-CN"/>
              </w:rPr>
              <w:t>审批流程，进行审批。</w:t>
            </w:r>
          </w:p>
        </w:tc>
        <w:tc>
          <w:tcPr>
            <w:tcW w:w="1560" w:type="dxa"/>
            <w:shd w:val="clear" w:color="auto" w:fill="E3EEF5"/>
            <w:tcMar>
              <w:top w:w="58" w:type="dxa"/>
              <w:left w:w="58" w:type="dxa"/>
              <w:bottom w:w="58" w:type="dxa"/>
              <w:right w:w="58" w:type="dxa"/>
            </w:tcMar>
            <w:vAlign w:val="center"/>
          </w:tcPr>
          <w:p w14:paraId="060531BE" w14:textId="77777777" w:rsidR="002136C8" w:rsidRPr="002C76A5" w:rsidRDefault="002136C8" w:rsidP="002136C8">
            <w:pPr>
              <w:jc w:val="both"/>
              <w:rPr>
                <w:rFonts w:ascii="宋体" w:hAnsi="宋体" w:cs="宋体"/>
                <w:color w:val="000000"/>
                <w:sz w:val="20"/>
                <w:lang w:eastAsia="zh-CN"/>
              </w:rPr>
            </w:pPr>
          </w:p>
        </w:tc>
      </w:tr>
      <w:tr w:rsidR="002136C8" w:rsidRPr="00300621" w14:paraId="53BE3B7E" w14:textId="77777777" w:rsidTr="002136C8">
        <w:trPr>
          <w:cantSplit/>
          <w:trHeight w:val="483"/>
        </w:trPr>
        <w:tc>
          <w:tcPr>
            <w:tcW w:w="484" w:type="dxa"/>
            <w:shd w:val="clear" w:color="auto" w:fill="AECEE1"/>
            <w:tcMar>
              <w:top w:w="58" w:type="dxa"/>
              <w:left w:w="58" w:type="dxa"/>
              <w:bottom w:w="58" w:type="dxa"/>
              <w:right w:w="58" w:type="dxa"/>
            </w:tcMar>
            <w:vAlign w:val="center"/>
          </w:tcPr>
          <w:p w14:paraId="36A0955C" w14:textId="77777777" w:rsidR="002136C8" w:rsidRPr="005D789A" w:rsidRDefault="002136C8" w:rsidP="002136C8">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498EB37A" w14:textId="77777777" w:rsidR="002136C8" w:rsidRPr="00F41C79"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账户申请人去银行进行实体销户</w:t>
            </w:r>
          </w:p>
        </w:tc>
        <w:tc>
          <w:tcPr>
            <w:tcW w:w="3827" w:type="dxa"/>
            <w:shd w:val="clear" w:color="auto" w:fill="E3EEF5"/>
            <w:tcMar>
              <w:top w:w="58" w:type="dxa"/>
              <w:left w:w="58" w:type="dxa"/>
              <w:bottom w:w="58" w:type="dxa"/>
              <w:right w:w="58" w:type="dxa"/>
            </w:tcMar>
            <w:vAlign w:val="center"/>
          </w:tcPr>
          <w:p w14:paraId="02882CFC" w14:textId="77777777" w:rsidR="002136C8" w:rsidRPr="00F41C79" w:rsidRDefault="002136C8" w:rsidP="002136C8">
            <w:pPr>
              <w:jc w:val="both"/>
              <w:rPr>
                <w:rFonts w:ascii="宋体" w:hAnsi="宋体" w:cs="宋体"/>
                <w:color w:val="000000"/>
                <w:sz w:val="20"/>
                <w:lang w:eastAsia="zh-CN"/>
              </w:rPr>
            </w:pPr>
            <w:r w:rsidRPr="00894D38">
              <w:rPr>
                <w:rFonts w:ascii="宋体" w:hAnsi="宋体" w:cs="宋体" w:hint="eastAsia"/>
                <w:color w:val="000000"/>
                <w:sz w:val="20"/>
                <w:lang w:eastAsia="zh-CN"/>
              </w:rPr>
              <w:t>账户申请人去银行进行</w:t>
            </w:r>
            <w:r>
              <w:rPr>
                <w:rFonts w:ascii="宋体" w:hAnsi="宋体" w:cs="宋体" w:hint="eastAsia"/>
                <w:color w:val="000000"/>
                <w:sz w:val="20"/>
                <w:lang w:eastAsia="zh-CN"/>
              </w:rPr>
              <w:t>销户。</w:t>
            </w:r>
          </w:p>
        </w:tc>
        <w:tc>
          <w:tcPr>
            <w:tcW w:w="1560" w:type="dxa"/>
            <w:shd w:val="clear" w:color="auto" w:fill="E3EEF5"/>
            <w:tcMar>
              <w:top w:w="58" w:type="dxa"/>
              <w:left w:w="58" w:type="dxa"/>
              <w:bottom w:w="58" w:type="dxa"/>
              <w:right w:w="58" w:type="dxa"/>
            </w:tcMar>
            <w:vAlign w:val="center"/>
          </w:tcPr>
          <w:p w14:paraId="3D3274F9" w14:textId="77777777" w:rsidR="002136C8" w:rsidRPr="00894D38" w:rsidRDefault="002136C8" w:rsidP="002136C8">
            <w:pPr>
              <w:jc w:val="both"/>
              <w:rPr>
                <w:rFonts w:ascii="宋体" w:hAnsi="宋体" w:cs="宋体"/>
                <w:color w:val="000000"/>
                <w:sz w:val="20"/>
                <w:lang w:eastAsia="zh-CN"/>
              </w:rPr>
            </w:pPr>
          </w:p>
        </w:tc>
      </w:tr>
      <w:tr w:rsidR="002136C8" w:rsidRPr="00300621" w14:paraId="2050EE22" w14:textId="77777777" w:rsidTr="002136C8">
        <w:trPr>
          <w:cantSplit/>
          <w:trHeight w:val="483"/>
        </w:trPr>
        <w:tc>
          <w:tcPr>
            <w:tcW w:w="484" w:type="dxa"/>
            <w:shd w:val="clear" w:color="auto" w:fill="AECEE1"/>
            <w:tcMar>
              <w:top w:w="58" w:type="dxa"/>
              <w:left w:w="58" w:type="dxa"/>
              <w:bottom w:w="58" w:type="dxa"/>
              <w:right w:w="58" w:type="dxa"/>
            </w:tcMar>
            <w:vAlign w:val="center"/>
          </w:tcPr>
          <w:p w14:paraId="43FD22BF" w14:textId="77777777" w:rsidR="002136C8" w:rsidRPr="005D789A" w:rsidRDefault="002136C8" w:rsidP="002136C8">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12AC849"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申请人到ATS</w:t>
            </w:r>
            <w:r>
              <w:rPr>
                <w:rFonts w:ascii="宋体" w:hAnsi="宋体" w:cs="宋体" w:hint="eastAsia"/>
                <w:color w:val="000000"/>
                <w:sz w:val="20"/>
                <w:lang w:eastAsia="zh-CN"/>
              </w:rPr>
              <w:t>确认</w:t>
            </w:r>
            <w:r>
              <w:rPr>
                <w:rFonts w:ascii="宋体" w:hAnsi="宋体" w:cs="宋体"/>
                <w:color w:val="000000"/>
                <w:sz w:val="20"/>
                <w:lang w:eastAsia="zh-CN"/>
              </w:rPr>
              <w:t>销户</w:t>
            </w:r>
          </w:p>
        </w:tc>
        <w:tc>
          <w:tcPr>
            <w:tcW w:w="3827" w:type="dxa"/>
            <w:shd w:val="clear" w:color="auto" w:fill="E3EEF5"/>
            <w:tcMar>
              <w:top w:w="58" w:type="dxa"/>
              <w:left w:w="58" w:type="dxa"/>
              <w:bottom w:w="58" w:type="dxa"/>
              <w:right w:w="58" w:type="dxa"/>
            </w:tcMar>
            <w:vAlign w:val="center"/>
          </w:tcPr>
          <w:p w14:paraId="41527CA0" w14:textId="77777777" w:rsidR="002136C8" w:rsidRPr="006A3D21" w:rsidRDefault="002136C8" w:rsidP="002136C8">
            <w:pPr>
              <w:jc w:val="both"/>
              <w:rPr>
                <w:rFonts w:ascii="宋体" w:hAnsi="宋体" w:cs="宋体"/>
                <w:color w:val="000000"/>
                <w:sz w:val="20"/>
                <w:lang w:eastAsia="zh-CN"/>
              </w:rPr>
            </w:pPr>
            <w:r w:rsidRPr="00D413E7">
              <w:rPr>
                <w:rFonts w:ascii="宋体" w:hAnsi="宋体" w:cs="宋体" w:hint="eastAsia"/>
                <w:color w:val="000000"/>
                <w:sz w:val="20"/>
                <w:lang w:eastAsia="zh-CN"/>
              </w:rPr>
              <w:t>银行销户完成后，申请人到ATS中确认销户</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483D361" w14:textId="7F037FAE" w:rsidR="002136C8" w:rsidRPr="00F41C79" w:rsidRDefault="00794992" w:rsidP="002136C8">
            <w:pPr>
              <w:jc w:val="both"/>
              <w:rPr>
                <w:rFonts w:ascii="宋体" w:hAnsi="宋体" w:cs="宋体"/>
                <w:color w:val="000000"/>
                <w:sz w:val="20"/>
                <w:lang w:eastAsia="zh-CN"/>
              </w:rPr>
            </w:pPr>
            <w:r>
              <w:rPr>
                <w:rFonts w:ascii="宋体" w:hAnsi="宋体" w:cs="宋体" w:hint="eastAsia"/>
                <w:color w:val="000000"/>
                <w:sz w:val="20"/>
                <w:lang w:eastAsia="zh-CN"/>
              </w:rPr>
              <w:t>可支持上传附件，</w:t>
            </w:r>
            <w:r w:rsidR="002136C8">
              <w:rPr>
                <w:rFonts w:ascii="宋体" w:hAnsi="宋体" w:cs="宋体" w:hint="eastAsia"/>
                <w:color w:val="000000"/>
                <w:sz w:val="20"/>
                <w:lang w:eastAsia="zh-CN"/>
              </w:rPr>
              <w:t>终审完毕到ATS</w:t>
            </w:r>
            <w:r>
              <w:rPr>
                <w:rFonts w:ascii="宋体" w:hAnsi="宋体" w:cs="宋体" w:hint="eastAsia"/>
                <w:color w:val="000000"/>
                <w:sz w:val="20"/>
                <w:lang w:eastAsia="zh-CN"/>
              </w:rPr>
              <w:t>销户</w:t>
            </w:r>
            <w:r w:rsidR="002136C8">
              <w:rPr>
                <w:rFonts w:ascii="宋体" w:hAnsi="宋体" w:cs="宋体" w:hint="eastAsia"/>
                <w:color w:val="000000"/>
                <w:sz w:val="20"/>
                <w:lang w:eastAsia="zh-CN"/>
              </w:rPr>
              <w:t>的时间间隔，超过设定时间，给出预警。</w:t>
            </w:r>
          </w:p>
        </w:tc>
      </w:tr>
      <w:tr w:rsidR="002136C8" w:rsidRPr="00300621" w14:paraId="3C617D6B" w14:textId="77777777" w:rsidTr="002136C8">
        <w:trPr>
          <w:cantSplit/>
          <w:trHeight w:val="483"/>
        </w:trPr>
        <w:tc>
          <w:tcPr>
            <w:tcW w:w="484" w:type="dxa"/>
            <w:shd w:val="clear" w:color="auto" w:fill="AECEE1"/>
            <w:tcMar>
              <w:top w:w="58" w:type="dxa"/>
              <w:left w:w="58" w:type="dxa"/>
              <w:bottom w:w="58" w:type="dxa"/>
              <w:right w:w="58" w:type="dxa"/>
            </w:tcMar>
            <w:vAlign w:val="center"/>
          </w:tcPr>
          <w:p w14:paraId="5BCC432D" w14:textId="77777777" w:rsidR="002136C8" w:rsidRDefault="002136C8" w:rsidP="002136C8">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639F15C" w14:textId="77777777" w:rsidR="002136C8" w:rsidRDefault="002136C8" w:rsidP="002136C8">
            <w:pPr>
              <w:jc w:val="both"/>
              <w:rPr>
                <w:rFonts w:ascii="宋体" w:hAnsi="宋体" w:cs="宋体"/>
                <w:color w:val="000000"/>
                <w:sz w:val="20"/>
              </w:rPr>
            </w:pPr>
            <w:r>
              <w:rPr>
                <w:rFonts w:ascii="宋体" w:hAnsi="宋体" w:cs="宋体" w:hint="eastAsia"/>
                <w:color w:val="000000"/>
                <w:sz w:val="20"/>
              </w:rPr>
              <w:t>资金系统完成销户</w:t>
            </w:r>
          </w:p>
        </w:tc>
        <w:tc>
          <w:tcPr>
            <w:tcW w:w="3827" w:type="dxa"/>
            <w:shd w:val="clear" w:color="auto" w:fill="E3EEF5"/>
            <w:tcMar>
              <w:top w:w="58" w:type="dxa"/>
              <w:left w:w="58" w:type="dxa"/>
              <w:bottom w:w="58" w:type="dxa"/>
              <w:right w:w="58" w:type="dxa"/>
            </w:tcMar>
            <w:vAlign w:val="center"/>
          </w:tcPr>
          <w:p w14:paraId="37ED325C"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资金系统完成销户全部流程</w:t>
            </w:r>
          </w:p>
        </w:tc>
        <w:tc>
          <w:tcPr>
            <w:tcW w:w="1560" w:type="dxa"/>
            <w:shd w:val="clear" w:color="auto" w:fill="E3EEF5"/>
            <w:tcMar>
              <w:top w:w="58" w:type="dxa"/>
              <w:left w:w="58" w:type="dxa"/>
              <w:bottom w:w="58" w:type="dxa"/>
              <w:right w:w="58" w:type="dxa"/>
            </w:tcMar>
            <w:vAlign w:val="center"/>
          </w:tcPr>
          <w:p w14:paraId="21B1C865" w14:textId="45A04C62" w:rsidR="002136C8" w:rsidRPr="00CE0F74" w:rsidRDefault="00496002" w:rsidP="002136C8">
            <w:pPr>
              <w:jc w:val="both"/>
              <w:rPr>
                <w:rFonts w:ascii="宋体" w:hAnsi="宋体" w:cs="宋体"/>
                <w:color w:val="000000"/>
                <w:sz w:val="20"/>
                <w:lang w:eastAsia="zh-CN"/>
              </w:rPr>
            </w:pPr>
            <w:r>
              <w:rPr>
                <w:rFonts w:ascii="宋体" w:hAnsi="宋体" w:cs="宋体" w:hint="eastAsia"/>
                <w:color w:val="000000"/>
                <w:sz w:val="20"/>
                <w:lang w:eastAsia="zh-CN"/>
              </w:rPr>
              <w:t>资金系统完成开户后需要将账户同步给SAP及收付费系统</w:t>
            </w:r>
          </w:p>
        </w:tc>
      </w:tr>
    </w:tbl>
    <w:p w14:paraId="03154A97" w14:textId="77777777" w:rsidR="002136C8" w:rsidRPr="00FC720A" w:rsidRDefault="002136C8" w:rsidP="002136C8">
      <w:pPr>
        <w:rPr>
          <w:lang w:eastAsia="zh-CN"/>
        </w:rPr>
      </w:pPr>
    </w:p>
    <w:p w14:paraId="62DB38BA" w14:textId="6F62FF3D"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w:t>
      </w:r>
      <w:r w:rsidR="0001162E">
        <w:t>1.3</w:t>
      </w:r>
      <w:r w:rsidR="0001162E">
        <w:rPr>
          <w:rFonts w:hint="eastAsia"/>
        </w:rPr>
        <w:t>-</w:t>
      </w:r>
      <w:r w:rsidR="0001162E">
        <w:t>3</w:t>
      </w:r>
      <w:r>
        <w:rPr>
          <w:rFonts w:hint="eastAsia"/>
        </w:rPr>
        <w:t xml:space="preserve"> </w:t>
      </w:r>
      <w:r>
        <w:rPr>
          <w:rFonts w:hint="eastAsia"/>
        </w:rPr>
        <w:t>变更、升级流程</w:t>
      </w:r>
      <w:r>
        <w:rPr>
          <w:rFonts w:ascii="宋体" w:cs="宋体" w:hint="eastAsia"/>
          <w:color w:val="000000"/>
          <w:szCs w:val="22"/>
        </w:rPr>
        <w:t>说明</w:t>
      </w:r>
    </w:p>
    <w:p w14:paraId="0F1C286B" w14:textId="77777777" w:rsidR="002136C8" w:rsidRDefault="002136C8" w:rsidP="002136C8">
      <w:pPr>
        <w:spacing w:line="360" w:lineRule="auto"/>
        <w:ind w:firstLine="420"/>
        <w:rPr>
          <w:lang w:eastAsia="zh-CN"/>
        </w:rPr>
      </w:pPr>
      <w:r>
        <w:rPr>
          <w:rFonts w:hint="eastAsia"/>
          <w:lang w:eastAsia="zh-CN"/>
        </w:rPr>
        <w:t>1</w:t>
      </w:r>
      <w:r>
        <w:rPr>
          <w:rFonts w:hint="eastAsia"/>
          <w:lang w:eastAsia="zh-CN"/>
        </w:rPr>
        <w:t>、</w:t>
      </w:r>
      <w:r w:rsidRPr="0058433C">
        <w:rPr>
          <w:rFonts w:hint="eastAsia"/>
          <w:lang w:eastAsia="zh-CN"/>
        </w:rPr>
        <w:t>账户变更</w:t>
      </w:r>
      <w:r>
        <w:rPr>
          <w:rFonts w:hint="eastAsia"/>
          <w:lang w:eastAsia="zh-CN"/>
        </w:rPr>
        <w:t>、升级</w:t>
      </w:r>
      <w:r w:rsidRPr="0058433C">
        <w:rPr>
          <w:rFonts w:hint="eastAsia"/>
          <w:lang w:eastAsia="zh-CN"/>
        </w:rPr>
        <w:t>的流程也与开、销户流程类似，在</w:t>
      </w:r>
      <w:r>
        <w:rPr>
          <w:rFonts w:hint="eastAsia"/>
          <w:lang w:eastAsia="zh-CN"/>
        </w:rPr>
        <w:t>资金管理系统</w:t>
      </w:r>
      <w:r w:rsidRPr="0058433C">
        <w:rPr>
          <w:rFonts w:hint="eastAsia"/>
          <w:lang w:eastAsia="zh-CN"/>
        </w:rPr>
        <w:t>中完成变更</w:t>
      </w:r>
      <w:r>
        <w:rPr>
          <w:rFonts w:hint="eastAsia"/>
          <w:lang w:eastAsia="zh-CN"/>
        </w:rPr>
        <w:t>、升级</w:t>
      </w:r>
      <w:r w:rsidRPr="0058433C">
        <w:rPr>
          <w:rFonts w:hint="eastAsia"/>
          <w:lang w:eastAsia="zh-CN"/>
        </w:rPr>
        <w:t>申请和信息维护</w:t>
      </w:r>
      <w:r>
        <w:rPr>
          <w:rFonts w:hint="eastAsia"/>
          <w:lang w:eastAsia="zh-CN"/>
        </w:rPr>
        <w:t>，支持附件上传。其中变更主要是对账户之外其他信息进行修改；升级主要是对账号进行修改。</w:t>
      </w:r>
    </w:p>
    <w:p w14:paraId="46474A1E" w14:textId="77777777" w:rsidR="002136C8" w:rsidRDefault="002136C8" w:rsidP="002136C8">
      <w:pPr>
        <w:spacing w:line="360" w:lineRule="auto"/>
        <w:ind w:left="420"/>
        <w:rPr>
          <w:lang w:eastAsia="zh-CN"/>
        </w:rPr>
      </w:pPr>
      <w:r>
        <w:rPr>
          <w:rFonts w:hint="eastAsia"/>
          <w:lang w:eastAsia="zh-CN"/>
        </w:rPr>
        <w:t>2</w:t>
      </w:r>
      <w:r>
        <w:rPr>
          <w:rFonts w:hint="eastAsia"/>
          <w:lang w:eastAsia="zh-CN"/>
        </w:rPr>
        <w:t>、</w:t>
      </w:r>
      <w:r w:rsidRPr="0058433C">
        <w:rPr>
          <w:rFonts w:hint="eastAsia"/>
          <w:lang w:eastAsia="zh-CN"/>
        </w:rPr>
        <w:t>申请单经过审批流程的处理，最终审批完成</w:t>
      </w:r>
      <w:r>
        <w:rPr>
          <w:rFonts w:hint="eastAsia"/>
          <w:lang w:eastAsia="zh-CN"/>
        </w:rPr>
        <w:t>，变更生效。</w:t>
      </w:r>
    </w:p>
    <w:p w14:paraId="37F3320C" w14:textId="77777777" w:rsidR="002136C8" w:rsidRPr="00672554" w:rsidRDefault="002136C8" w:rsidP="002136C8">
      <w:pPr>
        <w:rPr>
          <w:lang w:eastAsia="zh-CN"/>
        </w:rPr>
      </w:pPr>
    </w:p>
    <w:p w14:paraId="07D3C556"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566"/>
        <w:gridCol w:w="4678"/>
        <w:gridCol w:w="992"/>
      </w:tblGrid>
      <w:tr w:rsidR="002136C8" w:rsidRPr="00824556" w14:paraId="63CBD0D4"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624638F3"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3B03B1C5"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17C7B733" w14:textId="77777777" w:rsidR="002136C8" w:rsidRPr="00295FC7" w:rsidRDefault="002136C8" w:rsidP="002136C8">
            <w:pPr>
              <w:spacing w:before="100" w:beforeAutospacing="1" w:after="100" w:afterAutospacing="1"/>
              <w:jc w:val="center"/>
              <w:rPr>
                <w:rFonts w:ascii="微软雅黑" w:eastAsia="微软雅黑" w:hAnsi="微软雅黑" w:cs="宋体"/>
                <w:bCs/>
                <w:color w:val="000000"/>
                <w:sz w:val="18"/>
                <w:szCs w:val="18"/>
              </w:rPr>
            </w:pPr>
            <w:r w:rsidRPr="00295FC7">
              <w:rPr>
                <w:rFonts w:ascii="微软雅黑" w:eastAsia="微软雅黑" w:hAnsi="微软雅黑" w:cs="宋体" w:hint="eastAsia"/>
                <w:bCs/>
                <w:color w:val="000000"/>
                <w:sz w:val="18"/>
                <w:szCs w:val="18"/>
              </w:rPr>
              <w:t>是否必填</w:t>
            </w:r>
          </w:p>
        </w:tc>
      </w:tr>
      <w:tr w:rsidR="002136C8" w:rsidRPr="00C20A24" w14:paraId="540893D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742CA"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069F6D5"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组织的名称</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2F0CBE"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631647E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1B74A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056AED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账户所属银行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187F34B8"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1DAD5C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1D8BE"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574E34A"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开户银行的名称</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04067CD"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5B1B9C3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6FC0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账户用途</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53F28CD"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账户的性质</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30D2A45"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68C0A2D3"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43D8D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3EE2B687"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所在银行的账户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A812DA4"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73FBBCD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365F9"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账户名称</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6BDBDBD1"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账户人的姓名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C8CE360"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2ABA053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88F57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账户性质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3D1929"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账户的类别</w:t>
            </w:r>
          </w:p>
        </w:tc>
        <w:tc>
          <w:tcPr>
            <w:tcW w:w="992" w:type="dxa"/>
            <w:tcBorders>
              <w:top w:val="single" w:sz="4" w:space="0" w:color="auto"/>
              <w:left w:val="nil"/>
              <w:bottom w:val="single" w:sz="4" w:space="0" w:color="auto"/>
              <w:right w:val="single" w:sz="4" w:space="0" w:color="auto"/>
            </w:tcBorders>
            <w:shd w:val="clear" w:color="auto" w:fill="auto"/>
            <w:vAlign w:val="center"/>
          </w:tcPr>
          <w:p w14:paraId="72FB38AC"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84E732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6C3A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A6CD21C"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账户对应的币种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BC539FD"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41DB0AC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3992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账户状态</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33615D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账户的状态</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F01825" w14:textId="77777777" w:rsidR="002136C8" w:rsidRPr="00C20A24" w:rsidRDefault="002136C8" w:rsidP="002136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2136C8" w:rsidRPr="00C20A24" w14:paraId="34CF6257"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3924C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44876A"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账户存款类型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220BABED"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1DF336B8"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FC62C6"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765FE1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辅助信息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ED2F44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73310480"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6F747"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考核金额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2C92EB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考核的金额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B130199"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4CF41BAD"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68C0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留底金额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6B5AC3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留底的金额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29DDB56"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09A3667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6A6D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留底说明</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4CB94F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留底的说明</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11FBD07"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77C1743B"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9EFAE2"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满额上划金额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A0BA28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满额上划金额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0B6689C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3FD2837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94F7D0"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最小划拨金额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4F3D47C"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最小划拨金额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692B5E6E"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2730ABB3"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096BF5"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取整划拨等级</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67F4AAE"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取整划拨等级</w:t>
            </w:r>
          </w:p>
        </w:tc>
        <w:tc>
          <w:tcPr>
            <w:tcW w:w="992" w:type="dxa"/>
            <w:tcBorders>
              <w:top w:val="single" w:sz="4" w:space="0" w:color="auto"/>
              <w:left w:val="nil"/>
              <w:bottom w:val="single" w:sz="4" w:space="0" w:color="auto"/>
              <w:right w:val="single" w:sz="4" w:space="0" w:color="auto"/>
            </w:tcBorders>
            <w:shd w:val="clear" w:color="auto" w:fill="auto"/>
            <w:vAlign w:val="center"/>
          </w:tcPr>
          <w:p w14:paraId="7C60C348"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3F7477E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7C653"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对接系统总账科目</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3C01EE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lang w:eastAsia="zh-CN"/>
              </w:rPr>
            </w:pPr>
            <w:r w:rsidRPr="003F688B">
              <w:rPr>
                <w:rFonts w:ascii="微软雅黑" w:eastAsia="微软雅黑" w:hAnsi="微软雅黑" w:cs="宋体" w:hint="eastAsia"/>
                <w:color w:val="000000"/>
                <w:sz w:val="18"/>
                <w:szCs w:val="18"/>
                <w:lang w:eastAsia="zh-CN"/>
              </w:rPr>
              <w:t>对接系统总帐科目的账户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C6DE846"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45E56C4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9CFA2"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对接系统银行账户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90F6274"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对接系统银行的账户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E40C57E"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06D7837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8DE28"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sidRPr="00C20A24">
              <w:rPr>
                <w:rFonts w:ascii="微软雅黑" w:eastAsia="微软雅黑" w:hAnsi="微软雅黑" w:cs="宋体" w:hint="eastAsia"/>
                <w:color w:val="000000"/>
                <w:sz w:val="18"/>
                <w:szCs w:val="18"/>
              </w:rPr>
              <w:t>归集账户标志</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0EF54A2"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sidRPr="003F688B">
              <w:rPr>
                <w:rFonts w:ascii="微软雅黑" w:eastAsia="微软雅黑" w:hAnsi="微软雅黑" w:cs="宋体" w:hint="eastAsia"/>
                <w:color w:val="000000"/>
                <w:sz w:val="18"/>
                <w:szCs w:val="18"/>
              </w:rPr>
              <w:t>是否归集账户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88EBC38"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5FB950D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A4A63"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是否虚拟户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564849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是否虚拟户标识</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4C407445"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42DE8A54"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FE0EF"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是否直联</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04528EF"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账户直联标识</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840392F"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2136C8" w:rsidRPr="00C20A24" w14:paraId="0790FFE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D9294"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对应实体账户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C9D1E57"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2A1E312"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2136C8" w:rsidRPr="00C20A24" w14:paraId="29CD6511"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737DC" w14:textId="77777777" w:rsidR="002136C8" w:rsidRPr="00C20A2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附件</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6FE6CA10" w14:textId="77777777" w:rsidR="002136C8" w:rsidRPr="003F688B"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账户附件信息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3E2AB2C" w14:textId="77777777" w:rsidR="002136C8" w:rsidRPr="00C20A24" w:rsidRDefault="002136C8"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CE0F74" w:rsidRPr="00C20A24" w14:paraId="1F163E9F"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F90385" w14:textId="4EEF8F13" w:rsidR="00CE0F74" w:rsidRDefault="00CE0F74"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科目段</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08B51E" w14:textId="368AD0E9" w:rsidR="00CE0F74" w:rsidRDefault="00CE0F74"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SAP</w:t>
            </w:r>
            <w:r w:rsidR="00F43747">
              <w:rPr>
                <w:rFonts w:ascii="微软雅黑" w:eastAsia="微软雅黑" w:hAnsi="微软雅黑" w:cs="宋体" w:hint="eastAsia"/>
                <w:color w:val="000000"/>
                <w:sz w:val="18"/>
                <w:szCs w:val="18"/>
                <w:lang w:eastAsia="zh-CN"/>
              </w:rPr>
              <w:t>科目代码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6C193BC1" w14:textId="1E94C7C8"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FF0000"/>
                <w:sz w:val="18"/>
                <w:szCs w:val="18"/>
              </w:rPr>
              <w:t>×</w:t>
            </w:r>
          </w:p>
        </w:tc>
      </w:tr>
      <w:tr w:rsidR="00CE0F74" w:rsidRPr="00C20A24" w14:paraId="254C44B5"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503C94" w14:textId="36DB6E33" w:rsidR="00CE0F74" w:rsidRDefault="000B43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是否开通网银</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6130C1B2" w14:textId="26293AB1" w:rsidR="00CE0F74" w:rsidRDefault="000B43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是否开通网银</w:t>
            </w:r>
            <w:r w:rsidR="00F43747">
              <w:rPr>
                <w:rFonts w:ascii="微软雅黑" w:eastAsia="微软雅黑" w:hAnsi="微软雅黑" w:cs="宋体" w:hint="eastAsia"/>
                <w:color w:val="000000"/>
                <w:sz w:val="18"/>
                <w:szCs w:val="18"/>
                <w:lang w:eastAsia="zh-CN"/>
              </w:rPr>
              <w:t>（账户要素添加控制）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683B1E4" w14:textId="677C2A6E"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CE0F74" w:rsidRPr="00C20A24" w14:paraId="754EC9B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AD3D77" w14:textId="4158BD8C" w:rsidR="00CE0F74"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11BED7F" w14:textId="0F00A58A" w:rsidR="00CE0F74" w:rsidRDefault="00F43747"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银行联系人（账户要素添加控制）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57731739" w14:textId="2174A13E" w:rsidR="00CE0F74"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F43747" w:rsidRPr="00C20A24" w14:paraId="3917DBC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4A8745" w14:textId="1CC9597A" w:rsidR="00F43747"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w:t>
            </w:r>
            <w:r w:rsidR="000B43C8">
              <w:rPr>
                <w:rFonts w:ascii="微软雅黑" w:eastAsia="微软雅黑" w:hAnsi="微软雅黑" w:cs="宋体" w:hint="eastAsia"/>
                <w:color w:val="000000"/>
                <w:sz w:val="18"/>
                <w:szCs w:val="18"/>
                <w:lang w:eastAsia="zh-CN"/>
              </w:rPr>
              <w:t>地址</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5341F49" w14:textId="201C41E3" w:rsidR="00F43747" w:rsidRDefault="000B43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银行联系地址</w:t>
            </w:r>
            <w:r w:rsidR="00F43747">
              <w:rPr>
                <w:rFonts w:ascii="微软雅黑" w:eastAsia="微软雅黑" w:hAnsi="微软雅黑" w:cs="宋体" w:hint="eastAsia"/>
                <w:color w:val="000000"/>
                <w:sz w:val="18"/>
                <w:szCs w:val="18"/>
                <w:lang w:eastAsia="zh-CN"/>
              </w:rPr>
              <w:t>（账户要素添加控制）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0BA0F65C" w14:textId="125A94DA" w:rsidR="00F43747" w:rsidRPr="00C20A24" w:rsidRDefault="00F43747" w:rsidP="002136C8">
            <w:pPr>
              <w:jc w:val="center"/>
              <w:rPr>
                <w:rFonts w:ascii="微软雅黑" w:eastAsia="微软雅黑" w:hAnsi="微软雅黑" w:cs="宋体"/>
                <w:b/>
                <w:bCs/>
                <w:color w:val="FF0000"/>
                <w:sz w:val="18"/>
                <w:szCs w:val="18"/>
              </w:rPr>
            </w:pPr>
            <w:r w:rsidRPr="00C20A24">
              <w:rPr>
                <w:rFonts w:ascii="微软雅黑" w:eastAsia="微软雅黑" w:hAnsi="微软雅黑" w:cs="宋体" w:hint="eastAsia"/>
                <w:b/>
                <w:bCs/>
                <w:color w:val="3366FF"/>
                <w:sz w:val="18"/>
                <w:szCs w:val="18"/>
              </w:rPr>
              <w:t>√</w:t>
            </w:r>
          </w:p>
        </w:tc>
      </w:tr>
      <w:tr w:rsidR="000B43C8" w:rsidRPr="00C20A24" w14:paraId="51AA5B0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3EC54E" w14:textId="53CB2842"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责任</w:t>
            </w:r>
            <w:r>
              <w:rPr>
                <w:rFonts w:ascii="微软雅黑" w:eastAsia="微软雅黑" w:hAnsi="微软雅黑" w:cs="宋体" w:hint="eastAsia"/>
                <w:color w:val="000000"/>
                <w:sz w:val="18"/>
                <w:szCs w:val="18"/>
              </w:rPr>
              <w:t>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B24193A" w14:textId="3B3687B3"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责任人（账户要素添加控制）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2E8A262" w14:textId="42060B82"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1C3E8D4A"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3BBA0" w14:textId="2C210367"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起息金额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431BB19" w14:textId="2DB30F1A"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起息金额（账户要素添加控制）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2E37CFB" w14:textId="3F4F4B43"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r w:rsidR="000B43C8" w:rsidRPr="00C20A24" w14:paraId="19E3515E"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E7F226" w14:textId="38FD3006"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止</w:t>
            </w:r>
            <w:r>
              <w:rPr>
                <w:rFonts w:ascii="微软雅黑" w:eastAsia="微软雅黑" w:hAnsi="微软雅黑" w:cs="宋体" w:hint="eastAsia"/>
                <w:color w:val="000000"/>
                <w:sz w:val="18"/>
                <w:szCs w:val="18"/>
              </w:rPr>
              <w:t>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E4177BE" w14:textId="38029233"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止息日期（账户要素添加控制）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09B88FD" w14:textId="6348C55F"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r w:rsidR="000B43C8" w:rsidRPr="00C20A24" w14:paraId="1E55D825"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17E9E5" w14:textId="72E9D6F4"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银行联系</w:t>
            </w:r>
            <w:r>
              <w:rPr>
                <w:rFonts w:ascii="微软雅黑" w:eastAsia="微软雅黑" w:hAnsi="微软雅黑" w:cs="宋体" w:hint="eastAsia"/>
                <w:color w:val="000000"/>
                <w:sz w:val="18"/>
                <w:szCs w:val="18"/>
                <w:lang w:eastAsia="zh-CN"/>
              </w:rPr>
              <w:t>方式</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4749729" w14:textId="2509BDE9"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银行联系方式（账户要素添加控制）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27D7D6BD" w14:textId="4B6FB063"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6391E9F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E423CC" w14:textId="3F4CBE66"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责任</w:t>
            </w:r>
            <w:r>
              <w:rPr>
                <w:rFonts w:ascii="微软雅黑" w:eastAsia="微软雅黑" w:hAnsi="微软雅黑" w:cs="宋体" w:hint="eastAsia"/>
                <w:color w:val="000000"/>
                <w:sz w:val="18"/>
                <w:szCs w:val="18"/>
              </w:rPr>
              <w:t>部门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43E10EE" w14:textId="45EB5FAF"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责任部门（账户要素添加控制）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7C1C450C" w14:textId="0F6DE6D0"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6CC9E3F6"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8294E0" w14:textId="5DC5E85A"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利率</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6962B2C" w14:textId="02918B58"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利率（账户要素添加控制）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4A02E9A3" w14:textId="20D70921"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3366FF"/>
                <w:sz w:val="18"/>
                <w:szCs w:val="18"/>
              </w:rPr>
              <w:t>√</w:t>
            </w:r>
          </w:p>
        </w:tc>
      </w:tr>
      <w:tr w:rsidR="000B43C8" w:rsidRPr="00C20A24" w14:paraId="41886EAC" w14:textId="77777777" w:rsidTr="002136C8">
        <w:trPr>
          <w:trHeight w:val="284"/>
          <w:jc w:val="center"/>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99A00F" w14:textId="2C8ABB52" w:rsidR="000B43C8" w:rsidRDefault="000B43C8" w:rsidP="000B43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起息日期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89E2C79" w14:textId="6B1A4861" w:rsidR="000B43C8" w:rsidRDefault="000B43C8" w:rsidP="000B43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起息日期（账户要素添加控制）</w:t>
            </w:r>
          </w:p>
        </w:tc>
        <w:tc>
          <w:tcPr>
            <w:tcW w:w="992" w:type="dxa"/>
            <w:tcBorders>
              <w:top w:val="single" w:sz="4" w:space="0" w:color="auto"/>
              <w:left w:val="nil"/>
              <w:bottom w:val="single" w:sz="4" w:space="0" w:color="auto"/>
              <w:right w:val="single" w:sz="4" w:space="0" w:color="auto"/>
            </w:tcBorders>
            <w:shd w:val="clear" w:color="auto" w:fill="auto"/>
            <w:vAlign w:val="center"/>
          </w:tcPr>
          <w:p w14:paraId="471D13AB" w14:textId="1564E482" w:rsidR="000B43C8" w:rsidRPr="00C20A24" w:rsidRDefault="000B43C8" w:rsidP="000B43C8">
            <w:pPr>
              <w:jc w:val="center"/>
              <w:rPr>
                <w:rFonts w:ascii="微软雅黑" w:eastAsia="微软雅黑" w:hAnsi="微软雅黑" w:cs="宋体"/>
                <w:b/>
                <w:bCs/>
                <w:color w:val="3366FF"/>
                <w:sz w:val="18"/>
                <w:szCs w:val="18"/>
              </w:rPr>
            </w:pPr>
            <w:r w:rsidRPr="00C20A24">
              <w:rPr>
                <w:rFonts w:ascii="微软雅黑" w:eastAsia="微软雅黑" w:hAnsi="微软雅黑" w:cs="宋体" w:hint="eastAsia"/>
                <w:b/>
                <w:bCs/>
                <w:color w:val="FF0000"/>
                <w:sz w:val="18"/>
                <w:szCs w:val="18"/>
              </w:rPr>
              <w:t>×</w:t>
            </w:r>
          </w:p>
        </w:tc>
      </w:tr>
    </w:tbl>
    <w:p w14:paraId="47AB0BDA" w14:textId="77777777" w:rsidR="002136C8" w:rsidRDefault="002136C8" w:rsidP="002136C8"/>
    <w:p w14:paraId="07F27966"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7C27F14D" w14:textId="14F5FC34" w:rsidR="002136C8" w:rsidRPr="00D12323" w:rsidRDefault="002136C8" w:rsidP="002136C8">
      <w:pPr>
        <w:pStyle w:val="L-"/>
      </w:pPr>
      <w:r w:rsidRPr="00D12323">
        <w:rPr>
          <w:rFonts w:hint="eastAsia"/>
        </w:rPr>
        <w:t>图：</w:t>
      </w:r>
      <w:r>
        <w:rPr>
          <w:rFonts w:hint="eastAsia"/>
        </w:rPr>
        <w:t>3.4.</w:t>
      </w:r>
      <w:r w:rsidR="0001162E">
        <w:t>1</w:t>
      </w:r>
      <w:r>
        <w:rPr>
          <w:rFonts w:hint="eastAsia"/>
        </w:rPr>
        <w:t>.1</w:t>
      </w:r>
      <w:r w:rsidR="0001162E">
        <w:t>.5</w:t>
      </w:r>
      <w:r>
        <w:rPr>
          <w:rFonts w:hint="eastAsia"/>
        </w:rPr>
        <w:t>-</w:t>
      </w:r>
      <w:r w:rsidR="0001162E">
        <w:t>1</w:t>
      </w:r>
      <w:r>
        <w:rPr>
          <w:rFonts w:hint="eastAsia"/>
        </w:rPr>
        <w:t xml:space="preserve"> </w:t>
      </w:r>
      <w:r>
        <w:rPr>
          <w:rFonts w:hint="eastAsia"/>
        </w:rPr>
        <w:t>账户信息查询主页面</w:t>
      </w:r>
    </w:p>
    <w:p w14:paraId="23612078" w14:textId="77777777" w:rsidR="002136C8" w:rsidRDefault="00E75EE2" w:rsidP="002136C8">
      <w:r>
        <w:rPr>
          <w:noProof/>
          <w:lang w:eastAsia="zh-CN" w:bidi="ar-SA"/>
        </w:rPr>
        <w:drawing>
          <wp:inline distT="0" distB="0" distL="0" distR="0" wp14:anchorId="4B3056B1" wp14:editId="187A92AE">
            <wp:extent cx="5267325" cy="2838450"/>
            <wp:effectExtent l="0" t="0" r="952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60275B0E" w14:textId="77777777" w:rsidR="002136C8" w:rsidRDefault="002136C8" w:rsidP="002136C8"/>
    <w:p w14:paraId="60DD2284" w14:textId="40485DC3"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2</w:t>
      </w:r>
      <w:r w:rsidRPr="00D12323">
        <w:rPr>
          <w:rFonts w:hint="eastAsia"/>
        </w:rPr>
        <w:t xml:space="preserve"> </w:t>
      </w:r>
      <w:r>
        <w:rPr>
          <w:rFonts w:hint="eastAsia"/>
        </w:rPr>
        <w:t xml:space="preserve"> </w:t>
      </w:r>
      <w:r>
        <w:rPr>
          <w:rFonts w:hint="eastAsia"/>
        </w:rPr>
        <w:t>账户申请单查询主页面</w:t>
      </w:r>
    </w:p>
    <w:p w14:paraId="1E821A84" w14:textId="77777777" w:rsidR="002136C8" w:rsidRDefault="00E75EE2" w:rsidP="002136C8">
      <w:r>
        <w:rPr>
          <w:noProof/>
          <w:lang w:eastAsia="zh-CN" w:bidi="ar-SA"/>
        </w:rPr>
        <w:drawing>
          <wp:inline distT="0" distB="0" distL="0" distR="0" wp14:anchorId="3159D08A" wp14:editId="5DA201DE">
            <wp:extent cx="5276850" cy="2819400"/>
            <wp:effectExtent l="0" t="0" r="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850" cy="2819400"/>
                    </a:xfrm>
                    <a:prstGeom prst="rect">
                      <a:avLst/>
                    </a:prstGeom>
                    <a:noFill/>
                    <a:ln>
                      <a:noFill/>
                    </a:ln>
                  </pic:spPr>
                </pic:pic>
              </a:graphicData>
            </a:graphic>
          </wp:inline>
        </w:drawing>
      </w:r>
    </w:p>
    <w:p w14:paraId="003FF766" w14:textId="77777777" w:rsidR="002136C8" w:rsidRDefault="002136C8" w:rsidP="002136C8"/>
    <w:p w14:paraId="3102B56F" w14:textId="4C70DCE4"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3</w:t>
      </w:r>
      <w:r w:rsidRPr="00D12323">
        <w:rPr>
          <w:rFonts w:hint="eastAsia"/>
        </w:rPr>
        <w:t xml:space="preserve"> </w:t>
      </w:r>
      <w:r>
        <w:rPr>
          <w:rFonts w:hint="eastAsia"/>
        </w:rPr>
        <w:t xml:space="preserve"> </w:t>
      </w:r>
      <w:r>
        <w:rPr>
          <w:rFonts w:hint="eastAsia"/>
        </w:rPr>
        <w:t>账户开户申请单填写界面</w:t>
      </w:r>
    </w:p>
    <w:p w14:paraId="4FF731B3" w14:textId="77777777" w:rsidR="002136C8" w:rsidRDefault="00E75EE2" w:rsidP="002136C8">
      <w:r>
        <w:rPr>
          <w:noProof/>
          <w:lang w:eastAsia="zh-CN" w:bidi="ar-SA"/>
        </w:rPr>
        <w:drawing>
          <wp:inline distT="0" distB="0" distL="0" distR="0" wp14:anchorId="2B2E8348" wp14:editId="326F2EA2">
            <wp:extent cx="5267325" cy="2828925"/>
            <wp:effectExtent l="0" t="0" r="9525" b="952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593A881A" w14:textId="77777777" w:rsidR="002136C8" w:rsidRDefault="002136C8" w:rsidP="002136C8"/>
    <w:p w14:paraId="358432C0" w14:textId="7BDFE61D"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.1</w:t>
      </w:r>
      <w:r w:rsidR="0001162E">
        <w:t>.5</w:t>
      </w:r>
      <w:r w:rsidR="0001162E">
        <w:rPr>
          <w:rFonts w:hint="eastAsia"/>
        </w:rPr>
        <w:t>-</w:t>
      </w:r>
      <w:r w:rsidR="0001162E">
        <w:t>4</w:t>
      </w:r>
      <w:r>
        <w:rPr>
          <w:rFonts w:hint="eastAsia"/>
        </w:rPr>
        <w:t xml:space="preserve"> </w:t>
      </w:r>
      <w:r>
        <w:rPr>
          <w:rFonts w:hint="eastAsia"/>
        </w:rPr>
        <w:t>账户开户申请审批界面</w:t>
      </w:r>
    </w:p>
    <w:p w14:paraId="2B9BB968" w14:textId="77777777" w:rsidR="002136C8" w:rsidRDefault="00E75EE2" w:rsidP="002136C8">
      <w:r>
        <w:rPr>
          <w:noProof/>
          <w:lang w:eastAsia="zh-CN" w:bidi="ar-SA"/>
        </w:rPr>
        <w:drawing>
          <wp:inline distT="0" distB="0" distL="0" distR="0" wp14:anchorId="6E5CCFA5" wp14:editId="7996E220">
            <wp:extent cx="5267325" cy="2838450"/>
            <wp:effectExtent l="0" t="0" r="952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10249377" w14:textId="77777777" w:rsidR="002136C8" w:rsidRDefault="002136C8" w:rsidP="007E69D1">
      <w:pPr>
        <w:pStyle w:val="40"/>
        <w:numPr>
          <w:ilvl w:val="3"/>
          <w:numId w:val="2"/>
        </w:numPr>
        <w:rPr>
          <w:lang w:eastAsia="zh-CN"/>
        </w:rPr>
      </w:pPr>
      <w:r>
        <w:rPr>
          <w:rFonts w:hint="eastAsia"/>
          <w:lang w:eastAsia="zh-CN"/>
        </w:rPr>
        <w:t>账户余额</w:t>
      </w:r>
    </w:p>
    <w:p w14:paraId="6639F70C" w14:textId="77777777" w:rsidR="002136C8" w:rsidRDefault="002136C8" w:rsidP="002136C8"/>
    <w:p w14:paraId="58C777C0" w14:textId="77777777" w:rsidR="002136C8" w:rsidRPr="002136C8" w:rsidRDefault="002136C8" w:rsidP="002136C8">
      <w:pPr>
        <w:pStyle w:val="afb"/>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7749EC45" w14:textId="77777777" w:rsidR="002136C8" w:rsidRPr="002136C8" w:rsidRDefault="002136C8" w:rsidP="002136C8">
      <w:pPr>
        <w:pStyle w:val="afb"/>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69FA0601"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37C546C8" w14:textId="77777777" w:rsidR="002136C8" w:rsidRDefault="002136C8" w:rsidP="002136C8">
      <w:pPr>
        <w:ind w:firstLine="420"/>
        <w:rPr>
          <w:rFonts w:ascii="宋体" w:hAnsi="宋体"/>
          <w:lang w:eastAsia="zh-CN"/>
        </w:rPr>
      </w:pPr>
      <w:r>
        <w:rPr>
          <w:rFonts w:ascii="宋体" w:hAnsi="宋体" w:hint="eastAsia"/>
          <w:lang w:eastAsia="zh-CN"/>
        </w:rPr>
        <w:t>为了在资金系统中集中查询和分析所有账户的余额和明细，直联账户和非直联账户的账户余额和明细都需要在资金系统中反映，直连账户通过直联线路直接获取，非直连账户通过人工导入的方式进入资金系统。</w:t>
      </w:r>
    </w:p>
    <w:p w14:paraId="3B1B1A5B" w14:textId="77777777" w:rsidR="0081095D" w:rsidRDefault="0081095D" w:rsidP="0081095D">
      <w:pPr>
        <w:rPr>
          <w:lang w:eastAsia="zh-CN"/>
        </w:rPr>
      </w:pPr>
      <w:r>
        <w:rPr>
          <w:rFonts w:hint="eastAsia"/>
          <w:lang w:eastAsia="zh-CN"/>
        </w:rPr>
        <w:t>需求描述</w:t>
      </w:r>
    </w:p>
    <w:p w14:paraId="19CEEEAD" w14:textId="2D16ED36" w:rsidR="0081095D" w:rsidRDefault="0081095D" w:rsidP="0081095D">
      <w:pPr>
        <w:ind w:firstLine="420"/>
        <w:rPr>
          <w:rFonts w:ascii="宋体" w:hAnsi="宋体"/>
          <w:lang w:eastAsia="zh-CN"/>
        </w:rPr>
      </w:pPr>
      <w:r>
        <w:rPr>
          <w:rFonts w:ascii="宋体" w:hAnsi="宋体" w:hint="eastAsia"/>
          <w:lang w:eastAsia="zh-CN"/>
        </w:rPr>
        <w:t>非直连账号如果当天没有交易产生，余额也需要系统自动生成。通过</w:t>
      </w:r>
      <w:r w:rsidR="004A7E42">
        <w:rPr>
          <w:rFonts w:ascii="宋体" w:hAnsi="宋体" w:hint="eastAsia"/>
          <w:lang w:eastAsia="zh-CN"/>
        </w:rPr>
        <w:t>非直连账号余额计算功能，对非直连账号的余额进行计算，每天产生一个余额。</w:t>
      </w:r>
    </w:p>
    <w:p w14:paraId="0AB77549" w14:textId="77777777" w:rsidR="0081095D" w:rsidRPr="0081095D" w:rsidRDefault="0081095D" w:rsidP="002136C8">
      <w:pPr>
        <w:ind w:firstLine="420"/>
        <w:rPr>
          <w:lang w:eastAsia="zh-CN"/>
        </w:rPr>
      </w:pPr>
    </w:p>
    <w:p w14:paraId="26392825"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79C5E3D6" w14:textId="45E4D35B" w:rsidR="002136C8" w:rsidRPr="00D12323" w:rsidRDefault="002136C8" w:rsidP="002136C8">
      <w:pPr>
        <w:pStyle w:val="L-"/>
      </w:pPr>
      <w:r w:rsidRPr="00D12323">
        <w:rPr>
          <w:rFonts w:hint="eastAsia"/>
        </w:rPr>
        <w:t>图：</w:t>
      </w:r>
      <w:r>
        <w:rPr>
          <w:rFonts w:hint="eastAsia"/>
        </w:rPr>
        <w:t>3.4.</w:t>
      </w:r>
      <w:r w:rsidR="0001162E">
        <w:t>1</w:t>
      </w:r>
      <w:r>
        <w:rPr>
          <w:rFonts w:hint="eastAsia"/>
        </w:rPr>
        <w:t>.2</w:t>
      </w:r>
      <w:r w:rsidR="0001162E">
        <w:t>.2</w:t>
      </w:r>
      <w:r w:rsidRPr="00D12323">
        <w:rPr>
          <w:rFonts w:hint="eastAsia"/>
        </w:rPr>
        <w:t xml:space="preserve">-1 </w:t>
      </w:r>
      <w:r>
        <w:rPr>
          <w:rFonts w:hint="eastAsia"/>
        </w:rPr>
        <w:t xml:space="preserve"> </w:t>
      </w:r>
      <w:r>
        <w:rPr>
          <w:rFonts w:hint="eastAsia"/>
        </w:rPr>
        <w:t>直连账户</w:t>
      </w:r>
      <w:r>
        <w:rPr>
          <w:rFonts w:ascii="宋体" w:cs="宋体" w:hint="eastAsia"/>
          <w:color w:val="000000"/>
          <w:szCs w:val="22"/>
        </w:rPr>
        <w:t>流程图</w:t>
      </w:r>
    </w:p>
    <w:p w14:paraId="37C28520" w14:textId="77777777" w:rsidR="002136C8" w:rsidRDefault="002136C8" w:rsidP="002136C8">
      <w:r>
        <w:object w:dxaOrig="10449" w:dyaOrig="8040" w14:anchorId="2C6DE920">
          <v:shape id="_x0000_i1027" type="#_x0000_t75" style="width:418.55pt;height:344.95pt" o:ole="">
            <v:imagedata r:id="rId65" o:title=""/>
          </v:shape>
          <o:OLEObject Type="Embed" ProgID="Visio.Drawing.11" ShapeID="_x0000_i1027" DrawAspect="Content" ObjectID="_1624086097" r:id="rId66"/>
        </w:object>
      </w:r>
    </w:p>
    <w:p w14:paraId="3C79E42F" w14:textId="2C206809" w:rsidR="002136C8" w:rsidRPr="00D12323" w:rsidRDefault="002136C8" w:rsidP="002136C8">
      <w:pPr>
        <w:pStyle w:val="L-"/>
      </w:pPr>
      <w:r w:rsidRPr="00D12323">
        <w:rPr>
          <w:rFonts w:hint="eastAsia"/>
        </w:rPr>
        <w:t>图：</w:t>
      </w:r>
      <w:r w:rsidR="0001162E">
        <w:rPr>
          <w:rFonts w:hint="eastAsia"/>
        </w:rPr>
        <w:t>3.4.</w:t>
      </w:r>
      <w:r w:rsidR="0001162E">
        <w:t>1</w:t>
      </w:r>
      <w:r w:rsidR="0001162E">
        <w:rPr>
          <w:rFonts w:hint="eastAsia"/>
        </w:rPr>
        <w:t>.2</w:t>
      </w:r>
      <w:r w:rsidR="0001162E">
        <w:t>.2</w:t>
      </w:r>
      <w:r w:rsidR="0001162E">
        <w:rPr>
          <w:rFonts w:hint="eastAsia"/>
        </w:rPr>
        <w:t>-2</w:t>
      </w:r>
      <w:r>
        <w:rPr>
          <w:rFonts w:hint="eastAsia"/>
        </w:rPr>
        <w:t xml:space="preserve"> </w:t>
      </w:r>
      <w:r>
        <w:rPr>
          <w:rFonts w:hint="eastAsia"/>
        </w:rPr>
        <w:t>非连账户</w:t>
      </w:r>
      <w:r>
        <w:rPr>
          <w:rFonts w:ascii="宋体" w:cs="宋体" w:hint="eastAsia"/>
          <w:color w:val="000000"/>
          <w:szCs w:val="22"/>
        </w:rPr>
        <w:t>流程图</w:t>
      </w:r>
    </w:p>
    <w:p w14:paraId="2B33A476" w14:textId="77777777" w:rsidR="002136C8" w:rsidRDefault="002136C8" w:rsidP="002136C8">
      <w:r>
        <w:object w:dxaOrig="9995" w:dyaOrig="6339" w14:anchorId="0F954213">
          <v:shape id="_x0000_i1028" type="#_x0000_t75" style="width:418.05pt;height:281pt" o:ole="">
            <v:imagedata r:id="rId67" o:title=""/>
          </v:shape>
          <o:OLEObject Type="Embed" ProgID="Visio.Drawing.11" ShapeID="_x0000_i1028" DrawAspect="Content" ObjectID="_1624086098" r:id="rId68"/>
        </w:object>
      </w:r>
    </w:p>
    <w:p w14:paraId="7738FDFC"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60749273" w14:textId="4DF31265" w:rsidR="002136C8" w:rsidRPr="00D12323" w:rsidRDefault="002136C8" w:rsidP="002136C8">
      <w:pPr>
        <w:pStyle w:val="L-"/>
      </w:pPr>
      <w:r>
        <w:rPr>
          <w:rFonts w:hint="eastAsia"/>
        </w:rPr>
        <w:t>说明</w:t>
      </w:r>
      <w:r w:rsidRPr="00D12323">
        <w:rPr>
          <w:rFonts w:hint="eastAsia"/>
        </w:rPr>
        <w:t>：</w:t>
      </w:r>
      <w:r>
        <w:rPr>
          <w:rFonts w:hint="eastAsia"/>
        </w:rPr>
        <w:t>3.4.</w:t>
      </w:r>
      <w:r w:rsidR="0001162E">
        <w:t>1</w:t>
      </w:r>
      <w:r>
        <w:rPr>
          <w:rFonts w:hint="eastAsia"/>
        </w:rPr>
        <w:t>.2</w:t>
      </w:r>
      <w:r w:rsidR="0001162E">
        <w:t>.3</w:t>
      </w:r>
      <w:r w:rsidR="0001162E">
        <w:rPr>
          <w:rFonts w:hint="eastAsia"/>
        </w:rPr>
        <w:t>-1</w:t>
      </w:r>
      <w:r w:rsidRPr="00D12323">
        <w:rPr>
          <w:rFonts w:hint="eastAsia"/>
        </w:rPr>
        <w:t xml:space="preserve"> </w:t>
      </w:r>
      <w:r>
        <w:rPr>
          <w:rFonts w:hint="eastAsia"/>
        </w:rPr>
        <w:t xml:space="preserve"> </w:t>
      </w:r>
      <w:r>
        <w:rPr>
          <w:rFonts w:hint="eastAsia"/>
        </w:rPr>
        <w:t>直连账户余额流程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1B13FA61" w14:textId="77777777" w:rsidTr="002136C8">
        <w:trPr>
          <w:cantSplit/>
          <w:tblHeader/>
        </w:trPr>
        <w:tc>
          <w:tcPr>
            <w:tcW w:w="484" w:type="dxa"/>
            <w:shd w:val="clear" w:color="auto" w:fill="7C9BC1"/>
            <w:tcMar>
              <w:top w:w="58" w:type="dxa"/>
              <w:left w:w="58" w:type="dxa"/>
              <w:bottom w:w="58" w:type="dxa"/>
              <w:right w:w="58" w:type="dxa"/>
            </w:tcMar>
          </w:tcPr>
          <w:p w14:paraId="732320D0"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5AEC001"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C08A454"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2950CAC"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14132967" w14:textId="77777777" w:rsidTr="002136C8">
        <w:trPr>
          <w:cantSplit/>
          <w:trHeight w:val="483"/>
        </w:trPr>
        <w:tc>
          <w:tcPr>
            <w:tcW w:w="484" w:type="dxa"/>
            <w:shd w:val="clear" w:color="auto" w:fill="AECEE1"/>
            <w:tcMar>
              <w:top w:w="58" w:type="dxa"/>
              <w:left w:w="58" w:type="dxa"/>
              <w:bottom w:w="58" w:type="dxa"/>
              <w:right w:w="58" w:type="dxa"/>
            </w:tcMar>
            <w:vAlign w:val="center"/>
          </w:tcPr>
          <w:p w14:paraId="6879112F"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07952FE3"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获取直连账户余额</w:t>
            </w:r>
          </w:p>
        </w:tc>
        <w:tc>
          <w:tcPr>
            <w:tcW w:w="3827" w:type="dxa"/>
            <w:shd w:val="clear" w:color="auto" w:fill="E3EEF5"/>
            <w:tcMar>
              <w:top w:w="58" w:type="dxa"/>
              <w:left w:w="58" w:type="dxa"/>
              <w:bottom w:w="58" w:type="dxa"/>
              <w:right w:w="58" w:type="dxa"/>
            </w:tcMar>
            <w:vAlign w:val="center"/>
          </w:tcPr>
          <w:p w14:paraId="015ADBF4"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获取直连账户余额：</w:t>
            </w:r>
          </w:p>
          <w:p w14:paraId="15B4D3DE" w14:textId="77777777" w:rsidR="002136C8" w:rsidRPr="00D225F6"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1、在ATS</w:t>
            </w:r>
            <w:r w:rsidRPr="00D225F6">
              <w:rPr>
                <w:rFonts w:ascii="宋体" w:hAnsi="宋体" w:cs="宋体" w:hint="eastAsia"/>
                <w:color w:val="000000"/>
                <w:sz w:val="20"/>
                <w:lang w:eastAsia="zh-CN"/>
              </w:rPr>
              <w:t>【账户余额】的界面中，点击【即时查询】按钮。在弹出的界面中，输入查询条件后，点击【即时查询】后，就能通过银企直联查询到该账户的当前余额信息；</w:t>
            </w:r>
          </w:p>
          <w:p w14:paraId="5530B647" w14:textId="77777777" w:rsidR="002136C8" w:rsidRPr="00F41C79" w:rsidRDefault="002136C8" w:rsidP="002136C8">
            <w:pPr>
              <w:jc w:val="both"/>
              <w:rPr>
                <w:rFonts w:ascii="宋体" w:hAnsi="宋体" w:cs="宋体"/>
                <w:color w:val="000000"/>
                <w:sz w:val="20"/>
                <w:lang w:eastAsia="zh-CN"/>
              </w:rPr>
            </w:pPr>
            <w:r w:rsidRPr="00D225F6">
              <w:rPr>
                <w:rFonts w:ascii="宋体" w:hAnsi="宋体" w:cs="宋体" w:hint="eastAsia"/>
                <w:color w:val="000000"/>
                <w:sz w:val="20"/>
                <w:lang w:eastAsia="zh-CN"/>
              </w:rPr>
              <w:t>2、通过任务：【获取银行账户今日余额】来获取直联银行账户余额；</w:t>
            </w:r>
          </w:p>
        </w:tc>
        <w:tc>
          <w:tcPr>
            <w:tcW w:w="1560" w:type="dxa"/>
            <w:shd w:val="clear" w:color="auto" w:fill="E3EEF5"/>
            <w:tcMar>
              <w:top w:w="58" w:type="dxa"/>
              <w:left w:w="58" w:type="dxa"/>
              <w:bottom w:w="58" w:type="dxa"/>
              <w:right w:w="58" w:type="dxa"/>
            </w:tcMar>
            <w:vAlign w:val="center"/>
          </w:tcPr>
          <w:p w14:paraId="48CDA3D6" w14:textId="77777777" w:rsidR="002136C8" w:rsidRPr="00F41C79" w:rsidRDefault="002136C8" w:rsidP="002136C8">
            <w:pPr>
              <w:jc w:val="both"/>
              <w:rPr>
                <w:rFonts w:ascii="宋体" w:hAnsi="宋体" w:cs="宋体"/>
                <w:color w:val="000000"/>
                <w:sz w:val="20"/>
                <w:lang w:eastAsia="zh-CN"/>
              </w:rPr>
            </w:pPr>
          </w:p>
        </w:tc>
      </w:tr>
    </w:tbl>
    <w:p w14:paraId="3E281408" w14:textId="77777777" w:rsidR="002136C8" w:rsidRDefault="002136C8" w:rsidP="002136C8">
      <w:pPr>
        <w:rPr>
          <w:lang w:eastAsia="zh-CN"/>
        </w:rPr>
      </w:pPr>
    </w:p>
    <w:p w14:paraId="229558EA" w14:textId="0A0839B8" w:rsidR="002136C8" w:rsidRPr="00D12323" w:rsidRDefault="002136C8" w:rsidP="002136C8">
      <w:pPr>
        <w:pStyle w:val="L-"/>
      </w:pPr>
      <w:r>
        <w:rPr>
          <w:rFonts w:hint="eastAsia"/>
        </w:rPr>
        <w:t>说明</w:t>
      </w:r>
      <w:r w:rsidRPr="00D12323">
        <w:rPr>
          <w:rFonts w:hint="eastAsia"/>
        </w:rPr>
        <w:t>：</w:t>
      </w:r>
      <w:r w:rsidR="0001162E">
        <w:rPr>
          <w:rFonts w:hint="eastAsia"/>
        </w:rPr>
        <w:t>3.4.</w:t>
      </w:r>
      <w:r w:rsidR="0001162E">
        <w:t>1</w:t>
      </w:r>
      <w:r w:rsidR="0001162E">
        <w:rPr>
          <w:rFonts w:hint="eastAsia"/>
        </w:rPr>
        <w:t>.2</w:t>
      </w:r>
      <w:r w:rsidR="0001162E">
        <w:t>.3</w:t>
      </w:r>
      <w:r w:rsidR="0001162E">
        <w:rPr>
          <w:rFonts w:hint="eastAsia"/>
        </w:rPr>
        <w:t>-2</w:t>
      </w:r>
      <w:r>
        <w:rPr>
          <w:rFonts w:hint="eastAsia"/>
        </w:rPr>
        <w:t xml:space="preserve"> </w:t>
      </w:r>
      <w:r>
        <w:rPr>
          <w:rFonts w:hint="eastAsia"/>
        </w:rPr>
        <w:t>非直连账户</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3D4076A2" w14:textId="77777777" w:rsidTr="002136C8">
        <w:trPr>
          <w:cantSplit/>
          <w:tblHeader/>
        </w:trPr>
        <w:tc>
          <w:tcPr>
            <w:tcW w:w="484" w:type="dxa"/>
            <w:shd w:val="clear" w:color="auto" w:fill="7C9BC1"/>
            <w:tcMar>
              <w:top w:w="58" w:type="dxa"/>
              <w:left w:w="58" w:type="dxa"/>
              <w:bottom w:w="58" w:type="dxa"/>
              <w:right w:w="58" w:type="dxa"/>
            </w:tcMar>
          </w:tcPr>
          <w:p w14:paraId="5680D2F6"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72A0BEC"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3182D6F"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193C6DB"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611205BC" w14:textId="77777777" w:rsidTr="002136C8">
        <w:trPr>
          <w:cantSplit/>
          <w:trHeight w:val="483"/>
        </w:trPr>
        <w:tc>
          <w:tcPr>
            <w:tcW w:w="484" w:type="dxa"/>
            <w:shd w:val="clear" w:color="auto" w:fill="AECEE1"/>
            <w:tcMar>
              <w:top w:w="58" w:type="dxa"/>
              <w:left w:w="58" w:type="dxa"/>
              <w:bottom w:w="58" w:type="dxa"/>
              <w:right w:w="58" w:type="dxa"/>
            </w:tcMar>
            <w:vAlign w:val="center"/>
          </w:tcPr>
          <w:p w14:paraId="6D13EBBB"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30475EB1"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获取非直连账户余额</w:t>
            </w:r>
          </w:p>
        </w:tc>
        <w:tc>
          <w:tcPr>
            <w:tcW w:w="3827" w:type="dxa"/>
            <w:shd w:val="clear" w:color="auto" w:fill="E3EEF5"/>
            <w:tcMar>
              <w:top w:w="58" w:type="dxa"/>
              <w:left w:w="58" w:type="dxa"/>
              <w:bottom w:w="58" w:type="dxa"/>
              <w:right w:w="58" w:type="dxa"/>
            </w:tcMar>
            <w:vAlign w:val="center"/>
          </w:tcPr>
          <w:p w14:paraId="3D088C96" w14:textId="77777777" w:rsidR="002136C8" w:rsidRPr="00F41C79" w:rsidRDefault="002136C8" w:rsidP="002136C8">
            <w:pPr>
              <w:jc w:val="both"/>
              <w:rPr>
                <w:rFonts w:ascii="宋体" w:hAnsi="宋体" w:cs="宋体"/>
                <w:color w:val="000000"/>
                <w:sz w:val="20"/>
                <w:lang w:eastAsia="zh-CN"/>
              </w:rPr>
            </w:pPr>
            <w:r w:rsidRPr="00090999">
              <w:rPr>
                <w:rFonts w:ascii="宋体" w:hAnsi="宋体" w:cs="宋体" w:hint="eastAsia"/>
                <w:color w:val="000000"/>
                <w:sz w:val="20"/>
                <w:lang w:eastAsia="zh-CN"/>
              </w:rPr>
              <w:t>财务人员通过从网银上下载银行对账单，或通过邮件接收银行对账单，或直接去银行取得银行对账单，然后通过一定的规则将银行对账单导入到ATS系统中</w:t>
            </w:r>
            <w:r w:rsidRPr="00F41C79">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C0619A2" w14:textId="77777777" w:rsidR="002136C8" w:rsidRPr="00F41C79" w:rsidRDefault="002136C8" w:rsidP="002136C8">
            <w:pPr>
              <w:jc w:val="both"/>
              <w:rPr>
                <w:rFonts w:ascii="宋体" w:hAnsi="宋体" w:cs="宋体"/>
                <w:color w:val="000000"/>
                <w:sz w:val="20"/>
                <w:lang w:eastAsia="zh-CN"/>
              </w:rPr>
            </w:pPr>
          </w:p>
        </w:tc>
      </w:tr>
    </w:tbl>
    <w:p w14:paraId="0B72EBBF" w14:textId="77777777" w:rsidR="002136C8" w:rsidRPr="00672554" w:rsidRDefault="002136C8" w:rsidP="002136C8">
      <w:pPr>
        <w:rPr>
          <w:lang w:eastAsia="zh-CN"/>
        </w:rPr>
      </w:pPr>
    </w:p>
    <w:p w14:paraId="52CAA7D2"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39"/>
        <w:gridCol w:w="4678"/>
        <w:gridCol w:w="992"/>
      </w:tblGrid>
      <w:tr w:rsidR="002136C8" w:rsidRPr="00824556" w14:paraId="2F4EB3AE"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43950E49"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4851EF0B"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0A4C61C0" w14:textId="77777777" w:rsidR="002136C8" w:rsidRPr="00295FC7" w:rsidRDefault="002136C8" w:rsidP="002136C8">
            <w:pPr>
              <w:spacing w:before="100" w:beforeAutospacing="1" w:after="100" w:afterAutospacing="1"/>
              <w:jc w:val="center"/>
              <w:rPr>
                <w:rFonts w:ascii="微软雅黑" w:eastAsia="微软雅黑" w:hAnsi="微软雅黑" w:cs="宋体"/>
                <w:bCs/>
                <w:color w:val="000000"/>
                <w:sz w:val="18"/>
                <w:szCs w:val="18"/>
              </w:rPr>
            </w:pPr>
            <w:r w:rsidRPr="00295FC7">
              <w:rPr>
                <w:rFonts w:ascii="微软雅黑" w:eastAsia="微软雅黑" w:hAnsi="微软雅黑" w:cs="宋体" w:hint="eastAsia"/>
                <w:bCs/>
                <w:color w:val="000000"/>
                <w:sz w:val="18"/>
                <w:szCs w:val="18"/>
              </w:rPr>
              <w:t>是否必填</w:t>
            </w:r>
          </w:p>
        </w:tc>
      </w:tr>
      <w:tr w:rsidR="002136C8" w:rsidRPr="00824556" w14:paraId="5DCEAF5F"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FE52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9166222"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账户所在的组织</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ABF73EA"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04860CAF"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AC7C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D3EBEDC"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对应的银行</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B2CE625"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5127B6F9"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1572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3998B11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银行的账户</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1CE4487"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0BEEBC1"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356AE"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441447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账户开户的银行</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6EBD7B5" w14:textId="77777777" w:rsidR="002136C8" w:rsidRPr="00A93FF8" w:rsidRDefault="002136C8" w:rsidP="002136C8">
            <w:pPr>
              <w:jc w:val="center"/>
              <w:rPr>
                <w:rFonts w:ascii="微软雅黑" w:eastAsia="微软雅黑" w:hAnsi="微软雅黑" w:cs="宋体"/>
                <w:b/>
                <w:bCs/>
                <w:color w:val="FF0000"/>
                <w:sz w:val="18"/>
                <w:szCs w:val="18"/>
              </w:rPr>
            </w:pPr>
            <w:r w:rsidRPr="00A93FF8">
              <w:rPr>
                <w:rFonts w:ascii="微软雅黑" w:eastAsia="微软雅黑" w:hAnsi="微软雅黑" w:cs="宋体" w:hint="eastAsia"/>
                <w:b/>
                <w:bCs/>
                <w:color w:val="FF0000"/>
                <w:sz w:val="18"/>
                <w:szCs w:val="18"/>
              </w:rPr>
              <w:t>×</w:t>
            </w:r>
          </w:p>
        </w:tc>
      </w:tr>
      <w:tr w:rsidR="002136C8" w:rsidRPr="00824556" w14:paraId="7E793093"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7435F"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7F9081E1"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账户的币种</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5D383EE"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1A4B5424"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985EB"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余额日期</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1A34E6E"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获取余额的最新日期</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104A56F"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53B56BD"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7A120"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当前余额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F1D1D5F" w14:textId="319F1435" w:rsidR="002136C8" w:rsidRPr="00A93FF8" w:rsidRDefault="002136C8" w:rsidP="002136C8">
            <w:pPr>
              <w:rPr>
                <w:rFonts w:ascii="微软雅黑" w:eastAsia="微软雅黑" w:hAnsi="微软雅黑" w:cs="宋体"/>
                <w:sz w:val="18"/>
                <w:szCs w:val="18"/>
                <w:lang w:eastAsia="zh-CN"/>
              </w:rPr>
            </w:pPr>
            <w:r w:rsidRPr="00A93FF8">
              <w:rPr>
                <w:rFonts w:ascii="微软雅黑" w:eastAsia="微软雅黑" w:hAnsi="微软雅黑" w:cs="宋体" w:hint="eastAsia"/>
                <w:sz w:val="18"/>
                <w:szCs w:val="18"/>
              </w:rPr>
              <w:t>当前的</w:t>
            </w:r>
            <w:r w:rsidR="00EC1E9F">
              <w:rPr>
                <w:rFonts w:ascii="微软雅黑" w:eastAsia="微软雅黑" w:hAnsi="微软雅黑" w:cs="宋体" w:hint="eastAsia"/>
                <w:sz w:val="18"/>
                <w:szCs w:val="18"/>
                <w:lang w:eastAsia="zh-CN"/>
              </w:rPr>
              <w:t>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AFC89B2"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4D8ED0F5"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7B9237"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银行可用余额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FA4FDB5"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银行的可用余额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17A5C54D"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5DC9D93E"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32F1D"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企业可用余额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5E636777"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企业的可用余额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26852ADB"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6970DAB6"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FF684"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留底金额</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AC0FB5F"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留底金额</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878480C"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132FA9F6"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3569A"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最近交易日</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E9E2DA9" w14:textId="77777777" w:rsidR="002136C8" w:rsidRPr="00A93FF8" w:rsidRDefault="002136C8" w:rsidP="002136C8">
            <w:pPr>
              <w:rPr>
                <w:rFonts w:ascii="微软雅黑" w:eastAsia="微软雅黑" w:hAnsi="微软雅黑" w:cs="宋体"/>
                <w:sz w:val="18"/>
                <w:szCs w:val="18"/>
                <w:lang w:eastAsia="zh-CN"/>
              </w:rPr>
            </w:pPr>
            <w:r w:rsidRPr="00A93FF8">
              <w:rPr>
                <w:rFonts w:ascii="微软雅黑" w:eastAsia="微软雅黑" w:hAnsi="微软雅黑" w:cs="宋体" w:hint="eastAsia"/>
                <w:sz w:val="18"/>
                <w:szCs w:val="18"/>
                <w:lang w:eastAsia="zh-CN"/>
              </w:rPr>
              <w:t>最近一次交易对应的日期</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54A6C76"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2D4C62BD"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7F399"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来源</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E68F506"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数据来源的方式</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B8CA2C0"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216EBC6F" w14:textId="77777777" w:rsidTr="002136C8">
        <w:trPr>
          <w:trHeight w:val="43"/>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4AEF8"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留底说明</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256956C8"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留底说明信息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53305B4" w14:textId="77777777" w:rsidR="002136C8" w:rsidRPr="00A93FF8" w:rsidRDefault="002136C8" w:rsidP="002136C8">
            <w:pPr>
              <w:jc w:val="center"/>
              <w:rPr>
                <w:rFonts w:ascii="微软雅黑" w:eastAsia="微软雅黑" w:hAnsi="微软雅黑" w:cs="宋体"/>
                <w:b/>
                <w:bCs/>
                <w:color w:val="3366FF"/>
                <w:sz w:val="18"/>
                <w:szCs w:val="18"/>
              </w:rPr>
            </w:pPr>
            <w:r w:rsidRPr="00A93FF8">
              <w:rPr>
                <w:rFonts w:ascii="微软雅黑" w:eastAsia="微软雅黑" w:hAnsi="微软雅黑" w:cs="宋体" w:hint="eastAsia"/>
                <w:b/>
                <w:bCs/>
                <w:color w:val="3366FF"/>
                <w:sz w:val="18"/>
                <w:szCs w:val="18"/>
              </w:rPr>
              <w:t>√</w:t>
            </w:r>
          </w:p>
        </w:tc>
      </w:tr>
      <w:tr w:rsidR="002136C8" w:rsidRPr="00824556" w14:paraId="798BDC0C" w14:textId="77777777" w:rsidTr="002136C8">
        <w:trPr>
          <w:trHeight w:val="284"/>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3FB356"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16CFA8E3" w14:textId="77777777" w:rsidR="002136C8" w:rsidRPr="00A93FF8" w:rsidRDefault="002136C8" w:rsidP="002136C8">
            <w:pPr>
              <w:rPr>
                <w:rFonts w:ascii="微软雅黑" w:eastAsia="微软雅黑" w:hAnsi="微软雅黑" w:cs="宋体"/>
                <w:sz w:val="18"/>
                <w:szCs w:val="18"/>
              </w:rPr>
            </w:pPr>
            <w:r w:rsidRPr="00A93FF8">
              <w:rPr>
                <w:rFonts w:ascii="微软雅黑" w:eastAsia="微软雅黑" w:hAnsi="微软雅黑" w:cs="宋体" w:hint="eastAsia"/>
                <w:sz w:val="18"/>
                <w:szCs w:val="18"/>
              </w:rPr>
              <w:t>辅助说明信息</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78EBA3F" w14:textId="77777777" w:rsidR="002136C8" w:rsidRPr="00A93FF8" w:rsidRDefault="002136C8" w:rsidP="002136C8">
            <w:pPr>
              <w:jc w:val="center"/>
              <w:rPr>
                <w:rFonts w:ascii="微软雅黑" w:eastAsia="微软雅黑" w:hAnsi="微软雅黑" w:cs="宋体"/>
                <w:b/>
                <w:bCs/>
                <w:color w:val="FF0000"/>
                <w:sz w:val="18"/>
                <w:szCs w:val="18"/>
              </w:rPr>
            </w:pPr>
            <w:r w:rsidRPr="00A93FF8">
              <w:rPr>
                <w:rFonts w:ascii="微软雅黑" w:eastAsia="微软雅黑" w:hAnsi="微软雅黑" w:cs="宋体" w:hint="eastAsia"/>
                <w:b/>
                <w:bCs/>
                <w:color w:val="FF0000"/>
                <w:sz w:val="18"/>
                <w:szCs w:val="18"/>
              </w:rPr>
              <w:t>×</w:t>
            </w:r>
          </w:p>
        </w:tc>
      </w:tr>
    </w:tbl>
    <w:p w14:paraId="0585BE69" w14:textId="77777777" w:rsidR="002136C8" w:rsidRDefault="002136C8" w:rsidP="002136C8"/>
    <w:p w14:paraId="76E673F8"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01FBE948" w14:textId="61398535" w:rsidR="002136C8" w:rsidRPr="00D12323" w:rsidRDefault="002136C8" w:rsidP="002136C8">
      <w:pPr>
        <w:pStyle w:val="L-"/>
      </w:pPr>
      <w:r w:rsidRPr="00D12323">
        <w:rPr>
          <w:rFonts w:hint="eastAsia"/>
        </w:rPr>
        <w:t>图：</w:t>
      </w:r>
      <w:r>
        <w:rPr>
          <w:rFonts w:hint="eastAsia"/>
        </w:rPr>
        <w:t>3.4.</w:t>
      </w:r>
      <w:r w:rsidR="0001162E">
        <w:t>1.</w:t>
      </w:r>
      <w:r>
        <w:rPr>
          <w:rFonts w:hint="eastAsia"/>
        </w:rPr>
        <w:t>2.</w:t>
      </w:r>
      <w:r w:rsidR="0001162E">
        <w:t>5-</w:t>
      </w:r>
      <w:r w:rsidR="0001162E">
        <w:rPr>
          <w:rFonts w:hint="eastAsia"/>
        </w:rPr>
        <w:t>1</w:t>
      </w:r>
      <w:r w:rsidRPr="00D12323">
        <w:rPr>
          <w:rFonts w:hint="eastAsia"/>
        </w:rPr>
        <w:t xml:space="preserve"> </w:t>
      </w:r>
      <w:r>
        <w:rPr>
          <w:rFonts w:hint="eastAsia"/>
        </w:rPr>
        <w:t xml:space="preserve"> </w:t>
      </w:r>
      <w:r>
        <w:rPr>
          <w:rFonts w:hint="eastAsia"/>
        </w:rPr>
        <w:t>账户余额查看、操作页面</w:t>
      </w:r>
    </w:p>
    <w:p w14:paraId="3831301F" w14:textId="77777777" w:rsidR="002136C8" w:rsidRDefault="00E75EE2" w:rsidP="002136C8">
      <w:r>
        <w:rPr>
          <w:noProof/>
          <w:lang w:eastAsia="zh-CN" w:bidi="ar-SA"/>
        </w:rPr>
        <w:drawing>
          <wp:inline distT="0" distB="0" distL="0" distR="0" wp14:anchorId="6C149762" wp14:editId="6D008B8D">
            <wp:extent cx="5267325" cy="2838450"/>
            <wp:effectExtent l="0" t="0" r="9525" b="0"/>
            <wp:docPr id="6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20FDB3F" w14:textId="77777777" w:rsidR="002136C8" w:rsidRDefault="002136C8" w:rsidP="002136C8"/>
    <w:p w14:paraId="455AE364" w14:textId="6211DF3F"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2.</w:t>
      </w:r>
      <w:r w:rsidR="00B712AC">
        <w:t>5-</w:t>
      </w:r>
      <w:r w:rsidR="00B712AC">
        <w:rPr>
          <w:rFonts w:hint="eastAsia"/>
        </w:rPr>
        <w:t>2</w:t>
      </w:r>
      <w:r w:rsidRPr="00D12323">
        <w:rPr>
          <w:rFonts w:hint="eastAsia"/>
        </w:rPr>
        <w:t xml:space="preserve"> </w:t>
      </w:r>
      <w:r>
        <w:rPr>
          <w:rFonts w:hint="eastAsia"/>
        </w:rPr>
        <w:t xml:space="preserve"> </w:t>
      </w:r>
      <w:r>
        <w:rPr>
          <w:rFonts w:hint="eastAsia"/>
        </w:rPr>
        <w:t>账户余额新增页面</w:t>
      </w:r>
    </w:p>
    <w:p w14:paraId="4AD2558F" w14:textId="77777777" w:rsidR="002136C8" w:rsidRDefault="00E75EE2" w:rsidP="002136C8">
      <w:r>
        <w:rPr>
          <w:noProof/>
          <w:lang w:eastAsia="zh-CN" w:bidi="ar-SA"/>
        </w:rPr>
        <w:drawing>
          <wp:inline distT="0" distB="0" distL="0" distR="0" wp14:anchorId="48F6914A" wp14:editId="3630A178">
            <wp:extent cx="5276850" cy="2590800"/>
            <wp:effectExtent l="0" t="0" r="0" b="0"/>
            <wp:docPr id="6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2C0AB3DE" w14:textId="77777777" w:rsidR="00FF00BB" w:rsidRDefault="00FF00BB" w:rsidP="002136C8"/>
    <w:p w14:paraId="00CF3665" w14:textId="77777777" w:rsidR="002136C8" w:rsidRDefault="002136C8" w:rsidP="007E69D1">
      <w:pPr>
        <w:pStyle w:val="40"/>
        <w:numPr>
          <w:ilvl w:val="3"/>
          <w:numId w:val="2"/>
        </w:numPr>
        <w:rPr>
          <w:lang w:eastAsia="zh-CN"/>
        </w:rPr>
      </w:pPr>
      <w:r>
        <w:rPr>
          <w:rFonts w:hint="eastAsia"/>
          <w:lang w:eastAsia="zh-CN"/>
        </w:rPr>
        <w:t>账户明细</w:t>
      </w:r>
    </w:p>
    <w:p w14:paraId="28666C27" w14:textId="77777777" w:rsidR="002136C8" w:rsidRPr="002136C8" w:rsidRDefault="002136C8" w:rsidP="002136C8">
      <w:pPr>
        <w:pStyle w:val="afb"/>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7C4FEC20"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21227E20" w14:textId="77777777" w:rsidR="002136C8" w:rsidRPr="00090999" w:rsidRDefault="002136C8" w:rsidP="002136C8">
      <w:pPr>
        <w:ind w:firstLine="420"/>
        <w:rPr>
          <w:rFonts w:ascii="宋体" w:hAnsi="宋体"/>
          <w:lang w:eastAsia="zh-CN"/>
        </w:rPr>
      </w:pPr>
      <w:r w:rsidRPr="00090999">
        <w:rPr>
          <w:rFonts w:ascii="宋体" w:hAnsi="宋体" w:hint="eastAsia"/>
          <w:lang w:eastAsia="zh-CN"/>
        </w:rPr>
        <w:t>银行账户的交易明细信息需要在资金管理系统中统一体现，可查看、导入和统计所有银行账户的明细信息，以便对资金账户的交易记录进行实时监控。</w:t>
      </w:r>
    </w:p>
    <w:p w14:paraId="434D6279" w14:textId="77777777" w:rsidR="002136C8" w:rsidRDefault="002136C8" w:rsidP="002136C8">
      <w:pPr>
        <w:ind w:firstLine="420"/>
        <w:rPr>
          <w:rFonts w:ascii="宋体" w:hAnsi="宋体"/>
          <w:lang w:eastAsia="zh-CN"/>
        </w:rPr>
      </w:pPr>
      <w:r w:rsidRPr="00090999">
        <w:rPr>
          <w:rFonts w:ascii="宋体" w:hAnsi="宋体" w:hint="eastAsia"/>
          <w:lang w:eastAsia="zh-CN"/>
        </w:rPr>
        <w:t>银行账户明细信息目前分为直联银行账户明细和非直联银行账户明细信息</w:t>
      </w:r>
      <w:r>
        <w:rPr>
          <w:rFonts w:ascii="宋体" w:hAnsi="宋体" w:hint="eastAsia"/>
          <w:lang w:eastAsia="zh-CN"/>
        </w:rPr>
        <w:t>。</w:t>
      </w:r>
    </w:p>
    <w:p w14:paraId="33E215D9" w14:textId="77777777" w:rsidR="004A7E42" w:rsidRDefault="004A7E42" w:rsidP="004A7E42">
      <w:pPr>
        <w:ind w:firstLine="420"/>
        <w:rPr>
          <w:rFonts w:ascii="宋体" w:hAnsi="宋体"/>
          <w:lang w:eastAsia="zh-CN"/>
        </w:rPr>
      </w:pPr>
      <w:r w:rsidRPr="009C6349">
        <w:rPr>
          <w:rFonts w:ascii="宋体" w:hAnsi="宋体" w:hint="eastAsia"/>
          <w:lang w:eastAsia="zh-CN"/>
        </w:rPr>
        <w:t>可以通过银行明细快速生成已支付的收付款单，实现便捷补单、以完成后续的交易核对、交易统计、交易记账等业务需求。</w:t>
      </w:r>
    </w:p>
    <w:p w14:paraId="036CFE7B" w14:textId="77777777" w:rsidR="004A7E42" w:rsidRDefault="004A7E42" w:rsidP="004A7E42">
      <w:pPr>
        <w:ind w:firstLine="420"/>
        <w:rPr>
          <w:rFonts w:ascii="宋体" w:hAnsi="宋体"/>
          <w:lang w:eastAsia="zh-CN"/>
        </w:rPr>
      </w:pPr>
    </w:p>
    <w:p w14:paraId="076B543B" w14:textId="77777777" w:rsidR="004A7E42" w:rsidRDefault="004A7E42" w:rsidP="004A7E42">
      <w:pPr>
        <w:ind w:firstLine="420"/>
        <w:rPr>
          <w:rFonts w:ascii="宋体" w:hAnsi="宋体"/>
          <w:lang w:eastAsia="zh-CN"/>
        </w:rPr>
      </w:pPr>
      <w:r>
        <w:rPr>
          <w:rFonts w:ascii="宋体" w:hAnsi="宋体" w:hint="eastAsia"/>
          <w:lang w:eastAsia="zh-CN"/>
        </w:rPr>
        <w:t>非直联明细可以删除或修改备注等信息。</w:t>
      </w:r>
    </w:p>
    <w:p w14:paraId="3B8B20F8" w14:textId="77777777" w:rsidR="004A7E42" w:rsidRDefault="004A7E42" w:rsidP="004A7E42">
      <w:pPr>
        <w:ind w:firstLine="420"/>
        <w:rPr>
          <w:rFonts w:ascii="宋体" w:hAnsi="宋体"/>
          <w:lang w:eastAsia="zh-CN"/>
        </w:rPr>
      </w:pPr>
    </w:p>
    <w:p w14:paraId="637C9326" w14:textId="77777777" w:rsidR="004A7E42" w:rsidRDefault="004A7E42" w:rsidP="004A7E42">
      <w:pPr>
        <w:rPr>
          <w:lang w:val="fr-CA" w:eastAsia="zh-CN"/>
        </w:rPr>
      </w:pPr>
      <w:r>
        <w:rPr>
          <w:rFonts w:hint="eastAsia"/>
          <w:lang w:val="fr-CA" w:eastAsia="zh-CN"/>
        </w:rPr>
        <w:t>菜单路径：账户管理</w:t>
      </w:r>
      <w:r>
        <w:rPr>
          <w:rFonts w:hint="eastAsia"/>
          <w:lang w:val="fr-CA" w:eastAsia="zh-CN"/>
        </w:rPr>
        <w:t>\</w:t>
      </w:r>
      <w:r>
        <w:rPr>
          <w:rFonts w:hint="eastAsia"/>
          <w:lang w:val="fr-CA" w:eastAsia="zh-CN"/>
        </w:rPr>
        <w:t>历史明细</w:t>
      </w:r>
    </w:p>
    <w:p w14:paraId="3D25F677" w14:textId="77777777" w:rsidR="004A7E42" w:rsidRDefault="004A7E42" w:rsidP="004A7E42">
      <w:pPr>
        <w:rPr>
          <w:rFonts w:ascii="宋体" w:hAnsi="宋体"/>
          <w:lang w:eastAsia="zh-CN"/>
        </w:rPr>
      </w:pPr>
    </w:p>
    <w:p w14:paraId="746D0F04" w14:textId="77777777" w:rsidR="004A7E42" w:rsidRDefault="004A7E42" w:rsidP="004A7E42">
      <w:pPr>
        <w:rPr>
          <w:lang w:eastAsia="zh-CN"/>
        </w:rPr>
      </w:pPr>
      <w:r>
        <w:rPr>
          <w:rFonts w:hint="eastAsia"/>
          <w:lang w:eastAsia="zh-CN"/>
        </w:rPr>
        <w:t>子功能说明：</w:t>
      </w:r>
    </w:p>
    <w:p w14:paraId="16E5F9DA"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新增：录入账户明细记录。限非直连账户。</w:t>
      </w:r>
    </w:p>
    <w:p w14:paraId="0FAEDB2B"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删除：删除账户明细记录。限非直连账户。</w:t>
      </w:r>
    </w:p>
    <w:p w14:paraId="421AB239" w14:textId="77777777" w:rsidR="004A7E42" w:rsidRDefault="004A7E42" w:rsidP="004A7E42">
      <w:pPr>
        <w:rPr>
          <w:rFonts w:ascii="宋体" w:hAnsi="宋体"/>
          <w:lang w:eastAsia="zh-CN"/>
        </w:rPr>
      </w:pPr>
      <w:r>
        <w:rPr>
          <w:rFonts w:ascii="宋体" w:hAnsi="宋体"/>
          <w:lang w:eastAsia="zh-CN"/>
        </w:rPr>
        <w:tab/>
      </w:r>
      <w:r>
        <w:rPr>
          <w:rFonts w:ascii="宋体" w:hAnsi="宋体" w:hint="eastAsia"/>
          <w:lang w:eastAsia="zh-CN"/>
        </w:rPr>
        <w:t>即时查询：实时从直连银行获取T</w:t>
      </w:r>
      <w:r>
        <w:rPr>
          <w:rFonts w:ascii="宋体" w:hAnsi="宋体"/>
          <w:lang w:eastAsia="zh-CN"/>
        </w:rPr>
        <w:t>-1</w:t>
      </w:r>
      <w:r>
        <w:rPr>
          <w:rFonts w:ascii="宋体" w:hAnsi="宋体" w:hint="eastAsia"/>
          <w:lang w:eastAsia="zh-CN"/>
        </w:rPr>
        <w:t>日之前的历史明细。限直连账户。</w:t>
      </w:r>
    </w:p>
    <w:p w14:paraId="153417FD" w14:textId="77777777" w:rsidR="004A7E42" w:rsidRDefault="004A7E42" w:rsidP="004A7E42">
      <w:pPr>
        <w:ind w:firstLine="420"/>
        <w:rPr>
          <w:rFonts w:ascii="宋体" w:hAnsi="宋体"/>
          <w:lang w:eastAsia="zh-CN"/>
        </w:rPr>
      </w:pPr>
      <w:r>
        <w:rPr>
          <w:rFonts w:ascii="宋体" w:hAnsi="宋体" w:hint="eastAsia"/>
          <w:lang w:eastAsia="zh-CN"/>
        </w:rPr>
        <w:t>勾选期初未达：初始化余额调节表时勾选期初银行未达账项使用。</w:t>
      </w:r>
    </w:p>
    <w:p w14:paraId="0A89123D" w14:textId="77777777" w:rsidR="004A7E42" w:rsidRDefault="004A7E42" w:rsidP="004A7E42">
      <w:pPr>
        <w:ind w:firstLine="420"/>
        <w:rPr>
          <w:rFonts w:ascii="宋体" w:hAnsi="宋体"/>
          <w:lang w:eastAsia="zh-CN"/>
        </w:rPr>
      </w:pPr>
      <w:r>
        <w:rPr>
          <w:rFonts w:ascii="宋体" w:hAnsi="宋体" w:hint="eastAsia"/>
          <w:lang w:eastAsia="zh-CN"/>
        </w:rPr>
        <w:t>导入：通过标准格式模板导入非直连账户的历史明细。自动生成导入期间内的每日余额。</w:t>
      </w:r>
      <w:r w:rsidRPr="009D5FD8">
        <w:rPr>
          <w:rFonts w:ascii="宋体" w:hAnsi="宋体" w:hint="eastAsia"/>
          <w:lang w:eastAsia="zh-CN"/>
        </w:rPr>
        <w:t>导入检查机制：期初余额+-模板首行借贷发生=首行余额，期初余额+-借贷发生=尾行余额，汇总检查，导入错误可删除重新导入，已核对或已对账或已记账或已生成无法删除。导入重复判断字段交易日期+交易时间+交易金额+余额一致则不允许导入。</w:t>
      </w:r>
    </w:p>
    <w:p w14:paraId="478D7305" w14:textId="77777777" w:rsidR="004A7E42" w:rsidRDefault="004A7E42" w:rsidP="004A7E42">
      <w:pPr>
        <w:ind w:firstLine="420"/>
        <w:rPr>
          <w:rFonts w:ascii="宋体" w:hAnsi="宋体"/>
          <w:lang w:eastAsia="zh-CN"/>
        </w:rPr>
      </w:pPr>
    </w:p>
    <w:p w14:paraId="18825DE3" w14:textId="77777777" w:rsidR="004A7E42" w:rsidRDefault="004A7E42" w:rsidP="004A7E42">
      <w:pPr>
        <w:ind w:firstLine="420"/>
        <w:rPr>
          <w:rFonts w:ascii="宋体" w:hAnsi="宋体"/>
          <w:lang w:eastAsia="zh-CN"/>
        </w:rPr>
      </w:pPr>
      <w:r>
        <w:rPr>
          <w:rFonts w:ascii="宋体" w:hAnsi="宋体" w:hint="eastAsia"/>
          <w:lang w:eastAsia="zh-CN"/>
        </w:rPr>
        <w:t>票据号修改：支票核销银行明细时补全银行明细的票据号使用。</w:t>
      </w:r>
    </w:p>
    <w:p w14:paraId="5C58837D" w14:textId="77777777" w:rsidR="004A7E42" w:rsidRDefault="004A7E42" w:rsidP="004A7E42">
      <w:pPr>
        <w:ind w:firstLine="420"/>
        <w:rPr>
          <w:rFonts w:ascii="Arial" w:hAnsi="Arial" w:cs="Arial"/>
          <w:color w:val="333333"/>
          <w:shd w:val="clear" w:color="auto" w:fill="FFFFFF"/>
          <w:lang w:eastAsia="zh-CN"/>
        </w:rPr>
      </w:pPr>
      <w:r>
        <w:rPr>
          <w:rFonts w:ascii="宋体" w:hAnsi="宋体" w:hint="eastAsia"/>
          <w:lang w:eastAsia="zh-CN"/>
        </w:rPr>
        <w:t>生成交易单：限逐笔明细生成，可选择的交易类型通过交易类型标识“是否明细生成”区分。生成来源是银行明细的交易单默认已支付已审批已核对，核对状态、核对批号、核对人、核对时间等核对信息都已生成并更新明细和交易，无需再次核对，可以直接记账。已对账或已记账或已生成状态不允许生成。</w:t>
      </w:r>
      <w:r>
        <w:rPr>
          <w:rFonts w:ascii="Arial" w:hAnsi="Arial" w:cs="Arial"/>
          <w:color w:val="333333"/>
          <w:shd w:val="clear" w:color="auto" w:fill="FFFFFF"/>
          <w:lang w:eastAsia="zh-CN"/>
        </w:rPr>
        <w:t> </w:t>
      </w:r>
      <w:r>
        <w:rPr>
          <w:rFonts w:ascii="Arial" w:hAnsi="Arial" w:cs="Arial"/>
          <w:color w:val="333333"/>
          <w:shd w:val="clear" w:color="auto" w:fill="FFFFFF"/>
          <w:lang w:eastAsia="zh-CN"/>
        </w:rPr>
        <w:t>生成交易单时，若为付款，则生成付款核对状态为已核对的付款交易单；若为收款，则生成收款核对状态为已核对的收款交易单。</w:t>
      </w:r>
      <w:r>
        <w:rPr>
          <w:rFonts w:ascii="Arial" w:hAnsi="Arial" w:cs="Arial" w:hint="eastAsia"/>
          <w:color w:val="333333"/>
          <w:shd w:val="clear" w:color="auto" w:fill="FFFFFF"/>
          <w:lang w:eastAsia="zh-CN"/>
        </w:rPr>
        <w:t>生成内部转账交易时限制只能生成付款并更新付款核对信息。如果历史明细的对账码字段不为</w:t>
      </w:r>
      <w:r>
        <w:rPr>
          <w:rFonts w:ascii="Arial" w:hAnsi="Arial" w:cs="Arial" w:hint="eastAsia"/>
          <w:color w:val="333333"/>
          <w:shd w:val="clear" w:color="auto" w:fill="FFFFFF"/>
          <w:lang w:eastAsia="zh-CN"/>
        </w:rPr>
        <w:t>14</w:t>
      </w:r>
      <w:r>
        <w:rPr>
          <w:rFonts w:ascii="Arial" w:hAnsi="Arial" w:cs="Arial" w:hint="eastAsia"/>
          <w:color w:val="333333"/>
          <w:shd w:val="clear" w:color="auto" w:fill="FFFFFF"/>
          <w:lang w:eastAsia="zh-CN"/>
        </w:rPr>
        <w:t>位的数字格式，则生成一个新的对账码更新明细和交易。</w:t>
      </w:r>
    </w:p>
    <w:p w14:paraId="4AB92AD3" w14:textId="77777777" w:rsidR="004A7E42" w:rsidRDefault="004A7E42" w:rsidP="004A7E42">
      <w:pPr>
        <w:ind w:firstLine="420"/>
        <w:rPr>
          <w:rFonts w:ascii="宋体" w:hAnsi="宋体"/>
          <w:lang w:eastAsia="zh-CN"/>
        </w:rPr>
      </w:pPr>
    </w:p>
    <w:p w14:paraId="30732500" w14:textId="77777777" w:rsidR="004A7E42" w:rsidRDefault="004A7E42" w:rsidP="004A7E42">
      <w:pPr>
        <w:ind w:firstLine="420"/>
        <w:rPr>
          <w:rFonts w:ascii="宋体" w:hAnsi="宋体"/>
          <w:lang w:eastAsia="zh-CN"/>
        </w:rPr>
      </w:pPr>
      <w:r>
        <w:rPr>
          <w:rFonts w:ascii="宋体" w:hAnsi="宋体" w:hint="eastAsia"/>
          <w:lang w:eastAsia="zh-CN"/>
        </w:rPr>
        <w:t>回单查看：查看银行明细关联的电子回单。需直连渠道支持，目前仅支持工行、招行。</w:t>
      </w:r>
    </w:p>
    <w:p w14:paraId="02DEAEBC" w14:textId="635AF4DC" w:rsidR="004A7E42" w:rsidRDefault="004A7E42" w:rsidP="002136C8">
      <w:pPr>
        <w:ind w:firstLine="420"/>
        <w:rPr>
          <w:rFonts w:ascii="宋体" w:hAnsi="宋体"/>
          <w:lang w:eastAsia="zh-CN"/>
        </w:rPr>
      </w:pPr>
      <w:commentRangeStart w:id="138"/>
      <w:r>
        <w:rPr>
          <w:rFonts w:ascii="宋体" w:hAnsi="宋体" w:hint="eastAsia"/>
          <w:lang w:eastAsia="zh-CN"/>
        </w:rPr>
        <w:t>需求描述</w:t>
      </w:r>
      <w:commentRangeEnd w:id="138"/>
      <w:r w:rsidR="001A54E5">
        <w:rPr>
          <w:rStyle w:val="af"/>
          <w:rFonts w:ascii="Times New Roman" w:hAnsi="Times New Roman"/>
          <w:kern w:val="2"/>
        </w:rPr>
        <w:commentReference w:id="138"/>
      </w:r>
      <w:r>
        <w:rPr>
          <w:rFonts w:ascii="宋体" w:hAnsi="宋体" w:hint="eastAsia"/>
          <w:lang w:eastAsia="zh-CN"/>
        </w:rPr>
        <w:t>：</w:t>
      </w:r>
    </w:p>
    <w:p w14:paraId="41DC5620" w14:textId="4E67801C" w:rsidR="004A7E42" w:rsidRDefault="004A7E42" w:rsidP="004A7E42">
      <w:pPr>
        <w:ind w:firstLine="420"/>
        <w:rPr>
          <w:rFonts w:ascii="Arial" w:hAnsi="Arial" w:cs="Arial"/>
          <w:color w:val="333333"/>
          <w:shd w:val="clear" w:color="auto" w:fill="FFFFFF"/>
          <w:lang w:eastAsia="zh-CN"/>
        </w:rPr>
      </w:pPr>
      <w:r>
        <w:rPr>
          <w:rFonts w:ascii="宋体" w:hAnsi="宋体" w:hint="eastAsia"/>
          <w:lang w:eastAsia="zh-CN"/>
        </w:rPr>
        <w:t>线下交易，零星交易通过银行明细生成交易单：可批量勾选多笔明细生成同一类资金交易。生成来源是银行明细的交易单默认未支付未审批未核对，</w:t>
      </w:r>
      <w:r w:rsidR="00EA2A5F">
        <w:rPr>
          <w:rFonts w:ascii="Arial" w:hAnsi="Arial" w:cs="Arial"/>
          <w:color w:val="333333"/>
          <w:shd w:val="clear" w:color="auto" w:fill="FFFFFF"/>
          <w:lang w:eastAsia="zh-CN"/>
        </w:rPr>
        <w:t>需要进行送审，通过人工审批，人工确认支付状态，确认完成后自动生成对账码，并回写银行明细。</w:t>
      </w:r>
    </w:p>
    <w:p w14:paraId="3989744F" w14:textId="41A2F673" w:rsidR="00CB0C0E" w:rsidRDefault="00CB0C0E" w:rsidP="004A7E42">
      <w:pPr>
        <w:ind w:firstLine="420"/>
        <w:rPr>
          <w:rFonts w:ascii="Arial" w:hAnsi="Arial" w:cs="Arial"/>
          <w:color w:val="333333"/>
          <w:shd w:val="clear" w:color="auto" w:fill="FFFFFF"/>
          <w:lang w:eastAsia="zh-CN"/>
        </w:rPr>
      </w:pPr>
      <w:r>
        <w:rPr>
          <w:rFonts w:ascii="Arial" w:hAnsi="Arial" w:cs="Arial"/>
          <w:color w:val="333333"/>
          <w:shd w:val="clear" w:color="auto" w:fill="FFFFFF"/>
          <w:lang w:eastAsia="zh-CN"/>
        </w:rPr>
        <w:t>银行明细与流水关联关系</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通过自动任务根据交易时间</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金额</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账号</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户名</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对方户名</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账号信息进行关联</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检测出对应的数据信息打上核对批号</w:t>
      </w:r>
      <w:r>
        <w:rPr>
          <w:rFonts w:ascii="Arial" w:hAnsi="Arial" w:cs="Arial" w:hint="eastAsia"/>
          <w:color w:val="333333"/>
          <w:shd w:val="clear" w:color="auto" w:fill="FFFFFF"/>
          <w:lang w:eastAsia="zh-CN"/>
        </w:rPr>
        <w:t>。</w:t>
      </w:r>
    </w:p>
    <w:p w14:paraId="2EEAEC95" w14:textId="4B73D3DD" w:rsidR="00DB46F1" w:rsidRDefault="00DB46F1" w:rsidP="004A7E42">
      <w:pPr>
        <w:ind w:firstLine="420"/>
        <w:rPr>
          <w:rFonts w:ascii="Arial" w:hAnsi="Arial" w:cs="Arial"/>
          <w:color w:val="333333"/>
          <w:shd w:val="clear" w:color="auto" w:fill="FFFFFF"/>
          <w:lang w:eastAsia="zh-CN"/>
        </w:rPr>
      </w:pPr>
      <w:r>
        <w:rPr>
          <w:rFonts w:ascii="Arial" w:hAnsi="Arial" w:cs="Arial" w:hint="eastAsia"/>
          <w:color w:val="333333"/>
          <w:shd w:val="clear" w:color="auto" w:fill="FFFFFF"/>
          <w:lang w:eastAsia="zh-CN"/>
        </w:rPr>
        <w:t>资金系统银行明细需要同步给融汇通，由融汇通进行对账，对账完成后生成对账文件，由收付费系统去获取，资金系统传给融汇通的唯一流水号（</w:t>
      </w:r>
      <w:r>
        <w:rPr>
          <w:rFonts w:ascii="Arial" w:hAnsi="Arial" w:cs="Arial" w:hint="eastAsia"/>
          <w:color w:val="333333"/>
          <w:shd w:val="clear" w:color="auto" w:fill="FFFFFF"/>
          <w:lang w:eastAsia="zh-CN"/>
        </w:rPr>
        <w:t>URID</w:t>
      </w:r>
      <w:r>
        <w:rPr>
          <w:rFonts w:ascii="Arial" w:hAnsi="Arial" w:cs="Arial" w:hint="eastAsia"/>
          <w:color w:val="333333"/>
          <w:shd w:val="clear" w:color="auto" w:fill="FFFFFF"/>
          <w:lang w:eastAsia="zh-CN"/>
        </w:rPr>
        <w:t>）和传给收付费的唯一流水号（</w:t>
      </w:r>
      <w:r>
        <w:rPr>
          <w:rFonts w:ascii="Arial" w:hAnsi="Arial" w:cs="Arial" w:hint="eastAsia"/>
          <w:color w:val="333333"/>
          <w:shd w:val="clear" w:color="auto" w:fill="FFFFFF"/>
          <w:lang w:eastAsia="zh-CN"/>
        </w:rPr>
        <w:t>URID</w:t>
      </w:r>
      <w:r>
        <w:rPr>
          <w:rFonts w:ascii="Arial" w:hAnsi="Arial" w:cs="Arial" w:hint="eastAsia"/>
          <w:color w:val="333333"/>
          <w:shd w:val="clear" w:color="auto" w:fill="FFFFFF"/>
          <w:lang w:eastAsia="zh-CN"/>
        </w:rPr>
        <w:t>）要一致，保证收付费系统能从融汇通获取到对应的唯一流水号进行系统的自动对账。</w:t>
      </w:r>
    </w:p>
    <w:p w14:paraId="337099F4" w14:textId="77777777" w:rsidR="004A7E42" w:rsidRPr="004A7E42" w:rsidRDefault="004A7E42" w:rsidP="002136C8">
      <w:pPr>
        <w:ind w:firstLine="420"/>
        <w:rPr>
          <w:rFonts w:ascii="宋体" w:hAnsi="宋体"/>
          <w:lang w:eastAsia="zh-CN"/>
        </w:rPr>
      </w:pPr>
    </w:p>
    <w:p w14:paraId="0AC7956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25BC256E" w14:textId="25CACC52" w:rsidR="002136C8" w:rsidRPr="00D12323" w:rsidRDefault="002136C8" w:rsidP="002136C8">
      <w:pPr>
        <w:pStyle w:val="L-"/>
      </w:pPr>
      <w:r w:rsidRPr="00D12323">
        <w:rPr>
          <w:rFonts w:hint="eastAsia"/>
        </w:rPr>
        <w:t>图：</w:t>
      </w:r>
      <w:r>
        <w:rPr>
          <w:rFonts w:hint="eastAsia"/>
        </w:rPr>
        <w:t>3.4.</w:t>
      </w:r>
      <w:r w:rsidR="00B712AC">
        <w:t>1</w:t>
      </w:r>
      <w:r>
        <w:rPr>
          <w:rFonts w:hint="eastAsia"/>
        </w:rPr>
        <w:t>.3</w:t>
      </w:r>
      <w:r w:rsidR="00B712AC">
        <w:t>.2</w:t>
      </w:r>
      <w:r w:rsidRPr="00D12323">
        <w:rPr>
          <w:rFonts w:hint="eastAsia"/>
        </w:rPr>
        <w:t xml:space="preserve">-1 </w:t>
      </w:r>
      <w:r>
        <w:rPr>
          <w:rFonts w:hint="eastAsia"/>
        </w:rPr>
        <w:t xml:space="preserve"> </w:t>
      </w:r>
      <w:r>
        <w:rPr>
          <w:rFonts w:hint="eastAsia"/>
        </w:rPr>
        <w:t>直连账户</w:t>
      </w:r>
      <w:r>
        <w:rPr>
          <w:rFonts w:ascii="宋体" w:cs="宋体" w:hint="eastAsia"/>
          <w:color w:val="000000"/>
          <w:szCs w:val="22"/>
        </w:rPr>
        <w:t>流程图</w:t>
      </w:r>
    </w:p>
    <w:p w14:paraId="3DF4B498" w14:textId="77777777" w:rsidR="002136C8" w:rsidRDefault="002136C8" w:rsidP="002136C8">
      <w:r>
        <w:object w:dxaOrig="10449" w:dyaOrig="8040" w14:anchorId="02AF4D6B">
          <v:shape id="_x0000_i1029" type="#_x0000_t75" style="width:454.05pt;height:344.95pt" o:ole="">
            <v:imagedata r:id="rId71" o:title=""/>
          </v:shape>
          <o:OLEObject Type="Embed" ProgID="Visio.Drawing.11" ShapeID="_x0000_i1029" DrawAspect="Content" ObjectID="_1624086099" r:id="rId72"/>
        </w:object>
      </w:r>
    </w:p>
    <w:p w14:paraId="6FC0F791" w14:textId="0639272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.3</w:t>
      </w:r>
      <w:r w:rsidR="00B712AC">
        <w:t>.2</w:t>
      </w:r>
      <w:r w:rsidR="00B712AC">
        <w:rPr>
          <w:rFonts w:hint="eastAsia"/>
        </w:rPr>
        <w:t>-2</w:t>
      </w:r>
      <w:r w:rsidRPr="00D12323">
        <w:rPr>
          <w:rFonts w:hint="eastAsia"/>
        </w:rPr>
        <w:t xml:space="preserve"> </w:t>
      </w:r>
      <w:r>
        <w:rPr>
          <w:rFonts w:hint="eastAsia"/>
        </w:rPr>
        <w:t xml:space="preserve"> </w:t>
      </w:r>
      <w:r>
        <w:rPr>
          <w:rFonts w:hint="eastAsia"/>
        </w:rPr>
        <w:t>非连账户</w:t>
      </w:r>
      <w:r>
        <w:rPr>
          <w:rFonts w:ascii="宋体" w:cs="宋体" w:hint="eastAsia"/>
          <w:color w:val="000000"/>
          <w:szCs w:val="22"/>
        </w:rPr>
        <w:t>流程图</w:t>
      </w:r>
    </w:p>
    <w:p w14:paraId="58E67966" w14:textId="77777777" w:rsidR="002136C8" w:rsidRDefault="002136C8" w:rsidP="002136C8">
      <w:r>
        <w:object w:dxaOrig="9045" w:dyaOrig="5745" w14:anchorId="1A39A6AA">
          <v:shape id="_x0000_i1030" type="#_x0000_t75" style="width:453.5pt;height:4in" o:ole="">
            <v:imagedata r:id="rId73" o:title=""/>
          </v:shape>
          <o:OLEObject Type="Embed" ProgID="Visio.Drawing.11" ShapeID="_x0000_i1030" DrawAspect="Content" ObjectID="_1624086100" r:id="rId74"/>
        </w:object>
      </w:r>
    </w:p>
    <w:p w14:paraId="1CCC247C"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5EA06823" w14:textId="3CABD82C" w:rsidR="002136C8" w:rsidRPr="00D12323" w:rsidRDefault="002136C8" w:rsidP="002136C8">
      <w:pPr>
        <w:pStyle w:val="L-"/>
      </w:pPr>
      <w:r>
        <w:rPr>
          <w:rFonts w:hint="eastAsia"/>
        </w:rPr>
        <w:t>说明</w:t>
      </w:r>
      <w:r w:rsidRPr="00D12323">
        <w:rPr>
          <w:rFonts w:hint="eastAsia"/>
        </w:rPr>
        <w:t>：</w:t>
      </w:r>
      <w:r>
        <w:rPr>
          <w:rFonts w:hint="eastAsia"/>
        </w:rPr>
        <w:t>3.4.</w:t>
      </w:r>
      <w:r w:rsidR="00B712AC">
        <w:t>1</w:t>
      </w:r>
      <w:r>
        <w:rPr>
          <w:rFonts w:hint="eastAsia"/>
        </w:rPr>
        <w:t>.3</w:t>
      </w:r>
      <w:r w:rsidR="00B712AC">
        <w:t>.3</w:t>
      </w:r>
      <w:r w:rsidRPr="00D12323">
        <w:rPr>
          <w:rFonts w:hint="eastAsia"/>
        </w:rPr>
        <w:t>-</w:t>
      </w:r>
      <w:r w:rsidR="00B712AC">
        <w:t>1</w:t>
      </w:r>
      <w:r w:rsidRPr="00D12323">
        <w:rPr>
          <w:rFonts w:hint="eastAsia"/>
        </w:rPr>
        <w:t xml:space="preserve"> </w:t>
      </w:r>
      <w:r>
        <w:rPr>
          <w:rFonts w:hint="eastAsia"/>
        </w:rPr>
        <w:t xml:space="preserve"> </w:t>
      </w:r>
      <w:r>
        <w:rPr>
          <w:rFonts w:hint="eastAsia"/>
        </w:rPr>
        <w:t>直连账户明细流程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7AC5676D" w14:textId="77777777" w:rsidTr="002136C8">
        <w:trPr>
          <w:cantSplit/>
          <w:tblHeader/>
        </w:trPr>
        <w:tc>
          <w:tcPr>
            <w:tcW w:w="484" w:type="dxa"/>
            <w:shd w:val="clear" w:color="auto" w:fill="7C9BC1"/>
            <w:tcMar>
              <w:top w:w="58" w:type="dxa"/>
              <w:left w:w="58" w:type="dxa"/>
              <w:bottom w:w="58" w:type="dxa"/>
              <w:right w:w="58" w:type="dxa"/>
            </w:tcMar>
          </w:tcPr>
          <w:p w14:paraId="4AC7DE4E"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0A83D23"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013E49A6"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D9C285D"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27D95BDA" w14:textId="77777777" w:rsidTr="002136C8">
        <w:trPr>
          <w:cantSplit/>
          <w:trHeight w:val="483"/>
        </w:trPr>
        <w:tc>
          <w:tcPr>
            <w:tcW w:w="484" w:type="dxa"/>
            <w:shd w:val="clear" w:color="auto" w:fill="AECEE1"/>
            <w:tcMar>
              <w:top w:w="58" w:type="dxa"/>
              <w:left w:w="58" w:type="dxa"/>
              <w:bottom w:w="58" w:type="dxa"/>
              <w:right w:w="58" w:type="dxa"/>
            </w:tcMar>
            <w:vAlign w:val="center"/>
          </w:tcPr>
          <w:p w14:paraId="021DBEA2"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A26EE0B"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获取直连账户明细</w:t>
            </w:r>
          </w:p>
        </w:tc>
        <w:tc>
          <w:tcPr>
            <w:tcW w:w="3827" w:type="dxa"/>
            <w:shd w:val="clear" w:color="auto" w:fill="E3EEF5"/>
            <w:tcMar>
              <w:top w:w="58" w:type="dxa"/>
              <w:left w:w="58" w:type="dxa"/>
              <w:bottom w:w="58" w:type="dxa"/>
              <w:right w:w="58" w:type="dxa"/>
            </w:tcMar>
            <w:vAlign w:val="center"/>
          </w:tcPr>
          <w:p w14:paraId="528707BF"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获取直连账户明细：</w:t>
            </w:r>
          </w:p>
          <w:p w14:paraId="2140FC83" w14:textId="77777777" w:rsidR="002136C8" w:rsidRPr="00D225F6"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1、在ATS</w:t>
            </w:r>
            <w:r w:rsidRPr="00D225F6">
              <w:rPr>
                <w:rFonts w:ascii="宋体" w:hAnsi="宋体" w:cs="宋体" w:hint="eastAsia"/>
                <w:color w:val="000000"/>
                <w:sz w:val="20"/>
                <w:lang w:eastAsia="zh-CN"/>
              </w:rPr>
              <w:t>【账户</w:t>
            </w:r>
            <w:r>
              <w:rPr>
                <w:rFonts w:ascii="宋体" w:hAnsi="宋体" w:cs="宋体" w:hint="eastAsia"/>
                <w:color w:val="000000"/>
                <w:sz w:val="20"/>
                <w:lang w:eastAsia="zh-CN"/>
              </w:rPr>
              <w:t>明细</w:t>
            </w:r>
            <w:r w:rsidRPr="00D225F6">
              <w:rPr>
                <w:rFonts w:ascii="宋体" w:hAnsi="宋体" w:cs="宋体" w:hint="eastAsia"/>
                <w:color w:val="000000"/>
                <w:sz w:val="20"/>
                <w:lang w:eastAsia="zh-CN"/>
              </w:rPr>
              <w:t>】的界面中，点击【即时查询】按钮。在弹出的界面中，输入查</w:t>
            </w:r>
            <w:r>
              <w:rPr>
                <w:rFonts w:ascii="宋体" w:hAnsi="宋体" w:cs="宋体" w:hint="eastAsia"/>
                <w:color w:val="000000"/>
                <w:sz w:val="20"/>
                <w:lang w:eastAsia="zh-CN"/>
              </w:rPr>
              <w:t>询条件后，点击【即时查询】后，就能通过银企直联查询到该账户的明细</w:t>
            </w:r>
            <w:r w:rsidRPr="00D225F6">
              <w:rPr>
                <w:rFonts w:ascii="宋体" w:hAnsi="宋体" w:cs="宋体" w:hint="eastAsia"/>
                <w:color w:val="000000"/>
                <w:sz w:val="20"/>
                <w:lang w:eastAsia="zh-CN"/>
              </w:rPr>
              <w:t>信息；</w:t>
            </w:r>
          </w:p>
          <w:p w14:paraId="5523E410" w14:textId="77777777" w:rsidR="002136C8" w:rsidRPr="00F41C79" w:rsidRDefault="002136C8" w:rsidP="002136C8">
            <w:pPr>
              <w:jc w:val="both"/>
              <w:rPr>
                <w:rFonts w:ascii="宋体" w:hAnsi="宋体" w:cs="宋体"/>
                <w:color w:val="000000"/>
                <w:sz w:val="20"/>
                <w:lang w:eastAsia="zh-CN"/>
              </w:rPr>
            </w:pPr>
            <w:r w:rsidRPr="00D225F6">
              <w:rPr>
                <w:rFonts w:ascii="宋体" w:hAnsi="宋体" w:cs="宋体" w:hint="eastAsia"/>
                <w:color w:val="000000"/>
                <w:sz w:val="20"/>
                <w:lang w:eastAsia="zh-CN"/>
              </w:rPr>
              <w:t>2、通过任务：【获取银行账户</w:t>
            </w:r>
            <w:r>
              <w:rPr>
                <w:rFonts w:ascii="宋体" w:hAnsi="宋体" w:cs="宋体" w:hint="eastAsia"/>
                <w:color w:val="000000"/>
                <w:sz w:val="20"/>
                <w:lang w:eastAsia="zh-CN"/>
              </w:rPr>
              <w:t>历史明细</w:t>
            </w:r>
            <w:r w:rsidRPr="00D225F6">
              <w:rPr>
                <w:rFonts w:ascii="宋体" w:hAnsi="宋体" w:cs="宋体" w:hint="eastAsia"/>
                <w:color w:val="000000"/>
                <w:sz w:val="20"/>
                <w:lang w:eastAsia="zh-CN"/>
              </w:rPr>
              <w:t>】来获取直联银行</w:t>
            </w:r>
            <w:r>
              <w:rPr>
                <w:rFonts w:ascii="宋体" w:hAnsi="宋体" w:cs="宋体" w:hint="eastAsia"/>
                <w:color w:val="000000"/>
                <w:sz w:val="20"/>
                <w:lang w:eastAsia="zh-CN"/>
              </w:rPr>
              <w:t>账户明细</w:t>
            </w:r>
            <w:r w:rsidRPr="00D225F6">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CF115AC" w14:textId="77777777" w:rsidR="002136C8" w:rsidRPr="00F41C79" w:rsidRDefault="002136C8" w:rsidP="002136C8">
            <w:pPr>
              <w:jc w:val="both"/>
              <w:rPr>
                <w:rFonts w:ascii="宋体" w:hAnsi="宋体" w:cs="宋体"/>
                <w:color w:val="000000"/>
                <w:sz w:val="20"/>
                <w:lang w:eastAsia="zh-CN"/>
              </w:rPr>
            </w:pPr>
          </w:p>
        </w:tc>
      </w:tr>
    </w:tbl>
    <w:p w14:paraId="58A5710B" w14:textId="77777777" w:rsidR="002136C8" w:rsidRDefault="002136C8" w:rsidP="002136C8">
      <w:pPr>
        <w:rPr>
          <w:lang w:eastAsia="zh-CN"/>
        </w:rPr>
      </w:pPr>
    </w:p>
    <w:p w14:paraId="5DEE8B56" w14:textId="79A47DAD" w:rsidR="002136C8" w:rsidRPr="00D12323" w:rsidRDefault="002136C8" w:rsidP="002136C8">
      <w:pPr>
        <w:pStyle w:val="L-"/>
      </w:pPr>
      <w:r>
        <w:rPr>
          <w:rFonts w:hint="eastAsia"/>
        </w:rPr>
        <w:t>说明</w:t>
      </w:r>
      <w:r w:rsidRPr="00D12323">
        <w:rPr>
          <w:rFonts w:hint="eastAsia"/>
        </w:rPr>
        <w:t>：</w:t>
      </w:r>
      <w:r w:rsidR="00B712AC">
        <w:rPr>
          <w:rFonts w:hint="eastAsia"/>
        </w:rPr>
        <w:t>3.4.</w:t>
      </w:r>
      <w:r w:rsidR="00B712AC">
        <w:t>1</w:t>
      </w:r>
      <w:r w:rsidR="00B712AC">
        <w:rPr>
          <w:rFonts w:hint="eastAsia"/>
        </w:rPr>
        <w:t>.3</w:t>
      </w:r>
      <w:r w:rsidR="00B712AC">
        <w:t>.3</w:t>
      </w:r>
      <w:r w:rsidR="00B712AC" w:rsidRPr="00D12323">
        <w:rPr>
          <w:rFonts w:hint="eastAsia"/>
        </w:rPr>
        <w:t>-</w:t>
      </w:r>
      <w:r w:rsidR="00B712AC">
        <w:t>2</w:t>
      </w:r>
      <w:r w:rsidRPr="00D12323">
        <w:rPr>
          <w:rFonts w:hint="eastAsia"/>
        </w:rPr>
        <w:t xml:space="preserve"> </w:t>
      </w:r>
      <w:r>
        <w:rPr>
          <w:rFonts w:hint="eastAsia"/>
        </w:rPr>
        <w:t xml:space="preserve"> </w:t>
      </w:r>
      <w:r>
        <w:rPr>
          <w:rFonts w:hint="eastAsia"/>
        </w:rPr>
        <w:t>非直连账户</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6A1844FE" w14:textId="77777777" w:rsidTr="002136C8">
        <w:trPr>
          <w:cantSplit/>
          <w:tblHeader/>
        </w:trPr>
        <w:tc>
          <w:tcPr>
            <w:tcW w:w="484" w:type="dxa"/>
            <w:shd w:val="clear" w:color="auto" w:fill="7C9BC1"/>
            <w:tcMar>
              <w:top w:w="58" w:type="dxa"/>
              <w:left w:w="58" w:type="dxa"/>
              <w:bottom w:w="58" w:type="dxa"/>
              <w:right w:w="58" w:type="dxa"/>
            </w:tcMar>
          </w:tcPr>
          <w:p w14:paraId="23644201"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844D915"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448E7B9"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BEE9007"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5C3A1C5B" w14:textId="77777777" w:rsidTr="002136C8">
        <w:trPr>
          <w:cantSplit/>
          <w:trHeight w:val="483"/>
        </w:trPr>
        <w:tc>
          <w:tcPr>
            <w:tcW w:w="484" w:type="dxa"/>
            <w:shd w:val="clear" w:color="auto" w:fill="AECEE1"/>
            <w:tcMar>
              <w:top w:w="58" w:type="dxa"/>
              <w:left w:w="58" w:type="dxa"/>
              <w:bottom w:w="58" w:type="dxa"/>
              <w:right w:w="58" w:type="dxa"/>
            </w:tcMar>
            <w:vAlign w:val="center"/>
          </w:tcPr>
          <w:p w14:paraId="401BA60E"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FBE427F" w14:textId="77777777" w:rsidR="002136C8" w:rsidRPr="00F41C79" w:rsidRDefault="002136C8" w:rsidP="002136C8">
            <w:pPr>
              <w:jc w:val="both"/>
              <w:rPr>
                <w:rFonts w:ascii="宋体" w:hAnsi="宋体" w:cs="宋体"/>
                <w:color w:val="000000"/>
                <w:sz w:val="20"/>
              </w:rPr>
            </w:pPr>
            <w:r>
              <w:rPr>
                <w:rFonts w:ascii="宋体" w:hAnsi="宋体" w:cs="宋体" w:hint="eastAsia"/>
                <w:color w:val="000000"/>
                <w:sz w:val="20"/>
              </w:rPr>
              <w:t>获取非直连账户明细</w:t>
            </w:r>
          </w:p>
        </w:tc>
        <w:tc>
          <w:tcPr>
            <w:tcW w:w="3827" w:type="dxa"/>
            <w:shd w:val="clear" w:color="auto" w:fill="E3EEF5"/>
            <w:tcMar>
              <w:top w:w="58" w:type="dxa"/>
              <w:left w:w="58" w:type="dxa"/>
              <w:bottom w:w="58" w:type="dxa"/>
              <w:right w:w="58" w:type="dxa"/>
            </w:tcMar>
            <w:vAlign w:val="center"/>
          </w:tcPr>
          <w:p w14:paraId="0BA7AB33" w14:textId="77777777" w:rsidR="002136C8" w:rsidRDefault="002136C8" w:rsidP="002136C8">
            <w:pPr>
              <w:jc w:val="both"/>
              <w:rPr>
                <w:rFonts w:ascii="宋体" w:hAnsi="宋体" w:cs="宋体"/>
                <w:color w:val="000000"/>
                <w:sz w:val="20"/>
                <w:lang w:eastAsia="zh-CN"/>
              </w:rPr>
            </w:pPr>
            <w:r w:rsidRPr="00090999">
              <w:rPr>
                <w:rFonts w:ascii="宋体" w:hAnsi="宋体" w:cs="宋体" w:hint="eastAsia"/>
                <w:color w:val="000000"/>
                <w:sz w:val="20"/>
                <w:lang w:eastAsia="zh-CN"/>
              </w:rPr>
              <w:t>财务人员通过从网银上下载银行对账单，或通过邮件接收银行对账单，或直接去银行取得银行对账单，然后通过一定的规则将银行对账单导入到ATS系统中</w:t>
            </w:r>
            <w:r w:rsidRPr="00F41C79">
              <w:rPr>
                <w:rFonts w:ascii="宋体" w:hAnsi="宋体" w:cs="宋体" w:hint="eastAsia"/>
                <w:color w:val="000000"/>
                <w:sz w:val="20"/>
                <w:lang w:eastAsia="zh-CN"/>
              </w:rPr>
              <w:t>。</w:t>
            </w:r>
          </w:p>
          <w:p w14:paraId="4109F30E" w14:textId="78A1334D" w:rsidR="00F43747" w:rsidRPr="00F41C79" w:rsidRDefault="00F43747" w:rsidP="002136C8">
            <w:pPr>
              <w:jc w:val="both"/>
              <w:rPr>
                <w:rFonts w:ascii="宋体" w:hAnsi="宋体" w:cs="宋体"/>
                <w:color w:val="000000"/>
                <w:sz w:val="20"/>
                <w:lang w:eastAsia="zh-CN"/>
              </w:rPr>
            </w:pPr>
            <w:r>
              <w:rPr>
                <w:rFonts w:ascii="宋体" w:hAnsi="宋体" w:cs="宋体"/>
                <w:color w:val="000000"/>
                <w:sz w:val="20"/>
                <w:lang w:eastAsia="zh-CN"/>
              </w:rPr>
              <w:t>导入非直连明细时系统会进行校验</w:t>
            </w:r>
            <w:r>
              <w:rPr>
                <w:rFonts w:ascii="宋体" w:hAnsi="宋体" w:cs="宋体" w:hint="eastAsia"/>
                <w:color w:val="000000"/>
                <w:sz w:val="20"/>
                <w:lang w:eastAsia="zh-CN"/>
              </w:rPr>
              <w:t>，期初余额加减发生不等于期末余额不让导入</w:t>
            </w:r>
          </w:p>
        </w:tc>
        <w:tc>
          <w:tcPr>
            <w:tcW w:w="1560" w:type="dxa"/>
            <w:shd w:val="clear" w:color="auto" w:fill="E3EEF5"/>
            <w:tcMar>
              <w:top w:w="58" w:type="dxa"/>
              <w:left w:w="58" w:type="dxa"/>
              <w:bottom w:w="58" w:type="dxa"/>
              <w:right w:w="58" w:type="dxa"/>
            </w:tcMar>
            <w:vAlign w:val="center"/>
          </w:tcPr>
          <w:p w14:paraId="35BE2FBC" w14:textId="7EB16F4A" w:rsidR="002136C8" w:rsidRPr="00F41C79" w:rsidRDefault="0081095D" w:rsidP="002136C8">
            <w:pPr>
              <w:jc w:val="both"/>
              <w:rPr>
                <w:rFonts w:ascii="宋体" w:hAnsi="宋体" w:cs="宋体"/>
                <w:color w:val="000000"/>
                <w:sz w:val="20"/>
                <w:lang w:eastAsia="zh-CN"/>
              </w:rPr>
            </w:pPr>
            <w:r w:rsidRPr="00DB1F2E">
              <w:rPr>
                <w:rFonts w:ascii="宋体" w:hAnsi="宋体" w:cs="宋体" w:hint="eastAsia"/>
                <w:color w:val="000000"/>
                <w:szCs w:val="21"/>
                <w:lang w:eastAsia="zh-CN"/>
              </w:rPr>
              <w:t>非直连账号余额无交易发生时</w:t>
            </w:r>
            <w:r>
              <w:rPr>
                <w:rFonts w:ascii="宋体" w:hAnsi="宋体" w:cs="宋体" w:hint="eastAsia"/>
                <w:color w:val="000000"/>
                <w:szCs w:val="21"/>
                <w:lang w:eastAsia="zh-CN"/>
              </w:rPr>
              <w:t>也</w:t>
            </w:r>
            <w:r w:rsidRPr="00DB1F2E">
              <w:rPr>
                <w:rFonts w:ascii="宋体" w:hAnsi="宋体" w:cs="宋体" w:hint="eastAsia"/>
                <w:color w:val="000000"/>
                <w:szCs w:val="21"/>
                <w:lang w:eastAsia="zh-CN"/>
              </w:rPr>
              <w:t>需要计算</w:t>
            </w:r>
          </w:p>
        </w:tc>
      </w:tr>
    </w:tbl>
    <w:p w14:paraId="3C5EBFD4" w14:textId="77777777" w:rsidR="002136C8" w:rsidRPr="006F6789" w:rsidRDefault="002136C8" w:rsidP="002136C8">
      <w:pPr>
        <w:rPr>
          <w:lang w:eastAsia="zh-CN"/>
        </w:rPr>
      </w:pPr>
    </w:p>
    <w:p w14:paraId="19F1E9A8"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42"/>
        <w:gridCol w:w="4678"/>
        <w:gridCol w:w="992"/>
      </w:tblGrid>
      <w:tr w:rsidR="002136C8" w:rsidRPr="00780EC6" w14:paraId="019CF30D"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709D8A00"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字段</w:t>
            </w:r>
          </w:p>
        </w:tc>
        <w:tc>
          <w:tcPr>
            <w:tcW w:w="4678" w:type="dxa"/>
            <w:tcBorders>
              <w:top w:val="single" w:sz="4" w:space="0" w:color="auto"/>
              <w:left w:val="nil"/>
              <w:bottom w:val="single" w:sz="4" w:space="0" w:color="auto"/>
              <w:right w:val="single" w:sz="4" w:space="0" w:color="auto"/>
            </w:tcBorders>
            <w:shd w:val="clear" w:color="auto" w:fill="B6DDE8"/>
            <w:noWrap/>
            <w:vAlign w:val="bottom"/>
            <w:hideMark/>
          </w:tcPr>
          <w:p w14:paraId="66C41623" w14:textId="77777777" w:rsidR="002136C8" w:rsidRPr="00295FC7" w:rsidRDefault="002136C8" w:rsidP="002136C8">
            <w:pPr>
              <w:spacing w:before="100" w:beforeAutospacing="1" w:after="100" w:afterAutospacing="1"/>
              <w:rPr>
                <w:rFonts w:ascii="微软雅黑" w:eastAsia="微软雅黑" w:hAnsi="微软雅黑" w:cs="宋体"/>
                <w:color w:val="000000"/>
                <w:sz w:val="18"/>
                <w:szCs w:val="18"/>
              </w:rPr>
            </w:pPr>
            <w:r w:rsidRPr="00295FC7">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0B922B8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是否必填</w:t>
            </w:r>
          </w:p>
        </w:tc>
      </w:tr>
      <w:tr w:rsidR="002136C8" w:rsidRPr="00780EC6" w14:paraId="7042F85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4E9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组织</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0C28552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明细关联的组织</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257757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16CE8928"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3E7A8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BEF51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明细对应的银行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2720223F"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05A08C2"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7074D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银行账户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13EFD2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产生银行明细的账户</w:t>
            </w:r>
          </w:p>
        </w:tc>
        <w:tc>
          <w:tcPr>
            <w:tcW w:w="992" w:type="dxa"/>
            <w:tcBorders>
              <w:top w:val="single" w:sz="4" w:space="0" w:color="auto"/>
              <w:left w:val="nil"/>
              <w:bottom w:val="single" w:sz="4" w:space="0" w:color="auto"/>
              <w:right w:val="single" w:sz="4" w:space="0" w:color="auto"/>
            </w:tcBorders>
            <w:shd w:val="clear" w:color="auto" w:fill="auto"/>
            <w:vAlign w:val="center"/>
          </w:tcPr>
          <w:p w14:paraId="7882789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969480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0EDFB4"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开户银行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A8E57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开户的银行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2C76ECD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E7B435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FC1BE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币种</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0C7B9C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对应的币种</w:t>
            </w:r>
          </w:p>
        </w:tc>
        <w:tc>
          <w:tcPr>
            <w:tcW w:w="992" w:type="dxa"/>
            <w:tcBorders>
              <w:top w:val="single" w:sz="4" w:space="0" w:color="auto"/>
              <w:left w:val="nil"/>
              <w:bottom w:val="single" w:sz="4" w:space="0" w:color="auto"/>
              <w:right w:val="single" w:sz="4" w:space="0" w:color="auto"/>
            </w:tcBorders>
            <w:shd w:val="clear" w:color="auto" w:fill="auto"/>
            <w:vAlign w:val="center"/>
          </w:tcPr>
          <w:p w14:paraId="592EABA2"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343282D"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D414A4"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828809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发生的日期</w:t>
            </w:r>
          </w:p>
        </w:tc>
        <w:tc>
          <w:tcPr>
            <w:tcW w:w="992" w:type="dxa"/>
            <w:tcBorders>
              <w:top w:val="single" w:sz="4" w:space="0" w:color="auto"/>
              <w:left w:val="nil"/>
              <w:bottom w:val="single" w:sz="4" w:space="0" w:color="auto"/>
              <w:right w:val="single" w:sz="4" w:space="0" w:color="auto"/>
            </w:tcBorders>
            <w:shd w:val="clear" w:color="auto" w:fill="auto"/>
            <w:vAlign w:val="center"/>
          </w:tcPr>
          <w:p w14:paraId="34D8FBD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23235F4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69067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起息日期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22AAF78"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开始计息的日期</w:t>
            </w:r>
          </w:p>
        </w:tc>
        <w:tc>
          <w:tcPr>
            <w:tcW w:w="992" w:type="dxa"/>
            <w:tcBorders>
              <w:top w:val="single" w:sz="4" w:space="0" w:color="auto"/>
              <w:left w:val="nil"/>
              <w:bottom w:val="single" w:sz="4" w:space="0" w:color="auto"/>
              <w:right w:val="single" w:sz="4" w:space="0" w:color="auto"/>
            </w:tcBorders>
            <w:shd w:val="clear" w:color="auto" w:fill="auto"/>
            <w:vAlign w:val="center"/>
          </w:tcPr>
          <w:p w14:paraId="4A9A7911"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6202CF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0B52C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当前日期</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0728AC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当前的日期</w:t>
            </w:r>
          </w:p>
        </w:tc>
        <w:tc>
          <w:tcPr>
            <w:tcW w:w="992" w:type="dxa"/>
            <w:tcBorders>
              <w:top w:val="single" w:sz="4" w:space="0" w:color="auto"/>
              <w:left w:val="nil"/>
              <w:bottom w:val="single" w:sz="4" w:space="0" w:color="auto"/>
              <w:right w:val="single" w:sz="4" w:space="0" w:color="auto"/>
            </w:tcBorders>
            <w:shd w:val="clear" w:color="auto" w:fill="auto"/>
          </w:tcPr>
          <w:p w14:paraId="1542FE3D"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FF0000"/>
                <w:sz w:val="18"/>
                <w:szCs w:val="18"/>
              </w:rPr>
              <w:t>×</w:t>
            </w:r>
          </w:p>
        </w:tc>
      </w:tr>
      <w:tr w:rsidR="002136C8" w:rsidRPr="00780EC6" w14:paraId="69258C6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6B0D6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金额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4ECF47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发生金额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016A615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F43747" w:rsidRPr="00780EC6" w14:paraId="33109B19"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E49046" w14:textId="1F1AD7BD" w:rsidR="00F43747" w:rsidRPr="00780EC6" w:rsidRDefault="00F43747"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余额</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B7F90F0" w14:textId="584FDB84" w:rsidR="00F43747" w:rsidRPr="00780EC6" w:rsidRDefault="00F43747"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该笔交易发生后的可用余额</w:t>
            </w:r>
          </w:p>
        </w:tc>
        <w:tc>
          <w:tcPr>
            <w:tcW w:w="992" w:type="dxa"/>
            <w:tcBorders>
              <w:top w:val="single" w:sz="4" w:space="0" w:color="auto"/>
              <w:left w:val="nil"/>
              <w:bottom w:val="single" w:sz="4" w:space="0" w:color="auto"/>
              <w:right w:val="single" w:sz="4" w:space="0" w:color="auto"/>
            </w:tcBorders>
            <w:shd w:val="clear" w:color="auto" w:fill="auto"/>
            <w:vAlign w:val="center"/>
          </w:tcPr>
          <w:p w14:paraId="47E83A47" w14:textId="3E3B7FEE" w:rsidR="00F43747" w:rsidRPr="00E46B81" w:rsidRDefault="00F43747"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16633DEA"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88ACB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657484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交易的类型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0D7D2E3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6FB451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4B017C"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票据类型</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84FD3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对应票据的类型</w:t>
            </w:r>
          </w:p>
        </w:tc>
        <w:tc>
          <w:tcPr>
            <w:tcW w:w="992" w:type="dxa"/>
            <w:tcBorders>
              <w:top w:val="single" w:sz="4" w:space="0" w:color="auto"/>
              <w:left w:val="nil"/>
              <w:bottom w:val="single" w:sz="4" w:space="0" w:color="auto"/>
              <w:right w:val="single" w:sz="4" w:space="0" w:color="auto"/>
            </w:tcBorders>
            <w:shd w:val="clear" w:color="auto" w:fill="auto"/>
            <w:vAlign w:val="center"/>
          </w:tcPr>
          <w:p w14:paraId="38F2001E"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9BF6153"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96FE3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BA362E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票据号码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66168A2A"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629EDC4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056E7E"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对方账户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16C9A3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收方账户的信息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3E65CE0F"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79A2AF68"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74A7DF"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对方名称</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D58CBF6"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收方名称</w:t>
            </w:r>
          </w:p>
        </w:tc>
        <w:tc>
          <w:tcPr>
            <w:tcW w:w="992" w:type="dxa"/>
            <w:tcBorders>
              <w:top w:val="single" w:sz="4" w:space="0" w:color="auto"/>
              <w:left w:val="nil"/>
              <w:bottom w:val="single" w:sz="4" w:space="0" w:color="auto"/>
              <w:right w:val="single" w:sz="4" w:space="0" w:color="auto"/>
            </w:tcBorders>
            <w:shd w:val="clear" w:color="auto" w:fill="auto"/>
            <w:vAlign w:val="center"/>
          </w:tcPr>
          <w:p w14:paraId="42956DD0"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531B544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3029BB"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对方银行</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BDDC0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收方银行</w:t>
            </w:r>
          </w:p>
        </w:tc>
        <w:tc>
          <w:tcPr>
            <w:tcW w:w="992" w:type="dxa"/>
            <w:tcBorders>
              <w:top w:val="single" w:sz="4" w:space="0" w:color="auto"/>
              <w:left w:val="nil"/>
              <w:bottom w:val="single" w:sz="4" w:space="0" w:color="auto"/>
              <w:right w:val="single" w:sz="4" w:space="0" w:color="auto"/>
            </w:tcBorders>
            <w:shd w:val="clear" w:color="auto" w:fill="auto"/>
            <w:vAlign w:val="center"/>
          </w:tcPr>
          <w:p w14:paraId="11ADC997"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BA1126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7E4C3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用途</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A3EBAF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用途</w:t>
            </w:r>
          </w:p>
        </w:tc>
        <w:tc>
          <w:tcPr>
            <w:tcW w:w="992" w:type="dxa"/>
            <w:tcBorders>
              <w:top w:val="single" w:sz="4" w:space="0" w:color="auto"/>
              <w:left w:val="nil"/>
              <w:bottom w:val="single" w:sz="4" w:space="0" w:color="auto"/>
              <w:right w:val="single" w:sz="4" w:space="0" w:color="auto"/>
            </w:tcBorders>
            <w:shd w:val="clear" w:color="auto" w:fill="auto"/>
            <w:vAlign w:val="center"/>
          </w:tcPr>
          <w:p w14:paraId="139664AE"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EDA868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4A91F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附言（对账号）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0CE873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对对账码</w:t>
            </w:r>
          </w:p>
        </w:tc>
        <w:tc>
          <w:tcPr>
            <w:tcW w:w="992" w:type="dxa"/>
            <w:tcBorders>
              <w:top w:val="single" w:sz="4" w:space="0" w:color="auto"/>
              <w:left w:val="nil"/>
              <w:bottom w:val="single" w:sz="4" w:space="0" w:color="auto"/>
              <w:right w:val="single" w:sz="4" w:space="0" w:color="auto"/>
            </w:tcBorders>
            <w:shd w:val="clear" w:color="auto" w:fill="auto"/>
            <w:vAlign w:val="center"/>
          </w:tcPr>
          <w:p w14:paraId="3E257A88"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3A6A40E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66C73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备注</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61F4BC2D"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辅助说明信息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04E40396"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07E8F73F"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4976C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25D757F"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创建操作员</w:t>
            </w:r>
          </w:p>
        </w:tc>
        <w:tc>
          <w:tcPr>
            <w:tcW w:w="992" w:type="dxa"/>
            <w:tcBorders>
              <w:top w:val="single" w:sz="4" w:space="0" w:color="auto"/>
              <w:left w:val="nil"/>
              <w:bottom w:val="single" w:sz="4" w:space="0" w:color="auto"/>
              <w:right w:val="single" w:sz="4" w:space="0" w:color="auto"/>
            </w:tcBorders>
            <w:shd w:val="clear" w:color="auto" w:fill="auto"/>
          </w:tcPr>
          <w:p w14:paraId="4671697F"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33B0EB50"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61D1A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6B4BC20"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创建的时间</w:t>
            </w:r>
          </w:p>
        </w:tc>
        <w:tc>
          <w:tcPr>
            <w:tcW w:w="992" w:type="dxa"/>
            <w:tcBorders>
              <w:top w:val="single" w:sz="4" w:space="0" w:color="auto"/>
              <w:left w:val="nil"/>
              <w:bottom w:val="single" w:sz="4" w:space="0" w:color="auto"/>
              <w:right w:val="single" w:sz="4" w:space="0" w:color="auto"/>
            </w:tcBorders>
            <w:shd w:val="clear" w:color="auto" w:fill="auto"/>
          </w:tcPr>
          <w:p w14:paraId="4EA1E3E7"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3C30961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40201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修改人</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81C363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修改的从左预案</w:t>
            </w:r>
          </w:p>
        </w:tc>
        <w:tc>
          <w:tcPr>
            <w:tcW w:w="992" w:type="dxa"/>
            <w:tcBorders>
              <w:top w:val="single" w:sz="4" w:space="0" w:color="auto"/>
              <w:left w:val="nil"/>
              <w:bottom w:val="single" w:sz="4" w:space="0" w:color="auto"/>
              <w:right w:val="single" w:sz="4" w:space="0" w:color="auto"/>
            </w:tcBorders>
            <w:shd w:val="clear" w:color="auto" w:fill="auto"/>
          </w:tcPr>
          <w:p w14:paraId="5D590C0F"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588551E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FB70E9"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F277215"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修改的时间</w:t>
            </w:r>
          </w:p>
        </w:tc>
        <w:tc>
          <w:tcPr>
            <w:tcW w:w="992" w:type="dxa"/>
            <w:tcBorders>
              <w:top w:val="single" w:sz="4" w:space="0" w:color="auto"/>
              <w:left w:val="nil"/>
              <w:bottom w:val="single" w:sz="4" w:space="0" w:color="auto"/>
              <w:right w:val="single" w:sz="4" w:space="0" w:color="auto"/>
            </w:tcBorders>
            <w:shd w:val="clear" w:color="auto" w:fill="auto"/>
          </w:tcPr>
          <w:p w14:paraId="27508EDC"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2467D227"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A31B4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版本号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455A33E8"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版本的编号</w:t>
            </w:r>
          </w:p>
        </w:tc>
        <w:tc>
          <w:tcPr>
            <w:tcW w:w="992" w:type="dxa"/>
            <w:tcBorders>
              <w:top w:val="single" w:sz="4" w:space="0" w:color="auto"/>
              <w:left w:val="nil"/>
              <w:bottom w:val="single" w:sz="4" w:space="0" w:color="auto"/>
              <w:right w:val="single" w:sz="4" w:space="0" w:color="auto"/>
            </w:tcBorders>
            <w:shd w:val="clear" w:color="auto" w:fill="auto"/>
          </w:tcPr>
          <w:p w14:paraId="30861F34"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780EC6" w14:paraId="0F527119"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F5E7DA"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包含已导出标志</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DCC6D3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是否做过导出操作</w:t>
            </w:r>
          </w:p>
        </w:tc>
        <w:tc>
          <w:tcPr>
            <w:tcW w:w="992" w:type="dxa"/>
            <w:tcBorders>
              <w:top w:val="single" w:sz="4" w:space="0" w:color="auto"/>
              <w:left w:val="nil"/>
              <w:bottom w:val="single" w:sz="4" w:space="0" w:color="auto"/>
              <w:right w:val="single" w:sz="4" w:space="0" w:color="auto"/>
            </w:tcBorders>
            <w:shd w:val="clear" w:color="auto" w:fill="auto"/>
            <w:vAlign w:val="center"/>
          </w:tcPr>
          <w:p w14:paraId="46859FDB"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B69C34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C98C12"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核对批号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70F6D07"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对应的核对批号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45D65AE4"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780EC6" w14:paraId="468E934B"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747A11"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对账批号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67BB5C5" w14:textId="77777777" w:rsidR="002136C8" w:rsidRPr="00780EC6" w:rsidRDefault="002136C8" w:rsidP="002136C8">
            <w:pPr>
              <w:spacing w:before="100" w:beforeAutospacing="1" w:after="100" w:afterAutospacing="1"/>
              <w:rPr>
                <w:rFonts w:ascii="微软雅黑" w:eastAsia="微软雅黑" w:hAnsi="微软雅黑" w:cs="宋体"/>
                <w:color w:val="000000"/>
                <w:sz w:val="18"/>
                <w:szCs w:val="18"/>
              </w:rPr>
            </w:pPr>
            <w:r w:rsidRPr="00780EC6">
              <w:rPr>
                <w:rFonts w:ascii="微软雅黑" w:eastAsia="微软雅黑" w:hAnsi="微软雅黑" w:cs="宋体" w:hint="eastAsia"/>
                <w:color w:val="000000"/>
                <w:sz w:val="18"/>
                <w:szCs w:val="18"/>
              </w:rPr>
              <w:t>对应的对账批号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22F90702" w14:textId="77777777" w:rsidR="002136C8" w:rsidRPr="00E46B81" w:rsidRDefault="002136C8" w:rsidP="002136C8">
            <w:pPr>
              <w:jc w:val="center"/>
              <w:rPr>
                <w:rFonts w:ascii="微软雅黑" w:eastAsia="微软雅黑" w:hAnsi="微软雅黑" w:cs="宋体"/>
                <w:b/>
                <w:bCs/>
                <w:color w:val="3366FF"/>
                <w:sz w:val="18"/>
                <w:szCs w:val="18"/>
              </w:rPr>
            </w:pPr>
            <w:r w:rsidRPr="00E46B81">
              <w:rPr>
                <w:rFonts w:ascii="微软雅黑" w:eastAsia="微软雅黑" w:hAnsi="微软雅黑" w:cs="宋体" w:hint="eastAsia"/>
                <w:b/>
                <w:bCs/>
                <w:color w:val="3366FF"/>
                <w:sz w:val="18"/>
                <w:szCs w:val="18"/>
              </w:rPr>
              <w:t>√</w:t>
            </w:r>
          </w:p>
        </w:tc>
      </w:tr>
      <w:tr w:rsidR="002136C8" w:rsidRPr="00EB3384" w14:paraId="4110BC01"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B58D98"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记账批号</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E05E8E4"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记账的批次号</w:t>
            </w:r>
          </w:p>
        </w:tc>
        <w:tc>
          <w:tcPr>
            <w:tcW w:w="992" w:type="dxa"/>
            <w:tcBorders>
              <w:top w:val="single" w:sz="4" w:space="0" w:color="auto"/>
              <w:left w:val="nil"/>
              <w:bottom w:val="single" w:sz="4" w:space="0" w:color="auto"/>
              <w:right w:val="single" w:sz="4" w:space="0" w:color="auto"/>
            </w:tcBorders>
            <w:shd w:val="clear" w:color="auto" w:fill="auto"/>
            <w:vAlign w:val="center"/>
          </w:tcPr>
          <w:p w14:paraId="23C46984"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0B69224C"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093E0B"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记账状态</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0F9DF102"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记账的状态</w:t>
            </w:r>
          </w:p>
        </w:tc>
        <w:tc>
          <w:tcPr>
            <w:tcW w:w="992" w:type="dxa"/>
            <w:tcBorders>
              <w:top w:val="single" w:sz="4" w:space="0" w:color="auto"/>
              <w:left w:val="nil"/>
              <w:bottom w:val="single" w:sz="4" w:space="0" w:color="auto"/>
              <w:right w:val="single" w:sz="4" w:space="0" w:color="auto"/>
            </w:tcBorders>
            <w:shd w:val="clear" w:color="auto" w:fill="auto"/>
            <w:vAlign w:val="center"/>
          </w:tcPr>
          <w:p w14:paraId="3933985E"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7EA4CF34"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557069"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记账信息</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77C64BD3"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记账的错误或者成功信息</w:t>
            </w:r>
          </w:p>
        </w:tc>
        <w:tc>
          <w:tcPr>
            <w:tcW w:w="992" w:type="dxa"/>
            <w:tcBorders>
              <w:top w:val="single" w:sz="4" w:space="0" w:color="auto"/>
              <w:left w:val="nil"/>
              <w:bottom w:val="single" w:sz="4" w:space="0" w:color="auto"/>
              <w:right w:val="single" w:sz="4" w:space="0" w:color="auto"/>
            </w:tcBorders>
            <w:shd w:val="clear" w:color="auto" w:fill="auto"/>
            <w:vAlign w:val="center"/>
          </w:tcPr>
          <w:p w14:paraId="0D57DC22"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r w:rsidR="002136C8" w:rsidRPr="00EB3384" w14:paraId="7FD7FDAE" w14:textId="77777777" w:rsidTr="002136C8">
        <w:trPr>
          <w:trHeight w:val="284"/>
          <w:jc w:val="center"/>
        </w:trPr>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ADE95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记账确认时间</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11DD745E" w14:textId="77777777" w:rsidR="002136C8" w:rsidRPr="00EB3384"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记账时间</w:t>
            </w:r>
          </w:p>
        </w:tc>
        <w:tc>
          <w:tcPr>
            <w:tcW w:w="992" w:type="dxa"/>
            <w:tcBorders>
              <w:top w:val="single" w:sz="4" w:space="0" w:color="auto"/>
              <w:left w:val="nil"/>
              <w:bottom w:val="single" w:sz="4" w:space="0" w:color="auto"/>
              <w:right w:val="single" w:sz="4" w:space="0" w:color="auto"/>
            </w:tcBorders>
            <w:shd w:val="clear" w:color="auto" w:fill="auto"/>
            <w:vAlign w:val="center"/>
          </w:tcPr>
          <w:p w14:paraId="77C5F1BE" w14:textId="77777777" w:rsidR="002136C8" w:rsidRPr="00E46B81" w:rsidRDefault="002136C8" w:rsidP="002136C8">
            <w:pPr>
              <w:jc w:val="center"/>
              <w:rPr>
                <w:rFonts w:ascii="微软雅黑" w:eastAsia="微软雅黑" w:hAnsi="微软雅黑" w:cs="宋体"/>
                <w:b/>
                <w:bCs/>
                <w:color w:val="FF0000"/>
                <w:sz w:val="18"/>
                <w:szCs w:val="18"/>
              </w:rPr>
            </w:pPr>
            <w:r w:rsidRPr="00E46B81">
              <w:rPr>
                <w:rFonts w:ascii="微软雅黑" w:eastAsia="微软雅黑" w:hAnsi="微软雅黑" w:cs="宋体" w:hint="eastAsia"/>
                <w:b/>
                <w:bCs/>
                <w:color w:val="FF0000"/>
                <w:sz w:val="18"/>
                <w:szCs w:val="18"/>
              </w:rPr>
              <w:t>×</w:t>
            </w:r>
          </w:p>
        </w:tc>
      </w:tr>
    </w:tbl>
    <w:p w14:paraId="1C2BFF90" w14:textId="77777777" w:rsidR="002136C8" w:rsidRDefault="002136C8" w:rsidP="002136C8"/>
    <w:p w14:paraId="5EF7FAD2"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6A5E3D60" w14:textId="45641727" w:rsidR="002136C8" w:rsidRPr="00D12323" w:rsidRDefault="002136C8" w:rsidP="002136C8">
      <w:pPr>
        <w:pStyle w:val="L-"/>
      </w:pPr>
      <w:r w:rsidRPr="00D12323">
        <w:rPr>
          <w:rFonts w:hint="eastAsia"/>
        </w:rPr>
        <w:t>图：</w:t>
      </w:r>
      <w:r>
        <w:rPr>
          <w:rFonts w:hint="eastAsia"/>
        </w:rPr>
        <w:t>3.4.</w:t>
      </w:r>
      <w:r w:rsidR="00B712AC">
        <w:t>1</w:t>
      </w:r>
      <w:r>
        <w:rPr>
          <w:rFonts w:hint="eastAsia"/>
        </w:rPr>
        <w:t>.3</w:t>
      </w:r>
      <w:r w:rsidR="00B712AC">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账户历史明细查看、操作页面</w:t>
      </w:r>
    </w:p>
    <w:p w14:paraId="3C658C14" w14:textId="77777777" w:rsidR="002136C8" w:rsidRDefault="00E75EE2" w:rsidP="002136C8">
      <w:r>
        <w:rPr>
          <w:noProof/>
          <w:lang w:eastAsia="zh-CN" w:bidi="ar-SA"/>
        </w:rPr>
        <w:drawing>
          <wp:inline distT="0" distB="0" distL="0" distR="0" wp14:anchorId="30BB825B" wp14:editId="2484A930">
            <wp:extent cx="5267325" cy="2838450"/>
            <wp:effectExtent l="0" t="0" r="9525" b="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1EBBACF1" w14:textId="77777777" w:rsidR="002136C8" w:rsidRDefault="002136C8" w:rsidP="002136C8"/>
    <w:p w14:paraId="20E64C94" w14:textId="0D217E4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.3</w:t>
      </w:r>
      <w:r w:rsidR="00B712AC">
        <w:t>.5</w:t>
      </w:r>
      <w:r w:rsidR="00B712AC" w:rsidRPr="00D12323">
        <w:rPr>
          <w:rFonts w:hint="eastAsia"/>
        </w:rPr>
        <w:t>-</w:t>
      </w:r>
      <w:r w:rsidR="00B712AC">
        <w:rPr>
          <w:rFonts w:hint="eastAsia"/>
        </w:rPr>
        <w:t>2</w:t>
      </w:r>
      <w:r>
        <w:rPr>
          <w:rFonts w:hint="eastAsia"/>
        </w:rPr>
        <w:t xml:space="preserve"> </w:t>
      </w:r>
      <w:r>
        <w:rPr>
          <w:rFonts w:hint="eastAsia"/>
        </w:rPr>
        <w:t>账户历史明细新增页面</w:t>
      </w:r>
    </w:p>
    <w:p w14:paraId="3E1497FE" w14:textId="77777777" w:rsidR="002136C8" w:rsidRDefault="00E75EE2" w:rsidP="002136C8">
      <w:r>
        <w:rPr>
          <w:noProof/>
          <w:lang w:eastAsia="zh-CN" w:bidi="ar-SA"/>
        </w:rPr>
        <w:drawing>
          <wp:inline distT="0" distB="0" distL="0" distR="0" wp14:anchorId="105B5EE5" wp14:editId="1C544379">
            <wp:extent cx="5276850" cy="2590800"/>
            <wp:effectExtent l="0" t="0" r="0" b="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3717B707" w14:textId="77777777" w:rsidR="002136C8" w:rsidRDefault="002136C8" w:rsidP="002136C8"/>
    <w:p w14:paraId="23D55386" w14:textId="77777777" w:rsidR="002136C8" w:rsidRDefault="002136C8" w:rsidP="007E69D1">
      <w:pPr>
        <w:pStyle w:val="40"/>
        <w:numPr>
          <w:ilvl w:val="3"/>
          <w:numId w:val="2"/>
        </w:numPr>
        <w:rPr>
          <w:lang w:eastAsia="zh-CN"/>
        </w:rPr>
      </w:pPr>
      <w:r>
        <w:rPr>
          <w:rFonts w:hint="eastAsia"/>
          <w:lang w:eastAsia="zh-CN"/>
        </w:rPr>
        <w:t>账户流水</w:t>
      </w:r>
    </w:p>
    <w:p w14:paraId="49F1F633" w14:textId="77777777" w:rsidR="002136C8" w:rsidRPr="002136C8" w:rsidRDefault="002136C8" w:rsidP="002136C8">
      <w:pPr>
        <w:pStyle w:val="afb"/>
        <w:keepNext/>
        <w:keepLines/>
        <w:numPr>
          <w:ilvl w:val="3"/>
          <w:numId w:val="21"/>
        </w:numPr>
        <w:spacing w:beforeAutospacing="1" w:afterAutospacing="1" w:line="360" w:lineRule="auto"/>
        <w:contextualSpacing w:val="0"/>
        <w:outlineLvl w:val="3"/>
        <w:rPr>
          <w:rFonts w:ascii="宋体" w:hAnsi="宋体"/>
          <w:bCs/>
          <w:vanish/>
          <w:color w:val="808080"/>
          <w:szCs w:val="28"/>
        </w:rPr>
      </w:pPr>
    </w:p>
    <w:p w14:paraId="627ED70B"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370CBD01" w14:textId="77777777" w:rsidR="002136C8" w:rsidRPr="0023330C" w:rsidRDefault="002136C8" w:rsidP="002136C8">
      <w:pPr>
        <w:ind w:firstLine="420"/>
        <w:rPr>
          <w:rFonts w:ascii="宋体" w:hAnsi="宋体"/>
          <w:lang w:eastAsia="zh-CN"/>
        </w:rPr>
      </w:pPr>
      <w:r w:rsidRPr="00997E54">
        <w:rPr>
          <w:rFonts w:ascii="宋体" w:hAnsi="宋体" w:hint="eastAsia"/>
          <w:lang w:eastAsia="zh-CN"/>
        </w:rPr>
        <w:t>今日的明细就是账户流水，查询管理逻辑同明细，指令不同。而且流水是银行未过账的数据，银行都是晚上凌晨的时候进行过账，过账之后是经过确认的明细</w:t>
      </w:r>
      <w:r>
        <w:rPr>
          <w:rFonts w:ascii="宋体" w:hAnsi="宋体" w:hint="eastAsia"/>
          <w:lang w:eastAsia="zh-CN"/>
        </w:rPr>
        <w:t>。</w:t>
      </w:r>
    </w:p>
    <w:p w14:paraId="7EBB9A70"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7E20BB09" w14:textId="77777777" w:rsidR="002136C8" w:rsidRDefault="002136C8" w:rsidP="002136C8">
      <w:pPr>
        <w:ind w:left="420"/>
        <w:rPr>
          <w:lang w:eastAsia="zh-CN"/>
        </w:rPr>
      </w:pPr>
      <w:r>
        <w:rPr>
          <w:rFonts w:hint="eastAsia"/>
          <w:lang w:eastAsia="zh-CN"/>
        </w:rPr>
        <w:t>同直连历史明细。</w:t>
      </w:r>
    </w:p>
    <w:p w14:paraId="48B44E51"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82D519E" w14:textId="77777777" w:rsidR="002136C8" w:rsidRDefault="002136C8" w:rsidP="002136C8">
      <w:pPr>
        <w:ind w:left="420"/>
        <w:rPr>
          <w:lang w:eastAsia="zh-CN"/>
        </w:rPr>
      </w:pPr>
      <w:r>
        <w:rPr>
          <w:rFonts w:hint="eastAsia"/>
          <w:lang w:eastAsia="zh-CN"/>
        </w:rPr>
        <w:t>同直连历史明细。</w:t>
      </w:r>
    </w:p>
    <w:p w14:paraId="0DA0EC39"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19307AB" w14:textId="77777777" w:rsidR="002136C8" w:rsidRDefault="002136C8" w:rsidP="002136C8">
      <w:pPr>
        <w:ind w:left="420"/>
        <w:rPr>
          <w:lang w:eastAsia="zh-CN"/>
        </w:rPr>
      </w:pPr>
      <w:r>
        <w:rPr>
          <w:rFonts w:hint="eastAsia"/>
          <w:lang w:eastAsia="zh-CN"/>
        </w:rPr>
        <w:t>同直连历史明细。</w:t>
      </w:r>
    </w:p>
    <w:p w14:paraId="309A1778" w14:textId="77777777" w:rsidR="002136C8" w:rsidRDefault="002136C8" w:rsidP="002136C8">
      <w:pPr>
        <w:rPr>
          <w:lang w:eastAsia="zh-CN"/>
        </w:rPr>
      </w:pPr>
    </w:p>
    <w:p w14:paraId="2283233F"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BEBFAC3" w14:textId="55689B55" w:rsidR="002136C8" w:rsidRPr="00D12323" w:rsidRDefault="002136C8" w:rsidP="002136C8">
      <w:pPr>
        <w:pStyle w:val="L-"/>
      </w:pPr>
      <w:r w:rsidRPr="00D12323">
        <w:rPr>
          <w:rFonts w:hint="eastAsia"/>
        </w:rPr>
        <w:t>图：</w:t>
      </w:r>
      <w:r>
        <w:rPr>
          <w:rFonts w:hint="eastAsia"/>
        </w:rPr>
        <w:t>3.4.</w:t>
      </w:r>
      <w:r w:rsidR="00B712AC">
        <w:t>1</w:t>
      </w:r>
      <w:r>
        <w:rPr>
          <w:rFonts w:hint="eastAsia"/>
        </w:rPr>
        <w:t>.4</w:t>
      </w:r>
      <w:r w:rsidR="00DB66DC">
        <w:t>.5</w:t>
      </w:r>
      <w:r w:rsidRPr="00D12323">
        <w:rPr>
          <w:rFonts w:hint="eastAsia"/>
        </w:rPr>
        <w:t xml:space="preserve">-1 </w:t>
      </w:r>
      <w:r>
        <w:rPr>
          <w:rFonts w:hint="eastAsia"/>
        </w:rPr>
        <w:t xml:space="preserve"> </w:t>
      </w:r>
      <w:r>
        <w:rPr>
          <w:rFonts w:hint="eastAsia"/>
        </w:rPr>
        <w:t>账户流水查看界面</w:t>
      </w:r>
    </w:p>
    <w:p w14:paraId="46FFBA45" w14:textId="77777777" w:rsidR="002136C8" w:rsidRDefault="00E75EE2" w:rsidP="002136C8">
      <w:r>
        <w:rPr>
          <w:noProof/>
          <w:lang w:eastAsia="zh-CN" w:bidi="ar-SA"/>
        </w:rPr>
        <w:drawing>
          <wp:inline distT="0" distB="0" distL="0" distR="0" wp14:anchorId="67AD28FC" wp14:editId="790A35F1">
            <wp:extent cx="5267325" cy="2838450"/>
            <wp:effectExtent l="0" t="0" r="9525"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B99C214" w14:textId="77777777" w:rsidR="002136C8" w:rsidRDefault="002136C8" w:rsidP="002136C8"/>
    <w:p w14:paraId="34B77160" w14:textId="79743A11" w:rsidR="002136C8" w:rsidRPr="00D12323" w:rsidRDefault="002136C8" w:rsidP="002136C8">
      <w:pPr>
        <w:pStyle w:val="L-"/>
      </w:pPr>
      <w:r w:rsidRPr="00D12323">
        <w:rPr>
          <w:rFonts w:hint="eastAsia"/>
        </w:rPr>
        <w:t>图：</w:t>
      </w:r>
      <w:r w:rsidR="00B712AC">
        <w:rPr>
          <w:rFonts w:hint="eastAsia"/>
        </w:rPr>
        <w:t>3.4.</w:t>
      </w:r>
      <w:r w:rsidR="00B712AC">
        <w:t>1</w:t>
      </w:r>
      <w:r w:rsidR="00B712AC">
        <w:rPr>
          <w:rFonts w:hint="eastAsia"/>
        </w:rPr>
        <w:t>.4</w:t>
      </w:r>
      <w:r w:rsidR="00B712AC">
        <w:t>.5</w:t>
      </w:r>
      <w:r w:rsidR="00B712AC">
        <w:rPr>
          <w:rFonts w:hint="eastAsia"/>
        </w:rPr>
        <w:t>-2</w:t>
      </w:r>
      <w:r>
        <w:rPr>
          <w:rFonts w:hint="eastAsia"/>
        </w:rPr>
        <w:t xml:space="preserve"> </w:t>
      </w:r>
      <w:r>
        <w:rPr>
          <w:rFonts w:hint="eastAsia"/>
        </w:rPr>
        <w:t>账户流水及时查询界面</w:t>
      </w:r>
    </w:p>
    <w:p w14:paraId="7C85503B" w14:textId="77777777" w:rsidR="002136C8" w:rsidRDefault="00E75EE2" w:rsidP="002136C8">
      <w:r>
        <w:rPr>
          <w:noProof/>
          <w:lang w:eastAsia="zh-CN" w:bidi="ar-SA"/>
        </w:rPr>
        <w:drawing>
          <wp:inline distT="0" distB="0" distL="0" distR="0" wp14:anchorId="17C45C0F" wp14:editId="630C6884">
            <wp:extent cx="5276850" cy="2914650"/>
            <wp:effectExtent l="0" t="0" r="0" b="0"/>
            <wp:docPr id="6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50" cy="2914650"/>
                    </a:xfrm>
                    <a:prstGeom prst="rect">
                      <a:avLst/>
                    </a:prstGeom>
                    <a:noFill/>
                    <a:ln>
                      <a:noFill/>
                    </a:ln>
                  </pic:spPr>
                </pic:pic>
              </a:graphicData>
            </a:graphic>
          </wp:inline>
        </w:drawing>
      </w:r>
    </w:p>
    <w:p w14:paraId="2163D7E7" w14:textId="77777777" w:rsidR="002136C8" w:rsidRDefault="002136C8" w:rsidP="002136C8"/>
    <w:p w14:paraId="0E5E8520" w14:textId="77777777" w:rsidR="002136C8" w:rsidRDefault="002136C8" w:rsidP="007E69D1">
      <w:pPr>
        <w:pStyle w:val="40"/>
        <w:numPr>
          <w:ilvl w:val="3"/>
          <w:numId w:val="2"/>
        </w:numPr>
        <w:rPr>
          <w:lang w:eastAsia="zh-CN"/>
        </w:rPr>
      </w:pPr>
      <w:r>
        <w:rPr>
          <w:rFonts w:hint="eastAsia"/>
          <w:lang w:eastAsia="zh-CN"/>
        </w:rPr>
        <w:t>电子台账</w:t>
      </w:r>
    </w:p>
    <w:p w14:paraId="5B25C5AF"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531DB918" w14:textId="77777777" w:rsidR="002136C8" w:rsidRPr="0023330C" w:rsidRDefault="002136C8" w:rsidP="002136C8">
      <w:pPr>
        <w:ind w:firstLine="420"/>
        <w:rPr>
          <w:rFonts w:ascii="宋体" w:hAnsi="宋体"/>
          <w:lang w:eastAsia="zh-CN"/>
        </w:rPr>
      </w:pPr>
      <w:r>
        <w:rPr>
          <w:rFonts w:ascii="宋体" w:hAnsi="宋体"/>
          <w:lang w:eastAsia="zh-CN"/>
        </w:rPr>
        <w:t>对证书</w:t>
      </w:r>
      <w:r>
        <w:rPr>
          <w:rFonts w:ascii="宋体" w:hAnsi="宋体" w:hint="eastAsia"/>
          <w:lang w:eastAsia="zh-CN"/>
        </w:rPr>
        <w:t>/秘钥、电子存单</w:t>
      </w:r>
      <w:r w:rsidR="006C7E7C">
        <w:rPr>
          <w:rFonts w:ascii="宋体" w:hAnsi="宋体" w:hint="eastAsia"/>
          <w:lang w:eastAsia="zh-CN"/>
        </w:rPr>
        <w:t>、合同</w:t>
      </w:r>
      <w:r>
        <w:rPr>
          <w:rFonts w:ascii="宋体" w:hAnsi="宋体" w:hint="eastAsia"/>
          <w:lang w:eastAsia="zh-CN"/>
        </w:rPr>
        <w:t>等进行电子台账式管理，并在到期前进行预警提醒。</w:t>
      </w:r>
    </w:p>
    <w:p w14:paraId="3652A47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1B7D0FED" w14:textId="77777777" w:rsidR="002136C8" w:rsidRDefault="002136C8" w:rsidP="002136C8">
      <w:pPr>
        <w:rPr>
          <w:lang w:eastAsia="zh-CN"/>
        </w:rPr>
      </w:pPr>
      <w:r>
        <w:rPr>
          <w:rFonts w:hint="eastAsia"/>
          <w:lang w:eastAsia="zh-CN"/>
        </w:rPr>
        <w:tab/>
      </w:r>
      <w:r>
        <w:rPr>
          <w:rFonts w:hint="eastAsia"/>
          <w:lang w:eastAsia="zh-CN"/>
        </w:rPr>
        <w:t>无</w:t>
      </w:r>
    </w:p>
    <w:p w14:paraId="27D8B9A3"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0566114" w14:textId="77777777" w:rsidR="002136C8" w:rsidRPr="0094396F" w:rsidRDefault="002136C8" w:rsidP="002136C8">
      <w:pPr>
        <w:rPr>
          <w:lang w:eastAsia="zh-CN"/>
        </w:rPr>
      </w:pPr>
      <w:r>
        <w:rPr>
          <w:rFonts w:hint="eastAsia"/>
          <w:lang w:eastAsia="zh-CN"/>
        </w:rPr>
        <w:tab/>
      </w:r>
      <w:r>
        <w:rPr>
          <w:rFonts w:hint="eastAsia"/>
          <w:lang w:eastAsia="zh-CN"/>
        </w:rPr>
        <w:t>无</w:t>
      </w:r>
    </w:p>
    <w:p w14:paraId="4CD72551"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8330" w:type="dxa"/>
        <w:tblLook w:val="04A0" w:firstRow="1" w:lastRow="0" w:firstColumn="1" w:lastColumn="0" w:noHBand="0" w:noVBand="1"/>
      </w:tblPr>
      <w:tblGrid>
        <w:gridCol w:w="1110"/>
        <w:gridCol w:w="1720"/>
        <w:gridCol w:w="4082"/>
        <w:gridCol w:w="1418"/>
      </w:tblGrid>
      <w:tr w:rsidR="002136C8" w14:paraId="3F2B2DF4" w14:textId="77777777" w:rsidTr="002136C8">
        <w:trPr>
          <w:trHeight w:val="300"/>
        </w:trPr>
        <w:tc>
          <w:tcPr>
            <w:tcW w:w="1110" w:type="dxa"/>
            <w:tcBorders>
              <w:top w:val="single" w:sz="8" w:space="0" w:color="auto"/>
              <w:left w:val="single" w:sz="4" w:space="0" w:color="auto"/>
              <w:bottom w:val="nil"/>
              <w:right w:val="single" w:sz="8" w:space="0" w:color="auto"/>
            </w:tcBorders>
            <w:shd w:val="clear" w:color="auto" w:fill="B6DDE8"/>
            <w:noWrap/>
            <w:vAlign w:val="center"/>
            <w:hideMark/>
          </w:tcPr>
          <w:p w14:paraId="74BF613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台账类型</w:t>
            </w:r>
          </w:p>
        </w:tc>
        <w:tc>
          <w:tcPr>
            <w:tcW w:w="1720" w:type="dxa"/>
            <w:tcBorders>
              <w:top w:val="single" w:sz="8" w:space="0" w:color="auto"/>
              <w:left w:val="nil"/>
              <w:bottom w:val="single" w:sz="8" w:space="0" w:color="auto"/>
              <w:right w:val="single" w:sz="8" w:space="0" w:color="auto"/>
            </w:tcBorders>
            <w:shd w:val="clear" w:color="auto" w:fill="B6DDE8"/>
            <w:noWrap/>
            <w:vAlign w:val="center"/>
            <w:hideMark/>
          </w:tcPr>
          <w:p w14:paraId="6D01CEE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082" w:type="dxa"/>
            <w:tcBorders>
              <w:top w:val="single" w:sz="8" w:space="0" w:color="auto"/>
              <w:left w:val="nil"/>
              <w:bottom w:val="single" w:sz="8" w:space="0" w:color="auto"/>
              <w:right w:val="single" w:sz="8" w:space="0" w:color="auto"/>
            </w:tcBorders>
            <w:shd w:val="clear" w:color="auto" w:fill="B6DDE8"/>
            <w:noWrap/>
            <w:vAlign w:val="center"/>
            <w:hideMark/>
          </w:tcPr>
          <w:p w14:paraId="796A5B4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418" w:type="dxa"/>
            <w:tcBorders>
              <w:top w:val="single" w:sz="8" w:space="0" w:color="auto"/>
              <w:left w:val="nil"/>
              <w:bottom w:val="single" w:sz="8" w:space="0" w:color="auto"/>
              <w:right w:val="single" w:sz="8" w:space="0" w:color="auto"/>
            </w:tcBorders>
            <w:shd w:val="clear" w:color="auto" w:fill="B6DDE8"/>
            <w:vAlign w:val="center"/>
            <w:hideMark/>
          </w:tcPr>
          <w:p w14:paraId="003CFFBA"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非空项</w:t>
            </w:r>
          </w:p>
        </w:tc>
      </w:tr>
      <w:tr w:rsidR="002136C8" w14:paraId="3894250A" w14:textId="77777777" w:rsidTr="002136C8">
        <w:trPr>
          <w:trHeight w:val="300"/>
        </w:trPr>
        <w:tc>
          <w:tcPr>
            <w:tcW w:w="1110" w:type="dxa"/>
            <w:vMerge w:val="restart"/>
            <w:tcBorders>
              <w:top w:val="nil"/>
              <w:left w:val="single" w:sz="4" w:space="0" w:color="auto"/>
              <w:bottom w:val="single" w:sz="8" w:space="0" w:color="000000"/>
              <w:right w:val="single" w:sz="8" w:space="0" w:color="auto"/>
            </w:tcBorders>
            <w:noWrap/>
            <w:vAlign w:val="center"/>
            <w:hideMark/>
          </w:tcPr>
          <w:p w14:paraId="768EC9FF"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公共</w:t>
            </w:r>
          </w:p>
        </w:tc>
        <w:tc>
          <w:tcPr>
            <w:tcW w:w="1720" w:type="dxa"/>
            <w:tcBorders>
              <w:top w:val="nil"/>
              <w:left w:val="nil"/>
              <w:bottom w:val="single" w:sz="8" w:space="0" w:color="auto"/>
              <w:right w:val="single" w:sz="8" w:space="0" w:color="auto"/>
            </w:tcBorders>
            <w:noWrap/>
            <w:vAlign w:val="center"/>
            <w:hideMark/>
          </w:tcPr>
          <w:p w14:paraId="5EE83A7D"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编号</w:t>
            </w:r>
          </w:p>
        </w:tc>
        <w:tc>
          <w:tcPr>
            <w:tcW w:w="4082" w:type="dxa"/>
            <w:tcBorders>
              <w:top w:val="nil"/>
              <w:left w:val="nil"/>
              <w:bottom w:val="single" w:sz="8" w:space="0" w:color="auto"/>
              <w:right w:val="single" w:sz="8" w:space="0" w:color="auto"/>
            </w:tcBorders>
            <w:noWrap/>
            <w:vAlign w:val="center"/>
            <w:hideMark/>
          </w:tcPr>
          <w:p w14:paraId="0E18BB2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编号信息</w:t>
            </w:r>
          </w:p>
        </w:tc>
        <w:tc>
          <w:tcPr>
            <w:tcW w:w="1418" w:type="dxa"/>
            <w:tcBorders>
              <w:top w:val="nil"/>
              <w:left w:val="nil"/>
              <w:bottom w:val="single" w:sz="8" w:space="0" w:color="auto"/>
              <w:right w:val="single" w:sz="8" w:space="0" w:color="auto"/>
            </w:tcBorders>
            <w:vAlign w:val="center"/>
            <w:hideMark/>
          </w:tcPr>
          <w:p w14:paraId="65D1B185"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BDC533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65DD5CA"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78DF621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名称</w:t>
            </w:r>
          </w:p>
        </w:tc>
        <w:tc>
          <w:tcPr>
            <w:tcW w:w="4082" w:type="dxa"/>
            <w:tcBorders>
              <w:top w:val="nil"/>
              <w:left w:val="nil"/>
              <w:bottom w:val="single" w:sz="8" w:space="0" w:color="auto"/>
              <w:right w:val="single" w:sz="8" w:space="0" w:color="auto"/>
            </w:tcBorders>
            <w:noWrap/>
            <w:vAlign w:val="center"/>
            <w:hideMark/>
          </w:tcPr>
          <w:p w14:paraId="2CC3505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合同、协议等名称</w:t>
            </w:r>
          </w:p>
        </w:tc>
        <w:tc>
          <w:tcPr>
            <w:tcW w:w="1418" w:type="dxa"/>
            <w:tcBorders>
              <w:top w:val="nil"/>
              <w:left w:val="nil"/>
              <w:bottom w:val="single" w:sz="8" w:space="0" w:color="auto"/>
              <w:right w:val="single" w:sz="8" w:space="0" w:color="auto"/>
            </w:tcBorders>
            <w:vAlign w:val="center"/>
            <w:hideMark/>
          </w:tcPr>
          <w:p w14:paraId="5BEF069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306F5B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E70B9E5"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55987575"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台账类型</w:t>
            </w:r>
          </w:p>
        </w:tc>
        <w:tc>
          <w:tcPr>
            <w:tcW w:w="4082" w:type="dxa"/>
            <w:tcBorders>
              <w:top w:val="nil"/>
              <w:left w:val="nil"/>
              <w:bottom w:val="single" w:sz="8" w:space="0" w:color="auto"/>
              <w:right w:val="single" w:sz="8" w:space="0" w:color="auto"/>
            </w:tcBorders>
            <w:noWrap/>
            <w:vAlign w:val="center"/>
            <w:hideMark/>
          </w:tcPr>
          <w:p w14:paraId="54DEFF97"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合同/协议、定期存单、印鉴管理、</w:t>
            </w:r>
            <w:r w:rsidRPr="006F77F6">
              <w:rPr>
                <w:rFonts w:ascii="微软雅黑" w:eastAsia="微软雅黑" w:hAnsi="微软雅黑" w:cs="宋体" w:hint="eastAsia"/>
                <w:color w:val="000000"/>
                <w:sz w:val="18"/>
                <w:szCs w:val="18"/>
                <w:lang w:eastAsia="zh-CN"/>
              </w:rPr>
              <w:t>证书/密钥</w:t>
            </w:r>
          </w:p>
        </w:tc>
        <w:tc>
          <w:tcPr>
            <w:tcW w:w="1418" w:type="dxa"/>
            <w:tcBorders>
              <w:top w:val="nil"/>
              <w:left w:val="nil"/>
              <w:bottom w:val="single" w:sz="8" w:space="0" w:color="auto"/>
              <w:right w:val="single" w:sz="8" w:space="0" w:color="auto"/>
            </w:tcBorders>
            <w:vAlign w:val="center"/>
            <w:hideMark/>
          </w:tcPr>
          <w:p w14:paraId="0A0027E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676A3A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7D0E88C2"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1A17BA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 </w:t>
            </w:r>
          </w:p>
        </w:tc>
        <w:tc>
          <w:tcPr>
            <w:tcW w:w="4082" w:type="dxa"/>
            <w:tcBorders>
              <w:top w:val="nil"/>
              <w:left w:val="nil"/>
              <w:bottom w:val="single" w:sz="8" w:space="0" w:color="auto"/>
              <w:right w:val="single" w:sz="8" w:space="0" w:color="auto"/>
            </w:tcBorders>
            <w:noWrap/>
            <w:vAlign w:val="center"/>
            <w:hideMark/>
          </w:tcPr>
          <w:p w14:paraId="1B119534"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所在的组织 </w:t>
            </w:r>
          </w:p>
        </w:tc>
        <w:tc>
          <w:tcPr>
            <w:tcW w:w="1418" w:type="dxa"/>
            <w:tcBorders>
              <w:top w:val="nil"/>
              <w:left w:val="nil"/>
              <w:bottom w:val="single" w:sz="8" w:space="0" w:color="auto"/>
              <w:right w:val="single" w:sz="8" w:space="0" w:color="auto"/>
            </w:tcBorders>
            <w:vAlign w:val="center"/>
            <w:hideMark/>
          </w:tcPr>
          <w:p w14:paraId="0C95B61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797D11E" w14:textId="77777777" w:rsidTr="002136C8">
        <w:trPr>
          <w:trHeight w:val="300"/>
        </w:trPr>
        <w:tc>
          <w:tcPr>
            <w:tcW w:w="1110" w:type="dxa"/>
            <w:vMerge w:val="restart"/>
            <w:tcBorders>
              <w:top w:val="nil"/>
              <w:left w:val="single" w:sz="4" w:space="0" w:color="auto"/>
              <w:bottom w:val="single" w:sz="8" w:space="0" w:color="000000"/>
              <w:right w:val="single" w:sz="8" w:space="0" w:color="auto"/>
            </w:tcBorders>
            <w:noWrap/>
            <w:vAlign w:val="center"/>
            <w:hideMark/>
          </w:tcPr>
          <w:p w14:paraId="7070688C" w14:textId="77777777" w:rsidR="002136C8" w:rsidRDefault="002136C8" w:rsidP="002136C8">
            <w:pPr>
              <w:jc w:val="cente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定期存款</w:t>
            </w:r>
          </w:p>
        </w:tc>
        <w:tc>
          <w:tcPr>
            <w:tcW w:w="1720" w:type="dxa"/>
            <w:tcBorders>
              <w:top w:val="nil"/>
              <w:left w:val="nil"/>
              <w:bottom w:val="single" w:sz="8" w:space="0" w:color="auto"/>
              <w:right w:val="single" w:sz="8" w:space="0" w:color="auto"/>
            </w:tcBorders>
            <w:noWrap/>
            <w:vAlign w:val="center"/>
            <w:hideMark/>
          </w:tcPr>
          <w:p w14:paraId="2367B5E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存款银行</w:t>
            </w:r>
          </w:p>
        </w:tc>
        <w:tc>
          <w:tcPr>
            <w:tcW w:w="4082" w:type="dxa"/>
            <w:tcBorders>
              <w:top w:val="nil"/>
              <w:left w:val="nil"/>
              <w:bottom w:val="single" w:sz="8" w:space="0" w:color="auto"/>
              <w:right w:val="single" w:sz="8" w:space="0" w:color="auto"/>
            </w:tcBorders>
            <w:noWrap/>
            <w:vAlign w:val="center"/>
            <w:hideMark/>
          </w:tcPr>
          <w:p w14:paraId="5CB9255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定期存单账户的银行</w:t>
            </w:r>
          </w:p>
        </w:tc>
        <w:tc>
          <w:tcPr>
            <w:tcW w:w="1418" w:type="dxa"/>
            <w:tcBorders>
              <w:top w:val="nil"/>
              <w:left w:val="nil"/>
              <w:bottom w:val="single" w:sz="8" w:space="0" w:color="auto"/>
              <w:right w:val="single" w:sz="8" w:space="0" w:color="auto"/>
            </w:tcBorders>
            <w:vAlign w:val="center"/>
            <w:hideMark/>
          </w:tcPr>
          <w:p w14:paraId="45D9978D"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0AA3A1F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63E3E06"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CDE22A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存款开户行</w:t>
            </w:r>
          </w:p>
        </w:tc>
        <w:tc>
          <w:tcPr>
            <w:tcW w:w="4082" w:type="dxa"/>
            <w:tcBorders>
              <w:top w:val="nil"/>
              <w:left w:val="nil"/>
              <w:bottom w:val="single" w:sz="8" w:space="0" w:color="auto"/>
              <w:right w:val="single" w:sz="8" w:space="0" w:color="auto"/>
            </w:tcBorders>
            <w:noWrap/>
            <w:vAlign w:val="center"/>
            <w:hideMark/>
          </w:tcPr>
          <w:p w14:paraId="30E43C88"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定期存单账户的开户行</w:t>
            </w:r>
          </w:p>
        </w:tc>
        <w:tc>
          <w:tcPr>
            <w:tcW w:w="1418" w:type="dxa"/>
            <w:tcBorders>
              <w:top w:val="nil"/>
              <w:left w:val="nil"/>
              <w:bottom w:val="single" w:sz="8" w:space="0" w:color="auto"/>
              <w:right w:val="single" w:sz="8" w:space="0" w:color="auto"/>
            </w:tcBorders>
            <w:vAlign w:val="center"/>
            <w:hideMark/>
          </w:tcPr>
          <w:p w14:paraId="3EF2FB68"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85E54FE"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28A659D"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526917C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存款账户</w:t>
            </w:r>
          </w:p>
        </w:tc>
        <w:tc>
          <w:tcPr>
            <w:tcW w:w="4082" w:type="dxa"/>
            <w:tcBorders>
              <w:top w:val="nil"/>
              <w:left w:val="nil"/>
              <w:bottom w:val="single" w:sz="8" w:space="0" w:color="auto"/>
              <w:right w:val="single" w:sz="8" w:space="0" w:color="auto"/>
            </w:tcBorders>
            <w:noWrap/>
            <w:vAlign w:val="center"/>
            <w:hideMark/>
          </w:tcPr>
          <w:p w14:paraId="24C2A5D5"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定期存单账户的银行账户</w:t>
            </w:r>
          </w:p>
        </w:tc>
        <w:tc>
          <w:tcPr>
            <w:tcW w:w="1418" w:type="dxa"/>
            <w:tcBorders>
              <w:top w:val="nil"/>
              <w:left w:val="nil"/>
              <w:bottom w:val="single" w:sz="8" w:space="0" w:color="auto"/>
              <w:right w:val="single" w:sz="8" w:space="0" w:color="auto"/>
            </w:tcBorders>
            <w:vAlign w:val="center"/>
            <w:hideMark/>
          </w:tcPr>
          <w:p w14:paraId="5A60A31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4BEEC54"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5EF7CB9"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2F90A6FD"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存款单位名称</w:t>
            </w:r>
          </w:p>
        </w:tc>
        <w:tc>
          <w:tcPr>
            <w:tcW w:w="4082" w:type="dxa"/>
            <w:tcBorders>
              <w:top w:val="nil"/>
              <w:left w:val="nil"/>
              <w:bottom w:val="single" w:sz="8" w:space="0" w:color="auto"/>
              <w:right w:val="single" w:sz="8" w:space="0" w:color="auto"/>
            </w:tcBorders>
            <w:noWrap/>
            <w:vAlign w:val="center"/>
            <w:hideMark/>
          </w:tcPr>
          <w:p w14:paraId="5B63135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定期存款账户的名称</w:t>
            </w:r>
          </w:p>
        </w:tc>
        <w:tc>
          <w:tcPr>
            <w:tcW w:w="1418" w:type="dxa"/>
            <w:tcBorders>
              <w:top w:val="nil"/>
              <w:left w:val="nil"/>
              <w:bottom w:val="single" w:sz="8" w:space="0" w:color="auto"/>
              <w:right w:val="single" w:sz="8" w:space="0" w:color="auto"/>
            </w:tcBorders>
            <w:vAlign w:val="center"/>
            <w:hideMark/>
          </w:tcPr>
          <w:p w14:paraId="02E921B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69EA9D5"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B7D289C"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B8BCE33"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082" w:type="dxa"/>
            <w:tcBorders>
              <w:top w:val="nil"/>
              <w:left w:val="nil"/>
              <w:bottom w:val="single" w:sz="8" w:space="0" w:color="auto"/>
              <w:right w:val="single" w:sz="8" w:space="0" w:color="auto"/>
            </w:tcBorders>
            <w:noWrap/>
            <w:vAlign w:val="center"/>
            <w:hideMark/>
          </w:tcPr>
          <w:p w14:paraId="7D72592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1418" w:type="dxa"/>
            <w:tcBorders>
              <w:top w:val="nil"/>
              <w:left w:val="nil"/>
              <w:bottom w:val="single" w:sz="8" w:space="0" w:color="auto"/>
              <w:right w:val="single" w:sz="8" w:space="0" w:color="auto"/>
            </w:tcBorders>
            <w:vAlign w:val="center"/>
            <w:hideMark/>
          </w:tcPr>
          <w:p w14:paraId="26D3638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E11DC01"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FE61E27"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1A1FACD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付方开户行</w:t>
            </w:r>
          </w:p>
        </w:tc>
        <w:tc>
          <w:tcPr>
            <w:tcW w:w="4082" w:type="dxa"/>
            <w:tcBorders>
              <w:top w:val="nil"/>
              <w:left w:val="nil"/>
              <w:bottom w:val="single" w:sz="8" w:space="0" w:color="auto"/>
              <w:right w:val="single" w:sz="8" w:space="0" w:color="auto"/>
            </w:tcBorders>
            <w:noWrap/>
            <w:vAlign w:val="center"/>
            <w:hideMark/>
          </w:tcPr>
          <w:p w14:paraId="4C36727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付方银行的开户行</w:t>
            </w:r>
          </w:p>
        </w:tc>
        <w:tc>
          <w:tcPr>
            <w:tcW w:w="1418" w:type="dxa"/>
            <w:tcBorders>
              <w:top w:val="nil"/>
              <w:left w:val="nil"/>
              <w:bottom w:val="single" w:sz="8" w:space="0" w:color="auto"/>
              <w:right w:val="single" w:sz="8" w:space="0" w:color="auto"/>
            </w:tcBorders>
            <w:vAlign w:val="center"/>
            <w:hideMark/>
          </w:tcPr>
          <w:p w14:paraId="5FD15E0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30AE9A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0E3216EA"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2A5CEEC"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082" w:type="dxa"/>
            <w:tcBorders>
              <w:top w:val="nil"/>
              <w:left w:val="nil"/>
              <w:bottom w:val="single" w:sz="8" w:space="0" w:color="auto"/>
              <w:right w:val="single" w:sz="8" w:space="0" w:color="auto"/>
            </w:tcBorders>
            <w:noWrap/>
            <w:vAlign w:val="center"/>
            <w:hideMark/>
          </w:tcPr>
          <w:p w14:paraId="1E000B41"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付方银行账户</w:t>
            </w:r>
          </w:p>
        </w:tc>
        <w:tc>
          <w:tcPr>
            <w:tcW w:w="1418" w:type="dxa"/>
            <w:tcBorders>
              <w:top w:val="nil"/>
              <w:left w:val="nil"/>
              <w:bottom w:val="single" w:sz="8" w:space="0" w:color="auto"/>
              <w:right w:val="single" w:sz="8" w:space="0" w:color="auto"/>
            </w:tcBorders>
            <w:vAlign w:val="center"/>
            <w:hideMark/>
          </w:tcPr>
          <w:p w14:paraId="02BC761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063FE52D"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4B3A131"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1A3B8B47"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082" w:type="dxa"/>
            <w:tcBorders>
              <w:top w:val="nil"/>
              <w:left w:val="nil"/>
              <w:bottom w:val="single" w:sz="8" w:space="0" w:color="auto"/>
              <w:right w:val="single" w:sz="8" w:space="0" w:color="auto"/>
            </w:tcBorders>
            <w:noWrap/>
            <w:vAlign w:val="center"/>
            <w:hideMark/>
          </w:tcPr>
          <w:p w14:paraId="795AD84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1418" w:type="dxa"/>
            <w:tcBorders>
              <w:top w:val="nil"/>
              <w:left w:val="nil"/>
              <w:bottom w:val="single" w:sz="8" w:space="0" w:color="auto"/>
              <w:right w:val="single" w:sz="8" w:space="0" w:color="auto"/>
            </w:tcBorders>
            <w:vAlign w:val="center"/>
            <w:hideMark/>
          </w:tcPr>
          <w:p w14:paraId="2D28833F"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9108BE6"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C47A84B"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441020E2"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存款金额</w:t>
            </w:r>
          </w:p>
        </w:tc>
        <w:tc>
          <w:tcPr>
            <w:tcW w:w="4082" w:type="dxa"/>
            <w:tcBorders>
              <w:top w:val="nil"/>
              <w:left w:val="nil"/>
              <w:bottom w:val="single" w:sz="8" w:space="0" w:color="auto"/>
              <w:right w:val="single" w:sz="8" w:space="0" w:color="auto"/>
            </w:tcBorders>
            <w:noWrap/>
            <w:vAlign w:val="center"/>
            <w:hideMark/>
          </w:tcPr>
          <w:p w14:paraId="39CA5D90"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定期存单的金额</w:t>
            </w:r>
          </w:p>
        </w:tc>
        <w:tc>
          <w:tcPr>
            <w:tcW w:w="1418" w:type="dxa"/>
            <w:tcBorders>
              <w:top w:val="nil"/>
              <w:left w:val="nil"/>
              <w:bottom w:val="single" w:sz="8" w:space="0" w:color="auto"/>
              <w:right w:val="single" w:sz="8" w:space="0" w:color="auto"/>
            </w:tcBorders>
            <w:vAlign w:val="center"/>
            <w:hideMark/>
          </w:tcPr>
          <w:p w14:paraId="23742086"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17C46C69"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AD3BA84" w14:textId="77777777" w:rsidR="002136C8" w:rsidRDefault="002136C8" w:rsidP="002136C8">
            <w:pPr>
              <w:rPr>
                <w:rFonts w:ascii="微软雅黑" w:eastAsia="微软雅黑" w:hAnsi="微软雅黑" w:cs="宋体"/>
                <w:color w:val="000000"/>
                <w:sz w:val="18"/>
                <w:szCs w:val="18"/>
              </w:rPr>
            </w:pPr>
          </w:p>
        </w:tc>
        <w:tc>
          <w:tcPr>
            <w:tcW w:w="1720" w:type="dxa"/>
            <w:tcBorders>
              <w:top w:val="nil"/>
              <w:left w:val="nil"/>
              <w:bottom w:val="single" w:sz="8" w:space="0" w:color="auto"/>
              <w:right w:val="single" w:sz="8" w:space="0" w:color="auto"/>
            </w:tcBorders>
            <w:noWrap/>
            <w:vAlign w:val="center"/>
            <w:hideMark/>
          </w:tcPr>
          <w:p w14:paraId="37A72A21"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存单编号</w:t>
            </w:r>
          </w:p>
        </w:tc>
        <w:tc>
          <w:tcPr>
            <w:tcW w:w="4082" w:type="dxa"/>
            <w:tcBorders>
              <w:top w:val="nil"/>
              <w:left w:val="nil"/>
              <w:bottom w:val="single" w:sz="8" w:space="0" w:color="auto"/>
              <w:right w:val="single" w:sz="8" w:space="0" w:color="auto"/>
            </w:tcBorders>
            <w:noWrap/>
            <w:vAlign w:val="center"/>
            <w:hideMark/>
          </w:tcPr>
          <w:p w14:paraId="2307F51A"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定期存款存单编号</w:t>
            </w:r>
          </w:p>
        </w:tc>
        <w:tc>
          <w:tcPr>
            <w:tcW w:w="1418" w:type="dxa"/>
            <w:tcBorders>
              <w:top w:val="nil"/>
              <w:left w:val="nil"/>
              <w:bottom w:val="single" w:sz="8" w:space="0" w:color="auto"/>
              <w:right w:val="single" w:sz="8" w:space="0" w:color="auto"/>
            </w:tcBorders>
            <w:vAlign w:val="center"/>
            <w:hideMark/>
          </w:tcPr>
          <w:p w14:paraId="0352BA5E"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62FE14B"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657FBDD4"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70A25C02"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计算频率</w:t>
            </w:r>
          </w:p>
        </w:tc>
        <w:tc>
          <w:tcPr>
            <w:tcW w:w="4082" w:type="dxa"/>
            <w:tcBorders>
              <w:top w:val="single" w:sz="8" w:space="0" w:color="auto"/>
              <w:left w:val="nil"/>
              <w:bottom w:val="single" w:sz="8" w:space="0" w:color="auto"/>
              <w:right w:val="single" w:sz="8" w:space="0" w:color="auto"/>
            </w:tcBorders>
            <w:noWrap/>
            <w:vAlign w:val="center"/>
            <w:hideMark/>
          </w:tcPr>
          <w:p w14:paraId="1FB0AB72"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一年、半年、季、月、天</w:t>
            </w:r>
          </w:p>
        </w:tc>
        <w:tc>
          <w:tcPr>
            <w:tcW w:w="1418" w:type="dxa"/>
            <w:tcBorders>
              <w:top w:val="single" w:sz="8" w:space="0" w:color="auto"/>
              <w:left w:val="nil"/>
              <w:bottom w:val="single" w:sz="8" w:space="0" w:color="auto"/>
              <w:right w:val="single" w:sz="8" w:space="0" w:color="auto"/>
            </w:tcBorders>
            <w:vAlign w:val="center"/>
            <w:hideMark/>
          </w:tcPr>
          <w:p w14:paraId="57ADEB7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58FF4ED"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35E2CDA4"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58F7ECC9"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年华收益率</w:t>
            </w:r>
          </w:p>
        </w:tc>
        <w:tc>
          <w:tcPr>
            <w:tcW w:w="4082" w:type="dxa"/>
            <w:tcBorders>
              <w:top w:val="single" w:sz="8" w:space="0" w:color="auto"/>
              <w:left w:val="nil"/>
              <w:bottom w:val="single" w:sz="8" w:space="0" w:color="auto"/>
              <w:right w:val="single" w:sz="8" w:space="0" w:color="auto"/>
            </w:tcBorders>
            <w:noWrap/>
            <w:vAlign w:val="center"/>
            <w:hideMark/>
          </w:tcPr>
          <w:p w14:paraId="3A43BD8D"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利率</w:t>
            </w:r>
          </w:p>
        </w:tc>
        <w:tc>
          <w:tcPr>
            <w:tcW w:w="1418" w:type="dxa"/>
            <w:tcBorders>
              <w:top w:val="single" w:sz="8" w:space="0" w:color="auto"/>
              <w:left w:val="nil"/>
              <w:bottom w:val="single" w:sz="8" w:space="0" w:color="auto"/>
              <w:right w:val="single" w:sz="8" w:space="0" w:color="auto"/>
            </w:tcBorders>
            <w:vAlign w:val="center"/>
            <w:hideMark/>
          </w:tcPr>
          <w:p w14:paraId="53CB9E9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3684289"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3EB3FB6B"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19C1111D"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存期</w:t>
            </w:r>
          </w:p>
        </w:tc>
        <w:tc>
          <w:tcPr>
            <w:tcW w:w="4082" w:type="dxa"/>
            <w:tcBorders>
              <w:top w:val="single" w:sz="8" w:space="0" w:color="auto"/>
              <w:left w:val="nil"/>
              <w:bottom w:val="single" w:sz="8" w:space="0" w:color="auto"/>
              <w:right w:val="single" w:sz="8" w:space="0" w:color="auto"/>
            </w:tcBorders>
            <w:noWrap/>
            <w:vAlign w:val="center"/>
            <w:hideMark/>
          </w:tcPr>
          <w:p w14:paraId="1EBA45D3"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存款时间</w:t>
            </w:r>
          </w:p>
        </w:tc>
        <w:tc>
          <w:tcPr>
            <w:tcW w:w="1418" w:type="dxa"/>
            <w:tcBorders>
              <w:top w:val="single" w:sz="8" w:space="0" w:color="auto"/>
              <w:left w:val="nil"/>
              <w:bottom w:val="single" w:sz="8" w:space="0" w:color="auto"/>
              <w:right w:val="single" w:sz="8" w:space="0" w:color="auto"/>
            </w:tcBorders>
            <w:vAlign w:val="center"/>
            <w:hideMark/>
          </w:tcPr>
          <w:p w14:paraId="6B1583A5"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6CA297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1CD4355"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7A9CEB3E"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存款类型</w:t>
            </w:r>
          </w:p>
        </w:tc>
        <w:tc>
          <w:tcPr>
            <w:tcW w:w="4082" w:type="dxa"/>
            <w:tcBorders>
              <w:top w:val="single" w:sz="8" w:space="0" w:color="auto"/>
              <w:left w:val="nil"/>
              <w:bottom w:val="single" w:sz="8" w:space="0" w:color="auto"/>
              <w:right w:val="single" w:sz="8" w:space="0" w:color="auto"/>
            </w:tcBorders>
            <w:noWrap/>
            <w:vAlign w:val="center"/>
            <w:hideMark/>
          </w:tcPr>
          <w:p w14:paraId="70F9A1C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定期存款存款类型</w:t>
            </w:r>
          </w:p>
        </w:tc>
        <w:tc>
          <w:tcPr>
            <w:tcW w:w="1418" w:type="dxa"/>
            <w:tcBorders>
              <w:top w:val="single" w:sz="8" w:space="0" w:color="auto"/>
              <w:left w:val="nil"/>
              <w:bottom w:val="single" w:sz="8" w:space="0" w:color="auto"/>
              <w:right w:val="single" w:sz="8" w:space="0" w:color="auto"/>
            </w:tcBorders>
            <w:vAlign w:val="center"/>
            <w:hideMark/>
          </w:tcPr>
          <w:p w14:paraId="33C0640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FC8E8F2"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44A4F080"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6AB428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 xml:space="preserve">存款起息日期 </w:t>
            </w:r>
          </w:p>
        </w:tc>
        <w:tc>
          <w:tcPr>
            <w:tcW w:w="4082" w:type="dxa"/>
            <w:tcBorders>
              <w:top w:val="single" w:sz="8" w:space="0" w:color="auto"/>
              <w:left w:val="nil"/>
              <w:bottom w:val="single" w:sz="8" w:space="0" w:color="auto"/>
              <w:right w:val="single" w:sz="8" w:space="0" w:color="auto"/>
            </w:tcBorders>
            <w:noWrap/>
            <w:vAlign w:val="center"/>
            <w:hideMark/>
          </w:tcPr>
          <w:p w14:paraId="732421B0"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定期存款起息日期</w:t>
            </w:r>
          </w:p>
        </w:tc>
        <w:tc>
          <w:tcPr>
            <w:tcW w:w="1418" w:type="dxa"/>
            <w:tcBorders>
              <w:top w:val="single" w:sz="8" w:space="0" w:color="auto"/>
              <w:left w:val="nil"/>
              <w:bottom w:val="single" w:sz="8" w:space="0" w:color="auto"/>
              <w:right w:val="single" w:sz="8" w:space="0" w:color="auto"/>
            </w:tcBorders>
            <w:vAlign w:val="center"/>
            <w:hideMark/>
          </w:tcPr>
          <w:p w14:paraId="4C2D4550"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041F29F"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599D98C7"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DFAF6B8" w14:textId="77777777" w:rsidR="002136C8" w:rsidRPr="00F14B35" w:rsidRDefault="002136C8" w:rsidP="002136C8">
            <w:pPr>
              <w:rPr>
                <w:rFonts w:ascii="微软雅黑" w:eastAsia="微软雅黑" w:hAnsi="微软雅黑" w:cs="宋体"/>
                <w:sz w:val="18"/>
                <w:szCs w:val="18"/>
              </w:rPr>
            </w:pPr>
            <w:r w:rsidRPr="00F14B35">
              <w:rPr>
                <w:rFonts w:ascii="微软雅黑" w:eastAsia="微软雅黑" w:hAnsi="微软雅黑" w:cs="宋体" w:hint="eastAsia"/>
                <w:sz w:val="18"/>
                <w:szCs w:val="18"/>
              </w:rPr>
              <w:t>付息方式</w:t>
            </w:r>
          </w:p>
        </w:tc>
        <w:tc>
          <w:tcPr>
            <w:tcW w:w="4082" w:type="dxa"/>
            <w:tcBorders>
              <w:top w:val="single" w:sz="8" w:space="0" w:color="auto"/>
              <w:left w:val="nil"/>
              <w:bottom w:val="single" w:sz="8" w:space="0" w:color="auto"/>
              <w:right w:val="single" w:sz="8" w:space="0" w:color="auto"/>
            </w:tcBorders>
            <w:noWrap/>
            <w:vAlign w:val="center"/>
            <w:hideMark/>
          </w:tcPr>
          <w:p w14:paraId="6FD79DF3" w14:textId="77777777" w:rsidR="002136C8" w:rsidRPr="00F14B35" w:rsidRDefault="002136C8" w:rsidP="002136C8">
            <w:pPr>
              <w:rPr>
                <w:rFonts w:ascii="微软雅黑" w:eastAsia="微软雅黑" w:hAnsi="微软雅黑" w:cs="宋体"/>
                <w:sz w:val="18"/>
                <w:szCs w:val="18"/>
                <w:lang w:eastAsia="zh-CN"/>
              </w:rPr>
            </w:pPr>
            <w:r w:rsidRPr="00F14B35">
              <w:rPr>
                <w:rFonts w:ascii="微软雅黑" w:eastAsia="微软雅黑" w:hAnsi="微软雅黑" w:cs="宋体" w:hint="eastAsia"/>
                <w:sz w:val="18"/>
                <w:szCs w:val="18"/>
                <w:lang w:eastAsia="zh-CN"/>
              </w:rPr>
              <w:t>定期存款支付利息（年结/到期）</w:t>
            </w:r>
          </w:p>
        </w:tc>
        <w:tc>
          <w:tcPr>
            <w:tcW w:w="1418" w:type="dxa"/>
            <w:tcBorders>
              <w:top w:val="single" w:sz="8" w:space="0" w:color="auto"/>
              <w:left w:val="nil"/>
              <w:bottom w:val="single" w:sz="8" w:space="0" w:color="auto"/>
              <w:right w:val="single" w:sz="8" w:space="0" w:color="auto"/>
            </w:tcBorders>
            <w:vAlign w:val="center"/>
            <w:hideMark/>
          </w:tcPr>
          <w:p w14:paraId="3DD35A74"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3987CE9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D05BFD7"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509D5B2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是否邮件提醒</w:t>
            </w:r>
          </w:p>
        </w:tc>
        <w:tc>
          <w:tcPr>
            <w:tcW w:w="4082" w:type="dxa"/>
            <w:tcBorders>
              <w:top w:val="single" w:sz="8" w:space="0" w:color="auto"/>
              <w:left w:val="nil"/>
              <w:bottom w:val="single" w:sz="8" w:space="0" w:color="auto"/>
              <w:right w:val="single" w:sz="8" w:space="0" w:color="auto"/>
            </w:tcBorders>
            <w:noWrap/>
            <w:vAlign w:val="center"/>
            <w:hideMark/>
          </w:tcPr>
          <w:p w14:paraId="3FBF6613" w14:textId="77777777" w:rsidR="002136C8" w:rsidRDefault="002136C8" w:rsidP="002136C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存款到期是否发送邮件提醒</w:t>
            </w:r>
          </w:p>
        </w:tc>
        <w:tc>
          <w:tcPr>
            <w:tcW w:w="1418" w:type="dxa"/>
            <w:tcBorders>
              <w:top w:val="single" w:sz="8" w:space="0" w:color="auto"/>
              <w:left w:val="nil"/>
              <w:bottom w:val="single" w:sz="8" w:space="0" w:color="auto"/>
              <w:right w:val="single" w:sz="8" w:space="0" w:color="auto"/>
            </w:tcBorders>
            <w:vAlign w:val="center"/>
            <w:hideMark/>
          </w:tcPr>
          <w:p w14:paraId="2CBBBE7F"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50AB62B"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A0CBF56"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4615093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是否有效</w:t>
            </w:r>
          </w:p>
        </w:tc>
        <w:tc>
          <w:tcPr>
            <w:tcW w:w="4082" w:type="dxa"/>
            <w:tcBorders>
              <w:top w:val="single" w:sz="8" w:space="0" w:color="auto"/>
              <w:left w:val="nil"/>
              <w:bottom w:val="single" w:sz="8" w:space="0" w:color="auto"/>
              <w:right w:val="single" w:sz="8" w:space="0" w:color="auto"/>
            </w:tcBorders>
            <w:noWrap/>
            <w:vAlign w:val="center"/>
            <w:hideMark/>
          </w:tcPr>
          <w:p w14:paraId="300FDEBF"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是否有效的标识</w:t>
            </w:r>
          </w:p>
        </w:tc>
        <w:tc>
          <w:tcPr>
            <w:tcW w:w="1418" w:type="dxa"/>
            <w:tcBorders>
              <w:top w:val="single" w:sz="8" w:space="0" w:color="auto"/>
              <w:left w:val="nil"/>
              <w:bottom w:val="single" w:sz="8" w:space="0" w:color="auto"/>
              <w:right w:val="single" w:sz="8" w:space="0" w:color="auto"/>
            </w:tcBorders>
            <w:vAlign w:val="center"/>
            <w:hideMark/>
          </w:tcPr>
          <w:p w14:paraId="6BE115B5"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63328C71"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76FB5B5F"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23ED3DD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4082" w:type="dxa"/>
            <w:tcBorders>
              <w:top w:val="single" w:sz="8" w:space="0" w:color="auto"/>
              <w:left w:val="nil"/>
              <w:bottom w:val="single" w:sz="8" w:space="0" w:color="auto"/>
              <w:right w:val="single" w:sz="8" w:space="0" w:color="auto"/>
            </w:tcBorders>
            <w:noWrap/>
            <w:vAlign w:val="center"/>
            <w:hideMark/>
          </w:tcPr>
          <w:p w14:paraId="5F6AB53A"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备注字段</w:t>
            </w:r>
          </w:p>
        </w:tc>
        <w:tc>
          <w:tcPr>
            <w:tcW w:w="1418" w:type="dxa"/>
            <w:tcBorders>
              <w:top w:val="single" w:sz="8" w:space="0" w:color="auto"/>
              <w:left w:val="nil"/>
              <w:bottom w:val="single" w:sz="8" w:space="0" w:color="auto"/>
              <w:right w:val="single" w:sz="8" w:space="0" w:color="auto"/>
            </w:tcBorders>
            <w:vAlign w:val="center"/>
            <w:hideMark/>
          </w:tcPr>
          <w:p w14:paraId="1BB75487"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r w:rsidR="002136C8" w14:paraId="34C613C3" w14:textId="77777777" w:rsidTr="002136C8">
        <w:trPr>
          <w:trHeight w:val="300"/>
        </w:trPr>
        <w:tc>
          <w:tcPr>
            <w:tcW w:w="0" w:type="auto"/>
            <w:vMerge/>
            <w:tcBorders>
              <w:top w:val="nil"/>
              <w:left w:val="single" w:sz="4" w:space="0" w:color="auto"/>
              <w:bottom w:val="single" w:sz="8" w:space="0" w:color="000000"/>
              <w:right w:val="single" w:sz="8" w:space="0" w:color="auto"/>
            </w:tcBorders>
            <w:vAlign w:val="center"/>
            <w:hideMark/>
          </w:tcPr>
          <w:p w14:paraId="2542BD3E" w14:textId="77777777" w:rsidR="002136C8" w:rsidRDefault="002136C8" w:rsidP="002136C8">
            <w:pPr>
              <w:rPr>
                <w:rFonts w:ascii="微软雅黑" w:eastAsia="微软雅黑" w:hAnsi="微软雅黑" w:cs="宋体"/>
                <w:color w:val="000000"/>
                <w:sz w:val="18"/>
                <w:szCs w:val="18"/>
              </w:rPr>
            </w:pPr>
          </w:p>
        </w:tc>
        <w:tc>
          <w:tcPr>
            <w:tcW w:w="1720" w:type="dxa"/>
            <w:tcBorders>
              <w:top w:val="single" w:sz="8" w:space="0" w:color="auto"/>
              <w:left w:val="single" w:sz="4" w:space="0" w:color="auto"/>
              <w:bottom w:val="single" w:sz="8" w:space="0" w:color="auto"/>
              <w:right w:val="single" w:sz="8" w:space="0" w:color="auto"/>
            </w:tcBorders>
            <w:noWrap/>
            <w:vAlign w:val="center"/>
            <w:hideMark/>
          </w:tcPr>
          <w:p w14:paraId="0C62C679"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附件上载</w:t>
            </w:r>
          </w:p>
        </w:tc>
        <w:tc>
          <w:tcPr>
            <w:tcW w:w="4082" w:type="dxa"/>
            <w:tcBorders>
              <w:top w:val="single" w:sz="8" w:space="0" w:color="auto"/>
              <w:left w:val="nil"/>
              <w:bottom w:val="single" w:sz="8" w:space="0" w:color="auto"/>
              <w:right w:val="single" w:sz="8" w:space="0" w:color="auto"/>
            </w:tcBorders>
            <w:noWrap/>
            <w:vAlign w:val="center"/>
            <w:hideMark/>
          </w:tcPr>
          <w:p w14:paraId="4464C65B" w14:textId="77777777" w:rsidR="002136C8" w:rsidRDefault="002136C8" w:rsidP="002136C8">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电子附件上传</w:t>
            </w:r>
          </w:p>
        </w:tc>
        <w:tc>
          <w:tcPr>
            <w:tcW w:w="1418" w:type="dxa"/>
            <w:tcBorders>
              <w:top w:val="single" w:sz="8" w:space="0" w:color="auto"/>
              <w:left w:val="nil"/>
              <w:bottom w:val="single" w:sz="8" w:space="0" w:color="auto"/>
              <w:right w:val="single" w:sz="8" w:space="0" w:color="auto"/>
            </w:tcBorders>
            <w:vAlign w:val="center"/>
            <w:hideMark/>
          </w:tcPr>
          <w:p w14:paraId="691A65F3"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bl>
    <w:p w14:paraId="2DF0FCAD"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11A54B7" w14:textId="06888DEA" w:rsidR="002136C8" w:rsidRPr="00D12323" w:rsidRDefault="002136C8" w:rsidP="002136C8">
      <w:pPr>
        <w:pStyle w:val="L-"/>
      </w:pPr>
      <w:r w:rsidRPr="00D12323">
        <w:rPr>
          <w:rFonts w:hint="eastAsia"/>
        </w:rPr>
        <w:t>图：</w:t>
      </w:r>
      <w:r>
        <w:rPr>
          <w:rFonts w:hint="eastAsia"/>
        </w:rPr>
        <w:t>3.4.</w:t>
      </w:r>
      <w:r w:rsidR="00B712AC">
        <w:t>1</w:t>
      </w:r>
      <w:r>
        <w:rPr>
          <w:rFonts w:hint="eastAsia"/>
        </w:rPr>
        <w:t>.</w:t>
      </w:r>
      <w:r w:rsidR="00B712AC">
        <w:t>5.</w:t>
      </w:r>
      <w:r>
        <w:rPr>
          <w:rFonts w:hint="eastAsia"/>
        </w:rPr>
        <w:t>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电子台账查看、操作页面</w:t>
      </w:r>
    </w:p>
    <w:p w14:paraId="3A30981E" w14:textId="77777777" w:rsidR="002136C8" w:rsidRPr="0094396F" w:rsidRDefault="006C7E7C" w:rsidP="002136C8">
      <w:r>
        <w:rPr>
          <w:noProof/>
          <w:lang w:eastAsia="zh-CN" w:bidi="ar-SA"/>
        </w:rPr>
        <w:drawing>
          <wp:inline distT="0" distB="0" distL="0" distR="0" wp14:anchorId="6E126B37" wp14:editId="53A7FFF6">
            <wp:extent cx="5278120" cy="23882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388235"/>
                    </a:xfrm>
                    <a:prstGeom prst="rect">
                      <a:avLst/>
                    </a:prstGeom>
                  </pic:spPr>
                </pic:pic>
              </a:graphicData>
            </a:graphic>
          </wp:inline>
        </w:drawing>
      </w:r>
      <w:r>
        <w:rPr>
          <w:noProof/>
          <w:lang w:eastAsia="zh-CN" w:bidi="ar-SA"/>
        </w:rPr>
        <w:t xml:space="preserve"> </w:t>
      </w:r>
      <w:r w:rsidR="00E75EE2">
        <w:rPr>
          <w:noProof/>
          <w:lang w:eastAsia="zh-CN" w:bidi="ar-SA"/>
        </w:rPr>
        <w:drawing>
          <wp:inline distT="0" distB="0" distL="0" distR="0" wp14:anchorId="6F135841" wp14:editId="542DB84A">
            <wp:extent cx="5267325" cy="2828925"/>
            <wp:effectExtent l="0" t="0" r="9525" b="9525"/>
            <wp:docPr id="6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7548941B" w14:textId="77777777" w:rsidR="002136C8" w:rsidRDefault="002136C8" w:rsidP="002136C8">
      <w:pPr>
        <w:pStyle w:val="30"/>
        <w:numPr>
          <w:ilvl w:val="2"/>
          <w:numId w:val="2"/>
        </w:numPr>
        <w:rPr>
          <w:lang w:eastAsia="zh-CN"/>
        </w:rPr>
      </w:pPr>
      <w:bookmarkStart w:id="139" w:name="_Toc517685574"/>
      <w:bookmarkStart w:id="140" w:name="_Toc10186639"/>
      <w:r>
        <w:rPr>
          <w:rFonts w:hint="eastAsia"/>
          <w:lang w:eastAsia="zh-CN"/>
        </w:rPr>
        <w:t>资金调拨</w:t>
      </w:r>
      <w:bookmarkEnd w:id="139"/>
      <w:bookmarkEnd w:id="140"/>
    </w:p>
    <w:p w14:paraId="7C66CE82" w14:textId="77777777" w:rsidR="002136C8" w:rsidRDefault="002136C8" w:rsidP="007E69D1">
      <w:pPr>
        <w:pStyle w:val="40"/>
        <w:numPr>
          <w:ilvl w:val="3"/>
          <w:numId w:val="2"/>
        </w:numPr>
        <w:rPr>
          <w:lang w:eastAsia="zh-CN"/>
        </w:rPr>
      </w:pPr>
      <w:r>
        <w:rPr>
          <w:rFonts w:hint="eastAsia"/>
          <w:lang w:eastAsia="zh-CN"/>
        </w:rPr>
        <w:t>资金申请单</w:t>
      </w:r>
    </w:p>
    <w:p w14:paraId="0F0D576D" w14:textId="77777777" w:rsidR="002136C8" w:rsidRPr="007E69D1" w:rsidRDefault="002136C8" w:rsidP="00714F45">
      <w:pPr>
        <w:pStyle w:val="3"/>
      </w:pPr>
      <w:r w:rsidRPr="007E69D1">
        <w:rPr>
          <w:rFonts w:hint="eastAsia"/>
        </w:rPr>
        <w:t>业务描述</w:t>
      </w:r>
    </w:p>
    <w:p w14:paraId="0DDFB05D" w14:textId="77777777" w:rsidR="002136C8" w:rsidRDefault="002136C8" w:rsidP="002136C8">
      <w:pPr>
        <w:ind w:firstLine="420"/>
        <w:rPr>
          <w:lang w:eastAsia="zh-CN"/>
        </w:rPr>
      </w:pPr>
      <w:r w:rsidRPr="002136C8">
        <w:rPr>
          <w:rFonts w:ascii="宋体" w:hAnsi="宋体" w:hint="eastAsia"/>
          <w:lang w:eastAsia="zh-CN"/>
        </w:rPr>
        <w:t>下级公司有资金使用需求时，需向上级公司发起申请，审批通过后才可向下级公司拨付资金。</w:t>
      </w:r>
    </w:p>
    <w:p w14:paraId="597DA95D"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44D73CDC" w14:textId="6281561C" w:rsidR="002136C8" w:rsidRPr="00D12323" w:rsidRDefault="002136C8" w:rsidP="002136C8">
      <w:pPr>
        <w:pStyle w:val="L-"/>
      </w:pPr>
      <w:r w:rsidRPr="00D12323">
        <w:rPr>
          <w:rFonts w:hint="eastAsia"/>
        </w:rPr>
        <w:t>图：</w:t>
      </w:r>
      <w:r>
        <w:rPr>
          <w:rFonts w:hint="eastAsia"/>
        </w:rPr>
        <w:t>3.4.</w:t>
      </w:r>
      <w:r w:rsidR="00B712AC">
        <w:t>2</w:t>
      </w:r>
      <w:r>
        <w:rPr>
          <w:rFonts w:hint="eastAsia"/>
        </w:rPr>
        <w:t>.1</w:t>
      </w:r>
      <w:r w:rsidR="00B712AC">
        <w:t>.2</w:t>
      </w:r>
      <w:r w:rsidRPr="00D12323">
        <w:rPr>
          <w:rFonts w:hint="eastAsia"/>
        </w:rPr>
        <w:t xml:space="preserve">-1 </w:t>
      </w:r>
      <w:r>
        <w:rPr>
          <w:rFonts w:hint="eastAsia"/>
        </w:rPr>
        <w:t xml:space="preserve"> </w:t>
      </w:r>
      <w:r>
        <w:rPr>
          <w:rFonts w:hint="eastAsia"/>
        </w:rPr>
        <w:t>资金申请</w:t>
      </w:r>
      <w:r>
        <w:rPr>
          <w:rFonts w:ascii="宋体" w:cs="宋体" w:hint="eastAsia"/>
          <w:color w:val="000000"/>
          <w:szCs w:val="22"/>
        </w:rPr>
        <w:t>流程图</w:t>
      </w:r>
    </w:p>
    <w:p w14:paraId="1046A93A" w14:textId="77777777" w:rsidR="002136C8" w:rsidRDefault="00E75EE2" w:rsidP="002136C8">
      <w:pPr>
        <w:ind w:left="840" w:firstLine="420"/>
      </w:pPr>
      <w:r>
        <w:rPr>
          <w:noProof/>
          <w:lang w:eastAsia="zh-CN" w:bidi="ar-SA"/>
        </w:rPr>
        <w:drawing>
          <wp:inline distT="0" distB="0" distL="0" distR="0" wp14:anchorId="7903C054" wp14:editId="1FF6415E">
            <wp:extent cx="3228975" cy="3000375"/>
            <wp:effectExtent l="0" t="0" r="0" b="952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8975" cy="3000375"/>
                    </a:xfrm>
                    <a:prstGeom prst="rect">
                      <a:avLst/>
                    </a:prstGeom>
                    <a:noFill/>
                    <a:ln>
                      <a:noFill/>
                    </a:ln>
                  </pic:spPr>
                </pic:pic>
              </a:graphicData>
            </a:graphic>
          </wp:inline>
        </w:drawing>
      </w:r>
    </w:p>
    <w:p w14:paraId="01D6DFBB"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2B51AB41" w14:textId="61250A27" w:rsidR="002136C8" w:rsidRPr="00D12323" w:rsidRDefault="002136C8" w:rsidP="002136C8">
      <w:pPr>
        <w:pStyle w:val="L-"/>
      </w:pPr>
      <w:r>
        <w:rPr>
          <w:rFonts w:hint="eastAsia"/>
        </w:rPr>
        <w:t>说明</w:t>
      </w:r>
      <w:r w:rsidRPr="00D12323">
        <w:rPr>
          <w:rFonts w:hint="eastAsia"/>
        </w:rPr>
        <w:t>：</w:t>
      </w:r>
      <w:r>
        <w:rPr>
          <w:rFonts w:hint="eastAsia"/>
        </w:rPr>
        <w:t>3.4.</w:t>
      </w:r>
      <w:r w:rsidR="00B712AC">
        <w:t>2</w:t>
      </w:r>
      <w:r>
        <w:rPr>
          <w:rFonts w:hint="eastAsia"/>
        </w:rPr>
        <w:t>.1</w:t>
      </w:r>
      <w:r w:rsidR="00B712AC">
        <w:t>.3</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直连账户余额流程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56133CC7" w14:textId="77777777" w:rsidTr="002136C8">
        <w:trPr>
          <w:cantSplit/>
          <w:tblHeader/>
        </w:trPr>
        <w:tc>
          <w:tcPr>
            <w:tcW w:w="484" w:type="dxa"/>
            <w:shd w:val="clear" w:color="auto" w:fill="7C9BC1"/>
            <w:tcMar>
              <w:top w:w="58" w:type="dxa"/>
              <w:left w:w="58" w:type="dxa"/>
              <w:bottom w:w="58" w:type="dxa"/>
              <w:right w:w="58" w:type="dxa"/>
            </w:tcMar>
          </w:tcPr>
          <w:p w14:paraId="7723976E"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B755E5C"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0B1AB97"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B109439"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15E1DF6E" w14:textId="77777777" w:rsidTr="002136C8">
        <w:trPr>
          <w:cantSplit/>
          <w:trHeight w:val="483"/>
        </w:trPr>
        <w:tc>
          <w:tcPr>
            <w:tcW w:w="484" w:type="dxa"/>
            <w:shd w:val="clear" w:color="auto" w:fill="AECEE1"/>
            <w:tcMar>
              <w:top w:w="58" w:type="dxa"/>
              <w:left w:w="58" w:type="dxa"/>
              <w:bottom w:w="58" w:type="dxa"/>
              <w:right w:w="58" w:type="dxa"/>
            </w:tcMar>
            <w:vAlign w:val="center"/>
          </w:tcPr>
          <w:p w14:paraId="3B0F719D"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A866D46"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申请人新建资金申请单</w:t>
            </w:r>
          </w:p>
        </w:tc>
        <w:tc>
          <w:tcPr>
            <w:tcW w:w="3827" w:type="dxa"/>
            <w:shd w:val="clear" w:color="auto" w:fill="E3EEF5"/>
            <w:tcMar>
              <w:top w:w="58" w:type="dxa"/>
              <w:left w:w="58" w:type="dxa"/>
              <w:bottom w:w="58" w:type="dxa"/>
              <w:right w:w="58" w:type="dxa"/>
            </w:tcMar>
            <w:vAlign w:val="center"/>
          </w:tcPr>
          <w:p w14:paraId="721AFD14"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申请人在ATS中新建资金申请单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06BE2A0" w14:textId="77777777" w:rsidR="002136C8" w:rsidRPr="00F41C79" w:rsidRDefault="002136C8" w:rsidP="002136C8">
            <w:pPr>
              <w:jc w:val="both"/>
              <w:rPr>
                <w:rFonts w:ascii="宋体" w:hAnsi="宋体" w:cs="宋体"/>
                <w:color w:val="000000"/>
                <w:sz w:val="20"/>
                <w:lang w:eastAsia="zh-CN"/>
              </w:rPr>
            </w:pPr>
          </w:p>
        </w:tc>
      </w:tr>
      <w:tr w:rsidR="002136C8" w:rsidRPr="00300621" w14:paraId="0FD83747" w14:textId="77777777" w:rsidTr="002136C8">
        <w:trPr>
          <w:cantSplit/>
          <w:trHeight w:val="483"/>
        </w:trPr>
        <w:tc>
          <w:tcPr>
            <w:tcW w:w="484" w:type="dxa"/>
            <w:shd w:val="clear" w:color="auto" w:fill="AECEE1"/>
            <w:tcMar>
              <w:top w:w="58" w:type="dxa"/>
              <w:left w:w="58" w:type="dxa"/>
              <w:bottom w:w="58" w:type="dxa"/>
              <w:right w:w="58" w:type="dxa"/>
            </w:tcMar>
            <w:vAlign w:val="center"/>
          </w:tcPr>
          <w:p w14:paraId="1545477F" w14:textId="77777777" w:rsidR="002136C8" w:rsidRPr="005D789A" w:rsidRDefault="002136C8" w:rsidP="002136C8">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1DD48005"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修改</w:t>
            </w:r>
            <w:r>
              <w:rPr>
                <w:rFonts w:ascii="宋体" w:hAnsi="宋体" w:cs="宋体"/>
                <w:color w:val="000000"/>
                <w:sz w:val="20"/>
                <w:lang w:eastAsia="zh-CN"/>
              </w:rPr>
              <w:t>资金申请单</w:t>
            </w:r>
          </w:p>
        </w:tc>
        <w:tc>
          <w:tcPr>
            <w:tcW w:w="3827" w:type="dxa"/>
            <w:shd w:val="clear" w:color="auto" w:fill="E3EEF5"/>
            <w:tcMar>
              <w:top w:w="58" w:type="dxa"/>
              <w:left w:w="58" w:type="dxa"/>
              <w:bottom w:w="58" w:type="dxa"/>
              <w:right w:w="58" w:type="dxa"/>
            </w:tcMar>
            <w:vAlign w:val="center"/>
          </w:tcPr>
          <w:p w14:paraId="7C401216"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修改</w:t>
            </w:r>
            <w:r>
              <w:rPr>
                <w:rFonts w:ascii="宋体" w:hAnsi="宋体" w:cs="宋体"/>
                <w:color w:val="000000"/>
                <w:sz w:val="20"/>
                <w:lang w:eastAsia="zh-CN"/>
              </w:rPr>
              <w:t>资金申请单</w:t>
            </w:r>
            <w:r>
              <w:rPr>
                <w:rFonts w:ascii="宋体" w:hAnsi="宋体" w:cs="宋体" w:hint="eastAsia"/>
                <w:color w:val="000000"/>
                <w:sz w:val="20"/>
                <w:lang w:eastAsia="zh-CN"/>
              </w:rPr>
              <w:t>：</w:t>
            </w:r>
          </w:p>
          <w:p w14:paraId="4102C0C4"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A4320">
              <w:rPr>
                <w:rFonts w:ascii="宋体" w:hAnsi="宋体" w:cs="宋体" w:hint="eastAsia"/>
                <w:color w:val="000000"/>
                <w:sz w:val="20"/>
                <w:lang w:eastAsia="zh-CN"/>
              </w:rPr>
              <w:t>只有未送审、未作废的单据可以修改；</w:t>
            </w:r>
          </w:p>
        </w:tc>
        <w:tc>
          <w:tcPr>
            <w:tcW w:w="1560" w:type="dxa"/>
            <w:shd w:val="clear" w:color="auto" w:fill="E3EEF5"/>
            <w:tcMar>
              <w:top w:w="58" w:type="dxa"/>
              <w:left w:w="58" w:type="dxa"/>
              <w:bottom w:w="58" w:type="dxa"/>
              <w:right w:w="58" w:type="dxa"/>
            </w:tcMar>
            <w:vAlign w:val="center"/>
          </w:tcPr>
          <w:p w14:paraId="21A9F2E6" w14:textId="77777777" w:rsidR="002136C8" w:rsidRPr="00F41C79" w:rsidRDefault="002136C8" w:rsidP="002136C8">
            <w:pPr>
              <w:jc w:val="both"/>
              <w:rPr>
                <w:rFonts w:ascii="宋体" w:hAnsi="宋体" w:cs="宋体"/>
                <w:color w:val="000000"/>
                <w:sz w:val="20"/>
                <w:lang w:eastAsia="zh-CN"/>
              </w:rPr>
            </w:pPr>
          </w:p>
        </w:tc>
      </w:tr>
      <w:tr w:rsidR="002136C8" w:rsidRPr="00300621" w14:paraId="18E12583" w14:textId="77777777" w:rsidTr="002136C8">
        <w:trPr>
          <w:cantSplit/>
          <w:trHeight w:val="483"/>
        </w:trPr>
        <w:tc>
          <w:tcPr>
            <w:tcW w:w="484" w:type="dxa"/>
            <w:shd w:val="clear" w:color="auto" w:fill="AECEE1"/>
            <w:tcMar>
              <w:top w:w="58" w:type="dxa"/>
              <w:left w:w="58" w:type="dxa"/>
              <w:bottom w:w="58" w:type="dxa"/>
              <w:right w:w="58" w:type="dxa"/>
            </w:tcMar>
            <w:vAlign w:val="center"/>
          </w:tcPr>
          <w:p w14:paraId="74CD4A79" w14:textId="77777777" w:rsidR="002136C8" w:rsidRPr="005D789A" w:rsidRDefault="002136C8" w:rsidP="002136C8">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2AF0031"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作废</w:t>
            </w:r>
            <w:r>
              <w:rPr>
                <w:rFonts w:ascii="宋体" w:hAnsi="宋体" w:cs="宋体"/>
                <w:color w:val="000000"/>
                <w:sz w:val="20"/>
                <w:lang w:eastAsia="zh-CN"/>
              </w:rPr>
              <w:t>资金申请单</w:t>
            </w:r>
          </w:p>
        </w:tc>
        <w:tc>
          <w:tcPr>
            <w:tcW w:w="3827" w:type="dxa"/>
            <w:shd w:val="clear" w:color="auto" w:fill="E3EEF5"/>
            <w:tcMar>
              <w:top w:w="58" w:type="dxa"/>
              <w:left w:w="58" w:type="dxa"/>
              <w:bottom w:w="58" w:type="dxa"/>
              <w:right w:w="58" w:type="dxa"/>
            </w:tcMar>
            <w:vAlign w:val="center"/>
          </w:tcPr>
          <w:p w14:paraId="0EA71193"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申请人</w:t>
            </w:r>
            <w:r>
              <w:rPr>
                <w:rFonts w:ascii="宋体" w:hAnsi="宋体" w:cs="宋体" w:hint="eastAsia"/>
                <w:color w:val="000000"/>
                <w:sz w:val="20"/>
                <w:lang w:eastAsia="zh-CN"/>
              </w:rPr>
              <w:t>作废</w:t>
            </w:r>
            <w:r>
              <w:rPr>
                <w:rFonts w:ascii="宋体" w:hAnsi="宋体" w:cs="宋体"/>
                <w:color w:val="000000"/>
                <w:sz w:val="20"/>
                <w:lang w:eastAsia="zh-CN"/>
              </w:rPr>
              <w:t>资金申请单</w:t>
            </w:r>
            <w:r>
              <w:rPr>
                <w:rFonts w:ascii="宋体" w:hAnsi="宋体" w:cs="宋体" w:hint="eastAsia"/>
                <w:color w:val="000000"/>
                <w:sz w:val="20"/>
                <w:lang w:eastAsia="zh-CN"/>
              </w:rPr>
              <w:t>：</w:t>
            </w:r>
          </w:p>
          <w:p w14:paraId="3A59E99B"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A4320">
              <w:rPr>
                <w:rFonts w:ascii="宋体" w:hAnsi="宋体" w:cs="宋体" w:hint="eastAsia"/>
                <w:color w:val="000000"/>
                <w:sz w:val="20"/>
                <w:lang w:eastAsia="zh-CN"/>
              </w:rPr>
              <w:t>未送审、未作废的单据可以</w:t>
            </w:r>
            <w:r>
              <w:rPr>
                <w:rFonts w:ascii="宋体" w:hAnsi="宋体" w:cs="宋体" w:hint="eastAsia"/>
                <w:color w:val="000000"/>
                <w:sz w:val="20"/>
                <w:lang w:eastAsia="zh-CN"/>
              </w:rPr>
              <w:t>作废</w:t>
            </w:r>
            <w:r w:rsidRPr="00DA4320">
              <w:rPr>
                <w:rFonts w:ascii="宋体" w:hAnsi="宋体" w:cs="宋体" w:hint="eastAsia"/>
                <w:color w:val="000000"/>
                <w:sz w:val="20"/>
                <w:lang w:eastAsia="zh-CN"/>
              </w:rPr>
              <w:t>；</w:t>
            </w:r>
          </w:p>
          <w:p w14:paraId="2663A871" w14:textId="77777777" w:rsidR="002136C8"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2、已审批、未清算的</w:t>
            </w:r>
            <w:r w:rsidRPr="00DA4320">
              <w:rPr>
                <w:rFonts w:ascii="宋体" w:hAnsi="宋体" w:cs="宋体" w:hint="eastAsia"/>
                <w:color w:val="000000"/>
                <w:sz w:val="20"/>
                <w:lang w:eastAsia="zh-CN"/>
              </w:rPr>
              <w:t>单据可以</w:t>
            </w:r>
            <w:r>
              <w:rPr>
                <w:rFonts w:ascii="宋体" w:hAnsi="宋体" w:cs="宋体" w:hint="eastAsia"/>
                <w:color w:val="000000"/>
                <w:sz w:val="20"/>
                <w:lang w:eastAsia="zh-CN"/>
              </w:rPr>
              <w:t>作废</w:t>
            </w:r>
            <w:r w:rsidRPr="00DA4320">
              <w:rPr>
                <w:rFonts w:ascii="宋体" w:hAnsi="宋体" w:cs="宋体" w:hint="eastAsia"/>
                <w:color w:val="000000"/>
                <w:sz w:val="20"/>
                <w:lang w:eastAsia="zh-CN"/>
              </w:rPr>
              <w:t>；</w:t>
            </w:r>
          </w:p>
          <w:p w14:paraId="5841B551" w14:textId="77777777" w:rsidR="002136C8" w:rsidRPr="00DA4320"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3、</w:t>
            </w:r>
            <w:r w:rsidRPr="00DA4320">
              <w:rPr>
                <w:rFonts w:ascii="宋体" w:hAnsi="宋体" w:cs="宋体" w:hint="eastAsia"/>
                <w:color w:val="000000"/>
                <w:sz w:val="20"/>
                <w:lang w:eastAsia="zh-CN"/>
              </w:rPr>
              <w:t>已清算的资金申请单不能作废；</w:t>
            </w:r>
          </w:p>
          <w:p w14:paraId="6BD5BC17" w14:textId="77777777" w:rsidR="002136C8" w:rsidRDefault="002136C8" w:rsidP="002136C8">
            <w:pPr>
              <w:jc w:val="both"/>
              <w:rPr>
                <w:rFonts w:ascii="宋体" w:hAnsi="宋体" w:cs="宋体"/>
                <w:color w:val="000000"/>
                <w:sz w:val="20"/>
                <w:lang w:eastAsia="zh-CN"/>
              </w:rPr>
            </w:pPr>
            <w:r w:rsidRPr="00DA4320">
              <w:rPr>
                <w:rFonts w:ascii="宋体" w:hAnsi="宋体" w:cs="宋体" w:hint="eastAsia"/>
                <w:color w:val="000000"/>
                <w:sz w:val="20"/>
                <w:lang w:eastAsia="zh-CN"/>
              </w:rPr>
              <w:t>4、审批中的资金申请单不能作废；</w:t>
            </w:r>
          </w:p>
        </w:tc>
        <w:tc>
          <w:tcPr>
            <w:tcW w:w="1560" w:type="dxa"/>
            <w:shd w:val="clear" w:color="auto" w:fill="E3EEF5"/>
            <w:tcMar>
              <w:top w:w="58" w:type="dxa"/>
              <w:left w:w="58" w:type="dxa"/>
              <w:bottom w:w="58" w:type="dxa"/>
              <w:right w:w="58" w:type="dxa"/>
            </w:tcMar>
            <w:vAlign w:val="center"/>
          </w:tcPr>
          <w:p w14:paraId="019DAC21" w14:textId="77777777" w:rsidR="002136C8" w:rsidRPr="00F41C79" w:rsidRDefault="002136C8" w:rsidP="002136C8">
            <w:pPr>
              <w:jc w:val="both"/>
              <w:rPr>
                <w:rFonts w:ascii="宋体" w:hAnsi="宋体" w:cs="宋体"/>
                <w:color w:val="000000"/>
                <w:sz w:val="20"/>
                <w:lang w:eastAsia="zh-CN"/>
              </w:rPr>
            </w:pPr>
          </w:p>
        </w:tc>
      </w:tr>
      <w:tr w:rsidR="002136C8" w:rsidRPr="00300621" w14:paraId="66DB3D27" w14:textId="77777777" w:rsidTr="002136C8">
        <w:trPr>
          <w:cantSplit/>
          <w:trHeight w:val="483"/>
        </w:trPr>
        <w:tc>
          <w:tcPr>
            <w:tcW w:w="484" w:type="dxa"/>
            <w:shd w:val="clear" w:color="auto" w:fill="AECEE1"/>
            <w:tcMar>
              <w:top w:w="58" w:type="dxa"/>
              <w:left w:w="58" w:type="dxa"/>
              <w:bottom w:w="58" w:type="dxa"/>
              <w:right w:w="58" w:type="dxa"/>
            </w:tcMar>
            <w:vAlign w:val="center"/>
          </w:tcPr>
          <w:p w14:paraId="1068DCEC" w14:textId="77777777" w:rsidR="002136C8" w:rsidRPr="005D789A" w:rsidRDefault="002136C8" w:rsidP="002136C8">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21F00FE8" w14:textId="77777777" w:rsidR="002136C8" w:rsidRDefault="002136C8" w:rsidP="002136C8">
            <w:pPr>
              <w:jc w:val="both"/>
              <w:rPr>
                <w:rFonts w:ascii="宋体" w:hAnsi="宋体" w:cs="宋体"/>
                <w:color w:val="000000"/>
                <w:sz w:val="20"/>
              </w:rPr>
            </w:pPr>
            <w:r>
              <w:rPr>
                <w:rFonts w:ascii="宋体" w:hAnsi="宋体" w:cs="宋体"/>
                <w:color w:val="000000"/>
                <w:sz w:val="20"/>
              </w:rPr>
              <w:t>清算资金申请单</w:t>
            </w:r>
          </w:p>
        </w:tc>
        <w:tc>
          <w:tcPr>
            <w:tcW w:w="3827" w:type="dxa"/>
            <w:shd w:val="clear" w:color="auto" w:fill="E3EEF5"/>
            <w:tcMar>
              <w:top w:w="58" w:type="dxa"/>
              <w:left w:w="58" w:type="dxa"/>
              <w:bottom w:w="58" w:type="dxa"/>
              <w:right w:w="58" w:type="dxa"/>
            </w:tcMar>
            <w:vAlign w:val="center"/>
          </w:tcPr>
          <w:p w14:paraId="119F0206" w14:textId="77777777" w:rsidR="002136C8" w:rsidRDefault="002136C8" w:rsidP="002136C8">
            <w:pPr>
              <w:jc w:val="both"/>
              <w:rPr>
                <w:rFonts w:ascii="宋体" w:hAnsi="宋体" w:cs="宋体"/>
                <w:color w:val="000000"/>
                <w:sz w:val="20"/>
                <w:lang w:eastAsia="zh-CN"/>
              </w:rPr>
            </w:pPr>
            <w:r>
              <w:rPr>
                <w:rFonts w:ascii="宋体" w:hAnsi="宋体" w:cs="宋体"/>
                <w:color w:val="000000"/>
                <w:sz w:val="20"/>
                <w:lang w:eastAsia="zh-CN"/>
              </w:rPr>
              <w:t>清算资金申请单</w:t>
            </w:r>
            <w:r>
              <w:rPr>
                <w:rFonts w:ascii="宋体" w:hAnsi="宋体" w:cs="宋体" w:hint="eastAsia"/>
                <w:color w:val="000000"/>
                <w:sz w:val="20"/>
                <w:lang w:eastAsia="zh-CN"/>
              </w:rPr>
              <w:t>：</w:t>
            </w:r>
          </w:p>
          <w:p w14:paraId="1C1D6DFF" w14:textId="77777777" w:rsidR="002136C8" w:rsidRPr="00DE5553" w:rsidRDefault="002136C8" w:rsidP="002136C8">
            <w:pPr>
              <w:jc w:val="both"/>
              <w:rPr>
                <w:rFonts w:ascii="宋体" w:hAnsi="宋体" w:cs="宋体"/>
                <w:color w:val="000000"/>
                <w:sz w:val="20"/>
                <w:lang w:eastAsia="zh-CN"/>
              </w:rPr>
            </w:pPr>
            <w:r>
              <w:rPr>
                <w:rFonts w:ascii="宋体" w:hAnsi="宋体" w:cs="宋体" w:hint="eastAsia"/>
                <w:color w:val="000000"/>
                <w:sz w:val="20"/>
                <w:lang w:eastAsia="zh-CN"/>
              </w:rPr>
              <w:t>1、</w:t>
            </w:r>
            <w:r w:rsidRPr="00DE5553">
              <w:rPr>
                <w:rFonts w:ascii="宋体" w:hAnsi="宋体" w:cs="宋体" w:hint="eastAsia"/>
                <w:color w:val="000000"/>
                <w:sz w:val="20"/>
                <w:lang w:eastAsia="zh-CN"/>
              </w:rPr>
              <w:t>审批通过的资金申请单可以进行任务清算和手工清算；</w:t>
            </w:r>
          </w:p>
          <w:p w14:paraId="3011883F" w14:textId="77777777" w:rsidR="002136C8" w:rsidRPr="007C458D" w:rsidRDefault="002136C8" w:rsidP="002136C8">
            <w:pPr>
              <w:jc w:val="both"/>
              <w:rPr>
                <w:rFonts w:ascii="宋体" w:hAnsi="宋体" w:cs="宋体"/>
                <w:color w:val="000000"/>
                <w:sz w:val="20"/>
                <w:lang w:eastAsia="zh-CN"/>
              </w:rPr>
            </w:pPr>
            <w:r w:rsidRPr="00DE5553">
              <w:rPr>
                <w:rFonts w:ascii="宋体" w:hAnsi="宋体" w:cs="宋体" w:hint="eastAsia"/>
                <w:color w:val="000000"/>
                <w:sz w:val="20"/>
                <w:lang w:eastAsia="zh-CN"/>
              </w:rPr>
              <w:t>2、资金清算需要可以设置下拨规则；</w:t>
            </w:r>
          </w:p>
        </w:tc>
        <w:tc>
          <w:tcPr>
            <w:tcW w:w="1560" w:type="dxa"/>
            <w:shd w:val="clear" w:color="auto" w:fill="E3EEF5"/>
            <w:tcMar>
              <w:top w:w="58" w:type="dxa"/>
              <w:left w:w="58" w:type="dxa"/>
              <w:bottom w:w="58" w:type="dxa"/>
              <w:right w:w="58" w:type="dxa"/>
            </w:tcMar>
            <w:vAlign w:val="center"/>
          </w:tcPr>
          <w:p w14:paraId="2BA4A85A" w14:textId="77777777" w:rsidR="002136C8" w:rsidRPr="00F41C79" w:rsidRDefault="002136C8" w:rsidP="002136C8">
            <w:pPr>
              <w:jc w:val="both"/>
              <w:rPr>
                <w:rFonts w:ascii="宋体" w:hAnsi="宋体" w:cs="宋体"/>
                <w:color w:val="000000"/>
                <w:sz w:val="20"/>
                <w:lang w:eastAsia="zh-CN"/>
              </w:rPr>
            </w:pPr>
            <w:r>
              <w:rPr>
                <w:rFonts w:ascii="宋体" w:hAnsi="宋体" w:cs="宋体"/>
                <w:color w:val="000000"/>
                <w:sz w:val="20"/>
                <w:lang w:eastAsia="zh-CN"/>
              </w:rPr>
              <w:t>下拨规则详见</w:t>
            </w:r>
            <w:r>
              <w:rPr>
                <w:rFonts w:ascii="宋体" w:hAnsi="宋体" w:cs="宋体" w:hint="eastAsia"/>
                <w:color w:val="000000"/>
                <w:sz w:val="20"/>
                <w:lang w:eastAsia="zh-CN"/>
              </w:rPr>
              <w:t>：4.2 基础数据收集模板</w:t>
            </w:r>
          </w:p>
        </w:tc>
      </w:tr>
    </w:tbl>
    <w:p w14:paraId="03C5E90F"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0" w:type="auto"/>
        <w:jc w:val="center"/>
        <w:tblLayout w:type="fixed"/>
        <w:tblLook w:val="04A0" w:firstRow="1" w:lastRow="0" w:firstColumn="1" w:lastColumn="0" w:noHBand="0" w:noVBand="1"/>
      </w:tblPr>
      <w:tblGrid>
        <w:gridCol w:w="2664"/>
        <w:gridCol w:w="4632"/>
        <w:gridCol w:w="992"/>
      </w:tblGrid>
      <w:tr w:rsidR="002136C8" w14:paraId="7DADCF1E"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5A8AA53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632" w:type="dxa"/>
            <w:tcBorders>
              <w:top w:val="single" w:sz="4" w:space="0" w:color="auto"/>
              <w:left w:val="nil"/>
              <w:bottom w:val="single" w:sz="4" w:space="0" w:color="auto"/>
              <w:right w:val="single" w:sz="4" w:space="0" w:color="auto"/>
            </w:tcBorders>
            <w:shd w:val="clear" w:color="auto" w:fill="B6DDE8"/>
            <w:noWrap/>
            <w:vAlign w:val="bottom"/>
            <w:hideMark/>
          </w:tcPr>
          <w:p w14:paraId="13EFF9E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992" w:type="dxa"/>
            <w:tcBorders>
              <w:top w:val="single" w:sz="4" w:space="0" w:color="auto"/>
              <w:left w:val="nil"/>
              <w:bottom w:val="single" w:sz="4" w:space="0" w:color="auto"/>
              <w:right w:val="single" w:sz="4" w:space="0" w:color="auto"/>
            </w:tcBorders>
            <w:shd w:val="clear" w:color="auto" w:fill="B6DDE8"/>
            <w:vAlign w:val="center"/>
            <w:hideMark/>
          </w:tcPr>
          <w:p w14:paraId="7852059A" w14:textId="77777777" w:rsidR="002136C8" w:rsidRDefault="002136C8" w:rsidP="002136C8">
            <w:pPr>
              <w:spacing w:before="100" w:beforeAutospacing="1" w:after="100" w:afterAutospacing="1"/>
              <w:jc w:val="center"/>
              <w:rPr>
                <w:rFonts w:ascii="微软雅黑" w:eastAsia="微软雅黑" w:hAnsi="微软雅黑" w:cs="宋体"/>
                <w:bCs/>
                <w:color w:val="000000"/>
                <w:sz w:val="18"/>
                <w:szCs w:val="18"/>
              </w:rPr>
            </w:pPr>
            <w:r>
              <w:rPr>
                <w:rFonts w:ascii="微软雅黑" w:eastAsia="微软雅黑" w:hAnsi="微软雅黑" w:cs="宋体" w:hint="eastAsia"/>
                <w:bCs/>
                <w:color w:val="000000"/>
                <w:sz w:val="18"/>
                <w:szCs w:val="18"/>
              </w:rPr>
              <w:t>是否必填</w:t>
            </w:r>
          </w:p>
        </w:tc>
      </w:tr>
      <w:tr w:rsidR="002136C8" w14:paraId="4F1A1054"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0FEF9A9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申请类型</w:t>
            </w:r>
          </w:p>
        </w:tc>
        <w:tc>
          <w:tcPr>
            <w:tcW w:w="4632" w:type="dxa"/>
            <w:tcBorders>
              <w:top w:val="single" w:sz="4" w:space="0" w:color="auto"/>
              <w:left w:val="nil"/>
              <w:bottom w:val="single" w:sz="4" w:space="0" w:color="auto"/>
              <w:right w:val="single" w:sz="4" w:space="0" w:color="auto"/>
            </w:tcBorders>
            <w:noWrap/>
            <w:vAlign w:val="bottom"/>
            <w:hideMark/>
          </w:tcPr>
          <w:p w14:paraId="7609C9C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申请单的类型</w:t>
            </w:r>
          </w:p>
        </w:tc>
        <w:tc>
          <w:tcPr>
            <w:tcW w:w="992" w:type="dxa"/>
            <w:tcBorders>
              <w:top w:val="single" w:sz="4" w:space="0" w:color="auto"/>
              <w:left w:val="nil"/>
              <w:bottom w:val="single" w:sz="4" w:space="0" w:color="auto"/>
              <w:right w:val="single" w:sz="4" w:space="0" w:color="auto"/>
            </w:tcBorders>
            <w:vAlign w:val="center"/>
            <w:hideMark/>
          </w:tcPr>
          <w:p w14:paraId="708F937D"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44B6C60B"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5F1525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w:t>
            </w:r>
            <w:r w:rsidRPr="00DC516E">
              <w:rPr>
                <w:rFonts w:ascii="微软雅黑" w:eastAsia="微软雅黑" w:hAnsi="微软雅黑" w:cs="宋体" w:hint="eastAsia"/>
                <w:color w:val="000000"/>
                <w:sz w:val="18"/>
                <w:szCs w:val="18"/>
              </w:rPr>
              <w:t>组织</w:t>
            </w:r>
          </w:p>
        </w:tc>
        <w:tc>
          <w:tcPr>
            <w:tcW w:w="4632" w:type="dxa"/>
            <w:tcBorders>
              <w:top w:val="single" w:sz="4" w:space="0" w:color="auto"/>
              <w:left w:val="nil"/>
              <w:bottom w:val="single" w:sz="4" w:space="0" w:color="auto"/>
              <w:right w:val="single" w:sz="4" w:space="0" w:color="auto"/>
            </w:tcBorders>
            <w:noWrap/>
            <w:vAlign w:val="bottom"/>
            <w:hideMark/>
          </w:tcPr>
          <w:p w14:paraId="05F095B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组织的名称</w:t>
            </w:r>
          </w:p>
        </w:tc>
        <w:tc>
          <w:tcPr>
            <w:tcW w:w="992" w:type="dxa"/>
            <w:tcBorders>
              <w:top w:val="single" w:sz="4" w:space="0" w:color="auto"/>
              <w:left w:val="nil"/>
              <w:bottom w:val="single" w:sz="4" w:space="0" w:color="auto"/>
              <w:right w:val="single" w:sz="4" w:space="0" w:color="auto"/>
            </w:tcBorders>
            <w:vAlign w:val="center"/>
            <w:hideMark/>
          </w:tcPr>
          <w:p w14:paraId="79AB891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58C8A76A"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2D85E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申请日期</w:t>
            </w:r>
          </w:p>
        </w:tc>
        <w:tc>
          <w:tcPr>
            <w:tcW w:w="4632" w:type="dxa"/>
            <w:tcBorders>
              <w:top w:val="single" w:sz="4" w:space="0" w:color="auto"/>
              <w:left w:val="nil"/>
              <w:bottom w:val="single" w:sz="4" w:space="0" w:color="auto"/>
              <w:right w:val="single" w:sz="4" w:space="0" w:color="auto"/>
            </w:tcBorders>
            <w:noWrap/>
            <w:vAlign w:val="bottom"/>
            <w:hideMark/>
          </w:tcPr>
          <w:p w14:paraId="31B016C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申请时的日期</w:t>
            </w:r>
          </w:p>
        </w:tc>
        <w:tc>
          <w:tcPr>
            <w:tcW w:w="992" w:type="dxa"/>
            <w:tcBorders>
              <w:top w:val="single" w:sz="4" w:space="0" w:color="auto"/>
              <w:left w:val="nil"/>
              <w:bottom w:val="single" w:sz="4" w:space="0" w:color="auto"/>
              <w:right w:val="single" w:sz="4" w:space="0" w:color="auto"/>
            </w:tcBorders>
            <w:vAlign w:val="center"/>
            <w:hideMark/>
          </w:tcPr>
          <w:p w14:paraId="4B676634"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30186DA6"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24CB752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w:t>
            </w:r>
          </w:p>
        </w:tc>
        <w:tc>
          <w:tcPr>
            <w:tcW w:w="4632" w:type="dxa"/>
            <w:tcBorders>
              <w:top w:val="single" w:sz="4" w:space="0" w:color="auto"/>
              <w:left w:val="nil"/>
              <w:bottom w:val="single" w:sz="4" w:space="0" w:color="auto"/>
              <w:right w:val="single" w:sz="4" w:space="0" w:color="auto"/>
            </w:tcBorders>
            <w:noWrap/>
            <w:vAlign w:val="bottom"/>
            <w:hideMark/>
          </w:tcPr>
          <w:p w14:paraId="2C597B3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申请账户的银行</w:t>
            </w:r>
          </w:p>
        </w:tc>
        <w:tc>
          <w:tcPr>
            <w:tcW w:w="992" w:type="dxa"/>
            <w:tcBorders>
              <w:top w:val="single" w:sz="4" w:space="0" w:color="auto"/>
              <w:left w:val="nil"/>
              <w:bottom w:val="single" w:sz="4" w:space="0" w:color="auto"/>
              <w:right w:val="single" w:sz="4" w:space="0" w:color="auto"/>
            </w:tcBorders>
            <w:vAlign w:val="center"/>
            <w:hideMark/>
          </w:tcPr>
          <w:p w14:paraId="7FD882A2"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FF0000"/>
                <w:sz w:val="18"/>
                <w:szCs w:val="18"/>
              </w:rPr>
              <w:t>×</w:t>
            </w:r>
          </w:p>
        </w:tc>
      </w:tr>
      <w:tr w:rsidR="002136C8" w14:paraId="0448689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3433494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开户行</w:t>
            </w:r>
          </w:p>
        </w:tc>
        <w:tc>
          <w:tcPr>
            <w:tcW w:w="4632" w:type="dxa"/>
            <w:tcBorders>
              <w:top w:val="single" w:sz="4" w:space="0" w:color="auto"/>
              <w:left w:val="nil"/>
              <w:bottom w:val="single" w:sz="4" w:space="0" w:color="auto"/>
              <w:right w:val="single" w:sz="4" w:space="0" w:color="auto"/>
            </w:tcBorders>
            <w:noWrap/>
            <w:vAlign w:val="bottom"/>
            <w:hideMark/>
          </w:tcPr>
          <w:p w14:paraId="2E8E153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申请账户所在银行的开户行</w:t>
            </w:r>
          </w:p>
        </w:tc>
        <w:tc>
          <w:tcPr>
            <w:tcW w:w="992" w:type="dxa"/>
            <w:tcBorders>
              <w:top w:val="single" w:sz="4" w:space="0" w:color="auto"/>
              <w:left w:val="nil"/>
              <w:bottom w:val="single" w:sz="4" w:space="0" w:color="auto"/>
              <w:right w:val="single" w:sz="4" w:space="0" w:color="auto"/>
            </w:tcBorders>
            <w:vAlign w:val="center"/>
            <w:hideMark/>
          </w:tcPr>
          <w:p w14:paraId="1BCF8C5C"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FF0000"/>
                <w:sz w:val="18"/>
                <w:szCs w:val="18"/>
              </w:rPr>
              <w:t>×</w:t>
            </w:r>
          </w:p>
        </w:tc>
      </w:tr>
      <w:tr w:rsidR="002136C8" w14:paraId="443940AB"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8E0063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账户用途</w:t>
            </w:r>
          </w:p>
        </w:tc>
        <w:tc>
          <w:tcPr>
            <w:tcW w:w="4632" w:type="dxa"/>
            <w:tcBorders>
              <w:top w:val="single" w:sz="4" w:space="0" w:color="auto"/>
              <w:left w:val="nil"/>
              <w:bottom w:val="single" w:sz="4" w:space="0" w:color="auto"/>
              <w:right w:val="single" w:sz="4" w:space="0" w:color="auto"/>
            </w:tcBorders>
            <w:noWrap/>
            <w:vAlign w:val="bottom"/>
            <w:hideMark/>
          </w:tcPr>
          <w:p w14:paraId="755A9A9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账户的用途（费用户、支出户）</w:t>
            </w:r>
          </w:p>
        </w:tc>
        <w:tc>
          <w:tcPr>
            <w:tcW w:w="992" w:type="dxa"/>
            <w:tcBorders>
              <w:top w:val="single" w:sz="4" w:space="0" w:color="auto"/>
              <w:left w:val="nil"/>
              <w:bottom w:val="single" w:sz="4" w:space="0" w:color="auto"/>
              <w:right w:val="single" w:sz="4" w:space="0" w:color="auto"/>
            </w:tcBorders>
            <w:vAlign w:val="center"/>
            <w:hideMark/>
          </w:tcPr>
          <w:p w14:paraId="2FEA2279" w14:textId="3ED70F78" w:rsidR="002136C8" w:rsidRDefault="006C2867"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56FB303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372A94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银行账户</w:t>
            </w:r>
          </w:p>
        </w:tc>
        <w:tc>
          <w:tcPr>
            <w:tcW w:w="4632" w:type="dxa"/>
            <w:tcBorders>
              <w:top w:val="single" w:sz="4" w:space="0" w:color="auto"/>
              <w:left w:val="nil"/>
              <w:bottom w:val="single" w:sz="4" w:space="0" w:color="auto"/>
              <w:right w:val="single" w:sz="4" w:space="0" w:color="auto"/>
            </w:tcBorders>
            <w:noWrap/>
            <w:vAlign w:val="bottom"/>
            <w:hideMark/>
          </w:tcPr>
          <w:p w14:paraId="40D3E0E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所在银行的账户</w:t>
            </w:r>
          </w:p>
        </w:tc>
        <w:tc>
          <w:tcPr>
            <w:tcW w:w="992" w:type="dxa"/>
            <w:tcBorders>
              <w:top w:val="single" w:sz="4" w:space="0" w:color="auto"/>
              <w:left w:val="nil"/>
              <w:bottom w:val="single" w:sz="4" w:space="0" w:color="auto"/>
              <w:right w:val="single" w:sz="4" w:space="0" w:color="auto"/>
            </w:tcBorders>
            <w:vAlign w:val="center"/>
            <w:hideMark/>
          </w:tcPr>
          <w:p w14:paraId="1B66EF68"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81796AD"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7D747F3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申请金额</w:t>
            </w:r>
          </w:p>
        </w:tc>
        <w:tc>
          <w:tcPr>
            <w:tcW w:w="4632" w:type="dxa"/>
            <w:tcBorders>
              <w:top w:val="single" w:sz="4" w:space="0" w:color="auto"/>
              <w:left w:val="nil"/>
              <w:bottom w:val="single" w:sz="4" w:space="0" w:color="auto"/>
              <w:right w:val="single" w:sz="4" w:space="0" w:color="auto"/>
            </w:tcBorders>
            <w:noWrap/>
            <w:vAlign w:val="bottom"/>
            <w:hideMark/>
          </w:tcPr>
          <w:p w14:paraId="79427D9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下拨金额的数目</w:t>
            </w:r>
          </w:p>
        </w:tc>
        <w:tc>
          <w:tcPr>
            <w:tcW w:w="992" w:type="dxa"/>
            <w:tcBorders>
              <w:top w:val="single" w:sz="4" w:space="0" w:color="auto"/>
              <w:left w:val="nil"/>
              <w:bottom w:val="single" w:sz="4" w:space="0" w:color="auto"/>
              <w:right w:val="single" w:sz="4" w:space="0" w:color="auto"/>
            </w:tcBorders>
            <w:vAlign w:val="center"/>
            <w:hideMark/>
          </w:tcPr>
          <w:p w14:paraId="06D9AEE7"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7251FA4C"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BFC64F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代付金额</w:t>
            </w:r>
          </w:p>
        </w:tc>
        <w:tc>
          <w:tcPr>
            <w:tcW w:w="4632" w:type="dxa"/>
            <w:tcBorders>
              <w:top w:val="single" w:sz="4" w:space="0" w:color="auto"/>
              <w:left w:val="nil"/>
              <w:bottom w:val="single" w:sz="4" w:space="0" w:color="auto"/>
              <w:right w:val="single" w:sz="4" w:space="0" w:color="auto"/>
            </w:tcBorders>
            <w:noWrap/>
            <w:vAlign w:val="bottom"/>
            <w:hideMark/>
          </w:tcPr>
          <w:p w14:paraId="4CBACDDF"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需要总部集中金额的数目</w:t>
            </w:r>
          </w:p>
        </w:tc>
        <w:tc>
          <w:tcPr>
            <w:tcW w:w="992" w:type="dxa"/>
            <w:tcBorders>
              <w:top w:val="single" w:sz="4" w:space="0" w:color="auto"/>
              <w:left w:val="nil"/>
              <w:bottom w:val="single" w:sz="4" w:space="0" w:color="auto"/>
              <w:right w:val="single" w:sz="4" w:space="0" w:color="auto"/>
            </w:tcBorders>
            <w:vAlign w:val="center"/>
            <w:hideMark/>
          </w:tcPr>
          <w:p w14:paraId="3578B203"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2CE4EE80"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4DFC34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632" w:type="dxa"/>
            <w:tcBorders>
              <w:top w:val="single" w:sz="4" w:space="0" w:color="auto"/>
              <w:left w:val="nil"/>
              <w:bottom w:val="single" w:sz="4" w:space="0" w:color="auto"/>
              <w:right w:val="single" w:sz="4" w:space="0" w:color="auto"/>
            </w:tcBorders>
            <w:noWrap/>
            <w:vAlign w:val="bottom"/>
            <w:hideMark/>
          </w:tcPr>
          <w:p w14:paraId="5F6FC0E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计划项目的名称</w:t>
            </w:r>
          </w:p>
        </w:tc>
        <w:tc>
          <w:tcPr>
            <w:tcW w:w="992" w:type="dxa"/>
            <w:tcBorders>
              <w:top w:val="single" w:sz="4" w:space="0" w:color="auto"/>
              <w:left w:val="nil"/>
              <w:bottom w:val="single" w:sz="4" w:space="0" w:color="auto"/>
              <w:right w:val="single" w:sz="4" w:space="0" w:color="auto"/>
            </w:tcBorders>
            <w:vAlign w:val="center"/>
            <w:hideMark/>
          </w:tcPr>
          <w:p w14:paraId="5D47F73E"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A170529"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659E6A5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资金用途</w:t>
            </w:r>
          </w:p>
        </w:tc>
        <w:tc>
          <w:tcPr>
            <w:tcW w:w="4632" w:type="dxa"/>
            <w:tcBorders>
              <w:top w:val="single" w:sz="4" w:space="0" w:color="auto"/>
              <w:left w:val="nil"/>
              <w:bottom w:val="single" w:sz="4" w:space="0" w:color="auto"/>
              <w:right w:val="single" w:sz="4" w:space="0" w:color="auto"/>
            </w:tcBorders>
            <w:noWrap/>
            <w:vAlign w:val="bottom"/>
            <w:hideMark/>
          </w:tcPr>
          <w:p w14:paraId="096223D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992" w:type="dxa"/>
            <w:tcBorders>
              <w:top w:val="single" w:sz="4" w:space="0" w:color="auto"/>
              <w:left w:val="nil"/>
              <w:bottom w:val="single" w:sz="4" w:space="0" w:color="auto"/>
              <w:right w:val="single" w:sz="4" w:space="0" w:color="auto"/>
            </w:tcBorders>
            <w:vAlign w:val="center"/>
            <w:hideMark/>
          </w:tcPr>
          <w:p w14:paraId="15048961" w14:textId="77777777" w:rsidR="002136C8" w:rsidRDefault="002136C8" w:rsidP="002136C8">
            <w:pPr>
              <w:jc w:val="center"/>
              <w:rPr>
                <w:rFonts w:ascii="微软雅黑" w:eastAsia="微软雅黑" w:hAnsi="微软雅黑" w:cs="宋体"/>
                <w:b/>
                <w:bCs/>
                <w:color w:val="3366FF"/>
                <w:sz w:val="18"/>
                <w:szCs w:val="18"/>
              </w:rPr>
            </w:pPr>
            <w:r>
              <w:rPr>
                <w:rFonts w:ascii="微软雅黑" w:eastAsia="微软雅黑" w:hAnsi="微软雅黑" w:cs="宋体" w:hint="eastAsia"/>
                <w:b/>
                <w:bCs/>
                <w:color w:val="3366FF"/>
                <w:sz w:val="18"/>
                <w:szCs w:val="18"/>
              </w:rPr>
              <w:t>√</w:t>
            </w:r>
          </w:p>
        </w:tc>
      </w:tr>
      <w:tr w:rsidR="002136C8" w14:paraId="6A140912" w14:textId="77777777" w:rsidTr="002136C8">
        <w:trPr>
          <w:trHeight w:val="284"/>
          <w:jc w:val="center"/>
        </w:trPr>
        <w:tc>
          <w:tcPr>
            <w:tcW w:w="2664" w:type="dxa"/>
            <w:tcBorders>
              <w:top w:val="single" w:sz="4" w:space="0" w:color="auto"/>
              <w:left w:val="single" w:sz="4" w:space="0" w:color="auto"/>
              <w:bottom w:val="single" w:sz="4" w:space="0" w:color="auto"/>
              <w:right w:val="single" w:sz="4" w:space="0" w:color="auto"/>
            </w:tcBorders>
            <w:noWrap/>
            <w:vAlign w:val="bottom"/>
            <w:hideMark/>
          </w:tcPr>
          <w:p w14:paraId="102DD5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申请原因</w:t>
            </w:r>
          </w:p>
        </w:tc>
        <w:tc>
          <w:tcPr>
            <w:tcW w:w="4632" w:type="dxa"/>
            <w:tcBorders>
              <w:top w:val="single" w:sz="4" w:space="0" w:color="auto"/>
              <w:left w:val="nil"/>
              <w:bottom w:val="single" w:sz="4" w:space="0" w:color="auto"/>
              <w:right w:val="single" w:sz="4" w:space="0" w:color="auto"/>
            </w:tcBorders>
            <w:noWrap/>
            <w:vAlign w:val="bottom"/>
            <w:hideMark/>
          </w:tcPr>
          <w:p w14:paraId="4959078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992" w:type="dxa"/>
            <w:tcBorders>
              <w:top w:val="single" w:sz="4" w:space="0" w:color="auto"/>
              <w:left w:val="nil"/>
              <w:bottom w:val="single" w:sz="4" w:space="0" w:color="auto"/>
              <w:right w:val="single" w:sz="4" w:space="0" w:color="auto"/>
            </w:tcBorders>
            <w:vAlign w:val="center"/>
            <w:hideMark/>
          </w:tcPr>
          <w:p w14:paraId="7782A580" w14:textId="77777777" w:rsidR="002136C8" w:rsidRDefault="002136C8" w:rsidP="002136C8">
            <w:pPr>
              <w:jc w:val="center"/>
              <w:rPr>
                <w:rFonts w:ascii="微软雅黑" w:eastAsia="微软雅黑" w:hAnsi="微软雅黑" w:cs="宋体"/>
                <w:b/>
                <w:bCs/>
                <w:color w:val="FF0000"/>
                <w:sz w:val="18"/>
                <w:szCs w:val="18"/>
              </w:rPr>
            </w:pPr>
            <w:r>
              <w:rPr>
                <w:rFonts w:ascii="微软雅黑" w:eastAsia="微软雅黑" w:hAnsi="微软雅黑" w:cs="宋体" w:hint="eastAsia"/>
                <w:b/>
                <w:bCs/>
                <w:color w:val="FF0000"/>
                <w:sz w:val="18"/>
                <w:szCs w:val="18"/>
              </w:rPr>
              <w:t>×</w:t>
            </w:r>
          </w:p>
        </w:tc>
      </w:tr>
    </w:tbl>
    <w:p w14:paraId="1DACF532"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0F474A18" w14:textId="1D33DC4A" w:rsidR="002136C8" w:rsidRPr="00D12323" w:rsidRDefault="002136C8" w:rsidP="002136C8">
      <w:pPr>
        <w:pStyle w:val="L-"/>
      </w:pPr>
      <w:r w:rsidRPr="00D12323">
        <w:rPr>
          <w:rFonts w:hint="eastAsia"/>
        </w:rPr>
        <w:t>图：</w:t>
      </w:r>
      <w:r>
        <w:rPr>
          <w:rFonts w:hint="eastAsia"/>
        </w:rPr>
        <w:t>3.4.</w:t>
      </w:r>
      <w:r w:rsidR="00B712AC">
        <w:t>2</w:t>
      </w:r>
      <w:r>
        <w:rPr>
          <w:rFonts w:hint="eastAsia"/>
        </w:rPr>
        <w:t>.1</w:t>
      </w:r>
      <w:r w:rsidR="00DB66DC">
        <w:rPr>
          <w:rFonts w:hint="eastAsia"/>
        </w:rPr>
        <w:t>.5</w:t>
      </w:r>
      <w:r w:rsidRPr="00D12323">
        <w:rPr>
          <w:rFonts w:hint="eastAsia"/>
        </w:rPr>
        <w:t>-</w:t>
      </w:r>
      <w:r w:rsidR="00B712AC">
        <w:t>1</w:t>
      </w:r>
      <w:r w:rsidRPr="00D12323">
        <w:rPr>
          <w:rFonts w:hint="eastAsia"/>
        </w:rPr>
        <w:t xml:space="preserve"> </w:t>
      </w:r>
      <w:r>
        <w:rPr>
          <w:rFonts w:hint="eastAsia"/>
        </w:rPr>
        <w:t xml:space="preserve"> </w:t>
      </w:r>
      <w:r>
        <w:rPr>
          <w:rFonts w:hint="eastAsia"/>
        </w:rPr>
        <w:t>资金申请单查看、操作页面</w:t>
      </w:r>
    </w:p>
    <w:p w14:paraId="3CF246C5" w14:textId="77777777" w:rsidR="002136C8" w:rsidRDefault="00E75EE2" w:rsidP="002136C8">
      <w:r>
        <w:rPr>
          <w:noProof/>
          <w:lang w:eastAsia="zh-CN" w:bidi="ar-SA"/>
        </w:rPr>
        <w:drawing>
          <wp:inline distT="0" distB="0" distL="0" distR="0" wp14:anchorId="45366786" wp14:editId="532E583E">
            <wp:extent cx="5276850" cy="2495550"/>
            <wp:effectExtent l="0" t="0" r="0" b="0"/>
            <wp:docPr id="7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14:paraId="3591DB6B" w14:textId="77777777" w:rsidR="002136C8" w:rsidRDefault="002136C8" w:rsidP="002136C8"/>
    <w:p w14:paraId="379B6845" w14:textId="7CC1755B"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2</w:t>
      </w:r>
      <w:r>
        <w:rPr>
          <w:rFonts w:hint="eastAsia"/>
        </w:rPr>
        <w:t xml:space="preserve"> </w:t>
      </w:r>
      <w:r>
        <w:rPr>
          <w:rFonts w:hint="eastAsia"/>
        </w:rPr>
        <w:t>资金申请单新增页面</w:t>
      </w:r>
    </w:p>
    <w:p w14:paraId="5FFBF515" w14:textId="77777777" w:rsidR="002136C8" w:rsidRDefault="00E75EE2" w:rsidP="002136C8">
      <w:r>
        <w:rPr>
          <w:noProof/>
          <w:lang w:eastAsia="zh-CN" w:bidi="ar-SA"/>
        </w:rPr>
        <w:drawing>
          <wp:inline distT="0" distB="0" distL="0" distR="0" wp14:anchorId="33FC3730" wp14:editId="6DDDFF28">
            <wp:extent cx="5276850" cy="2581275"/>
            <wp:effectExtent l="0" t="0" r="0" b="9525"/>
            <wp:docPr id="7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14:paraId="5FF6148C" w14:textId="77777777" w:rsidR="002136C8" w:rsidRDefault="002136C8" w:rsidP="002136C8"/>
    <w:p w14:paraId="7E7F2A9A" w14:textId="7B054179"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3</w:t>
      </w:r>
      <w:r>
        <w:rPr>
          <w:rFonts w:hint="eastAsia"/>
        </w:rPr>
        <w:t xml:space="preserve"> </w:t>
      </w:r>
      <w:r>
        <w:rPr>
          <w:rFonts w:hint="eastAsia"/>
        </w:rPr>
        <w:t>资金申请单清算历史页面</w:t>
      </w:r>
    </w:p>
    <w:p w14:paraId="6F925DCA" w14:textId="77777777" w:rsidR="002136C8" w:rsidRDefault="00E75EE2" w:rsidP="002136C8">
      <w:r>
        <w:rPr>
          <w:noProof/>
          <w:lang w:eastAsia="zh-CN" w:bidi="ar-SA"/>
        </w:rPr>
        <w:drawing>
          <wp:inline distT="0" distB="0" distL="0" distR="0" wp14:anchorId="78928FBF" wp14:editId="29A19A15">
            <wp:extent cx="5276850" cy="2581275"/>
            <wp:effectExtent l="0" t="0" r="0" b="9525"/>
            <wp:docPr id="7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14:paraId="5D24F45C" w14:textId="77777777" w:rsidR="002136C8" w:rsidRDefault="002136C8" w:rsidP="002136C8"/>
    <w:p w14:paraId="6DBF4F80" w14:textId="5F564556" w:rsidR="002136C8" w:rsidRPr="00D12323" w:rsidRDefault="002136C8" w:rsidP="002136C8">
      <w:pPr>
        <w:pStyle w:val="L-"/>
      </w:pPr>
      <w:r w:rsidRPr="00D12323">
        <w:rPr>
          <w:rFonts w:hint="eastAsia"/>
        </w:rPr>
        <w:t>图：</w:t>
      </w:r>
      <w:r w:rsidR="00B712AC">
        <w:rPr>
          <w:rFonts w:hint="eastAsia"/>
        </w:rPr>
        <w:t>3.4.</w:t>
      </w:r>
      <w:r w:rsidR="00B712AC">
        <w:t>2</w:t>
      </w:r>
      <w:r w:rsidR="00B712AC">
        <w:rPr>
          <w:rFonts w:hint="eastAsia"/>
        </w:rPr>
        <w:t>.1.5</w:t>
      </w:r>
      <w:r w:rsidR="00B712AC" w:rsidRPr="00D12323">
        <w:rPr>
          <w:rFonts w:hint="eastAsia"/>
        </w:rPr>
        <w:t>-</w:t>
      </w:r>
      <w:r w:rsidR="00B712AC">
        <w:t>4</w:t>
      </w:r>
      <w:r w:rsidRPr="00D12323">
        <w:rPr>
          <w:rFonts w:hint="eastAsia"/>
        </w:rPr>
        <w:t xml:space="preserve"> </w:t>
      </w:r>
      <w:r>
        <w:rPr>
          <w:rFonts w:hint="eastAsia"/>
        </w:rPr>
        <w:t xml:space="preserve"> </w:t>
      </w:r>
      <w:r>
        <w:rPr>
          <w:rFonts w:hint="eastAsia"/>
        </w:rPr>
        <w:t>资金申请单明细查看页面</w:t>
      </w:r>
    </w:p>
    <w:p w14:paraId="5F59D8C9" w14:textId="77777777" w:rsidR="002136C8" w:rsidRDefault="00E75EE2" w:rsidP="002136C8">
      <w:r>
        <w:rPr>
          <w:noProof/>
          <w:lang w:eastAsia="zh-CN" w:bidi="ar-SA"/>
        </w:rPr>
        <w:drawing>
          <wp:inline distT="0" distB="0" distL="0" distR="0" wp14:anchorId="37A0EFAC" wp14:editId="34175D5F">
            <wp:extent cx="5267325" cy="2457450"/>
            <wp:effectExtent l="0" t="0" r="9525" b="0"/>
            <wp:docPr id="7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14DE7775" w14:textId="5B793CBE" w:rsidR="00780347" w:rsidRDefault="004C2251" w:rsidP="00780347">
      <w:pPr>
        <w:pStyle w:val="40"/>
        <w:numPr>
          <w:ilvl w:val="3"/>
          <w:numId w:val="2"/>
        </w:numPr>
        <w:rPr>
          <w:lang w:eastAsia="zh-CN"/>
        </w:rPr>
      </w:pPr>
      <w:r>
        <w:rPr>
          <w:lang w:eastAsia="zh-CN"/>
        </w:rPr>
        <w:t>自动划拨</w:t>
      </w:r>
    </w:p>
    <w:p w14:paraId="35996E37" w14:textId="77777777" w:rsidR="00780347" w:rsidRPr="007E69D1" w:rsidRDefault="00780347" w:rsidP="00780347">
      <w:pPr>
        <w:pStyle w:val="5"/>
        <w:numPr>
          <w:ilvl w:val="4"/>
          <w:numId w:val="2"/>
        </w:numPr>
        <w:rPr>
          <w:lang w:eastAsia="zh-CN"/>
        </w:rPr>
      </w:pPr>
      <w:r w:rsidRPr="007E69D1">
        <w:rPr>
          <w:rFonts w:hint="eastAsia"/>
          <w:lang w:eastAsia="zh-CN"/>
        </w:rPr>
        <w:t>业务描述</w:t>
      </w:r>
    </w:p>
    <w:p w14:paraId="5A25FBFC" w14:textId="70800094" w:rsidR="00780347" w:rsidRDefault="004C2251" w:rsidP="00780347">
      <w:pPr>
        <w:ind w:firstLine="420"/>
        <w:rPr>
          <w:lang w:eastAsia="zh-CN"/>
        </w:rPr>
      </w:pPr>
      <w:r>
        <w:rPr>
          <w:rFonts w:hint="eastAsia"/>
          <w:lang w:eastAsia="zh-CN"/>
        </w:rPr>
        <w:t>支出户增加最低留存额限制，低于此额度，系统自动补足</w:t>
      </w:r>
    </w:p>
    <w:p w14:paraId="7E40E1BD" w14:textId="77777777" w:rsidR="002F0106" w:rsidRPr="007E69D1" w:rsidRDefault="002F0106" w:rsidP="002F0106">
      <w:pPr>
        <w:pStyle w:val="5"/>
        <w:numPr>
          <w:ilvl w:val="4"/>
          <w:numId w:val="2"/>
        </w:numPr>
        <w:rPr>
          <w:lang w:eastAsia="zh-CN"/>
        </w:rPr>
      </w:pPr>
      <w:r w:rsidRPr="007E69D1">
        <w:rPr>
          <w:rFonts w:hint="eastAsia"/>
          <w:lang w:eastAsia="zh-CN"/>
        </w:rPr>
        <w:t>流程说明</w:t>
      </w:r>
    </w:p>
    <w:p w14:paraId="1A20FEC8" w14:textId="2C7C99F4" w:rsidR="002F0106" w:rsidRPr="00D12323" w:rsidRDefault="002F0106" w:rsidP="002F0106">
      <w:pPr>
        <w:pStyle w:val="L-"/>
      </w:pPr>
      <w:r>
        <w:rPr>
          <w:rFonts w:hint="eastAsia"/>
        </w:rPr>
        <w:t>说明</w:t>
      </w:r>
      <w:r w:rsidRPr="00D12323">
        <w:rPr>
          <w:rFonts w:hint="eastAsia"/>
        </w:rPr>
        <w:t>：</w:t>
      </w:r>
      <w:r>
        <w:rPr>
          <w:rFonts w:hint="eastAsia"/>
        </w:rPr>
        <w:t>3.4.</w:t>
      </w:r>
      <w:r w:rsidR="00B712AC">
        <w:t>2.2</w:t>
      </w:r>
      <w:r>
        <w:rPr>
          <w:rFonts w:hint="eastAsia"/>
        </w:rPr>
        <w:t>.</w:t>
      </w:r>
      <w:r w:rsidR="00B57DA9">
        <w:t>2</w:t>
      </w:r>
      <w:r w:rsidRPr="00D12323">
        <w:rPr>
          <w:rFonts w:hint="eastAsia"/>
        </w:rPr>
        <w:t>-</w:t>
      </w:r>
      <w:r w:rsidR="00B57DA9">
        <w:t>1</w:t>
      </w:r>
      <w:r w:rsidRPr="00D12323">
        <w:rPr>
          <w:rFonts w:hint="eastAsia"/>
        </w:rPr>
        <w:t xml:space="preserve"> </w:t>
      </w:r>
      <w:r>
        <w:rPr>
          <w:rFonts w:hint="eastAsia"/>
        </w:rPr>
        <w:t xml:space="preserve"> </w:t>
      </w:r>
      <w:r>
        <w:rPr>
          <w:rFonts w:hint="eastAsia"/>
        </w:rPr>
        <w:t>主动下拨流程说明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F0106" w:rsidRPr="00300621" w14:paraId="22EE0516" w14:textId="77777777" w:rsidTr="00664BC0">
        <w:trPr>
          <w:cantSplit/>
          <w:tblHeader/>
        </w:trPr>
        <w:tc>
          <w:tcPr>
            <w:tcW w:w="484" w:type="dxa"/>
            <w:shd w:val="clear" w:color="auto" w:fill="7C9BC1"/>
            <w:tcMar>
              <w:top w:w="58" w:type="dxa"/>
              <w:left w:w="58" w:type="dxa"/>
              <w:bottom w:w="58" w:type="dxa"/>
              <w:right w:w="58" w:type="dxa"/>
            </w:tcMar>
          </w:tcPr>
          <w:p w14:paraId="7EDB0084" w14:textId="77777777" w:rsidR="002F0106" w:rsidRPr="00300621" w:rsidRDefault="002F0106" w:rsidP="00664BC0">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2AFBB32" w14:textId="77777777" w:rsidR="002F0106" w:rsidRPr="00300621" w:rsidRDefault="002F0106" w:rsidP="00664BC0">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AAD2EBB" w14:textId="77777777" w:rsidR="002F0106" w:rsidRPr="00300621" w:rsidRDefault="002F0106" w:rsidP="00664BC0">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0E66CF1" w14:textId="77777777" w:rsidR="002F0106" w:rsidRPr="00300621" w:rsidRDefault="002F0106" w:rsidP="00664BC0">
            <w:pPr>
              <w:pStyle w:val="Cap1"/>
              <w:ind w:firstLineChars="100" w:firstLine="201"/>
              <w:jc w:val="both"/>
              <w:rPr>
                <w:rFonts w:hint="eastAsia"/>
                <w:szCs w:val="18"/>
              </w:rPr>
            </w:pPr>
            <w:r w:rsidRPr="00300621">
              <w:rPr>
                <w:rFonts w:hint="eastAsia"/>
                <w:szCs w:val="18"/>
              </w:rPr>
              <w:t>备注</w:t>
            </w:r>
          </w:p>
        </w:tc>
      </w:tr>
      <w:tr w:rsidR="002F0106" w:rsidRPr="00300621" w14:paraId="66FB8B86" w14:textId="77777777" w:rsidTr="00664BC0">
        <w:trPr>
          <w:cantSplit/>
          <w:trHeight w:val="483"/>
        </w:trPr>
        <w:tc>
          <w:tcPr>
            <w:tcW w:w="484" w:type="dxa"/>
            <w:shd w:val="clear" w:color="auto" w:fill="AECEE1"/>
            <w:tcMar>
              <w:top w:w="58" w:type="dxa"/>
              <w:left w:w="58" w:type="dxa"/>
              <w:bottom w:w="58" w:type="dxa"/>
              <w:right w:w="58" w:type="dxa"/>
            </w:tcMar>
            <w:vAlign w:val="center"/>
          </w:tcPr>
          <w:p w14:paraId="2045E4ED" w14:textId="77777777" w:rsidR="002F0106" w:rsidRPr="005D789A" w:rsidRDefault="002F0106" w:rsidP="00664BC0">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346C2576" w14:textId="79A32499" w:rsidR="002F0106" w:rsidRPr="00F41C79"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维护</w:t>
            </w:r>
            <w:r w:rsidR="00F478D0">
              <w:rPr>
                <w:rFonts w:ascii="宋体" w:hAnsi="宋体" w:cs="宋体" w:hint="eastAsia"/>
                <w:color w:val="000000"/>
                <w:sz w:val="20"/>
                <w:lang w:eastAsia="zh-CN"/>
              </w:rPr>
              <w:t>划拨</w:t>
            </w:r>
            <w:r>
              <w:rPr>
                <w:rFonts w:ascii="宋体" w:hAnsi="宋体" w:cs="宋体"/>
                <w:color w:val="000000"/>
                <w:sz w:val="20"/>
                <w:lang w:eastAsia="zh-CN"/>
              </w:rPr>
              <w:t>账户与补足账户对应关系</w:t>
            </w:r>
          </w:p>
        </w:tc>
        <w:tc>
          <w:tcPr>
            <w:tcW w:w="3827" w:type="dxa"/>
            <w:shd w:val="clear" w:color="auto" w:fill="E3EEF5"/>
            <w:tcMar>
              <w:top w:w="58" w:type="dxa"/>
              <w:left w:w="58" w:type="dxa"/>
              <w:bottom w:w="58" w:type="dxa"/>
              <w:right w:w="58" w:type="dxa"/>
            </w:tcMar>
            <w:vAlign w:val="center"/>
          </w:tcPr>
          <w:p w14:paraId="33E5FB65" w14:textId="02C00516" w:rsidR="002F0106" w:rsidRPr="00F41C79"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在</w:t>
            </w:r>
            <w:r>
              <w:rPr>
                <w:rFonts w:ascii="宋体" w:hAnsi="宋体" w:cs="宋体"/>
                <w:color w:val="000000"/>
                <w:sz w:val="20"/>
                <w:lang w:eastAsia="zh-CN"/>
              </w:rPr>
              <w:t>内外值转换维护</w:t>
            </w:r>
            <w:r w:rsidR="00F478D0">
              <w:rPr>
                <w:rFonts w:ascii="宋体" w:hAnsi="宋体" w:cs="宋体" w:hint="eastAsia"/>
                <w:color w:val="000000"/>
                <w:sz w:val="20"/>
                <w:lang w:eastAsia="zh-CN"/>
              </w:rPr>
              <w:t>划拨</w:t>
            </w:r>
            <w:r>
              <w:rPr>
                <w:rFonts w:ascii="宋体" w:hAnsi="宋体" w:cs="宋体"/>
                <w:color w:val="000000"/>
                <w:sz w:val="20"/>
                <w:lang w:eastAsia="zh-CN"/>
              </w:rPr>
              <w:t>账户与补足账户对应关系</w:t>
            </w:r>
          </w:p>
        </w:tc>
        <w:tc>
          <w:tcPr>
            <w:tcW w:w="1560" w:type="dxa"/>
            <w:shd w:val="clear" w:color="auto" w:fill="E3EEF5"/>
            <w:tcMar>
              <w:top w:w="58" w:type="dxa"/>
              <w:left w:w="58" w:type="dxa"/>
              <w:bottom w:w="58" w:type="dxa"/>
              <w:right w:w="58" w:type="dxa"/>
            </w:tcMar>
            <w:vAlign w:val="center"/>
          </w:tcPr>
          <w:p w14:paraId="18EA1385" w14:textId="77777777" w:rsidR="002F0106" w:rsidRPr="00F41C79" w:rsidRDefault="002F0106" w:rsidP="00664BC0">
            <w:pPr>
              <w:jc w:val="both"/>
              <w:rPr>
                <w:rFonts w:ascii="宋体" w:hAnsi="宋体" w:cs="宋体"/>
                <w:color w:val="000000"/>
                <w:sz w:val="20"/>
                <w:lang w:eastAsia="zh-CN"/>
              </w:rPr>
            </w:pPr>
          </w:p>
        </w:tc>
      </w:tr>
      <w:tr w:rsidR="002F0106" w:rsidRPr="00300621" w14:paraId="05E35F21" w14:textId="77777777" w:rsidTr="00664BC0">
        <w:trPr>
          <w:cantSplit/>
          <w:trHeight w:val="483"/>
        </w:trPr>
        <w:tc>
          <w:tcPr>
            <w:tcW w:w="484" w:type="dxa"/>
            <w:shd w:val="clear" w:color="auto" w:fill="AECEE1"/>
            <w:tcMar>
              <w:top w:w="58" w:type="dxa"/>
              <w:left w:w="58" w:type="dxa"/>
              <w:bottom w:w="58" w:type="dxa"/>
              <w:right w:w="58" w:type="dxa"/>
            </w:tcMar>
            <w:vAlign w:val="center"/>
          </w:tcPr>
          <w:p w14:paraId="5B2490B2" w14:textId="77777777" w:rsidR="002F0106" w:rsidRPr="005D789A" w:rsidRDefault="002F0106" w:rsidP="00664BC0">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4CFEC4F" w14:textId="77777777" w:rsidR="002F0106"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维护</w:t>
            </w:r>
            <w:r>
              <w:rPr>
                <w:rFonts w:ascii="宋体" w:hAnsi="宋体" w:cs="宋体"/>
                <w:color w:val="000000"/>
                <w:sz w:val="20"/>
                <w:lang w:eastAsia="zh-CN"/>
              </w:rPr>
              <w:t>补足账户的余额限制</w:t>
            </w:r>
          </w:p>
        </w:tc>
        <w:tc>
          <w:tcPr>
            <w:tcW w:w="3827" w:type="dxa"/>
            <w:shd w:val="clear" w:color="auto" w:fill="E3EEF5"/>
            <w:tcMar>
              <w:top w:w="58" w:type="dxa"/>
              <w:left w:w="58" w:type="dxa"/>
              <w:bottom w:w="58" w:type="dxa"/>
              <w:right w:w="58" w:type="dxa"/>
            </w:tcMar>
            <w:vAlign w:val="center"/>
          </w:tcPr>
          <w:p w14:paraId="57A95EE6" w14:textId="1B8FC814" w:rsidR="002F0106" w:rsidRDefault="002F0106">
            <w:pPr>
              <w:jc w:val="both"/>
              <w:rPr>
                <w:rFonts w:ascii="宋体" w:hAnsi="宋体" w:cs="宋体"/>
                <w:color w:val="000000"/>
                <w:sz w:val="20"/>
                <w:lang w:eastAsia="zh-CN"/>
              </w:rPr>
            </w:pPr>
            <w:r>
              <w:rPr>
                <w:rFonts w:ascii="宋体" w:hAnsi="宋体" w:cs="宋体" w:hint="eastAsia"/>
                <w:color w:val="000000"/>
                <w:sz w:val="20"/>
                <w:lang w:eastAsia="zh-CN"/>
              </w:rPr>
              <w:t>维护</w:t>
            </w:r>
            <w:r w:rsidR="004C2251">
              <w:rPr>
                <w:rFonts w:ascii="宋体" w:hAnsi="宋体" w:cs="宋体"/>
                <w:color w:val="000000"/>
                <w:sz w:val="20"/>
                <w:lang w:eastAsia="zh-CN"/>
              </w:rPr>
              <w:t>支出户的最低留存额限额</w:t>
            </w:r>
          </w:p>
        </w:tc>
        <w:tc>
          <w:tcPr>
            <w:tcW w:w="1560" w:type="dxa"/>
            <w:shd w:val="clear" w:color="auto" w:fill="E3EEF5"/>
            <w:tcMar>
              <w:top w:w="58" w:type="dxa"/>
              <w:left w:w="58" w:type="dxa"/>
              <w:bottom w:w="58" w:type="dxa"/>
              <w:right w:w="58" w:type="dxa"/>
            </w:tcMar>
            <w:vAlign w:val="center"/>
          </w:tcPr>
          <w:p w14:paraId="17AA9358" w14:textId="77777777" w:rsidR="002F0106" w:rsidRPr="00F41C79" w:rsidRDefault="002F0106" w:rsidP="00664BC0">
            <w:pPr>
              <w:jc w:val="both"/>
              <w:rPr>
                <w:rFonts w:ascii="宋体" w:hAnsi="宋体" w:cs="宋体"/>
                <w:color w:val="000000"/>
                <w:sz w:val="20"/>
                <w:lang w:eastAsia="zh-CN"/>
              </w:rPr>
            </w:pPr>
          </w:p>
        </w:tc>
      </w:tr>
      <w:tr w:rsidR="002F0106" w:rsidRPr="00300621" w14:paraId="14ADD21B" w14:textId="77777777" w:rsidTr="00664BC0">
        <w:trPr>
          <w:cantSplit/>
          <w:trHeight w:val="483"/>
        </w:trPr>
        <w:tc>
          <w:tcPr>
            <w:tcW w:w="484" w:type="dxa"/>
            <w:shd w:val="clear" w:color="auto" w:fill="AECEE1"/>
            <w:tcMar>
              <w:top w:w="58" w:type="dxa"/>
              <w:left w:w="58" w:type="dxa"/>
              <w:bottom w:w="58" w:type="dxa"/>
              <w:right w:w="58" w:type="dxa"/>
            </w:tcMar>
            <w:vAlign w:val="center"/>
          </w:tcPr>
          <w:p w14:paraId="7EC52563" w14:textId="77777777" w:rsidR="002F0106" w:rsidRPr="005D789A" w:rsidRDefault="002F0106" w:rsidP="00664BC0">
            <w:pPr>
              <w:pStyle w:val="Cap2"/>
              <w:jc w:val="center"/>
              <w:rPr>
                <w:rFonts w:hint="eastAsia"/>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6C385434" w14:textId="75FB6BC0" w:rsidR="002F0106" w:rsidRDefault="002F0106" w:rsidP="00664BC0">
            <w:pPr>
              <w:jc w:val="both"/>
              <w:rPr>
                <w:rFonts w:ascii="宋体" w:hAnsi="宋体" w:cs="宋体"/>
                <w:color w:val="000000"/>
                <w:sz w:val="20"/>
              </w:rPr>
            </w:pPr>
            <w:r>
              <w:rPr>
                <w:rFonts w:ascii="宋体" w:hAnsi="宋体" w:cs="宋体" w:hint="eastAsia"/>
                <w:color w:val="000000"/>
                <w:sz w:val="20"/>
                <w:lang w:eastAsia="zh-CN"/>
              </w:rPr>
              <w:t>主动</w:t>
            </w:r>
            <w:r w:rsidR="004C2251">
              <w:rPr>
                <w:rFonts w:ascii="宋体" w:hAnsi="宋体" w:cs="宋体" w:hint="eastAsia"/>
                <w:color w:val="000000"/>
                <w:sz w:val="20"/>
                <w:lang w:eastAsia="zh-CN"/>
              </w:rPr>
              <w:t>划拨</w:t>
            </w:r>
            <w:r>
              <w:rPr>
                <w:rFonts w:ascii="宋体" w:hAnsi="宋体" w:cs="宋体"/>
                <w:color w:val="000000"/>
                <w:sz w:val="20"/>
              </w:rPr>
              <w:t>交易单</w:t>
            </w:r>
          </w:p>
        </w:tc>
        <w:tc>
          <w:tcPr>
            <w:tcW w:w="3827" w:type="dxa"/>
            <w:shd w:val="clear" w:color="auto" w:fill="E3EEF5"/>
            <w:tcMar>
              <w:top w:w="58" w:type="dxa"/>
              <w:left w:w="58" w:type="dxa"/>
              <w:bottom w:w="58" w:type="dxa"/>
              <w:right w:w="58" w:type="dxa"/>
            </w:tcMar>
            <w:vAlign w:val="center"/>
          </w:tcPr>
          <w:p w14:paraId="480337DD" w14:textId="77777777" w:rsidR="002F0106" w:rsidRPr="00DE5553" w:rsidRDefault="002F0106" w:rsidP="00664BC0">
            <w:pPr>
              <w:jc w:val="both"/>
              <w:rPr>
                <w:rFonts w:ascii="宋体" w:hAnsi="宋体" w:cs="宋体"/>
                <w:color w:val="000000"/>
                <w:sz w:val="20"/>
                <w:lang w:eastAsia="zh-CN"/>
              </w:rPr>
            </w:pPr>
            <w:r>
              <w:rPr>
                <w:rFonts w:ascii="宋体" w:hAnsi="宋体" w:cs="宋体" w:hint="eastAsia"/>
                <w:color w:val="000000"/>
                <w:sz w:val="20"/>
                <w:lang w:eastAsia="zh-CN"/>
              </w:rPr>
              <w:t>1、获取最新的账号余额</w:t>
            </w:r>
          </w:p>
          <w:p w14:paraId="3E83058F" w14:textId="49619657" w:rsidR="002F0106" w:rsidRPr="007C458D" w:rsidRDefault="002F0106" w:rsidP="00664BC0">
            <w:pPr>
              <w:jc w:val="both"/>
              <w:rPr>
                <w:rFonts w:ascii="宋体" w:hAnsi="宋体" w:cs="宋体"/>
                <w:color w:val="000000"/>
                <w:sz w:val="20"/>
                <w:lang w:eastAsia="zh-CN"/>
              </w:rPr>
            </w:pPr>
            <w:r w:rsidRPr="00DE5553">
              <w:rPr>
                <w:rFonts w:ascii="宋体" w:hAnsi="宋体" w:cs="宋体" w:hint="eastAsia"/>
                <w:color w:val="000000"/>
                <w:sz w:val="20"/>
                <w:lang w:eastAsia="zh-CN"/>
              </w:rPr>
              <w:t>2、</w:t>
            </w:r>
            <w:r>
              <w:rPr>
                <w:rFonts w:ascii="宋体" w:hAnsi="宋体" w:cs="宋体" w:hint="eastAsia"/>
                <w:color w:val="000000"/>
                <w:sz w:val="20"/>
                <w:lang w:eastAsia="zh-CN"/>
              </w:rPr>
              <w:t>运行</w:t>
            </w:r>
            <w:r w:rsidR="004C2251">
              <w:rPr>
                <w:rFonts w:ascii="宋体" w:hAnsi="宋体" w:cs="宋体" w:hint="eastAsia"/>
                <w:color w:val="000000"/>
                <w:sz w:val="20"/>
                <w:lang w:eastAsia="zh-CN"/>
              </w:rPr>
              <w:t>自动拨付</w:t>
            </w:r>
            <w:r>
              <w:rPr>
                <w:rFonts w:ascii="宋体" w:hAnsi="宋体" w:cs="宋体" w:hint="eastAsia"/>
                <w:color w:val="000000"/>
                <w:sz w:val="20"/>
                <w:lang w:eastAsia="zh-CN"/>
              </w:rPr>
              <w:t>任务，根据最新余额检测需要拨付给补足账户的金额，自动生成交易单进行补足。</w:t>
            </w:r>
          </w:p>
        </w:tc>
        <w:tc>
          <w:tcPr>
            <w:tcW w:w="1560" w:type="dxa"/>
            <w:shd w:val="clear" w:color="auto" w:fill="E3EEF5"/>
            <w:tcMar>
              <w:top w:w="58" w:type="dxa"/>
              <w:left w:w="58" w:type="dxa"/>
              <w:bottom w:w="58" w:type="dxa"/>
              <w:right w:w="58" w:type="dxa"/>
            </w:tcMar>
            <w:vAlign w:val="center"/>
          </w:tcPr>
          <w:p w14:paraId="4379047C" w14:textId="77777777" w:rsidR="002F0106" w:rsidRPr="00F41C79" w:rsidRDefault="002F0106" w:rsidP="00664BC0">
            <w:pPr>
              <w:jc w:val="both"/>
              <w:rPr>
                <w:rFonts w:ascii="宋体" w:hAnsi="宋体" w:cs="宋体"/>
                <w:color w:val="000000"/>
                <w:sz w:val="20"/>
                <w:lang w:eastAsia="zh-CN"/>
              </w:rPr>
            </w:pPr>
          </w:p>
        </w:tc>
      </w:tr>
    </w:tbl>
    <w:p w14:paraId="6B620D1A" w14:textId="77777777" w:rsidR="002F0106" w:rsidRDefault="002F0106" w:rsidP="002F0106">
      <w:pPr>
        <w:pStyle w:val="40"/>
        <w:numPr>
          <w:ilvl w:val="3"/>
          <w:numId w:val="2"/>
        </w:numPr>
        <w:rPr>
          <w:lang w:eastAsia="zh-CN"/>
        </w:rPr>
      </w:pPr>
      <w:r>
        <w:rPr>
          <w:rFonts w:hint="eastAsia"/>
          <w:lang w:eastAsia="zh-CN"/>
        </w:rPr>
        <w:t>投资划款（主动）</w:t>
      </w:r>
    </w:p>
    <w:p w14:paraId="2B9DA099" w14:textId="77777777" w:rsidR="002F0106" w:rsidRPr="007E69D1" w:rsidRDefault="002F0106" w:rsidP="002F0106">
      <w:pPr>
        <w:pStyle w:val="5"/>
        <w:numPr>
          <w:ilvl w:val="4"/>
          <w:numId w:val="2"/>
        </w:numPr>
        <w:rPr>
          <w:lang w:eastAsia="zh-CN"/>
        </w:rPr>
      </w:pPr>
      <w:r w:rsidRPr="007E69D1">
        <w:rPr>
          <w:rFonts w:hint="eastAsia"/>
          <w:lang w:eastAsia="zh-CN"/>
        </w:rPr>
        <w:t>业务描述</w:t>
      </w:r>
    </w:p>
    <w:p w14:paraId="5926D4B0" w14:textId="668F4D98" w:rsidR="002F0106" w:rsidRDefault="002F0106" w:rsidP="002F0106">
      <w:pPr>
        <w:ind w:firstLine="420"/>
        <w:rPr>
          <w:lang w:eastAsia="zh-CN"/>
        </w:rPr>
      </w:pPr>
      <w:r>
        <w:rPr>
          <w:rFonts w:ascii="宋体" w:hAnsi="宋体" w:hint="eastAsia"/>
          <w:lang w:eastAsia="zh-CN"/>
        </w:rPr>
        <w:t>当</w:t>
      </w:r>
      <w:r w:rsidR="002516AE">
        <w:rPr>
          <w:rFonts w:ascii="宋体" w:hAnsi="宋体" w:hint="eastAsia"/>
          <w:lang w:eastAsia="zh-CN"/>
        </w:rPr>
        <w:t>总部归集户账号余额大于设置的某个限制时，需要将超过限额的部分</w:t>
      </w:r>
      <w:r>
        <w:rPr>
          <w:rFonts w:ascii="宋体" w:hAnsi="宋体" w:hint="eastAsia"/>
          <w:lang w:eastAsia="zh-CN"/>
        </w:rPr>
        <w:t>拨付给投资账号。</w:t>
      </w:r>
    </w:p>
    <w:p w14:paraId="41BA4C3D" w14:textId="77777777" w:rsidR="002F0106" w:rsidRPr="007E69D1" w:rsidRDefault="002F0106" w:rsidP="002F0106">
      <w:pPr>
        <w:pStyle w:val="5"/>
        <w:numPr>
          <w:ilvl w:val="4"/>
          <w:numId w:val="2"/>
        </w:numPr>
        <w:rPr>
          <w:lang w:eastAsia="zh-CN"/>
        </w:rPr>
      </w:pPr>
      <w:r w:rsidRPr="007E69D1">
        <w:rPr>
          <w:rFonts w:hint="eastAsia"/>
          <w:lang w:eastAsia="zh-CN"/>
        </w:rPr>
        <w:t>流程说明</w:t>
      </w:r>
    </w:p>
    <w:p w14:paraId="230B9402" w14:textId="21D3324B" w:rsidR="002F0106" w:rsidRPr="00D12323" w:rsidRDefault="002F0106" w:rsidP="002F0106">
      <w:pPr>
        <w:pStyle w:val="L-"/>
      </w:pPr>
      <w:r>
        <w:rPr>
          <w:rFonts w:hint="eastAsia"/>
        </w:rPr>
        <w:t>说明</w:t>
      </w:r>
      <w:r w:rsidRPr="00D12323">
        <w:rPr>
          <w:rFonts w:hint="eastAsia"/>
        </w:rPr>
        <w:t>：</w:t>
      </w:r>
      <w:r>
        <w:rPr>
          <w:rFonts w:hint="eastAsia"/>
        </w:rPr>
        <w:t>3.4.</w:t>
      </w:r>
      <w:r w:rsidR="00B712AC">
        <w:t>3</w:t>
      </w:r>
      <w:r>
        <w:rPr>
          <w:rFonts w:hint="eastAsia"/>
        </w:rPr>
        <w:t>.</w:t>
      </w:r>
      <w:r w:rsidR="00B57DA9">
        <w:t>3</w:t>
      </w:r>
      <w:r w:rsidR="00B712AC">
        <w:t>.2</w:t>
      </w:r>
      <w:r w:rsidRPr="00D12323">
        <w:rPr>
          <w:rFonts w:hint="eastAsia"/>
        </w:rPr>
        <w:t>-</w:t>
      </w:r>
      <w:r w:rsidR="00B57DA9">
        <w:t>1</w:t>
      </w:r>
      <w:r w:rsidRPr="00D12323">
        <w:rPr>
          <w:rFonts w:hint="eastAsia"/>
        </w:rPr>
        <w:t xml:space="preserve"> </w:t>
      </w:r>
      <w:r>
        <w:rPr>
          <w:rFonts w:hint="eastAsia"/>
        </w:rPr>
        <w:t xml:space="preserve"> </w:t>
      </w:r>
      <w:r w:rsidR="004035EF">
        <w:rPr>
          <w:rFonts w:hint="eastAsia"/>
        </w:rPr>
        <w:t>投资主动划拨</w:t>
      </w: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F0106" w:rsidRPr="00300621" w14:paraId="603C9E90" w14:textId="77777777" w:rsidTr="00664BC0">
        <w:trPr>
          <w:cantSplit/>
          <w:tblHeader/>
        </w:trPr>
        <w:tc>
          <w:tcPr>
            <w:tcW w:w="484" w:type="dxa"/>
            <w:shd w:val="clear" w:color="auto" w:fill="7C9BC1"/>
            <w:tcMar>
              <w:top w:w="58" w:type="dxa"/>
              <w:left w:w="58" w:type="dxa"/>
              <w:bottom w:w="58" w:type="dxa"/>
              <w:right w:w="58" w:type="dxa"/>
            </w:tcMar>
          </w:tcPr>
          <w:p w14:paraId="0E39CE05" w14:textId="77777777" w:rsidR="002F0106" w:rsidRPr="00300621" w:rsidRDefault="002F0106" w:rsidP="00664BC0">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AA15F9F" w14:textId="77777777" w:rsidR="002F0106" w:rsidRPr="00300621" w:rsidRDefault="002F0106" w:rsidP="00664BC0">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BDE2D60" w14:textId="77777777" w:rsidR="002F0106" w:rsidRPr="00300621" w:rsidRDefault="002F0106" w:rsidP="00664BC0">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57FBB2E" w14:textId="77777777" w:rsidR="002F0106" w:rsidRPr="00300621" w:rsidRDefault="002F0106" w:rsidP="00664BC0">
            <w:pPr>
              <w:pStyle w:val="Cap1"/>
              <w:ind w:firstLineChars="100" w:firstLine="201"/>
              <w:jc w:val="both"/>
              <w:rPr>
                <w:rFonts w:hint="eastAsia"/>
                <w:szCs w:val="18"/>
              </w:rPr>
            </w:pPr>
            <w:r w:rsidRPr="00300621">
              <w:rPr>
                <w:rFonts w:hint="eastAsia"/>
                <w:szCs w:val="18"/>
              </w:rPr>
              <w:t>备注</w:t>
            </w:r>
          </w:p>
        </w:tc>
      </w:tr>
      <w:tr w:rsidR="002F0106" w:rsidRPr="00300621" w14:paraId="37EDE741" w14:textId="77777777" w:rsidTr="00664BC0">
        <w:trPr>
          <w:cantSplit/>
          <w:trHeight w:val="483"/>
        </w:trPr>
        <w:tc>
          <w:tcPr>
            <w:tcW w:w="484" w:type="dxa"/>
            <w:shd w:val="clear" w:color="auto" w:fill="AECEE1"/>
            <w:tcMar>
              <w:top w:w="58" w:type="dxa"/>
              <w:left w:w="58" w:type="dxa"/>
              <w:bottom w:w="58" w:type="dxa"/>
              <w:right w:w="58" w:type="dxa"/>
            </w:tcMar>
            <w:vAlign w:val="center"/>
          </w:tcPr>
          <w:p w14:paraId="109BE5C3" w14:textId="77777777" w:rsidR="002F0106" w:rsidRPr="005D789A" w:rsidRDefault="002F0106" w:rsidP="00664BC0">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7CA2F73" w14:textId="1C77D640" w:rsidR="002F0106" w:rsidRPr="00F41C79" w:rsidRDefault="001C3B2F" w:rsidP="002F0106">
            <w:pPr>
              <w:jc w:val="both"/>
              <w:rPr>
                <w:rFonts w:ascii="宋体" w:hAnsi="宋体" w:cs="宋体"/>
                <w:color w:val="000000"/>
                <w:sz w:val="20"/>
                <w:lang w:eastAsia="zh-CN"/>
              </w:rPr>
            </w:pPr>
            <w:r>
              <w:rPr>
                <w:rFonts w:ascii="宋体" w:hAnsi="宋体" w:cs="宋体" w:hint="eastAsia"/>
                <w:color w:val="000000"/>
                <w:sz w:val="20"/>
                <w:lang w:eastAsia="zh-CN"/>
              </w:rPr>
              <w:t>手工录入投资划拨交易</w:t>
            </w:r>
          </w:p>
        </w:tc>
        <w:tc>
          <w:tcPr>
            <w:tcW w:w="3827" w:type="dxa"/>
            <w:shd w:val="clear" w:color="auto" w:fill="E3EEF5"/>
            <w:tcMar>
              <w:top w:w="58" w:type="dxa"/>
              <w:left w:w="58" w:type="dxa"/>
              <w:bottom w:w="58" w:type="dxa"/>
              <w:right w:w="58" w:type="dxa"/>
            </w:tcMar>
            <w:vAlign w:val="center"/>
          </w:tcPr>
          <w:p w14:paraId="328B1ECD" w14:textId="4502A7AE" w:rsidR="002F0106" w:rsidRPr="00F41C79"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在资金交易-付款交易单-选择投资划拨交易类型进行单据新建，收方的账号改为手工录入或者下拉选择</w:t>
            </w:r>
          </w:p>
        </w:tc>
        <w:tc>
          <w:tcPr>
            <w:tcW w:w="1560" w:type="dxa"/>
            <w:shd w:val="clear" w:color="auto" w:fill="E3EEF5"/>
            <w:tcMar>
              <w:top w:w="58" w:type="dxa"/>
              <w:left w:w="58" w:type="dxa"/>
              <w:bottom w:w="58" w:type="dxa"/>
              <w:right w:w="58" w:type="dxa"/>
            </w:tcMar>
            <w:vAlign w:val="center"/>
          </w:tcPr>
          <w:p w14:paraId="1E297804" w14:textId="77777777" w:rsidR="002F0106" w:rsidRPr="00F41C79" w:rsidRDefault="002F0106" w:rsidP="00664BC0">
            <w:pPr>
              <w:jc w:val="both"/>
              <w:rPr>
                <w:rFonts w:ascii="宋体" w:hAnsi="宋体" w:cs="宋体"/>
                <w:color w:val="000000"/>
                <w:sz w:val="20"/>
                <w:lang w:eastAsia="zh-CN"/>
              </w:rPr>
            </w:pPr>
          </w:p>
        </w:tc>
      </w:tr>
      <w:tr w:rsidR="002F0106" w:rsidRPr="00300621" w14:paraId="24DDC771" w14:textId="77777777" w:rsidTr="00664BC0">
        <w:trPr>
          <w:cantSplit/>
          <w:trHeight w:val="483"/>
        </w:trPr>
        <w:tc>
          <w:tcPr>
            <w:tcW w:w="484" w:type="dxa"/>
            <w:shd w:val="clear" w:color="auto" w:fill="AECEE1"/>
            <w:tcMar>
              <w:top w:w="58" w:type="dxa"/>
              <w:left w:w="58" w:type="dxa"/>
              <w:bottom w:w="58" w:type="dxa"/>
              <w:right w:w="58" w:type="dxa"/>
            </w:tcMar>
            <w:vAlign w:val="center"/>
          </w:tcPr>
          <w:p w14:paraId="3CCD6C20" w14:textId="77777777" w:rsidR="002F0106" w:rsidRPr="005D789A" w:rsidRDefault="002F0106" w:rsidP="00664BC0">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FB9D45A" w14:textId="12C7BDC0"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 xml:space="preserve"> 送审、审批</w:t>
            </w:r>
          </w:p>
        </w:tc>
        <w:tc>
          <w:tcPr>
            <w:tcW w:w="3827" w:type="dxa"/>
            <w:shd w:val="clear" w:color="auto" w:fill="E3EEF5"/>
            <w:tcMar>
              <w:top w:w="58" w:type="dxa"/>
              <w:left w:w="58" w:type="dxa"/>
              <w:bottom w:w="58" w:type="dxa"/>
              <w:right w:w="58" w:type="dxa"/>
            </w:tcMar>
            <w:vAlign w:val="center"/>
          </w:tcPr>
          <w:p w14:paraId="07145A8A" w14:textId="63D1428F"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手工进行送审，按金额分级审批</w:t>
            </w:r>
          </w:p>
        </w:tc>
        <w:tc>
          <w:tcPr>
            <w:tcW w:w="1560" w:type="dxa"/>
            <w:shd w:val="clear" w:color="auto" w:fill="E3EEF5"/>
            <w:tcMar>
              <w:top w:w="58" w:type="dxa"/>
              <w:left w:w="58" w:type="dxa"/>
              <w:bottom w:w="58" w:type="dxa"/>
              <w:right w:w="58" w:type="dxa"/>
            </w:tcMar>
            <w:vAlign w:val="center"/>
          </w:tcPr>
          <w:p w14:paraId="32E20B71" w14:textId="77777777" w:rsidR="002F0106" w:rsidRPr="00F41C79" w:rsidRDefault="002F0106" w:rsidP="00664BC0">
            <w:pPr>
              <w:jc w:val="both"/>
              <w:rPr>
                <w:rFonts w:ascii="宋体" w:hAnsi="宋体" w:cs="宋体"/>
                <w:color w:val="000000"/>
                <w:sz w:val="20"/>
                <w:lang w:eastAsia="zh-CN"/>
              </w:rPr>
            </w:pPr>
          </w:p>
        </w:tc>
      </w:tr>
      <w:tr w:rsidR="002F0106" w:rsidRPr="00300621" w14:paraId="22289CCA" w14:textId="77777777" w:rsidTr="00664BC0">
        <w:trPr>
          <w:cantSplit/>
          <w:trHeight w:val="483"/>
        </w:trPr>
        <w:tc>
          <w:tcPr>
            <w:tcW w:w="484" w:type="dxa"/>
            <w:shd w:val="clear" w:color="auto" w:fill="AECEE1"/>
            <w:tcMar>
              <w:top w:w="58" w:type="dxa"/>
              <w:left w:w="58" w:type="dxa"/>
              <w:bottom w:w="58" w:type="dxa"/>
              <w:right w:w="58" w:type="dxa"/>
            </w:tcMar>
            <w:vAlign w:val="center"/>
          </w:tcPr>
          <w:p w14:paraId="6B390846" w14:textId="77777777" w:rsidR="002F0106" w:rsidRPr="005D789A" w:rsidRDefault="002F0106" w:rsidP="00664BC0">
            <w:pPr>
              <w:pStyle w:val="Cap2"/>
              <w:jc w:val="center"/>
              <w:rPr>
                <w:rFonts w:hint="eastAsia"/>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05FF578D" w14:textId="69CAB1DD" w:rsidR="002F0106" w:rsidRDefault="001C3B2F" w:rsidP="00664BC0">
            <w:pPr>
              <w:jc w:val="both"/>
              <w:rPr>
                <w:rFonts w:ascii="宋体" w:hAnsi="宋体" w:cs="宋体"/>
                <w:color w:val="000000"/>
                <w:sz w:val="20"/>
                <w:lang w:eastAsia="zh-CN"/>
              </w:rPr>
            </w:pPr>
            <w:r>
              <w:rPr>
                <w:rFonts w:ascii="宋体" w:hAnsi="宋体" w:cs="宋体" w:hint="eastAsia"/>
                <w:color w:val="000000"/>
                <w:sz w:val="20"/>
                <w:lang w:eastAsia="zh-CN"/>
              </w:rPr>
              <w:t>预警、支付</w:t>
            </w:r>
          </w:p>
        </w:tc>
        <w:tc>
          <w:tcPr>
            <w:tcW w:w="3827" w:type="dxa"/>
            <w:shd w:val="clear" w:color="auto" w:fill="E3EEF5"/>
            <w:tcMar>
              <w:top w:w="58" w:type="dxa"/>
              <w:left w:w="58" w:type="dxa"/>
              <w:bottom w:w="58" w:type="dxa"/>
              <w:right w:w="58" w:type="dxa"/>
            </w:tcMar>
            <w:vAlign w:val="center"/>
          </w:tcPr>
          <w:p w14:paraId="72A672ED" w14:textId="7693DDBD" w:rsidR="002F0106" w:rsidRPr="001C3B2F" w:rsidRDefault="001C3B2F" w:rsidP="001C3B2F">
            <w:pPr>
              <w:jc w:val="both"/>
              <w:rPr>
                <w:rFonts w:ascii="宋体" w:hAnsi="宋体" w:cs="宋体"/>
                <w:color w:val="000000"/>
                <w:sz w:val="20"/>
                <w:lang w:eastAsia="zh-CN"/>
              </w:rPr>
            </w:pPr>
            <w:r w:rsidRPr="001C3B2F">
              <w:rPr>
                <w:rFonts w:ascii="宋体" w:hAnsi="宋体" w:cs="宋体" w:hint="eastAsia"/>
                <w:color w:val="000000"/>
                <w:sz w:val="20"/>
                <w:lang w:eastAsia="zh-CN"/>
              </w:rPr>
              <w:t>进行重复支付预警检测</w:t>
            </w:r>
          </w:p>
          <w:p w14:paraId="1B8F0F7F" w14:textId="1FA1F09E" w:rsidR="001C3B2F" w:rsidRPr="001C3B2F" w:rsidRDefault="001C3B2F" w:rsidP="001C3B2F">
            <w:pPr>
              <w:jc w:val="both"/>
              <w:rPr>
                <w:rFonts w:ascii="宋体" w:hAnsi="宋体" w:cs="宋体"/>
                <w:color w:val="000000"/>
                <w:sz w:val="20"/>
                <w:lang w:eastAsia="zh-CN"/>
              </w:rPr>
            </w:pPr>
            <w:r w:rsidRPr="001C3B2F">
              <w:rPr>
                <w:rFonts w:ascii="宋体" w:hAnsi="宋体" w:cs="宋体"/>
                <w:color w:val="000000"/>
                <w:sz w:val="20"/>
                <w:lang w:eastAsia="zh-CN"/>
              </w:rPr>
              <w:t>检测通过交易可进行支付</w:t>
            </w:r>
          </w:p>
        </w:tc>
        <w:tc>
          <w:tcPr>
            <w:tcW w:w="1560" w:type="dxa"/>
            <w:shd w:val="clear" w:color="auto" w:fill="E3EEF5"/>
            <w:tcMar>
              <w:top w:w="58" w:type="dxa"/>
              <w:left w:w="58" w:type="dxa"/>
              <w:bottom w:w="58" w:type="dxa"/>
              <w:right w:w="58" w:type="dxa"/>
            </w:tcMar>
            <w:vAlign w:val="center"/>
          </w:tcPr>
          <w:p w14:paraId="5A524B89" w14:textId="77777777" w:rsidR="002F0106" w:rsidRPr="00F41C79" w:rsidRDefault="002F0106" w:rsidP="006C7E7C">
            <w:pPr>
              <w:jc w:val="both"/>
              <w:rPr>
                <w:rFonts w:ascii="宋体" w:hAnsi="宋体" w:cs="宋体"/>
                <w:color w:val="000000"/>
                <w:sz w:val="20"/>
                <w:lang w:eastAsia="zh-CN"/>
              </w:rPr>
            </w:pPr>
          </w:p>
        </w:tc>
      </w:tr>
    </w:tbl>
    <w:p w14:paraId="0B13B8F1" w14:textId="2BC80C28" w:rsidR="006C7E7C" w:rsidRDefault="00496534" w:rsidP="006C7E7C">
      <w:pPr>
        <w:pStyle w:val="40"/>
        <w:numPr>
          <w:ilvl w:val="3"/>
          <w:numId w:val="2"/>
        </w:numPr>
        <w:rPr>
          <w:lang w:eastAsia="zh-CN"/>
        </w:rPr>
      </w:pPr>
      <w:r>
        <w:rPr>
          <w:rFonts w:hint="eastAsia"/>
          <w:lang w:eastAsia="zh-CN"/>
        </w:rPr>
        <w:t>虚拟商户</w:t>
      </w:r>
      <w:r w:rsidR="006C7E7C">
        <w:rPr>
          <w:rFonts w:hint="eastAsia"/>
          <w:lang w:eastAsia="zh-CN"/>
        </w:rPr>
        <w:t>充值及提现</w:t>
      </w:r>
    </w:p>
    <w:p w14:paraId="0EAABAF0" w14:textId="77777777" w:rsidR="006C7E7C" w:rsidRDefault="006C7E7C" w:rsidP="006C7E7C">
      <w:pPr>
        <w:pStyle w:val="5"/>
        <w:numPr>
          <w:ilvl w:val="4"/>
          <w:numId w:val="2"/>
        </w:numPr>
        <w:rPr>
          <w:lang w:eastAsia="zh-CN"/>
        </w:rPr>
      </w:pPr>
      <w:r w:rsidRPr="007E69D1">
        <w:rPr>
          <w:rFonts w:hint="eastAsia"/>
          <w:lang w:eastAsia="zh-CN"/>
        </w:rPr>
        <w:t>业务描述</w:t>
      </w:r>
    </w:p>
    <w:p w14:paraId="46D2444E" w14:textId="77777777" w:rsidR="006C7E7C" w:rsidRDefault="006C7E7C" w:rsidP="006C7E7C">
      <w:pPr>
        <w:ind w:left="991"/>
        <w:rPr>
          <w:lang w:eastAsia="zh-CN"/>
        </w:rPr>
      </w:pPr>
      <w:r>
        <w:rPr>
          <w:rFonts w:hint="eastAsia"/>
          <w:lang w:eastAsia="zh-CN"/>
        </w:rPr>
        <w:t>第三方账号需要代付资金时，需要对相应的商户号进行主动充值，资金系统需调用第三方充值接口，对相应商户号进行充值</w:t>
      </w:r>
    </w:p>
    <w:p w14:paraId="0B934A3E" w14:textId="77777777" w:rsidR="006C7E7C" w:rsidRPr="006C7E7C" w:rsidRDefault="006C7E7C" w:rsidP="006C7E7C">
      <w:pPr>
        <w:ind w:left="991"/>
        <w:rPr>
          <w:lang w:eastAsia="zh-CN"/>
        </w:rPr>
      </w:pPr>
      <w:r>
        <w:rPr>
          <w:lang w:eastAsia="zh-CN"/>
        </w:rPr>
        <w:t>第三方渠道协助保险公司完成资金代收及相应付款资金退回到商户后</w:t>
      </w:r>
      <w:r>
        <w:rPr>
          <w:rFonts w:hint="eastAsia"/>
          <w:lang w:eastAsia="zh-CN"/>
        </w:rPr>
        <w:t>，</w:t>
      </w:r>
      <w:r>
        <w:rPr>
          <w:lang w:eastAsia="zh-CN"/>
        </w:rPr>
        <w:t>需要将相应资金提现到保险公司相应实体账号</w:t>
      </w:r>
    </w:p>
    <w:p w14:paraId="2C93E133" w14:textId="77777777" w:rsidR="006C7E7C" w:rsidRPr="007E69D1" w:rsidRDefault="006C7E7C" w:rsidP="006C7E7C">
      <w:pPr>
        <w:pStyle w:val="5"/>
        <w:numPr>
          <w:ilvl w:val="4"/>
          <w:numId w:val="2"/>
        </w:numPr>
        <w:rPr>
          <w:lang w:eastAsia="zh-CN"/>
        </w:rPr>
      </w:pPr>
      <w:r w:rsidRPr="007E69D1">
        <w:rPr>
          <w:rFonts w:hint="eastAsia"/>
          <w:lang w:eastAsia="zh-CN"/>
        </w:rPr>
        <w:t>流程说明</w:t>
      </w:r>
    </w:p>
    <w:p w14:paraId="40332F9A" w14:textId="57045773" w:rsidR="006C7E7C" w:rsidRPr="00D12323" w:rsidRDefault="006C7E7C" w:rsidP="006C7E7C">
      <w:pPr>
        <w:pStyle w:val="L-"/>
      </w:pPr>
      <w:r>
        <w:rPr>
          <w:rFonts w:hint="eastAsia"/>
        </w:rPr>
        <w:t>说明</w:t>
      </w:r>
      <w:r w:rsidRPr="00D12323">
        <w:rPr>
          <w:rFonts w:hint="eastAsia"/>
        </w:rPr>
        <w:t>：</w:t>
      </w:r>
      <w:r>
        <w:rPr>
          <w:rFonts w:hint="eastAsia"/>
        </w:rPr>
        <w:t>3.4.</w:t>
      </w:r>
      <w:r w:rsidR="00B712AC">
        <w:t>2.4</w:t>
      </w:r>
      <w:r>
        <w:rPr>
          <w:rFonts w:hint="eastAsia"/>
        </w:rPr>
        <w:t>.</w:t>
      </w:r>
      <w:r w:rsidR="00B712AC">
        <w:t>2</w:t>
      </w:r>
      <w:r w:rsidRPr="00D12323">
        <w:rPr>
          <w:rFonts w:hint="eastAsia"/>
        </w:rPr>
        <w:t>-</w:t>
      </w:r>
      <w:r w:rsidR="00B57DA9">
        <w:t>1</w:t>
      </w:r>
      <w:r w:rsidRPr="00D12323">
        <w:rPr>
          <w:rFonts w:hint="eastAsia"/>
        </w:rPr>
        <w:t xml:space="preserve"> </w:t>
      </w:r>
      <w:r>
        <w:rPr>
          <w:rFonts w:hint="eastAsia"/>
        </w:rPr>
        <w:t xml:space="preserve"> </w:t>
      </w:r>
      <w:r w:rsidR="004035EF">
        <w:rPr>
          <w:rFonts w:hint="eastAsia"/>
        </w:rPr>
        <w:t>充值提现</w:t>
      </w: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6C7E7C" w:rsidRPr="00300621" w14:paraId="3D8FEADE" w14:textId="77777777" w:rsidTr="00664BC0">
        <w:trPr>
          <w:cantSplit/>
          <w:tblHeader/>
        </w:trPr>
        <w:tc>
          <w:tcPr>
            <w:tcW w:w="484" w:type="dxa"/>
            <w:shd w:val="clear" w:color="auto" w:fill="7C9BC1"/>
            <w:tcMar>
              <w:top w:w="58" w:type="dxa"/>
              <w:left w:w="58" w:type="dxa"/>
              <w:bottom w:w="58" w:type="dxa"/>
              <w:right w:w="58" w:type="dxa"/>
            </w:tcMar>
          </w:tcPr>
          <w:p w14:paraId="06B60B21" w14:textId="77777777" w:rsidR="006C7E7C" w:rsidRPr="00300621" w:rsidRDefault="006C7E7C" w:rsidP="00664BC0">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0D59ED9" w14:textId="77777777" w:rsidR="006C7E7C" w:rsidRPr="00300621" w:rsidRDefault="006C7E7C" w:rsidP="00664BC0">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E3BA499" w14:textId="77777777" w:rsidR="006C7E7C" w:rsidRPr="00300621" w:rsidRDefault="006C7E7C" w:rsidP="00664BC0">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1268383" w14:textId="77777777" w:rsidR="006C7E7C" w:rsidRPr="00300621" w:rsidRDefault="006C7E7C" w:rsidP="00664BC0">
            <w:pPr>
              <w:pStyle w:val="Cap1"/>
              <w:ind w:firstLineChars="100" w:firstLine="201"/>
              <w:jc w:val="both"/>
              <w:rPr>
                <w:rFonts w:hint="eastAsia"/>
                <w:szCs w:val="18"/>
              </w:rPr>
            </w:pPr>
            <w:r w:rsidRPr="00300621">
              <w:rPr>
                <w:rFonts w:hint="eastAsia"/>
                <w:szCs w:val="18"/>
              </w:rPr>
              <w:t>备注</w:t>
            </w:r>
          </w:p>
        </w:tc>
      </w:tr>
      <w:tr w:rsidR="006C7E7C" w:rsidRPr="00300621" w14:paraId="43BE9D22" w14:textId="77777777" w:rsidTr="00664BC0">
        <w:trPr>
          <w:cantSplit/>
          <w:trHeight w:val="483"/>
        </w:trPr>
        <w:tc>
          <w:tcPr>
            <w:tcW w:w="484" w:type="dxa"/>
            <w:shd w:val="clear" w:color="auto" w:fill="AECEE1"/>
            <w:tcMar>
              <w:top w:w="58" w:type="dxa"/>
              <w:left w:w="58" w:type="dxa"/>
              <w:bottom w:w="58" w:type="dxa"/>
              <w:right w:w="58" w:type="dxa"/>
            </w:tcMar>
            <w:vAlign w:val="center"/>
          </w:tcPr>
          <w:p w14:paraId="55321BEB" w14:textId="77777777" w:rsidR="006C7E7C" w:rsidRPr="005D789A" w:rsidRDefault="006C7E7C" w:rsidP="00664BC0">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E65E06E" w14:textId="77777777" w:rsidR="006C7E7C" w:rsidRPr="00F41C79" w:rsidRDefault="006C7E7C" w:rsidP="006C7E7C">
            <w:pPr>
              <w:jc w:val="both"/>
              <w:rPr>
                <w:rFonts w:ascii="宋体" w:hAnsi="宋体" w:cs="宋体"/>
                <w:color w:val="000000"/>
                <w:sz w:val="20"/>
                <w:lang w:eastAsia="zh-CN"/>
              </w:rPr>
            </w:pPr>
            <w:r>
              <w:rPr>
                <w:rFonts w:ascii="宋体" w:hAnsi="宋体" w:cs="宋体" w:hint="eastAsia"/>
                <w:color w:val="000000"/>
                <w:sz w:val="20"/>
                <w:lang w:eastAsia="zh-CN"/>
              </w:rPr>
              <w:t>维护对应渠道线路、指令、结算方式</w:t>
            </w:r>
          </w:p>
        </w:tc>
        <w:tc>
          <w:tcPr>
            <w:tcW w:w="3827" w:type="dxa"/>
            <w:shd w:val="clear" w:color="auto" w:fill="E3EEF5"/>
            <w:tcMar>
              <w:top w:w="58" w:type="dxa"/>
              <w:left w:w="58" w:type="dxa"/>
              <w:bottom w:w="58" w:type="dxa"/>
              <w:right w:w="58" w:type="dxa"/>
            </w:tcMar>
            <w:vAlign w:val="center"/>
          </w:tcPr>
          <w:p w14:paraId="255FE8E7" w14:textId="77777777" w:rsidR="006C7E7C" w:rsidRPr="00F41C79"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维护对应渠道线路、指令、结算方式</w:t>
            </w:r>
          </w:p>
        </w:tc>
        <w:tc>
          <w:tcPr>
            <w:tcW w:w="1560" w:type="dxa"/>
            <w:shd w:val="clear" w:color="auto" w:fill="E3EEF5"/>
            <w:tcMar>
              <w:top w:w="58" w:type="dxa"/>
              <w:left w:w="58" w:type="dxa"/>
              <w:bottom w:w="58" w:type="dxa"/>
              <w:right w:w="58" w:type="dxa"/>
            </w:tcMar>
            <w:vAlign w:val="center"/>
          </w:tcPr>
          <w:p w14:paraId="6B76B304" w14:textId="77777777" w:rsidR="006C7E7C" w:rsidRPr="00F41C79" w:rsidRDefault="006C7E7C" w:rsidP="00664BC0">
            <w:pPr>
              <w:jc w:val="both"/>
              <w:rPr>
                <w:rFonts w:ascii="宋体" w:hAnsi="宋体" w:cs="宋体"/>
                <w:color w:val="000000"/>
                <w:sz w:val="20"/>
                <w:lang w:eastAsia="zh-CN"/>
              </w:rPr>
            </w:pPr>
          </w:p>
        </w:tc>
      </w:tr>
      <w:tr w:rsidR="006C7E7C" w:rsidRPr="00300621" w14:paraId="25AE403B" w14:textId="77777777" w:rsidTr="00664BC0">
        <w:trPr>
          <w:cantSplit/>
          <w:trHeight w:val="483"/>
        </w:trPr>
        <w:tc>
          <w:tcPr>
            <w:tcW w:w="484" w:type="dxa"/>
            <w:shd w:val="clear" w:color="auto" w:fill="AECEE1"/>
            <w:tcMar>
              <w:top w:w="58" w:type="dxa"/>
              <w:left w:w="58" w:type="dxa"/>
              <w:bottom w:w="58" w:type="dxa"/>
              <w:right w:w="58" w:type="dxa"/>
            </w:tcMar>
            <w:vAlign w:val="center"/>
          </w:tcPr>
          <w:p w14:paraId="029F04C9" w14:textId="77777777" w:rsidR="006C7E7C" w:rsidRPr="005D789A" w:rsidRDefault="006C7E7C" w:rsidP="00664BC0">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298747EC" w14:textId="33E45749" w:rsidR="006C7E7C"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付款交易单-</w:t>
            </w:r>
            <w:r w:rsidR="002A1922">
              <w:rPr>
                <w:rFonts w:ascii="宋体" w:hAnsi="宋体" w:cs="宋体" w:hint="eastAsia"/>
                <w:color w:val="000000"/>
                <w:sz w:val="20"/>
                <w:lang w:eastAsia="zh-CN"/>
              </w:rPr>
              <w:t>新建充值</w:t>
            </w:r>
            <w:r>
              <w:rPr>
                <w:rFonts w:ascii="宋体" w:hAnsi="宋体" w:cs="宋体" w:hint="eastAsia"/>
                <w:color w:val="000000"/>
                <w:sz w:val="20"/>
                <w:lang w:eastAsia="zh-CN"/>
              </w:rPr>
              <w:t>交易单</w:t>
            </w:r>
          </w:p>
        </w:tc>
        <w:tc>
          <w:tcPr>
            <w:tcW w:w="3827" w:type="dxa"/>
            <w:shd w:val="clear" w:color="auto" w:fill="E3EEF5"/>
            <w:tcMar>
              <w:top w:w="58" w:type="dxa"/>
              <w:left w:w="58" w:type="dxa"/>
              <w:bottom w:w="58" w:type="dxa"/>
              <w:right w:w="58" w:type="dxa"/>
            </w:tcMar>
            <w:vAlign w:val="center"/>
          </w:tcPr>
          <w:p w14:paraId="45DEE55B" w14:textId="39953163" w:rsidR="006C7E7C" w:rsidRDefault="006C7E7C" w:rsidP="00664BC0">
            <w:pPr>
              <w:jc w:val="both"/>
              <w:rPr>
                <w:rFonts w:ascii="宋体" w:hAnsi="宋体" w:cs="宋体"/>
                <w:color w:val="000000"/>
                <w:sz w:val="20"/>
                <w:lang w:eastAsia="zh-CN"/>
              </w:rPr>
            </w:pPr>
            <w:r>
              <w:rPr>
                <w:rFonts w:ascii="宋体" w:hAnsi="宋体" w:cs="宋体" w:hint="eastAsia"/>
                <w:color w:val="000000"/>
                <w:sz w:val="20"/>
                <w:lang w:eastAsia="zh-CN"/>
              </w:rPr>
              <w:t>充值：付方信美账号，收方：</w:t>
            </w:r>
            <w:r w:rsidR="002A1922">
              <w:rPr>
                <w:rFonts w:ascii="宋体" w:hAnsi="宋体" w:cs="宋体" w:hint="eastAsia"/>
                <w:color w:val="000000"/>
                <w:sz w:val="20"/>
                <w:lang w:eastAsia="zh-CN"/>
              </w:rPr>
              <w:t>第三方商户号</w:t>
            </w:r>
          </w:p>
        </w:tc>
        <w:tc>
          <w:tcPr>
            <w:tcW w:w="1560" w:type="dxa"/>
            <w:shd w:val="clear" w:color="auto" w:fill="E3EEF5"/>
            <w:tcMar>
              <w:top w:w="58" w:type="dxa"/>
              <w:left w:w="58" w:type="dxa"/>
              <w:bottom w:w="58" w:type="dxa"/>
              <w:right w:w="58" w:type="dxa"/>
            </w:tcMar>
            <w:vAlign w:val="center"/>
          </w:tcPr>
          <w:p w14:paraId="13119C84" w14:textId="77777777" w:rsidR="006C7E7C" w:rsidRPr="00F41C79" w:rsidRDefault="006C7E7C" w:rsidP="00664BC0">
            <w:pPr>
              <w:jc w:val="both"/>
              <w:rPr>
                <w:rFonts w:ascii="宋体" w:hAnsi="宋体" w:cs="宋体"/>
                <w:color w:val="000000"/>
                <w:sz w:val="20"/>
                <w:lang w:eastAsia="zh-CN"/>
              </w:rPr>
            </w:pPr>
          </w:p>
        </w:tc>
      </w:tr>
      <w:tr w:rsidR="002A1922" w:rsidRPr="00300621" w14:paraId="70E8BDE0" w14:textId="77777777" w:rsidTr="00664BC0">
        <w:trPr>
          <w:cantSplit/>
          <w:trHeight w:val="483"/>
        </w:trPr>
        <w:tc>
          <w:tcPr>
            <w:tcW w:w="484" w:type="dxa"/>
            <w:shd w:val="clear" w:color="auto" w:fill="AECEE1"/>
            <w:tcMar>
              <w:top w:w="58" w:type="dxa"/>
              <w:left w:w="58" w:type="dxa"/>
              <w:bottom w:w="58" w:type="dxa"/>
              <w:right w:w="58" w:type="dxa"/>
            </w:tcMar>
            <w:vAlign w:val="center"/>
          </w:tcPr>
          <w:p w14:paraId="6B82498E" w14:textId="04F7FC78" w:rsidR="002A1922" w:rsidRDefault="002A1922" w:rsidP="00664BC0">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04CC107" w14:textId="50EF2BFF" w:rsidR="002A1922" w:rsidRDefault="002A1922" w:rsidP="00664BC0">
            <w:pPr>
              <w:jc w:val="both"/>
              <w:rPr>
                <w:rFonts w:ascii="宋体" w:hAnsi="宋体" w:cs="宋体"/>
                <w:color w:val="000000"/>
                <w:sz w:val="20"/>
                <w:lang w:eastAsia="zh-CN"/>
              </w:rPr>
            </w:pPr>
            <w:r>
              <w:rPr>
                <w:rFonts w:ascii="宋体" w:hAnsi="宋体" w:cs="宋体" w:hint="eastAsia"/>
                <w:color w:val="000000"/>
                <w:sz w:val="20"/>
                <w:lang w:eastAsia="zh-CN"/>
              </w:rPr>
              <w:t>付款交易单-新建提现交易单</w:t>
            </w:r>
          </w:p>
        </w:tc>
        <w:tc>
          <w:tcPr>
            <w:tcW w:w="3827" w:type="dxa"/>
            <w:shd w:val="clear" w:color="auto" w:fill="E3EEF5"/>
            <w:tcMar>
              <w:top w:w="58" w:type="dxa"/>
              <w:left w:w="58" w:type="dxa"/>
              <w:bottom w:w="58" w:type="dxa"/>
              <w:right w:w="58" w:type="dxa"/>
            </w:tcMar>
            <w:vAlign w:val="center"/>
          </w:tcPr>
          <w:p w14:paraId="1B95E783" w14:textId="2EB254DE" w:rsidR="002A1922" w:rsidRDefault="002A1922" w:rsidP="00664BC0">
            <w:pPr>
              <w:jc w:val="both"/>
              <w:rPr>
                <w:rFonts w:ascii="宋体" w:hAnsi="宋体" w:cs="宋体"/>
                <w:color w:val="000000"/>
                <w:sz w:val="20"/>
                <w:lang w:eastAsia="zh-CN"/>
              </w:rPr>
            </w:pPr>
            <w:r>
              <w:rPr>
                <w:rFonts w:ascii="宋体" w:hAnsi="宋体" w:cs="宋体" w:hint="eastAsia"/>
                <w:color w:val="000000"/>
                <w:sz w:val="20"/>
                <w:lang w:eastAsia="zh-CN"/>
              </w:rPr>
              <w:t>提现：付方第三方商户号 收方：信美账号</w:t>
            </w:r>
          </w:p>
        </w:tc>
        <w:tc>
          <w:tcPr>
            <w:tcW w:w="1560" w:type="dxa"/>
            <w:shd w:val="clear" w:color="auto" w:fill="E3EEF5"/>
            <w:tcMar>
              <w:top w:w="58" w:type="dxa"/>
              <w:left w:w="58" w:type="dxa"/>
              <w:bottom w:w="58" w:type="dxa"/>
              <w:right w:w="58" w:type="dxa"/>
            </w:tcMar>
            <w:vAlign w:val="center"/>
          </w:tcPr>
          <w:p w14:paraId="60DF4862" w14:textId="77777777" w:rsidR="002A1922" w:rsidRPr="00F41C79" w:rsidRDefault="002A1922" w:rsidP="00664BC0">
            <w:pPr>
              <w:jc w:val="both"/>
              <w:rPr>
                <w:rFonts w:ascii="宋体" w:hAnsi="宋体" w:cs="宋体"/>
                <w:color w:val="000000"/>
                <w:sz w:val="20"/>
                <w:lang w:eastAsia="zh-CN"/>
              </w:rPr>
            </w:pPr>
          </w:p>
        </w:tc>
      </w:tr>
    </w:tbl>
    <w:p w14:paraId="0C05BC42" w14:textId="77777777" w:rsidR="001B6477" w:rsidRDefault="001B6477" w:rsidP="001B6477">
      <w:pPr>
        <w:pStyle w:val="af2"/>
        <w:rPr>
          <w:lang w:eastAsia="zh-CN"/>
        </w:rPr>
      </w:pPr>
      <w:r>
        <w:rPr>
          <w:lang w:eastAsia="zh-CN"/>
        </w:rPr>
        <w:t>备注</w:t>
      </w:r>
      <w:r>
        <w:rPr>
          <w:rFonts w:hint="eastAsia"/>
          <w:lang w:eastAsia="zh-CN"/>
        </w:rPr>
        <w:t>：不支持接口充值的第三方机构，按以下两种方式处理：</w:t>
      </w:r>
    </w:p>
    <w:p w14:paraId="5313EDDE" w14:textId="77777777" w:rsidR="001B6477" w:rsidRDefault="001B6477" w:rsidP="001B6477">
      <w:pPr>
        <w:pStyle w:val="af2"/>
        <w:rPr>
          <w:lang w:eastAsia="zh-CN"/>
        </w:rPr>
      </w:pPr>
      <w:r>
        <w:rPr>
          <w:rFonts w:hint="eastAsia"/>
          <w:lang w:eastAsia="zh-CN"/>
        </w:rPr>
        <w:t>1</w:t>
      </w:r>
      <w:r>
        <w:rPr>
          <w:lang w:eastAsia="zh-CN"/>
        </w:rPr>
        <w:t>.</w:t>
      </w:r>
      <w:r>
        <w:rPr>
          <w:rFonts w:hint="eastAsia"/>
          <w:lang w:eastAsia="zh-CN"/>
        </w:rPr>
        <w:t>支付宝：网页充值，支持打印付款单，单据注明需充值的账号；</w:t>
      </w:r>
    </w:p>
    <w:p w14:paraId="1AFBAE82" w14:textId="172645C2" w:rsidR="001B6477" w:rsidRPr="001B6477" w:rsidRDefault="001B6477" w:rsidP="001B6477">
      <w:pPr>
        <w:pStyle w:val="af2"/>
        <w:rPr>
          <w:lang w:eastAsia="zh-CN"/>
        </w:rPr>
      </w:pPr>
      <w:r>
        <w:rPr>
          <w:rFonts w:hint="eastAsia"/>
          <w:lang w:eastAsia="zh-CN"/>
        </w:rPr>
        <w:t>2</w:t>
      </w:r>
      <w:r>
        <w:rPr>
          <w:lang w:eastAsia="zh-CN"/>
        </w:rPr>
        <w:t>.</w:t>
      </w:r>
      <w:r>
        <w:rPr>
          <w:rFonts w:hint="eastAsia"/>
          <w:lang w:eastAsia="zh-CN"/>
        </w:rPr>
        <w:t>腾付通、通联：维护备付金账号，通过银企直联直接付费到备付金账户，摘要需特殊处理</w:t>
      </w:r>
    </w:p>
    <w:p w14:paraId="25B7BB11" w14:textId="59F568F4" w:rsidR="006E0D45" w:rsidRPr="001B6477" w:rsidRDefault="006E0D45" w:rsidP="006E0D45">
      <w:pPr>
        <w:rPr>
          <w:lang w:eastAsia="zh-CN"/>
        </w:rPr>
      </w:pPr>
    </w:p>
    <w:p w14:paraId="7B62FE4B" w14:textId="496A4767" w:rsidR="00496534" w:rsidRDefault="00496534" w:rsidP="00496534">
      <w:pPr>
        <w:pStyle w:val="40"/>
        <w:numPr>
          <w:ilvl w:val="3"/>
          <w:numId w:val="2"/>
        </w:numPr>
        <w:rPr>
          <w:lang w:eastAsia="zh-CN"/>
        </w:rPr>
      </w:pPr>
      <w:r>
        <w:rPr>
          <w:rFonts w:hint="eastAsia"/>
          <w:lang w:eastAsia="zh-CN"/>
        </w:rPr>
        <w:t>备付金充值</w:t>
      </w:r>
    </w:p>
    <w:p w14:paraId="1FC27CA2" w14:textId="77777777" w:rsidR="00496534" w:rsidRDefault="00496534" w:rsidP="00496534">
      <w:pPr>
        <w:pStyle w:val="5"/>
        <w:numPr>
          <w:ilvl w:val="4"/>
          <w:numId w:val="2"/>
        </w:numPr>
        <w:rPr>
          <w:lang w:eastAsia="zh-CN"/>
        </w:rPr>
      </w:pPr>
      <w:r w:rsidRPr="007E69D1">
        <w:rPr>
          <w:rFonts w:hint="eastAsia"/>
          <w:lang w:eastAsia="zh-CN"/>
        </w:rPr>
        <w:t>业务描述</w:t>
      </w:r>
    </w:p>
    <w:p w14:paraId="280B88B9" w14:textId="2B26A858" w:rsidR="00496534" w:rsidRPr="007E69D1" w:rsidRDefault="00496534" w:rsidP="00496534">
      <w:pPr>
        <w:ind w:left="991"/>
        <w:rPr>
          <w:lang w:eastAsia="zh-CN"/>
        </w:rPr>
      </w:pPr>
      <w:r>
        <w:rPr>
          <w:rFonts w:hint="eastAsia"/>
          <w:lang w:eastAsia="zh-CN"/>
        </w:rPr>
        <w:t>第三方账号需要代付资金时，需要对相应的商户号进行备份金充值，</w:t>
      </w:r>
      <w:r w:rsidR="001C3B2F">
        <w:rPr>
          <w:rFonts w:hint="eastAsia"/>
          <w:lang w:eastAsia="zh-CN"/>
        </w:rPr>
        <w:t>需收付费将支付总金额推送给资金系统，资金系统根据信息生成一笔备份金充值交易</w:t>
      </w:r>
    </w:p>
    <w:p w14:paraId="5D88EB74" w14:textId="0AB7D922" w:rsidR="00496534" w:rsidRPr="00D12323" w:rsidRDefault="00496534" w:rsidP="00496534">
      <w:pPr>
        <w:pStyle w:val="L-"/>
      </w:pPr>
      <w:r>
        <w:rPr>
          <w:rFonts w:hint="eastAsia"/>
        </w:rPr>
        <w:t>说明</w:t>
      </w:r>
      <w:r w:rsidRPr="00D12323">
        <w:rPr>
          <w:rFonts w:hint="eastAsia"/>
        </w:rPr>
        <w:t>：</w:t>
      </w:r>
      <w:r>
        <w:rPr>
          <w:rFonts w:hint="eastAsia"/>
        </w:rPr>
        <w:t>3.4.</w:t>
      </w:r>
      <w:r w:rsidR="00B712AC">
        <w:t>2</w:t>
      </w:r>
      <w:r>
        <w:rPr>
          <w:rFonts w:hint="eastAsia"/>
        </w:rPr>
        <w:t>.</w:t>
      </w:r>
      <w:r w:rsidR="00B57DA9">
        <w:t>5</w:t>
      </w:r>
      <w:r w:rsidR="00B712AC">
        <w:t>.1</w:t>
      </w:r>
      <w:r w:rsidRPr="00D12323">
        <w:rPr>
          <w:rFonts w:hint="eastAsia"/>
        </w:rPr>
        <w:t>-</w:t>
      </w:r>
      <w:r w:rsidR="00B57DA9">
        <w:t>1</w:t>
      </w:r>
      <w:r w:rsidRPr="00D12323">
        <w:rPr>
          <w:rFonts w:hint="eastAsia"/>
        </w:rPr>
        <w:t xml:space="preserve"> </w:t>
      </w:r>
      <w:r>
        <w:rPr>
          <w:rFonts w:hint="eastAsia"/>
        </w:rPr>
        <w:t xml:space="preserve"> </w:t>
      </w:r>
      <w:r w:rsidR="001C3B2F">
        <w:rPr>
          <w:rFonts w:hint="eastAsia"/>
        </w:rPr>
        <w:t>备份金充值</w:t>
      </w:r>
      <w:r>
        <w:rPr>
          <w:rFonts w:hint="eastAsia"/>
        </w:rPr>
        <w:t>流程说明</w:t>
      </w:r>
    </w:p>
    <w:p w14:paraId="757F7848" w14:textId="77777777" w:rsidR="00496534" w:rsidRDefault="00496534" w:rsidP="00496534">
      <w:pPr>
        <w:ind w:firstLine="420"/>
        <w:rPr>
          <w:rFonts w:ascii="宋体" w:hAnsi="宋体"/>
          <w:lang w:eastAsia="zh-CN"/>
        </w:rPr>
      </w:pP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1C3B2F" w:rsidRPr="00300621" w14:paraId="53346F4C" w14:textId="77777777" w:rsidTr="00AF24A3">
        <w:trPr>
          <w:cantSplit/>
          <w:tblHeader/>
        </w:trPr>
        <w:tc>
          <w:tcPr>
            <w:tcW w:w="484" w:type="dxa"/>
            <w:shd w:val="clear" w:color="auto" w:fill="7C9BC1"/>
            <w:tcMar>
              <w:top w:w="58" w:type="dxa"/>
              <w:left w:w="58" w:type="dxa"/>
              <w:bottom w:w="58" w:type="dxa"/>
              <w:right w:w="58" w:type="dxa"/>
            </w:tcMar>
          </w:tcPr>
          <w:p w14:paraId="18357315" w14:textId="77777777" w:rsidR="001C3B2F" w:rsidRPr="00300621" w:rsidRDefault="001C3B2F" w:rsidP="00AF24A3">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58CAA25" w14:textId="77777777" w:rsidR="001C3B2F" w:rsidRPr="00300621" w:rsidRDefault="001C3B2F" w:rsidP="00AF24A3">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10682C27" w14:textId="77777777" w:rsidR="001C3B2F" w:rsidRPr="00300621" w:rsidRDefault="001C3B2F" w:rsidP="00AF24A3">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7729E6D" w14:textId="77777777" w:rsidR="001C3B2F" w:rsidRPr="00300621" w:rsidRDefault="001C3B2F" w:rsidP="00AF24A3">
            <w:pPr>
              <w:pStyle w:val="Cap1"/>
              <w:ind w:firstLineChars="100" w:firstLine="201"/>
              <w:jc w:val="both"/>
              <w:rPr>
                <w:rFonts w:hint="eastAsia"/>
                <w:szCs w:val="18"/>
              </w:rPr>
            </w:pPr>
            <w:r w:rsidRPr="00300621">
              <w:rPr>
                <w:rFonts w:hint="eastAsia"/>
                <w:szCs w:val="18"/>
              </w:rPr>
              <w:t>备注</w:t>
            </w:r>
          </w:p>
        </w:tc>
      </w:tr>
      <w:tr w:rsidR="001C3B2F" w:rsidRPr="00300621" w14:paraId="11958651" w14:textId="77777777" w:rsidTr="00AF24A3">
        <w:trPr>
          <w:cantSplit/>
          <w:trHeight w:val="483"/>
        </w:trPr>
        <w:tc>
          <w:tcPr>
            <w:tcW w:w="484" w:type="dxa"/>
            <w:shd w:val="clear" w:color="auto" w:fill="AECEE1"/>
            <w:tcMar>
              <w:top w:w="58" w:type="dxa"/>
              <w:left w:w="58" w:type="dxa"/>
              <w:bottom w:w="58" w:type="dxa"/>
              <w:right w:w="58" w:type="dxa"/>
            </w:tcMar>
            <w:vAlign w:val="center"/>
          </w:tcPr>
          <w:p w14:paraId="1D9E9D30" w14:textId="77777777" w:rsidR="001C3B2F" w:rsidRPr="005D789A" w:rsidRDefault="001C3B2F" w:rsidP="00AF24A3">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9010776" w14:textId="36F42F50" w:rsidR="001C3B2F" w:rsidRPr="00F41C79" w:rsidRDefault="001C3B2F" w:rsidP="00AF24A3">
            <w:pPr>
              <w:jc w:val="both"/>
              <w:rPr>
                <w:rFonts w:ascii="宋体" w:hAnsi="宋体" w:cs="宋体"/>
                <w:color w:val="000000"/>
                <w:sz w:val="20"/>
                <w:lang w:eastAsia="zh-CN"/>
              </w:rPr>
            </w:pPr>
            <w:r>
              <w:rPr>
                <w:rFonts w:ascii="宋体" w:hAnsi="宋体" w:cs="宋体"/>
                <w:color w:val="000000"/>
                <w:sz w:val="20"/>
                <w:lang w:eastAsia="zh-CN"/>
              </w:rPr>
              <w:t>备份金数据汇总</w:t>
            </w:r>
          </w:p>
        </w:tc>
        <w:tc>
          <w:tcPr>
            <w:tcW w:w="3827" w:type="dxa"/>
            <w:shd w:val="clear" w:color="auto" w:fill="E3EEF5"/>
            <w:tcMar>
              <w:top w:w="58" w:type="dxa"/>
              <w:left w:w="58" w:type="dxa"/>
              <w:bottom w:w="58" w:type="dxa"/>
              <w:right w:w="58" w:type="dxa"/>
            </w:tcMar>
            <w:vAlign w:val="center"/>
          </w:tcPr>
          <w:p w14:paraId="67882F94" w14:textId="0BBC945E" w:rsidR="001C3B2F" w:rsidRPr="00F41C79"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收付费系统汇总当前所有批次，通过第三方支付的，需要提前准备备付金的交易数据总金额</w:t>
            </w:r>
          </w:p>
        </w:tc>
        <w:tc>
          <w:tcPr>
            <w:tcW w:w="1560" w:type="dxa"/>
            <w:shd w:val="clear" w:color="auto" w:fill="E3EEF5"/>
            <w:tcMar>
              <w:top w:w="58" w:type="dxa"/>
              <w:left w:w="58" w:type="dxa"/>
              <w:bottom w:w="58" w:type="dxa"/>
              <w:right w:w="58" w:type="dxa"/>
            </w:tcMar>
            <w:vAlign w:val="center"/>
          </w:tcPr>
          <w:p w14:paraId="6E962850" w14:textId="77777777" w:rsidR="001C3B2F" w:rsidRPr="00F41C79" w:rsidRDefault="001C3B2F" w:rsidP="00AF24A3">
            <w:pPr>
              <w:jc w:val="both"/>
              <w:rPr>
                <w:rFonts w:ascii="宋体" w:hAnsi="宋体" w:cs="宋体"/>
                <w:color w:val="000000"/>
                <w:sz w:val="20"/>
                <w:lang w:eastAsia="zh-CN"/>
              </w:rPr>
            </w:pPr>
          </w:p>
        </w:tc>
      </w:tr>
      <w:tr w:rsidR="001C3B2F" w:rsidRPr="00300621" w14:paraId="4716C504" w14:textId="77777777" w:rsidTr="00AF24A3">
        <w:trPr>
          <w:cantSplit/>
          <w:trHeight w:val="483"/>
        </w:trPr>
        <w:tc>
          <w:tcPr>
            <w:tcW w:w="484" w:type="dxa"/>
            <w:shd w:val="clear" w:color="auto" w:fill="AECEE1"/>
            <w:tcMar>
              <w:top w:w="58" w:type="dxa"/>
              <w:left w:w="58" w:type="dxa"/>
              <w:bottom w:w="58" w:type="dxa"/>
              <w:right w:w="58" w:type="dxa"/>
            </w:tcMar>
            <w:vAlign w:val="center"/>
          </w:tcPr>
          <w:p w14:paraId="304E91A4" w14:textId="77777777" w:rsidR="001C3B2F" w:rsidRPr="005D789A" w:rsidRDefault="001C3B2F" w:rsidP="00AF24A3">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51360D9B" w14:textId="55F5174F"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推送备付金总金额到资金系统</w:t>
            </w:r>
          </w:p>
        </w:tc>
        <w:tc>
          <w:tcPr>
            <w:tcW w:w="3827" w:type="dxa"/>
            <w:shd w:val="clear" w:color="auto" w:fill="E3EEF5"/>
            <w:tcMar>
              <w:top w:w="58" w:type="dxa"/>
              <w:left w:w="58" w:type="dxa"/>
              <w:bottom w:w="58" w:type="dxa"/>
              <w:right w:w="58" w:type="dxa"/>
            </w:tcMar>
            <w:vAlign w:val="center"/>
          </w:tcPr>
          <w:p w14:paraId="21B4C2A9" w14:textId="2EE2CA63"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按渠道或商户号将代付渠道的交易总金额推送到资金系统</w:t>
            </w:r>
          </w:p>
        </w:tc>
        <w:tc>
          <w:tcPr>
            <w:tcW w:w="1560" w:type="dxa"/>
            <w:shd w:val="clear" w:color="auto" w:fill="E3EEF5"/>
            <w:tcMar>
              <w:top w:w="58" w:type="dxa"/>
              <w:left w:w="58" w:type="dxa"/>
              <w:bottom w:w="58" w:type="dxa"/>
              <w:right w:w="58" w:type="dxa"/>
            </w:tcMar>
            <w:vAlign w:val="center"/>
          </w:tcPr>
          <w:p w14:paraId="2E9C8E95" w14:textId="77777777" w:rsidR="001C3B2F" w:rsidRPr="00F41C79" w:rsidRDefault="001C3B2F" w:rsidP="00AF24A3">
            <w:pPr>
              <w:jc w:val="both"/>
              <w:rPr>
                <w:rFonts w:ascii="宋体" w:hAnsi="宋体" w:cs="宋体"/>
                <w:color w:val="000000"/>
                <w:sz w:val="20"/>
                <w:lang w:eastAsia="zh-CN"/>
              </w:rPr>
            </w:pPr>
          </w:p>
        </w:tc>
      </w:tr>
      <w:tr w:rsidR="001C3B2F" w:rsidRPr="00300621" w14:paraId="05812A4B" w14:textId="77777777" w:rsidTr="00AF24A3">
        <w:trPr>
          <w:cantSplit/>
          <w:trHeight w:val="483"/>
        </w:trPr>
        <w:tc>
          <w:tcPr>
            <w:tcW w:w="484" w:type="dxa"/>
            <w:shd w:val="clear" w:color="auto" w:fill="AECEE1"/>
            <w:tcMar>
              <w:top w:w="58" w:type="dxa"/>
              <w:left w:w="58" w:type="dxa"/>
              <w:bottom w:w="58" w:type="dxa"/>
              <w:right w:w="58" w:type="dxa"/>
            </w:tcMar>
            <w:vAlign w:val="center"/>
          </w:tcPr>
          <w:p w14:paraId="4F9110F4" w14:textId="77777777" w:rsidR="001C3B2F" w:rsidRDefault="001C3B2F" w:rsidP="00AF24A3">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B444D11" w14:textId="196321A9" w:rsidR="001C3B2F" w:rsidRDefault="001C3B2F" w:rsidP="00AF24A3">
            <w:pPr>
              <w:jc w:val="both"/>
              <w:rPr>
                <w:rFonts w:ascii="宋体" w:hAnsi="宋体" w:cs="宋体"/>
                <w:color w:val="000000"/>
                <w:sz w:val="20"/>
                <w:lang w:eastAsia="zh-CN"/>
              </w:rPr>
            </w:pPr>
            <w:r>
              <w:rPr>
                <w:rFonts w:ascii="宋体" w:hAnsi="宋体" w:cs="宋体" w:hint="eastAsia"/>
                <w:color w:val="000000"/>
                <w:sz w:val="20"/>
                <w:lang w:eastAsia="zh-CN"/>
              </w:rPr>
              <w:t>资金系统抽取数据进行支付</w:t>
            </w:r>
          </w:p>
        </w:tc>
        <w:tc>
          <w:tcPr>
            <w:tcW w:w="3827" w:type="dxa"/>
            <w:shd w:val="clear" w:color="auto" w:fill="E3EEF5"/>
            <w:tcMar>
              <w:top w:w="58" w:type="dxa"/>
              <w:left w:w="58" w:type="dxa"/>
              <w:bottom w:w="58" w:type="dxa"/>
              <w:right w:w="58" w:type="dxa"/>
            </w:tcMar>
            <w:vAlign w:val="center"/>
          </w:tcPr>
          <w:p w14:paraId="564D3248" w14:textId="4C50F2E5" w:rsidR="001C3B2F" w:rsidRDefault="001C3B2F" w:rsidP="00AF24A3">
            <w:pPr>
              <w:jc w:val="both"/>
              <w:rPr>
                <w:rFonts w:ascii="宋体" w:hAnsi="宋体" w:cs="宋体"/>
                <w:color w:val="000000"/>
                <w:sz w:val="20"/>
                <w:lang w:eastAsia="zh-CN"/>
              </w:rPr>
            </w:pPr>
            <w:commentRangeStart w:id="141"/>
            <w:r>
              <w:rPr>
                <w:rFonts w:ascii="宋体" w:hAnsi="宋体" w:cs="宋体" w:hint="eastAsia"/>
                <w:color w:val="000000"/>
                <w:sz w:val="20"/>
                <w:lang w:eastAsia="zh-CN"/>
              </w:rPr>
              <w:t>资金系统抽取收付费推送的备付金交易总金额，生成相应的收付款单，交易单，财务人员进行审核，完成审核后进行重复预警检测，检测通过后可进行支付</w:t>
            </w:r>
            <w:commentRangeEnd w:id="141"/>
            <w:r w:rsidR="00EF77D1">
              <w:rPr>
                <w:rStyle w:val="af"/>
                <w:rFonts w:ascii="Times New Roman" w:hAnsi="Times New Roman"/>
                <w:kern w:val="2"/>
              </w:rPr>
              <w:commentReference w:id="141"/>
            </w:r>
          </w:p>
        </w:tc>
        <w:tc>
          <w:tcPr>
            <w:tcW w:w="1560" w:type="dxa"/>
            <w:shd w:val="clear" w:color="auto" w:fill="E3EEF5"/>
            <w:tcMar>
              <w:top w:w="58" w:type="dxa"/>
              <w:left w:w="58" w:type="dxa"/>
              <w:bottom w:w="58" w:type="dxa"/>
              <w:right w:w="58" w:type="dxa"/>
            </w:tcMar>
            <w:vAlign w:val="center"/>
          </w:tcPr>
          <w:p w14:paraId="6A8EDB55" w14:textId="77777777" w:rsidR="001C3B2F" w:rsidRPr="00F41C79" w:rsidRDefault="001C3B2F" w:rsidP="00AF24A3">
            <w:pPr>
              <w:jc w:val="both"/>
              <w:rPr>
                <w:rFonts w:ascii="宋体" w:hAnsi="宋体" w:cs="宋体"/>
                <w:color w:val="000000"/>
                <w:sz w:val="20"/>
                <w:lang w:eastAsia="zh-CN"/>
              </w:rPr>
            </w:pPr>
          </w:p>
        </w:tc>
      </w:tr>
    </w:tbl>
    <w:p w14:paraId="3636650F" w14:textId="77777777" w:rsidR="00496534" w:rsidRPr="001C3B2F" w:rsidRDefault="00496534" w:rsidP="00496534">
      <w:pPr>
        <w:rPr>
          <w:rFonts w:ascii="宋体" w:hAnsi="宋体"/>
          <w:lang w:eastAsia="zh-CN"/>
        </w:rPr>
      </w:pPr>
    </w:p>
    <w:p w14:paraId="5FCFB083" w14:textId="77777777" w:rsidR="00496534" w:rsidRDefault="00496534" w:rsidP="00496534">
      <w:pPr>
        <w:rPr>
          <w:lang w:val="fr-CA" w:eastAsia="zh-CN"/>
        </w:rPr>
      </w:pPr>
    </w:p>
    <w:p w14:paraId="5D48A157" w14:textId="77777777" w:rsidR="00496534" w:rsidRDefault="00496534" w:rsidP="00496534">
      <w:pPr>
        <w:rPr>
          <w:lang w:eastAsia="zh-CN"/>
        </w:rPr>
      </w:pPr>
    </w:p>
    <w:p w14:paraId="466260AB" w14:textId="77777777" w:rsidR="00496534" w:rsidRPr="00782C83" w:rsidRDefault="00496534" w:rsidP="00496534">
      <w:pPr>
        <w:rPr>
          <w:lang w:val="fr-CA" w:eastAsia="zh-CN"/>
        </w:rPr>
      </w:pPr>
    </w:p>
    <w:p w14:paraId="7CD01204" w14:textId="77777777" w:rsidR="002136C8" w:rsidRPr="006C7E7C" w:rsidRDefault="002136C8" w:rsidP="002136C8">
      <w:pPr>
        <w:rPr>
          <w:lang w:eastAsia="zh-CN"/>
        </w:rPr>
      </w:pPr>
    </w:p>
    <w:p w14:paraId="55500F0D" w14:textId="2868EBFC" w:rsidR="002136C8" w:rsidRDefault="00AF24A3" w:rsidP="002136C8">
      <w:pPr>
        <w:pStyle w:val="30"/>
        <w:numPr>
          <w:ilvl w:val="2"/>
          <w:numId w:val="2"/>
        </w:numPr>
        <w:rPr>
          <w:lang w:eastAsia="zh-CN"/>
        </w:rPr>
      </w:pPr>
      <w:bookmarkStart w:id="142" w:name="_Toc10186640"/>
      <w:r>
        <w:rPr>
          <w:rFonts w:hint="eastAsia"/>
          <w:lang w:eastAsia="zh-CN"/>
        </w:rPr>
        <w:t>资金交易</w:t>
      </w:r>
      <w:bookmarkEnd w:id="142"/>
    </w:p>
    <w:p w14:paraId="7B5E3944" w14:textId="77777777" w:rsidR="002136C8" w:rsidRPr="006213F3" w:rsidRDefault="002136C8" w:rsidP="006213F3">
      <w:pPr>
        <w:pStyle w:val="2"/>
      </w:pPr>
      <w:r w:rsidRPr="006213F3">
        <w:rPr>
          <w:rFonts w:hint="eastAsia"/>
        </w:rPr>
        <w:t>付款申请单</w:t>
      </w:r>
    </w:p>
    <w:p w14:paraId="68C7D3D8" w14:textId="77777777" w:rsidR="002136C8" w:rsidRPr="007E69D1" w:rsidRDefault="002136C8" w:rsidP="006213F3">
      <w:pPr>
        <w:pStyle w:val="3"/>
      </w:pPr>
      <w:r w:rsidRPr="007E69D1">
        <w:rPr>
          <w:rFonts w:hint="eastAsia"/>
        </w:rPr>
        <w:t>业务描述</w:t>
      </w:r>
    </w:p>
    <w:p w14:paraId="55170645" w14:textId="77777777" w:rsidR="002136C8" w:rsidRPr="00EF0520" w:rsidRDefault="002136C8" w:rsidP="002136C8">
      <w:pPr>
        <w:ind w:firstLine="420"/>
        <w:rPr>
          <w:rFonts w:ascii="宋体" w:hAnsi="宋体"/>
          <w:lang w:eastAsia="zh-CN"/>
        </w:rPr>
      </w:pPr>
      <w:r w:rsidRPr="00EF0520">
        <w:rPr>
          <w:rFonts w:ascii="宋体" w:hAnsi="宋体" w:hint="eastAsia"/>
          <w:lang w:eastAsia="zh-CN"/>
        </w:rPr>
        <w:t>外部系统导入付款申请信息，通过任务导入到资金管理系统，形成付款申请信息。此信息可自动任务和操作人员手工干预生成相应的资金交易信息完成付款处理</w:t>
      </w:r>
      <w:r>
        <w:rPr>
          <w:rFonts w:ascii="宋体" w:hAnsi="宋体" w:hint="eastAsia"/>
          <w:lang w:eastAsia="zh-CN"/>
        </w:rPr>
        <w:t>。</w:t>
      </w:r>
    </w:p>
    <w:p w14:paraId="6F58681E"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2D9F4C0C" w14:textId="62A0E54B" w:rsidR="002136C8" w:rsidRPr="00D12323" w:rsidRDefault="002136C8" w:rsidP="002136C8">
      <w:pPr>
        <w:pStyle w:val="L-"/>
      </w:pPr>
      <w:r w:rsidRPr="00D12323">
        <w:rPr>
          <w:rFonts w:hint="eastAsia"/>
        </w:rPr>
        <w:t>图：</w:t>
      </w:r>
      <w:r>
        <w:rPr>
          <w:rFonts w:hint="eastAsia"/>
        </w:rPr>
        <w:t>3.4.</w:t>
      </w:r>
      <w:r w:rsidR="00B712AC">
        <w:t>3</w:t>
      </w:r>
      <w:r>
        <w:rPr>
          <w:rFonts w:hint="eastAsia"/>
        </w:rPr>
        <w:t>.1</w:t>
      </w:r>
      <w:r w:rsidR="00B712AC">
        <w:t>.2</w:t>
      </w:r>
      <w:r w:rsidRPr="00D12323">
        <w:rPr>
          <w:rFonts w:hint="eastAsia"/>
        </w:rPr>
        <w:t xml:space="preserve">-1 </w:t>
      </w:r>
      <w:r>
        <w:rPr>
          <w:rFonts w:hint="eastAsia"/>
        </w:rPr>
        <w:t xml:space="preserve"> </w:t>
      </w:r>
      <w:r>
        <w:rPr>
          <w:rFonts w:hint="eastAsia"/>
        </w:rPr>
        <w:t>付款申请单</w:t>
      </w:r>
      <w:r>
        <w:rPr>
          <w:rFonts w:ascii="宋体" w:cs="宋体" w:hint="eastAsia"/>
          <w:color w:val="000000"/>
          <w:szCs w:val="22"/>
        </w:rPr>
        <w:t>流程图</w:t>
      </w:r>
    </w:p>
    <w:p w14:paraId="533539A8" w14:textId="77777777" w:rsidR="002136C8" w:rsidRPr="008B12B5" w:rsidRDefault="002136C8" w:rsidP="002136C8">
      <w:pPr>
        <w:jc w:val="center"/>
      </w:pPr>
      <w:r>
        <w:object w:dxaOrig="7113" w:dyaOrig="8966" w14:anchorId="57CC88CF">
          <v:shape id="_x0000_i1031" type="#_x0000_t75" style="width:353pt;height:447.05pt" o:ole="">
            <v:imagedata r:id="rId86" o:title=""/>
          </v:shape>
          <o:OLEObject Type="Embed" ProgID="Visio.Drawing.11" ShapeID="_x0000_i1031" DrawAspect="Content" ObjectID="_1624086101" r:id="rId87"/>
        </w:object>
      </w:r>
    </w:p>
    <w:p w14:paraId="3BF1BEF1"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44370662" w14:textId="77777777" w:rsidR="002136C8" w:rsidRPr="008B12B5" w:rsidRDefault="002136C8" w:rsidP="002136C8">
      <w:r>
        <w:rPr>
          <w:rFonts w:hint="eastAsia"/>
        </w:rPr>
        <w:tab/>
      </w:r>
      <w:r>
        <w:rPr>
          <w:rFonts w:hint="eastAsia"/>
        </w:rPr>
        <w:t>无</w:t>
      </w:r>
    </w:p>
    <w:p w14:paraId="0DFCA77C" w14:textId="77777777" w:rsidR="002136C8" w:rsidRPr="007E69D1" w:rsidRDefault="002136C8" w:rsidP="007E69D1">
      <w:pPr>
        <w:pStyle w:val="5"/>
        <w:numPr>
          <w:ilvl w:val="4"/>
          <w:numId w:val="2"/>
        </w:numPr>
        <w:rPr>
          <w:lang w:eastAsia="zh-CN"/>
        </w:rPr>
      </w:pPr>
      <w:r w:rsidRPr="007E69D1">
        <w:rPr>
          <w:rFonts w:hint="eastAsia"/>
          <w:lang w:eastAsia="zh-CN"/>
        </w:rPr>
        <w:t>业务元素</w:t>
      </w:r>
    </w:p>
    <w:tbl>
      <w:tblPr>
        <w:tblW w:w="8253" w:type="dxa"/>
        <w:jc w:val="center"/>
        <w:tblLayout w:type="fixed"/>
        <w:tblLook w:val="04A0" w:firstRow="1" w:lastRow="0" w:firstColumn="1" w:lastColumn="0" w:noHBand="0" w:noVBand="1"/>
      </w:tblPr>
      <w:tblGrid>
        <w:gridCol w:w="2394"/>
        <w:gridCol w:w="4323"/>
        <w:gridCol w:w="1536"/>
      </w:tblGrid>
      <w:tr w:rsidR="002136C8" w14:paraId="7441575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30B1F74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323" w:type="dxa"/>
            <w:tcBorders>
              <w:top w:val="single" w:sz="4" w:space="0" w:color="auto"/>
              <w:left w:val="nil"/>
              <w:bottom w:val="single" w:sz="4" w:space="0" w:color="auto"/>
              <w:right w:val="single" w:sz="4" w:space="0" w:color="auto"/>
            </w:tcBorders>
            <w:shd w:val="clear" w:color="auto" w:fill="B6DDE8"/>
            <w:noWrap/>
            <w:vAlign w:val="bottom"/>
            <w:hideMark/>
          </w:tcPr>
          <w:p w14:paraId="3667E6E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536" w:type="dxa"/>
            <w:tcBorders>
              <w:top w:val="single" w:sz="4" w:space="0" w:color="auto"/>
              <w:left w:val="nil"/>
              <w:bottom w:val="single" w:sz="4" w:space="0" w:color="auto"/>
              <w:right w:val="single" w:sz="4" w:space="0" w:color="auto"/>
            </w:tcBorders>
            <w:shd w:val="clear" w:color="auto" w:fill="B6DDE8"/>
            <w:vAlign w:val="bottom"/>
            <w:hideMark/>
          </w:tcPr>
          <w:p w14:paraId="4B115D9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可否为空</w:t>
            </w:r>
          </w:p>
        </w:tc>
      </w:tr>
      <w:tr w:rsidR="002136C8" w14:paraId="1305B17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9C119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单据号</w:t>
            </w:r>
          </w:p>
        </w:tc>
        <w:tc>
          <w:tcPr>
            <w:tcW w:w="4323" w:type="dxa"/>
            <w:tcBorders>
              <w:top w:val="single" w:sz="4" w:space="0" w:color="auto"/>
              <w:left w:val="nil"/>
              <w:bottom w:val="single" w:sz="4" w:space="0" w:color="auto"/>
              <w:right w:val="single" w:sz="4" w:space="0" w:color="auto"/>
            </w:tcBorders>
            <w:noWrap/>
            <w:vAlign w:val="bottom"/>
            <w:hideMark/>
          </w:tcPr>
          <w:p w14:paraId="4FFDE17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单据的号码，自动生成　</w:t>
            </w:r>
          </w:p>
        </w:tc>
        <w:tc>
          <w:tcPr>
            <w:tcW w:w="1536" w:type="dxa"/>
            <w:tcBorders>
              <w:top w:val="single" w:sz="4" w:space="0" w:color="auto"/>
              <w:left w:val="nil"/>
              <w:bottom w:val="single" w:sz="4" w:space="0" w:color="auto"/>
              <w:right w:val="single" w:sz="4" w:space="0" w:color="auto"/>
            </w:tcBorders>
            <w:vAlign w:val="bottom"/>
            <w:hideMark/>
          </w:tcPr>
          <w:p w14:paraId="59BF17E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494B9B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C752DC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w:t>
            </w:r>
          </w:p>
        </w:tc>
        <w:tc>
          <w:tcPr>
            <w:tcW w:w="4323" w:type="dxa"/>
            <w:tcBorders>
              <w:top w:val="single" w:sz="4" w:space="0" w:color="auto"/>
              <w:left w:val="nil"/>
              <w:bottom w:val="single" w:sz="4" w:space="0" w:color="auto"/>
              <w:right w:val="single" w:sz="4" w:space="0" w:color="auto"/>
            </w:tcBorders>
            <w:noWrap/>
            <w:vAlign w:val="bottom"/>
            <w:hideMark/>
          </w:tcPr>
          <w:p w14:paraId="166A943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组织的名称　</w:t>
            </w:r>
          </w:p>
        </w:tc>
        <w:tc>
          <w:tcPr>
            <w:tcW w:w="1536" w:type="dxa"/>
            <w:tcBorders>
              <w:top w:val="single" w:sz="4" w:space="0" w:color="auto"/>
              <w:left w:val="nil"/>
              <w:bottom w:val="single" w:sz="4" w:space="0" w:color="auto"/>
              <w:right w:val="single" w:sz="4" w:space="0" w:color="auto"/>
            </w:tcBorders>
            <w:vAlign w:val="bottom"/>
            <w:hideMark/>
          </w:tcPr>
          <w:p w14:paraId="11C6040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C61A38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8A6488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4323" w:type="dxa"/>
            <w:tcBorders>
              <w:top w:val="single" w:sz="4" w:space="0" w:color="auto"/>
              <w:left w:val="nil"/>
              <w:bottom w:val="single" w:sz="4" w:space="0" w:color="auto"/>
              <w:right w:val="single" w:sz="4" w:space="0" w:color="auto"/>
            </w:tcBorders>
            <w:noWrap/>
            <w:vAlign w:val="bottom"/>
            <w:hideMark/>
          </w:tcPr>
          <w:p w14:paraId="6E3A086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交易的类型　</w:t>
            </w:r>
          </w:p>
        </w:tc>
        <w:tc>
          <w:tcPr>
            <w:tcW w:w="1536" w:type="dxa"/>
            <w:tcBorders>
              <w:top w:val="single" w:sz="4" w:space="0" w:color="auto"/>
              <w:left w:val="nil"/>
              <w:bottom w:val="single" w:sz="4" w:space="0" w:color="auto"/>
              <w:right w:val="single" w:sz="4" w:space="0" w:color="auto"/>
            </w:tcBorders>
            <w:vAlign w:val="bottom"/>
            <w:hideMark/>
          </w:tcPr>
          <w:p w14:paraId="43609C8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443A0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8CAA27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w:t>
            </w:r>
          </w:p>
        </w:tc>
        <w:tc>
          <w:tcPr>
            <w:tcW w:w="4323" w:type="dxa"/>
            <w:tcBorders>
              <w:top w:val="single" w:sz="4" w:space="0" w:color="auto"/>
              <w:left w:val="nil"/>
              <w:bottom w:val="single" w:sz="4" w:space="0" w:color="auto"/>
              <w:right w:val="single" w:sz="4" w:space="0" w:color="auto"/>
            </w:tcBorders>
            <w:noWrap/>
            <w:vAlign w:val="bottom"/>
            <w:hideMark/>
          </w:tcPr>
          <w:p w14:paraId="10C7B35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结算的方式　</w:t>
            </w:r>
          </w:p>
        </w:tc>
        <w:tc>
          <w:tcPr>
            <w:tcW w:w="1536" w:type="dxa"/>
            <w:tcBorders>
              <w:top w:val="single" w:sz="4" w:space="0" w:color="auto"/>
              <w:left w:val="nil"/>
              <w:bottom w:val="single" w:sz="4" w:space="0" w:color="auto"/>
              <w:right w:val="single" w:sz="4" w:space="0" w:color="auto"/>
            </w:tcBorders>
            <w:vAlign w:val="bottom"/>
            <w:hideMark/>
          </w:tcPr>
          <w:p w14:paraId="5837805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F25A5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16615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支付类型</w:t>
            </w:r>
          </w:p>
        </w:tc>
        <w:tc>
          <w:tcPr>
            <w:tcW w:w="4323" w:type="dxa"/>
            <w:tcBorders>
              <w:top w:val="single" w:sz="4" w:space="0" w:color="auto"/>
              <w:left w:val="nil"/>
              <w:bottom w:val="single" w:sz="4" w:space="0" w:color="auto"/>
              <w:right w:val="single" w:sz="4" w:space="0" w:color="auto"/>
            </w:tcBorders>
            <w:noWrap/>
            <w:vAlign w:val="bottom"/>
            <w:hideMark/>
          </w:tcPr>
          <w:p w14:paraId="144840B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支付的类型　</w:t>
            </w:r>
          </w:p>
        </w:tc>
        <w:tc>
          <w:tcPr>
            <w:tcW w:w="1536" w:type="dxa"/>
            <w:tcBorders>
              <w:top w:val="single" w:sz="4" w:space="0" w:color="auto"/>
              <w:left w:val="nil"/>
              <w:bottom w:val="single" w:sz="4" w:space="0" w:color="auto"/>
              <w:right w:val="single" w:sz="4" w:space="0" w:color="auto"/>
            </w:tcBorders>
            <w:vAlign w:val="bottom"/>
            <w:hideMark/>
          </w:tcPr>
          <w:p w14:paraId="32E7514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588E70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238B2A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对接系统</w:t>
            </w:r>
          </w:p>
        </w:tc>
        <w:tc>
          <w:tcPr>
            <w:tcW w:w="4323" w:type="dxa"/>
            <w:tcBorders>
              <w:top w:val="single" w:sz="4" w:space="0" w:color="auto"/>
              <w:left w:val="nil"/>
              <w:bottom w:val="single" w:sz="4" w:space="0" w:color="auto"/>
              <w:right w:val="single" w:sz="4" w:space="0" w:color="auto"/>
            </w:tcBorders>
            <w:noWrap/>
            <w:vAlign w:val="bottom"/>
            <w:hideMark/>
          </w:tcPr>
          <w:p w14:paraId="242B1B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直联对接的系统　</w:t>
            </w:r>
          </w:p>
        </w:tc>
        <w:tc>
          <w:tcPr>
            <w:tcW w:w="1536" w:type="dxa"/>
            <w:tcBorders>
              <w:top w:val="single" w:sz="4" w:space="0" w:color="auto"/>
              <w:left w:val="nil"/>
              <w:bottom w:val="single" w:sz="4" w:space="0" w:color="auto"/>
              <w:right w:val="single" w:sz="4" w:space="0" w:color="auto"/>
            </w:tcBorders>
            <w:vAlign w:val="bottom"/>
            <w:hideMark/>
          </w:tcPr>
          <w:p w14:paraId="24D3344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524E7E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014A91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原始单据号</w:t>
            </w:r>
          </w:p>
        </w:tc>
        <w:tc>
          <w:tcPr>
            <w:tcW w:w="4323" w:type="dxa"/>
            <w:tcBorders>
              <w:top w:val="single" w:sz="4" w:space="0" w:color="auto"/>
              <w:left w:val="nil"/>
              <w:bottom w:val="single" w:sz="4" w:space="0" w:color="auto"/>
              <w:right w:val="single" w:sz="4" w:space="0" w:color="auto"/>
            </w:tcBorders>
            <w:noWrap/>
            <w:vAlign w:val="bottom"/>
            <w:hideMark/>
          </w:tcPr>
          <w:p w14:paraId="33A819F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原始单据的号码　</w:t>
            </w:r>
          </w:p>
        </w:tc>
        <w:tc>
          <w:tcPr>
            <w:tcW w:w="1536" w:type="dxa"/>
            <w:tcBorders>
              <w:top w:val="single" w:sz="4" w:space="0" w:color="auto"/>
              <w:left w:val="nil"/>
              <w:bottom w:val="single" w:sz="4" w:space="0" w:color="auto"/>
              <w:right w:val="single" w:sz="4" w:space="0" w:color="auto"/>
            </w:tcBorders>
            <w:vAlign w:val="bottom"/>
            <w:hideMark/>
          </w:tcPr>
          <w:p w14:paraId="52F8280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7D06B3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3E1E58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来源批号</w:t>
            </w:r>
          </w:p>
        </w:tc>
        <w:tc>
          <w:tcPr>
            <w:tcW w:w="4323" w:type="dxa"/>
            <w:tcBorders>
              <w:top w:val="single" w:sz="4" w:space="0" w:color="auto"/>
              <w:left w:val="nil"/>
              <w:bottom w:val="single" w:sz="4" w:space="0" w:color="auto"/>
              <w:right w:val="single" w:sz="4" w:space="0" w:color="auto"/>
            </w:tcBorders>
            <w:noWrap/>
            <w:vAlign w:val="bottom"/>
            <w:hideMark/>
          </w:tcPr>
          <w:p w14:paraId="4C2E7C7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来源的批号　</w:t>
            </w:r>
          </w:p>
        </w:tc>
        <w:tc>
          <w:tcPr>
            <w:tcW w:w="1536" w:type="dxa"/>
            <w:tcBorders>
              <w:top w:val="single" w:sz="4" w:space="0" w:color="auto"/>
              <w:left w:val="nil"/>
              <w:bottom w:val="single" w:sz="4" w:space="0" w:color="auto"/>
              <w:right w:val="single" w:sz="4" w:space="0" w:color="auto"/>
            </w:tcBorders>
            <w:vAlign w:val="bottom"/>
            <w:hideMark/>
          </w:tcPr>
          <w:p w14:paraId="2E6A1C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C0DC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1AE07F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直联支付方式</w:t>
            </w:r>
          </w:p>
        </w:tc>
        <w:tc>
          <w:tcPr>
            <w:tcW w:w="4323" w:type="dxa"/>
            <w:tcBorders>
              <w:top w:val="single" w:sz="4" w:space="0" w:color="auto"/>
              <w:left w:val="nil"/>
              <w:bottom w:val="single" w:sz="4" w:space="0" w:color="auto"/>
              <w:right w:val="single" w:sz="4" w:space="0" w:color="auto"/>
            </w:tcBorders>
            <w:noWrap/>
            <w:vAlign w:val="bottom"/>
            <w:hideMark/>
          </w:tcPr>
          <w:p w14:paraId="1C74EA5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直联支付的方式　</w:t>
            </w:r>
          </w:p>
        </w:tc>
        <w:tc>
          <w:tcPr>
            <w:tcW w:w="1536" w:type="dxa"/>
            <w:tcBorders>
              <w:top w:val="single" w:sz="4" w:space="0" w:color="auto"/>
              <w:left w:val="nil"/>
              <w:bottom w:val="single" w:sz="4" w:space="0" w:color="auto"/>
              <w:right w:val="single" w:sz="4" w:space="0" w:color="auto"/>
            </w:tcBorders>
            <w:vAlign w:val="bottom"/>
            <w:hideMark/>
          </w:tcPr>
          <w:p w14:paraId="4C4F1A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C65EA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C9F5A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直联线路代码</w:t>
            </w:r>
          </w:p>
        </w:tc>
        <w:tc>
          <w:tcPr>
            <w:tcW w:w="4323" w:type="dxa"/>
            <w:tcBorders>
              <w:top w:val="single" w:sz="4" w:space="0" w:color="auto"/>
              <w:left w:val="nil"/>
              <w:bottom w:val="single" w:sz="4" w:space="0" w:color="auto"/>
              <w:right w:val="single" w:sz="4" w:space="0" w:color="auto"/>
            </w:tcBorders>
            <w:noWrap/>
            <w:vAlign w:val="bottom"/>
            <w:hideMark/>
          </w:tcPr>
          <w:p w14:paraId="14E186F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直联线路的代码　</w:t>
            </w:r>
          </w:p>
        </w:tc>
        <w:tc>
          <w:tcPr>
            <w:tcW w:w="1536" w:type="dxa"/>
            <w:tcBorders>
              <w:top w:val="single" w:sz="4" w:space="0" w:color="auto"/>
              <w:left w:val="nil"/>
              <w:bottom w:val="single" w:sz="4" w:space="0" w:color="auto"/>
              <w:right w:val="single" w:sz="4" w:space="0" w:color="auto"/>
            </w:tcBorders>
            <w:vAlign w:val="bottom"/>
            <w:hideMark/>
          </w:tcPr>
          <w:p w14:paraId="2B04A62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3BAF35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CCFBE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4323" w:type="dxa"/>
            <w:tcBorders>
              <w:top w:val="single" w:sz="4" w:space="0" w:color="auto"/>
              <w:left w:val="nil"/>
              <w:bottom w:val="single" w:sz="4" w:space="0" w:color="auto"/>
              <w:right w:val="single" w:sz="4" w:space="0" w:color="auto"/>
            </w:tcBorders>
            <w:noWrap/>
            <w:vAlign w:val="bottom"/>
            <w:hideMark/>
          </w:tcPr>
          <w:p w14:paraId="68C0721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资金的类别　</w:t>
            </w:r>
          </w:p>
        </w:tc>
        <w:tc>
          <w:tcPr>
            <w:tcW w:w="1536" w:type="dxa"/>
            <w:tcBorders>
              <w:top w:val="single" w:sz="4" w:space="0" w:color="auto"/>
              <w:left w:val="nil"/>
              <w:bottom w:val="single" w:sz="4" w:space="0" w:color="auto"/>
              <w:right w:val="single" w:sz="4" w:space="0" w:color="auto"/>
            </w:tcBorders>
            <w:vAlign w:val="bottom"/>
            <w:hideMark/>
          </w:tcPr>
          <w:p w14:paraId="39E57B6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F3B2FB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616CFF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323" w:type="dxa"/>
            <w:tcBorders>
              <w:top w:val="single" w:sz="4" w:space="0" w:color="auto"/>
              <w:left w:val="nil"/>
              <w:bottom w:val="single" w:sz="4" w:space="0" w:color="auto"/>
              <w:right w:val="single" w:sz="4" w:space="0" w:color="auto"/>
            </w:tcBorders>
            <w:noWrap/>
            <w:vAlign w:val="bottom"/>
            <w:hideMark/>
          </w:tcPr>
          <w:p w14:paraId="5434EB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计划项目的名称　</w:t>
            </w:r>
          </w:p>
        </w:tc>
        <w:tc>
          <w:tcPr>
            <w:tcW w:w="1536" w:type="dxa"/>
            <w:tcBorders>
              <w:top w:val="single" w:sz="4" w:space="0" w:color="auto"/>
              <w:left w:val="nil"/>
              <w:bottom w:val="single" w:sz="4" w:space="0" w:color="auto"/>
              <w:right w:val="single" w:sz="4" w:space="0" w:color="auto"/>
            </w:tcBorders>
            <w:vAlign w:val="bottom"/>
            <w:hideMark/>
          </w:tcPr>
          <w:p w14:paraId="0D37C2D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E1DFA0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CA339E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支票号</w:t>
            </w:r>
          </w:p>
        </w:tc>
        <w:tc>
          <w:tcPr>
            <w:tcW w:w="4323" w:type="dxa"/>
            <w:tcBorders>
              <w:top w:val="single" w:sz="4" w:space="0" w:color="auto"/>
              <w:left w:val="nil"/>
              <w:bottom w:val="single" w:sz="4" w:space="0" w:color="auto"/>
              <w:right w:val="single" w:sz="4" w:space="0" w:color="auto"/>
            </w:tcBorders>
            <w:noWrap/>
            <w:vAlign w:val="bottom"/>
            <w:hideMark/>
          </w:tcPr>
          <w:p w14:paraId="6CF04CD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支票的号码　</w:t>
            </w:r>
          </w:p>
        </w:tc>
        <w:tc>
          <w:tcPr>
            <w:tcW w:w="1536" w:type="dxa"/>
            <w:tcBorders>
              <w:top w:val="single" w:sz="4" w:space="0" w:color="auto"/>
              <w:left w:val="nil"/>
              <w:bottom w:val="single" w:sz="4" w:space="0" w:color="auto"/>
              <w:right w:val="single" w:sz="4" w:space="0" w:color="auto"/>
            </w:tcBorders>
            <w:vAlign w:val="bottom"/>
            <w:hideMark/>
          </w:tcPr>
          <w:p w14:paraId="59C1E29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023BC3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F0E4D4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4323" w:type="dxa"/>
            <w:tcBorders>
              <w:top w:val="single" w:sz="4" w:space="0" w:color="auto"/>
              <w:left w:val="nil"/>
              <w:bottom w:val="single" w:sz="4" w:space="0" w:color="auto"/>
              <w:right w:val="single" w:sz="4" w:space="0" w:color="auto"/>
            </w:tcBorders>
            <w:noWrap/>
            <w:vAlign w:val="bottom"/>
            <w:hideMark/>
          </w:tcPr>
          <w:p w14:paraId="42B6F87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账户对应的币种　</w:t>
            </w:r>
          </w:p>
        </w:tc>
        <w:tc>
          <w:tcPr>
            <w:tcW w:w="1536" w:type="dxa"/>
            <w:tcBorders>
              <w:top w:val="single" w:sz="4" w:space="0" w:color="auto"/>
              <w:left w:val="nil"/>
              <w:bottom w:val="single" w:sz="4" w:space="0" w:color="auto"/>
              <w:right w:val="single" w:sz="4" w:space="0" w:color="auto"/>
            </w:tcBorders>
            <w:vAlign w:val="bottom"/>
            <w:hideMark/>
          </w:tcPr>
          <w:p w14:paraId="006650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A9AA4F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5F7874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支付金额</w:t>
            </w:r>
          </w:p>
        </w:tc>
        <w:tc>
          <w:tcPr>
            <w:tcW w:w="4323" w:type="dxa"/>
            <w:tcBorders>
              <w:top w:val="single" w:sz="4" w:space="0" w:color="auto"/>
              <w:left w:val="nil"/>
              <w:bottom w:val="single" w:sz="4" w:space="0" w:color="auto"/>
              <w:right w:val="single" w:sz="4" w:space="0" w:color="auto"/>
            </w:tcBorders>
            <w:noWrap/>
            <w:vAlign w:val="bottom"/>
            <w:hideMark/>
          </w:tcPr>
          <w:p w14:paraId="240EABF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支付的金额　</w:t>
            </w:r>
          </w:p>
        </w:tc>
        <w:tc>
          <w:tcPr>
            <w:tcW w:w="1536" w:type="dxa"/>
            <w:tcBorders>
              <w:top w:val="single" w:sz="4" w:space="0" w:color="auto"/>
              <w:left w:val="nil"/>
              <w:bottom w:val="single" w:sz="4" w:space="0" w:color="auto"/>
              <w:right w:val="single" w:sz="4" w:space="0" w:color="auto"/>
            </w:tcBorders>
            <w:vAlign w:val="bottom"/>
            <w:hideMark/>
          </w:tcPr>
          <w:p w14:paraId="61E789B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F79589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B78B1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导入日期</w:t>
            </w:r>
          </w:p>
        </w:tc>
        <w:tc>
          <w:tcPr>
            <w:tcW w:w="4323" w:type="dxa"/>
            <w:tcBorders>
              <w:top w:val="single" w:sz="4" w:space="0" w:color="auto"/>
              <w:left w:val="nil"/>
              <w:bottom w:val="single" w:sz="4" w:space="0" w:color="auto"/>
              <w:right w:val="single" w:sz="4" w:space="0" w:color="auto"/>
            </w:tcBorders>
            <w:noWrap/>
            <w:vAlign w:val="bottom"/>
            <w:hideMark/>
          </w:tcPr>
          <w:p w14:paraId="4160F3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导入时的日期　</w:t>
            </w:r>
          </w:p>
        </w:tc>
        <w:tc>
          <w:tcPr>
            <w:tcW w:w="1536" w:type="dxa"/>
            <w:tcBorders>
              <w:top w:val="single" w:sz="4" w:space="0" w:color="auto"/>
              <w:left w:val="nil"/>
              <w:bottom w:val="single" w:sz="4" w:space="0" w:color="auto"/>
              <w:right w:val="single" w:sz="4" w:space="0" w:color="auto"/>
            </w:tcBorders>
            <w:vAlign w:val="bottom"/>
            <w:hideMark/>
          </w:tcPr>
          <w:p w14:paraId="3F6E8F3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8E9E32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D48A5B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323" w:type="dxa"/>
            <w:tcBorders>
              <w:top w:val="single" w:sz="4" w:space="0" w:color="auto"/>
              <w:left w:val="nil"/>
              <w:bottom w:val="single" w:sz="4" w:space="0" w:color="auto"/>
              <w:right w:val="single" w:sz="4" w:space="0" w:color="auto"/>
            </w:tcBorders>
            <w:noWrap/>
            <w:vAlign w:val="bottom"/>
            <w:hideMark/>
          </w:tcPr>
          <w:p w14:paraId="270A704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付方的银行账户　</w:t>
            </w:r>
          </w:p>
        </w:tc>
        <w:tc>
          <w:tcPr>
            <w:tcW w:w="1536" w:type="dxa"/>
            <w:tcBorders>
              <w:top w:val="single" w:sz="4" w:space="0" w:color="auto"/>
              <w:left w:val="nil"/>
              <w:bottom w:val="single" w:sz="4" w:space="0" w:color="auto"/>
              <w:right w:val="single" w:sz="4" w:space="0" w:color="auto"/>
            </w:tcBorders>
            <w:vAlign w:val="bottom"/>
            <w:hideMark/>
          </w:tcPr>
          <w:p w14:paraId="5681B42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3F984A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FBC7A4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4323" w:type="dxa"/>
            <w:tcBorders>
              <w:top w:val="single" w:sz="4" w:space="0" w:color="auto"/>
              <w:left w:val="nil"/>
              <w:bottom w:val="single" w:sz="4" w:space="0" w:color="auto"/>
              <w:right w:val="single" w:sz="4" w:space="0" w:color="auto"/>
            </w:tcBorders>
            <w:noWrap/>
            <w:vAlign w:val="bottom"/>
            <w:hideMark/>
          </w:tcPr>
          <w:p w14:paraId="0CACD71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付方银行账户的名称　</w:t>
            </w:r>
          </w:p>
        </w:tc>
        <w:tc>
          <w:tcPr>
            <w:tcW w:w="1536" w:type="dxa"/>
            <w:tcBorders>
              <w:top w:val="single" w:sz="4" w:space="0" w:color="auto"/>
              <w:left w:val="nil"/>
              <w:bottom w:val="single" w:sz="4" w:space="0" w:color="auto"/>
              <w:right w:val="single" w:sz="4" w:space="0" w:color="auto"/>
            </w:tcBorders>
            <w:vAlign w:val="bottom"/>
            <w:hideMark/>
          </w:tcPr>
          <w:p w14:paraId="5DC404D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9770E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66262B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1770F55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付方银行的区域代码　</w:t>
            </w:r>
          </w:p>
        </w:tc>
        <w:tc>
          <w:tcPr>
            <w:tcW w:w="1536" w:type="dxa"/>
            <w:tcBorders>
              <w:top w:val="single" w:sz="4" w:space="0" w:color="auto"/>
              <w:left w:val="nil"/>
              <w:bottom w:val="single" w:sz="4" w:space="0" w:color="auto"/>
              <w:right w:val="single" w:sz="4" w:space="0" w:color="auto"/>
            </w:tcBorders>
            <w:vAlign w:val="bottom"/>
            <w:hideMark/>
          </w:tcPr>
          <w:p w14:paraId="6381110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09CABE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766315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w:t>
            </w:r>
          </w:p>
        </w:tc>
        <w:tc>
          <w:tcPr>
            <w:tcW w:w="4323" w:type="dxa"/>
            <w:tcBorders>
              <w:top w:val="single" w:sz="4" w:space="0" w:color="auto"/>
              <w:left w:val="nil"/>
              <w:bottom w:val="single" w:sz="4" w:space="0" w:color="auto"/>
              <w:right w:val="single" w:sz="4" w:space="0" w:color="auto"/>
            </w:tcBorders>
            <w:noWrap/>
            <w:vAlign w:val="bottom"/>
            <w:hideMark/>
          </w:tcPr>
          <w:p w14:paraId="467F2A7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付方银行所在的区域　</w:t>
            </w:r>
          </w:p>
        </w:tc>
        <w:tc>
          <w:tcPr>
            <w:tcW w:w="1536" w:type="dxa"/>
            <w:tcBorders>
              <w:top w:val="single" w:sz="4" w:space="0" w:color="auto"/>
              <w:left w:val="nil"/>
              <w:bottom w:val="single" w:sz="4" w:space="0" w:color="auto"/>
              <w:right w:val="single" w:sz="4" w:space="0" w:color="auto"/>
            </w:tcBorders>
            <w:vAlign w:val="bottom"/>
            <w:hideMark/>
          </w:tcPr>
          <w:p w14:paraId="178D3E5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BF3CF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57A934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付方银行开户行</w:t>
            </w:r>
          </w:p>
        </w:tc>
        <w:tc>
          <w:tcPr>
            <w:tcW w:w="4323" w:type="dxa"/>
            <w:tcBorders>
              <w:top w:val="single" w:sz="4" w:space="0" w:color="auto"/>
              <w:left w:val="nil"/>
              <w:bottom w:val="single" w:sz="4" w:space="0" w:color="auto"/>
              <w:right w:val="single" w:sz="4" w:space="0" w:color="auto"/>
            </w:tcBorders>
            <w:noWrap/>
            <w:vAlign w:val="bottom"/>
            <w:hideMark/>
          </w:tcPr>
          <w:p w14:paraId="3A71020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付方银行的开户行　</w:t>
            </w:r>
          </w:p>
        </w:tc>
        <w:tc>
          <w:tcPr>
            <w:tcW w:w="1536" w:type="dxa"/>
            <w:tcBorders>
              <w:top w:val="single" w:sz="4" w:space="0" w:color="auto"/>
              <w:left w:val="nil"/>
              <w:bottom w:val="single" w:sz="4" w:space="0" w:color="auto"/>
              <w:right w:val="single" w:sz="4" w:space="0" w:color="auto"/>
            </w:tcBorders>
            <w:vAlign w:val="bottom"/>
            <w:hideMark/>
          </w:tcPr>
          <w:p w14:paraId="1C66B9D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28D38C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361124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323" w:type="dxa"/>
            <w:tcBorders>
              <w:top w:val="single" w:sz="4" w:space="0" w:color="auto"/>
              <w:left w:val="nil"/>
              <w:bottom w:val="single" w:sz="4" w:space="0" w:color="auto"/>
              <w:right w:val="single" w:sz="4" w:space="0" w:color="auto"/>
            </w:tcBorders>
            <w:noWrap/>
            <w:vAlign w:val="bottom"/>
            <w:hideMark/>
          </w:tcPr>
          <w:p w14:paraId="7E05ED9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付方银行的名称　</w:t>
            </w:r>
          </w:p>
        </w:tc>
        <w:tc>
          <w:tcPr>
            <w:tcW w:w="1536" w:type="dxa"/>
            <w:tcBorders>
              <w:top w:val="single" w:sz="4" w:space="0" w:color="auto"/>
              <w:left w:val="nil"/>
              <w:bottom w:val="single" w:sz="4" w:space="0" w:color="auto"/>
              <w:right w:val="single" w:sz="4" w:space="0" w:color="auto"/>
            </w:tcBorders>
            <w:vAlign w:val="bottom"/>
            <w:hideMark/>
          </w:tcPr>
          <w:p w14:paraId="44790A4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C95A43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C776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付款日期</w:t>
            </w:r>
          </w:p>
        </w:tc>
        <w:tc>
          <w:tcPr>
            <w:tcW w:w="4323" w:type="dxa"/>
            <w:tcBorders>
              <w:top w:val="single" w:sz="4" w:space="0" w:color="auto"/>
              <w:left w:val="nil"/>
              <w:bottom w:val="single" w:sz="4" w:space="0" w:color="auto"/>
              <w:right w:val="single" w:sz="4" w:space="0" w:color="auto"/>
            </w:tcBorders>
            <w:noWrap/>
            <w:vAlign w:val="bottom"/>
            <w:hideMark/>
          </w:tcPr>
          <w:p w14:paraId="3511F2F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付款的日期　</w:t>
            </w:r>
          </w:p>
        </w:tc>
        <w:tc>
          <w:tcPr>
            <w:tcW w:w="1536" w:type="dxa"/>
            <w:tcBorders>
              <w:top w:val="single" w:sz="4" w:space="0" w:color="auto"/>
              <w:left w:val="nil"/>
              <w:bottom w:val="single" w:sz="4" w:space="0" w:color="auto"/>
              <w:right w:val="single" w:sz="4" w:space="0" w:color="auto"/>
            </w:tcBorders>
            <w:vAlign w:val="bottom"/>
            <w:hideMark/>
          </w:tcPr>
          <w:p w14:paraId="0CA3A24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7DED31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3C96F5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付方组织</w:t>
            </w:r>
          </w:p>
        </w:tc>
        <w:tc>
          <w:tcPr>
            <w:tcW w:w="4323" w:type="dxa"/>
            <w:tcBorders>
              <w:top w:val="single" w:sz="4" w:space="0" w:color="auto"/>
              <w:left w:val="nil"/>
              <w:bottom w:val="single" w:sz="4" w:space="0" w:color="auto"/>
              <w:right w:val="single" w:sz="4" w:space="0" w:color="auto"/>
            </w:tcBorders>
            <w:noWrap/>
            <w:vAlign w:val="bottom"/>
            <w:hideMark/>
          </w:tcPr>
          <w:p w14:paraId="31C1B15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付方组织的名称　</w:t>
            </w:r>
          </w:p>
        </w:tc>
        <w:tc>
          <w:tcPr>
            <w:tcW w:w="1536" w:type="dxa"/>
            <w:tcBorders>
              <w:top w:val="single" w:sz="4" w:space="0" w:color="auto"/>
              <w:left w:val="nil"/>
              <w:bottom w:val="single" w:sz="4" w:space="0" w:color="auto"/>
              <w:right w:val="single" w:sz="4" w:space="0" w:color="auto"/>
            </w:tcBorders>
            <w:vAlign w:val="bottom"/>
            <w:hideMark/>
          </w:tcPr>
          <w:p w14:paraId="6EBCB0F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56346E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A54287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323" w:type="dxa"/>
            <w:tcBorders>
              <w:top w:val="single" w:sz="4" w:space="0" w:color="auto"/>
              <w:left w:val="nil"/>
              <w:bottom w:val="single" w:sz="4" w:space="0" w:color="auto"/>
              <w:right w:val="single" w:sz="4" w:space="0" w:color="auto"/>
            </w:tcBorders>
            <w:noWrap/>
            <w:vAlign w:val="bottom"/>
            <w:hideMark/>
          </w:tcPr>
          <w:p w14:paraId="29A034C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付方的名称　</w:t>
            </w:r>
          </w:p>
        </w:tc>
        <w:tc>
          <w:tcPr>
            <w:tcW w:w="1536" w:type="dxa"/>
            <w:tcBorders>
              <w:top w:val="single" w:sz="4" w:space="0" w:color="auto"/>
              <w:left w:val="nil"/>
              <w:bottom w:val="single" w:sz="4" w:space="0" w:color="auto"/>
              <w:right w:val="single" w:sz="4" w:space="0" w:color="auto"/>
            </w:tcBorders>
            <w:vAlign w:val="bottom"/>
            <w:hideMark/>
          </w:tcPr>
          <w:p w14:paraId="02161D0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7B690E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CA3740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付方对象类型</w:t>
            </w:r>
          </w:p>
        </w:tc>
        <w:tc>
          <w:tcPr>
            <w:tcW w:w="4323" w:type="dxa"/>
            <w:tcBorders>
              <w:top w:val="single" w:sz="4" w:space="0" w:color="auto"/>
              <w:left w:val="nil"/>
              <w:bottom w:val="single" w:sz="4" w:space="0" w:color="auto"/>
              <w:right w:val="single" w:sz="4" w:space="0" w:color="auto"/>
            </w:tcBorders>
            <w:noWrap/>
            <w:vAlign w:val="bottom"/>
            <w:hideMark/>
          </w:tcPr>
          <w:p w14:paraId="55A6B07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付方对象的类型　</w:t>
            </w:r>
          </w:p>
        </w:tc>
        <w:tc>
          <w:tcPr>
            <w:tcW w:w="1536" w:type="dxa"/>
            <w:tcBorders>
              <w:top w:val="single" w:sz="4" w:space="0" w:color="auto"/>
              <w:left w:val="nil"/>
              <w:bottom w:val="single" w:sz="4" w:space="0" w:color="auto"/>
              <w:right w:val="single" w:sz="4" w:space="0" w:color="auto"/>
            </w:tcBorders>
            <w:vAlign w:val="bottom"/>
            <w:hideMark/>
          </w:tcPr>
          <w:p w14:paraId="76CCBE8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C36D5C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1E1763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已付金额</w:t>
            </w:r>
          </w:p>
        </w:tc>
        <w:tc>
          <w:tcPr>
            <w:tcW w:w="4323" w:type="dxa"/>
            <w:tcBorders>
              <w:top w:val="single" w:sz="4" w:space="0" w:color="auto"/>
              <w:left w:val="nil"/>
              <w:bottom w:val="single" w:sz="4" w:space="0" w:color="auto"/>
              <w:right w:val="single" w:sz="4" w:space="0" w:color="auto"/>
            </w:tcBorders>
            <w:noWrap/>
            <w:vAlign w:val="bottom"/>
            <w:hideMark/>
          </w:tcPr>
          <w:p w14:paraId="6181BBD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已付金额的数目　</w:t>
            </w:r>
          </w:p>
        </w:tc>
        <w:tc>
          <w:tcPr>
            <w:tcW w:w="1536" w:type="dxa"/>
            <w:tcBorders>
              <w:top w:val="single" w:sz="4" w:space="0" w:color="auto"/>
              <w:left w:val="nil"/>
              <w:bottom w:val="single" w:sz="4" w:space="0" w:color="auto"/>
              <w:right w:val="single" w:sz="4" w:space="0" w:color="auto"/>
            </w:tcBorders>
            <w:vAlign w:val="bottom"/>
            <w:hideMark/>
          </w:tcPr>
          <w:p w14:paraId="4910952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8141B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EB420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w:t>
            </w:r>
          </w:p>
        </w:tc>
        <w:tc>
          <w:tcPr>
            <w:tcW w:w="4323" w:type="dxa"/>
            <w:tcBorders>
              <w:top w:val="single" w:sz="4" w:space="0" w:color="auto"/>
              <w:left w:val="nil"/>
              <w:bottom w:val="single" w:sz="4" w:space="0" w:color="auto"/>
              <w:right w:val="single" w:sz="4" w:space="0" w:color="auto"/>
            </w:tcBorders>
            <w:noWrap/>
            <w:vAlign w:val="bottom"/>
            <w:hideMark/>
          </w:tcPr>
          <w:p w14:paraId="5F54016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收方的银行账户　</w:t>
            </w:r>
          </w:p>
        </w:tc>
        <w:tc>
          <w:tcPr>
            <w:tcW w:w="1536" w:type="dxa"/>
            <w:tcBorders>
              <w:top w:val="single" w:sz="4" w:space="0" w:color="auto"/>
              <w:left w:val="nil"/>
              <w:bottom w:val="single" w:sz="4" w:space="0" w:color="auto"/>
              <w:right w:val="single" w:sz="4" w:space="0" w:color="auto"/>
            </w:tcBorders>
            <w:vAlign w:val="bottom"/>
            <w:hideMark/>
          </w:tcPr>
          <w:p w14:paraId="34C682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E7AE50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C3452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收方账户名称</w:t>
            </w:r>
          </w:p>
        </w:tc>
        <w:tc>
          <w:tcPr>
            <w:tcW w:w="4323" w:type="dxa"/>
            <w:tcBorders>
              <w:top w:val="single" w:sz="4" w:space="0" w:color="auto"/>
              <w:left w:val="nil"/>
              <w:bottom w:val="single" w:sz="4" w:space="0" w:color="auto"/>
              <w:right w:val="single" w:sz="4" w:space="0" w:color="auto"/>
            </w:tcBorders>
            <w:noWrap/>
            <w:vAlign w:val="bottom"/>
            <w:hideMark/>
          </w:tcPr>
          <w:p w14:paraId="0141A991" w14:textId="3FD16F88"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w:t>
            </w:r>
            <w:r w:rsidR="002C093D">
              <w:rPr>
                <w:rFonts w:ascii="微软雅黑" w:eastAsia="微软雅黑" w:hAnsi="微软雅黑" w:cs="宋体" w:hint="eastAsia"/>
                <w:color w:val="000000"/>
                <w:sz w:val="18"/>
                <w:szCs w:val="18"/>
                <w:lang w:eastAsia="zh-CN"/>
              </w:rPr>
              <w:t>方</w:t>
            </w:r>
            <w:r>
              <w:rPr>
                <w:rFonts w:ascii="微软雅黑" w:eastAsia="微软雅黑" w:hAnsi="微软雅黑" w:cs="宋体" w:hint="eastAsia"/>
                <w:color w:val="000000"/>
                <w:sz w:val="18"/>
                <w:szCs w:val="18"/>
              </w:rPr>
              <w:t xml:space="preserve">账户的名称　</w:t>
            </w:r>
          </w:p>
        </w:tc>
        <w:tc>
          <w:tcPr>
            <w:tcW w:w="1536" w:type="dxa"/>
            <w:tcBorders>
              <w:top w:val="single" w:sz="4" w:space="0" w:color="auto"/>
              <w:left w:val="nil"/>
              <w:bottom w:val="single" w:sz="4" w:space="0" w:color="auto"/>
              <w:right w:val="single" w:sz="4" w:space="0" w:color="auto"/>
            </w:tcBorders>
            <w:vAlign w:val="bottom"/>
            <w:hideMark/>
          </w:tcPr>
          <w:p w14:paraId="4F12C77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AAA1DA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BB0A6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72DDBFF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收方银行区域的代码　</w:t>
            </w:r>
          </w:p>
        </w:tc>
        <w:tc>
          <w:tcPr>
            <w:tcW w:w="1536" w:type="dxa"/>
            <w:tcBorders>
              <w:top w:val="single" w:sz="4" w:space="0" w:color="auto"/>
              <w:left w:val="nil"/>
              <w:bottom w:val="single" w:sz="4" w:space="0" w:color="auto"/>
              <w:right w:val="single" w:sz="4" w:space="0" w:color="auto"/>
            </w:tcBorders>
            <w:vAlign w:val="bottom"/>
            <w:hideMark/>
          </w:tcPr>
          <w:p w14:paraId="40196E5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810703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B41402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w:t>
            </w:r>
          </w:p>
        </w:tc>
        <w:tc>
          <w:tcPr>
            <w:tcW w:w="4323" w:type="dxa"/>
            <w:tcBorders>
              <w:top w:val="single" w:sz="4" w:space="0" w:color="auto"/>
              <w:left w:val="nil"/>
              <w:bottom w:val="single" w:sz="4" w:space="0" w:color="auto"/>
              <w:right w:val="single" w:sz="4" w:space="0" w:color="auto"/>
            </w:tcBorders>
            <w:noWrap/>
            <w:vAlign w:val="bottom"/>
            <w:hideMark/>
          </w:tcPr>
          <w:p w14:paraId="7147DF6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收方银行所在的区域　</w:t>
            </w:r>
          </w:p>
        </w:tc>
        <w:tc>
          <w:tcPr>
            <w:tcW w:w="1536" w:type="dxa"/>
            <w:tcBorders>
              <w:top w:val="single" w:sz="4" w:space="0" w:color="auto"/>
              <w:left w:val="nil"/>
              <w:bottom w:val="single" w:sz="4" w:space="0" w:color="auto"/>
              <w:right w:val="single" w:sz="4" w:space="0" w:color="auto"/>
            </w:tcBorders>
            <w:vAlign w:val="bottom"/>
            <w:hideMark/>
          </w:tcPr>
          <w:p w14:paraId="6D516EB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C432C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9ADC7D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收方银行开户行</w:t>
            </w:r>
          </w:p>
        </w:tc>
        <w:tc>
          <w:tcPr>
            <w:tcW w:w="4323" w:type="dxa"/>
            <w:tcBorders>
              <w:top w:val="single" w:sz="4" w:space="0" w:color="auto"/>
              <w:left w:val="nil"/>
              <w:bottom w:val="single" w:sz="4" w:space="0" w:color="auto"/>
              <w:right w:val="single" w:sz="4" w:space="0" w:color="auto"/>
            </w:tcBorders>
            <w:noWrap/>
            <w:vAlign w:val="bottom"/>
            <w:hideMark/>
          </w:tcPr>
          <w:p w14:paraId="7AD794F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收方银行的开户行　</w:t>
            </w:r>
          </w:p>
        </w:tc>
        <w:tc>
          <w:tcPr>
            <w:tcW w:w="1536" w:type="dxa"/>
            <w:tcBorders>
              <w:top w:val="single" w:sz="4" w:space="0" w:color="auto"/>
              <w:left w:val="nil"/>
              <w:bottom w:val="single" w:sz="4" w:space="0" w:color="auto"/>
              <w:right w:val="single" w:sz="4" w:space="0" w:color="auto"/>
            </w:tcBorders>
            <w:vAlign w:val="bottom"/>
            <w:hideMark/>
          </w:tcPr>
          <w:p w14:paraId="3B7A7AC2"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rPr>
              <w:t>是</w:t>
            </w:r>
          </w:p>
        </w:tc>
      </w:tr>
      <w:tr w:rsidR="002136C8" w14:paraId="677C370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5DCCF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w:t>
            </w:r>
          </w:p>
        </w:tc>
        <w:tc>
          <w:tcPr>
            <w:tcW w:w="4323" w:type="dxa"/>
            <w:tcBorders>
              <w:top w:val="single" w:sz="4" w:space="0" w:color="auto"/>
              <w:left w:val="nil"/>
              <w:bottom w:val="single" w:sz="4" w:space="0" w:color="auto"/>
              <w:right w:val="single" w:sz="4" w:space="0" w:color="auto"/>
            </w:tcBorders>
            <w:noWrap/>
            <w:vAlign w:val="bottom"/>
            <w:hideMark/>
          </w:tcPr>
          <w:p w14:paraId="12FE945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收方银行的名称　</w:t>
            </w:r>
          </w:p>
        </w:tc>
        <w:tc>
          <w:tcPr>
            <w:tcW w:w="1536" w:type="dxa"/>
            <w:tcBorders>
              <w:top w:val="single" w:sz="4" w:space="0" w:color="auto"/>
              <w:left w:val="nil"/>
              <w:bottom w:val="single" w:sz="4" w:space="0" w:color="auto"/>
              <w:right w:val="single" w:sz="4" w:space="0" w:color="auto"/>
            </w:tcBorders>
            <w:vAlign w:val="bottom"/>
            <w:hideMark/>
          </w:tcPr>
          <w:p w14:paraId="4B8C7BF5"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rPr>
              <w:t>是</w:t>
            </w:r>
          </w:p>
        </w:tc>
      </w:tr>
      <w:tr w:rsidR="002136C8" w14:paraId="3351108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356E26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收方币种</w:t>
            </w:r>
          </w:p>
        </w:tc>
        <w:tc>
          <w:tcPr>
            <w:tcW w:w="4323" w:type="dxa"/>
            <w:tcBorders>
              <w:top w:val="single" w:sz="4" w:space="0" w:color="auto"/>
              <w:left w:val="nil"/>
              <w:bottom w:val="single" w:sz="4" w:space="0" w:color="auto"/>
              <w:right w:val="single" w:sz="4" w:space="0" w:color="auto"/>
            </w:tcBorders>
            <w:noWrap/>
            <w:vAlign w:val="bottom"/>
            <w:hideMark/>
          </w:tcPr>
          <w:p w14:paraId="5738565E"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收方账户对应的币种　</w:t>
            </w:r>
          </w:p>
        </w:tc>
        <w:tc>
          <w:tcPr>
            <w:tcW w:w="1536" w:type="dxa"/>
            <w:tcBorders>
              <w:top w:val="single" w:sz="4" w:space="0" w:color="auto"/>
              <w:left w:val="nil"/>
              <w:bottom w:val="single" w:sz="4" w:space="0" w:color="auto"/>
              <w:right w:val="single" w:sz="4" w:space="0" w:color="auto"/>
            </w:tcBorders>
            <w:vAlign w:val="bottom"/>
            <w:hideMark/>
          </w:tcPr>
          <w:p w14:paraId="275642E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8533F1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7F2D90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w:t>
            </w:r>
          </w:p>
        </w:tc>
        <w:tc>
          <w:tcPr>
            <w:tcW w:w="4323" w:type="dxa"/>
            <w:tcBorders>
              <w:top w:val="single" w:sz="4" w:space="0" w:color="auto"/>
              <w:left w:val="nil"/>
              <w:bottom w:val="single" w:sz="4" w:space="0" w:color="auto"/>
              <w:right w:val="single" w:sz="4" w:space="0" w:color="auto"/>
            </w:tcBorders>
            <w:noWrap/>
            <w:vAlign w:val="bottom"/>
            <w:hideMark/>
          </w:tcPr>
          <w:p w14:paraId="4A7C321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收方组织的名称</w:t>
            </w:r>
          </w:p>
        </w:tc>
        <w:tc>
          <w:tcPr>
            <w:tcW w:w="1536" w:type="dxa"/>
            <w:tcBorders>
              <w:top w:val="single" w:sz="4" w:space="0" w:color="auto"/>
              <w:left w:val="nil"/>
              <w:bottom w:val="single" w:sz="4" w:space="0" w:color="auto"/>
              <w:right w:val="single" w:sz="4" w:space="0" w:color="auto"/>
            </w:tcBorders>
            <w:vAlign w:val="bottom"/>
            <w:hideMark/>
          </w:tcPr>
          <w:p w14:paraId="199B5D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FABD9F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CA9810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收方金额</w:t>
            </w:r>
          </w:p>
        </w:tc>
        <w:tc>
          <w:tcPr>
            <w:tcW w:w="4323" w:type="dxa"/>
            <w:tcBorders>
              <w:top w:val="single" w:sz="4" w:space="0" w:color="auto"/>
              <w:left w:val="nil"/>
              <w:bottom w:val="single" w:sz="4" w:space="0" w:color="auto"/>
              <w:right w:val="single" w:sz="4" w:space="0" w:color="auto"/>
            </w:tcBorders>
            <w:noWrap/>
            <w:vAlign w:val="bottom"/>
            <w:hideMark/>
          </w:tcPr>
          <w:p w14:paraId="7DC87BB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收方金额的数目　</w:t>
            </w:r>
          </w:p>
        </w:tc>
        <w:tc>
          <w:tcPr>
            <w:tcW w:w="1536" w:type="dxa"/>
            <w:tcBorders>
              <w:top w:val="single" w:sz="4" w:space="0" w:color="auto"/>
              <w:left w:val="nil"/>
              <w:bottom w:val="single" w:sz="4" w:space="0" w:color="auto"/>
              <w:right w:val="single" w:sz="4" w:space="0" w:color="auto"/>
            </w:tcBorders>
            <w:vAlign w:val="bottom"/>
            <w:hideMark/>
          </w:tcPr>
          <w:p w14:paraId="0F3E9A2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233BB4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ED70F1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收方名称</w:t>
            </w:r>
          </w:p>
        </w:tc>
        <w:tc>
          <w:tcPr>
            <w:tcW w:w="4323" w:type="dxa"/>
            <w:tcBorders>
              <w:top w:val="single" w:sz="4" w:space="0" w:color="auto"/>
              <w:left w:val="nil"/>
              <w:bottom w:val="single" w:sz="4" w:space="0" w:color="auto"/>
              <w:right w:val="single" w:sz="4" w:space="0" w:color="auto"/>
            </w:tcBorders>
            <w:noWrap/>
            <w:vAlign w:val="bottom"/>
            <w:hideMark/>
          </w:tcPr>
          <w:p w14:paraId="0B69A35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收方的名称　</w:t>
            </w:r>
          </w:p>
        </w:tc>
        <w:tc>
          <w:tcPr>
            <w:tcW w:w="1536" w:type="dxa"/>
            <w:tcBorders>
              <w:top w:val="single" w:sz="4" w:space="0" w:color="auto"/>
              <w:left w:val="nil"/>
              <w:bottom w:val="single" w:sz="4" w:space="0" w:color="auto"/>
              <w:right w:val="single" w:sz="4" w:space="0" w:color="auto"/>
            </w:tcBorders>
            <w:vAlign w:val="bottom"/>
            <w:hideMark/>
          </w:tcPr>
          <w:p w14:paraId="6EAD1C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145D38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A5479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收方对象类型</w:t>
            </w:r>
          </w:p>
        </w:tc>
        <w:tc>
          <w:tcPr>
            <w:tcW w:w="4323" w:type="dxa"/>
            <w:tcBorders>
              <w:top w:val="single" w:sz="4" w:space="0" w:color="auto"/>
              <w:left w:val="nil"/>
              <w:bottom w:val="single" w:sz="4" w:space="0" w:color="auto"/>
              <w:right w:val="single" w:sz="4" w:space="0" w:color="auto"/>
            </w:tcBorders>
            <w:noWrap/>
            <w:vAlign w:val="bottom"/>
            <w:hideMark/>
          </w:tcPr>
          <w:p w14:paraId="00B79AA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收方对象的类型　</w:t>
            </w:r>
          </w:p>
        </w:tc>
        <w:tc>
          <w:tcPr>
            <w:tcW w:w="1536" w:type="dxa"/>
            <w:tcBorders>
              <w:top w:val="single" w:sz="4" w:space="0" w:color="auto"/>
              <w:left w:val="nil"/>
              <w:bottom w:val="single" w:sz="4" w:space="0" w:color="auto"/>
              <w:right w:val="single" w:sz="4" w:space="0" w:color="auto"/>
            </w:tcBorders>
            <w:vAlign w:val="bottom"/>
            <w:hideMark/>
          </w:tcPr>
          <w:p w14:paraId="1EB42D9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07C65A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D1711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审批状态</w:t>
            </w:r>
          </w:p>
        </w:tc>
        <w:tc>
          <w:tcPr>
            <w:tcW w:w="4323" w:type="dxa"/>
            <w:tcBorders>
              <w:top w:val="single" w:sz="4" w:space="0" w:color="auto"/>
              <w:left w:val="nil"/>
              <w:bottom w:val="single" w:sz="4" w:space="0" w:color="auto"/>
              <w:right w:val="single" w:sz="4" w:space="0" w:color="auto"/>
            </w:tcBorders>
            <w:noWrap/>
            <w:vAlign w:val="bottom"/>
            <w:hideMark/>
          </w:tcPr>
          <w:p w14:paraId="73EC95F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是否已审批　</w:t>
            </w:r>
          </w:p>
        </w:tc>
        <w:tc>
          <w:tcPr>
            <w:tcW w:w="1536" w:type="dxa"/>
            <w:tcBorders>
              <w:top w:val="single" w:sz="4" w:space="0" w:color="auto"/>
              <w:left w:val="nil"/>
              <w:bottom w:val="single" w:sz="4" w:space="0" w:color="auto"/>
              <w:right w:val="single" w:sz="4" w:space="0" w:color="auto"/>
            </w:tcBorders>
            <w:vAlign w:val="bottom"/>
            <w:hideMark/>
          </w:tcPr>
          <w:p w14:paraId="5643576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D9650E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53A43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终止状态</w:t>
            </w:r>
          </w:p>
        </w:tc>
        <w:tc>
          <w:tcPr>
            <w:tcW w:w="4323" w:type="dxa"/>
            <w:tcBorders>
              <w:top w:val="single" w:sz="4" w:space="0" w:color="auto"/>
              <w:left w:val="nil"/>
              <w:bottom w:val="single" w:sz="4" w:space="0" w:color="auto"/>
              <w:right w:val="single" w:sz="4" w:space="0" w:color="auto"/>
            </w:tcBorders>
            <w:noWrap/>
            <w:vAlign w:val="bottom"/>
            <w:hideMark/>
          </w:tcPr>
          <w:p w14:paraId="76CF737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是否已终止　</w:t>
            </w:r>
          </w:p>
        </w:tc>
        <w:tc>
          <w:tcPr>
            <w:tcW w:w="1536" w:type="dxa"/>
            <w:tcBorders>
              <w:top w:val="single" w:sz="4" w:space="0" w:color="auto"/>
              <w:left w:val="nil"/>
              <w:bottom w:val="single" w:sz="4" w:space="0" w:color="auto"/>
              <w:right w:val="single" w:sz="4" w:space="0" w:color="auto"/>
            </w:tcBorders>
            <w:vAlign w:val="bottom"/>
            <w:hideMark/>
          </w:tcPr>
          <w:p w14:paraId="0F8DCA4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FE215E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AAB57F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作废状态</w:t>
            </w:r>
          </w:p>
        </w:tc>
        <w:tc>
          <w:tcPr>
            <w:tcW w:w="4323" w:type="dxa"/>
            <w:tcBorders>
              <w:top w:val="single" w:sz="4" w:space="0" w:color="auto"/>
              <w:left w:val="nil"/>
              <w:bottom w:val="single" w:sz="4" w:space="0" w:color="auto"/>
              <w:right w:val="single" w:sz="4" w:space="0" w:color="auto"/>
            </w:tcBorders>
            <w:noWrap/>
            <w:vAlign w:val="bottom"/>
            <w:hideMark/>
          </w:tcPr>
          <w:p w14:paraId="3A5B27C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是否作废　</w:t>
            </w:r>
          </w:p>
        </w:tc>
        <w:tc>
          <w:tcPr>
            <w:tcW w:w="1536" w:type="dxa"/>
            <w:tcBorders>
              <w:top w:val="single" w:sz="4" w:space="0" w:color="auto"/>
              <w:left w:val="nil"/>
              <w:bottom w:val="single" w:sz="4" w:space="0" w:color="auto"/>
              <w:right w:val="single" w:sz="4" w:space="0" w:color="auto"/>
            </w:tcBorders>
            <w:vAlign w:val="bottom"/>
            <w:hideMark/>
          </w:tcPr>
          <w:p w14:paraId="5610DC5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FFF377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6E208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w:t>
            </w:r>
          </w:p>
        </w:tc>
        <w:tc>
          <w:tcPr>
            <w:tcW w:w="4323" w:type="dxa"/>
            <w:tcBorders>
              <w:top w:val="single" w:sz="4" w:space="0" w:color="auto"/>
              <w:left w:val="nil"/>
              <w:bottom w:val="single" w:sz="4" w:space="0" w:color="auto"/>
              <w:right w:val="single" w:sz="4" w:space="0" w:color="auto"/>
            </w:tcBorders>
            <w:noWrap/>
            <w:vAlign w:val="bottom"/>
            <w:hideMark/>
          </w:tcPr>
          <w:p w14:paraId="3EE2689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返盘的信息是否已成功</w:t>
            </w:r>
          </w:p>
        </w:tc>
        <w:tc>
          <w:tcPr>
            <w:tcW w:w="1536" w:type="dxa"/>
            <w:tcBorders>
              <w:top w:val="single" w:sz="4" w:space="0" w:color="auto"/>
              <w:left w:val="nil"/>
              <w:bottom w:val="single" w:sz="4" w:space="0" w:color="auto"/>
              <w:right w:val="single" w:sz="4" w:space="0" w:color="auto"/>
            </w:tcBorders>
            <w:vAlign w:val="bottom"/>
            <w:hideMark/>
          </w:tcPr>
          <w:p w14:paraId="0ED3D7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A80E1E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D00CF7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w:t>
            </w:r>
          </w:p>
        </w:tc>
        <w:tc>
          <w:tcPr>
            <w:tcW w:w="4323" w:type="dxa"/>
            <w:tcBorders>
              <w:top w:val="single" w:sz="4" w:space="0" w:color="auto"/>
              <w:left w:val="nil"/>
              <w:bottom w:val="single" w:sz="4" w:space="0" w:color="auto"/>
              <w:right w:val="single" w:sz="4" w:space="0" w:color="auto"/>
            </w:tcBorders>
            <w:noWrap/>
            <w:vAlign w:val="bottom"/>
            <w:hideMark/>
          </w:tcPr>
          <w:p w14:paraId="1324CBD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是否已支付</w:t>
            </w:r>
          </w:p>
        </w:tc>
        <w:tc>
          <w:tcPr>
            <w:tcW w:w="1536" w:type="dxa"/>
            <w:tcBorders>
              <w:top w:val="single" w:sz="4" w:space="0" w:color="auto"/>
              <w:left w:val="nil"/>
              <w:bottom w:val="single" w:sz="4" w:space="0" w:color="auto"/>
              <w:right w:val="single" w:sz="4" w:space="0" w:color="auto"/>
            </w:tcBorders>
            <w:vAlign w:val="bottom"/>
            <w:hideMark/>
          </w:tcPr>
          <w:p w14:paraId="05AD0AB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A429E1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D662E9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w:t>
            </w:r>
          </w:p>
        </w:tc>
        <w:tc>
          <w:tcPr>
            <w:tcW w:w="4323" w:type="dxa"/>
            <w:tcBorders>
              <w:top w:val="single" w:sz="4" w:space="0" w:color="auto"/>
              <w:left w:val="nil"/>
              <w:bottom w:val="single" w:sz="4" w:space="0" w:color="auto"/>
              <w:right w:val="single" w:sz="4" w:space="0" w:color="auto"/>
            </w:tcBorders>
            <w:noWrap/>
            <w:vAlign w:val="bottom"/>
            <w:hideMark/>
          </w:tcPr>
          <w:p w14:paraId="7415ECA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支付的信息　</w:t>
            </w:r>
          </w:p>
        </w:tc>
        <w:tc>
          <w:tcPr>
            <w:tcW w:w="1536" w:type="dxa"/>
            <w:tcBorders>
              <w:top w:val="single" w:sz="4" w:space="0" w:color="auto"/>
              <w:left w:val="nil"/>
              <w:bottom w:val="single" w:sz="4" w:space="0" w:color="auto"/>
              <w:right w:val="single" w:sz="4" w:space="0" w:color="auto"/>
            </w:tcBorders>
            <w:vAlign w:val="bottom"/>
            <w:hideMark/>
          </w:tcPr>
          <w:p w14:paraId="0824E3C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DB08C1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8B686B5"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支付信息码</w:t>
            </w:r>
          </w:p>
        </w:tc>
        <w:tc>
          <w:tcPr>
            <w:tcW w:w="4323" w:type="dxa"/>
            <w:tcBorders>
              <w:top w:val="single" w:sz="4" w:space="0" w:color="auto"/>
              <w:left w:val="nil"/>
              <w:bottom w:val="single" w:sz="4" w:space="0" w:color="auto"/>
              <w:right w:val="single" w:sz="4" w:space="0" w:color="auto"/>
            </w:tcBorders>
            <w:noWrap/>
            <w:vAlign w:val="bottom"/>
            <w:hideMark/>
          </w:tcPr>
          <w:p w14:paraId="4D5A9EC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支付信息的代码　</w:t>
            </w:r>
          </w:p>
        </w:tc>
        <w:tc>
          <w:tcPr>
            <w:tcW w:w="1536" w:type="dxa"/>
            <w:tcBorders>
              <w:top w:val="single" w:sz="4" w:space="0" w:color="auto"/>
              <w:left w:val="nil"/>
              <w:bottom w:val="single" w:sz="4" w:space="0" w:color="auto"/>
              <w:right w:val="single" w:sz="4" w:space="0" w:color="auto"/>
            </w:tcBorders>
            <w:vAlign w:val="bottom"/>
            <w:hideMark/>
          </w:tcPr>
          <w:p w14:paraId="28891327"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584053D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8FC49A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支付状态确认日期</w:t>
            </w:r>
          </w:p>
        </w:tc>
        <w:tc>
          <w:tcPr>
            <w:tcW w:w="4323" w:type="dxa"/>
            <w:tcBorders>
              <w:top w:val="single" w:sz="4" w:space="0" w:color="auto"/>
              <w:left w:val="nil"/>
              <w:bottom w:val="single" w:sz="4" w:space="0" w:color="auto"/>
              <w:right w:val="single" w:sz="4" w:space="0" w:color="auto"/>
            </w:tcBorders>
            <w:noWrap/>
            <w:vAlign w:val="bottom"/>
            <w:hideMark/>
          </w:tcPr>
          <w:p w14:paraId="31A2044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是否已支付的状态确认　</w:t>
            </w:r>
          </w:p>
        </w:tc>
        <w:tc>
          <w:tcPr>
            <w:tcW w:w="1536" w:type="dxa"/>
            <w:tcBorders>
              <w:top w:val="single" w:sz="4" w:space="0" w:color="auto"/>
              <w:left w:val="nil"/>
              <w:bottom w:val="single" w:sz="4" w:space="0" w:color="auto"/>
              <w:right w:val="single" w:sz="4" w:space="0" w:color="auto"/>
            </w:tcBorders>
            <w:vAlign w:val="bottom"/>
            <w:hideMark/>
          </w:tcPr>
          <w:p w14:paraId="2F89E5C4"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C7C497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6DE1FF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返盘状态确认时间</w:t>
            </w:r>
          </w:p>
        </w:tc>
        <w:tc>
          <w:tcPr>
            <w:tcW w:w="4323" w:type="dxa"/>
            <w:tcBorders>
              <w:top w:val="single" w:sz="4" w:space="0" w:color="auto"/>
              <w:left w:val="nil"/>
              <w:bottom w:val="single" w:sz="4" w:space="0" w:color="auto"/>
              <w:right w:val="single" w:sz="4" w:space="0" w:color="auto"/>
            </w:tcBorders>
            <w:noWrap/>
            <w:vAlign w:val="bottom"/>
            <w:hideMark/>
          </w:tcPr>
          <w:p w14:paraId="027C7EE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返盘状态确认的时间　</w:t>
            </w:r>
          </w:p>
        </w:tc>
        <w:tc>
          <w:tcPr>
            <w:tcW w:w="1536" w:type="dxa"/>
            <w:tcBorders>
              <w:top w:val="single" w:sz="4" w:space="0" w:color="auto"/>
              <w:left w:val="nil"/>
              <w:bottom w:val="single" w:sz="4" w:space="0" w:color="auto"/>
              <w:right w:val="single" w:sz="4" w:space="0" w:color="auto"/>
            </w:tcBorders>
            <w:vAlign w:val="bottom"/>
            <w:hideMark/>
          </w:tcPr>
          <w:p w14:paraId="7D1C29CB"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3F4376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71AEFE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资金交易生成状态</w:t>
            </w:r>
          </w:p>
        </w:tc>
        <w:tc>
          <w:tcPr>
            <w:tcW w:w="4323" w:type="dxa"/>
            <w:tcBorders>
              <w:top w:val="single" w:sz="4" w:space="0" w:color="auto"/>
              <w:left w:val="nil"/>
              <w:bottom w:val="single" w:sz="4" w:space="0" w:color="auto"/>
              <w:right w:val="single" w:sz="4" w:space="0" w:color="auto"/>
            </w:tcBorders>
            <w:noWrap/>
            <w:vAlign w:val="bottom"/>
            <w:hideMark/>
          </w:tcPr>
          <w:p w14:paraId="2F719DE6"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资金交易生成的状态　</w:t>
            </w:r>
          </w:p>
        </w:tc>
        <w:tc>
          <w:tcPr>
            <w:tcW w:w="1536" w:type="dxa"/>
            <w:tcBorders>
              <w:top w:val="single" w:sz="4" w:space="0" w:color="auto"/>
              <w:left w:val="nil"/>
              <w:bottom w:val="single" w:sz="4" w:space="0" w:color="auto"/>
              <w:right w:val="single" w:sz="4" w:space="0" w:color="auto"/>
            </w:tcBorders>
            <w:vAlign w:val="bottom"/>
            <w:hideMark/>
          </w:tcPr>
          <w:p w14:paraId="34C350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D8450D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AFF7D9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06828CD0"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5960B172"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B356B2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81ED7B9"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资金交易生成失败原因</w:t>
            </w:r>
          </w:p>
        </w:tc>
        <w:tc>
          <w:tcPr>
            <w:tcW w:w="4323" w:type="dxa"/>
            <w:tcBorders>
              <w:top w:val="single" w:sz="4" w:space="0" w:color="auto"/>
              <w:left w:val="nil"/>
              <w:bottom w:val="single" w:sz="4" w:space="0" w:color="auto"/>
              <w:right w:val="single" w:sz="4" w:space="0" w:color="auto"/>
            </w:tcBorders>
            <w:noWrap/>
            <w:vAlign w:val="bottom"/>
            <w:hideMark/>
          </w:tcPr>
          <w:p w14:paraId="224698EB"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资金交易生成失败的原因　</w:t>
            </w:r>
          </w:p>
        </w:tc>
        <w:tc>
          <w:tcPr>
            <w:tcW w:w="1536" w:type="dxa"/>
            <w:tcBorders>
              <w:top w:val="single" w:sz="4" w:space="0" w:color="auto"/>
              <w:left w:val="nil"/>
              <w:bottom w:val="single" w:sz="4" w:space="0" w:color="auto"/>
              <w:right w:val="single" w:sz="4" w:space="0" w:color="auto"/>
            </w:tcBorders>
            <w:vAlign w:val="bottom"/>
            <w:hideMark/>
          </w:tcPr>
          <w:p w14:paraId="09653881"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59841BD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B5BA8A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资金申请生成状态</w:t>
            </w:r>
          </w:p>
        </w:tc>
        <w:tc>
          <w:tcPr>
            <w:tcW w:w="4323" w:type="dxa"/>
            <w:tcBorders>
              <w:top w:val="single" w:sz="4" w:space="0" w:color="auto"/>
              <w:left w:val="nil"/>
              <w:bottom w:val="single" w:sz="4" w:space="0" w:color="auto"/>
              <w:right w:val="single" w:sz="4" w:space="0" w:color="auto"/>
            </w:tcBorders>
            <w:noWrap/>
            <w:vAlign w:val="bottom"/>
            <w:hideMark/>
          </w:tcPr>
          <w:p w14:paraId="2661FC71"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资金申请生成的状态　</w:t>
            </w:r>
          </w:p>
        </w:tc>
        <w:tc>
          <w:tcPr>
            <w:tcW w:w="1536" w:type="dxa"/>
            <w:tcBorders>
              <w:top w:val="single" w:sz="4" w:space="0" w:color="auto"/>
              <w:left w:val="nil"/>
              <w:bottom w:val="single" w:sz="4" w:space="0" w:color="auto"/>
              <w:right w:val="single" w:sz="4" w:space="0" w:color="auto"/>
            </w:tcBorders>
            <w:vAlign w:val="bottom"/>
            <w:hideMark/>
          </w:tcPr>
          <w:p w14:paraId="181E3280"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F66060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C2DAC1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3F2F36FC"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115D327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10989C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8020B9D"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资金申请生成失败原因</w:t>
            </w:r>
          </w:p>
        </w:tc>
        <w:tc>
          <w:tcPr>
            <w:tcW w:w="4323" w:type="dxa"/>
            <w:tcBorders>
              <w:top w:val="single" w:sz="4" w:space="0" w:color="auto"/>
              <w:left w:val="nil"/>
              <w:bottom w:val="single" w:sz="4" w:space="0" w:color="auto"/>
              <w:right w:val="single" w:sz="4" w:space="0" w:color="auto"/>
            </w:tcBorders>
            <w:noWrap/>
            <w:vAlign w:val="bottom"/>
            <w:hideMark/>
          </w:tcPr>
          <w:p w14:paraId="11847468" w14:textId="77777777" w:rsidR="002136C8" w:rsidRDefault="002136C8" w:rsidP="002136C8">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资金申请生成失败的原因</w:t>
            </w:r>
          </w:p>
        </w:tc>
        <w:tc>
          <w:tcPr>
            <w:tcW w:w="1536" w:type="dxa"/>
            <w:tcBorders>
              <w:top w:val="single" w:sz="4" w:space="0" w:color="auto"/>
              <w:left w:val="nil"/>
              <w:bottom w:val="single" w:sz="4" w:space="0" w:color="auto"/>
              <w:right w:val="single" w:sz="4" w:space="0" w:color="auto"/>
            </w:tcBorders>
            <w:vAlign w:val="bottom"/>
            <w:hideMark/>
          </w:tcPr>
          <w:p w14:paraId="2172829D"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B3C0F7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5F7F289"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4323" w:type="dxa"/>
            <w:tcBorders>
              <w:top w:val="single" w:sz="4" w:space="0" w:color="auto"/>
              <w:left w:val="nil"/>
              <w:bottom w:val="single" w:sz="4" w:space="0" w:color="auto"/>
              <w:right w:val="single" w:sz="4" w:space="0" w:color="auto"/>
            </w:tcBorders>
            <w:noWrap/>
            <w:vAlign w:val="bottom"/>
            <w:hideMark/>
          </w:tcPr>
          <w:p w14:paraId="342037A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有什么用途</w:t>
            </w:r>
          </w:p>
        </w:tc>
        <w:tc>
          <w:tcPr>
            <w:tcW w:w="1536" w:type="dxa"/>
            <w:tcBorders>
              <w:top w:val="single" w:sz="4" w:space="0" w:color="auto"/>
              <w:left w:val="nil"/>
              <w:bottom w:val="single" w:sz="4" w:space="0" w:color="auto"/>
              <w:right w:val="single" w:sz="4" w:space="0" w:color="auto"/>
            </w:tcBorders>
            <w:vAlign w:val="bottom"/>
            <w:hideMark/>
          </w:tcPr>
          <w:p w14:paraId="5304D3B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172552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A293FB6"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2B7E050E"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1C94BF0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0916668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A3A780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601CDA0C"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4DE5EF33"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7E36CCA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B66F05A"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代收付用途</w:t>
            </w:r>
          </w:p>
        </w:tc>
        <w:tc>
          <w:tcPr>
            <w:tcW w:w="4323" w:type="dxa"/>
            <w:tcBorders>
              <w:top w:val="single" w:sz="4" w:space="0" w:color="auto"/>
              <w:left w:val="nil"/>
              <w:bottom w:val="single" w:sz="4" w:space="0" w:color="auto"/>
              <w:right w:val="single" w:sz="4" w:space="0" w:color="auto"/>
            </w:tcBorders>
            <w:noWrap/>
            <w:vAlign w:val="bottom"/>
            <w:hideMark/>
          </w:tcPr>
          <w:p w14:paraId="771F7AD8"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代收代付的用途</w:t>
            </w:r>
          </w:p>
        </w:tc>
        <w:tc>
          <w:tcPr>
            <w:tcW w:w="1536" w:type="dxa"/>
            <w:tcBorders>
              <w:top w:val="single" w:sz="4" w:space="0" w:color="auto"/>
              <w:left w:val="nil"/>
              <w:bottom w:val="single" w:sz="4" w:space="0" w:color="auto"/>
              <w:right w:val="single" w:sz="4" w:space="0" w:color="auto"/>
            </w:tcBorders>
            <w:vAlign w:val="bottom"/>
            <w:hideMark/>
          </w:tcPr>
          <w:p w14:paraId="0DB89B9F" w14:textId="77777777" w:rsidR="002136C8" w:rsidRDefault="002136C8" w:rsidP="002136C8">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bl>
    <w:p w14:paraId="1755C463" w14:textId="77777777" w:rsidR="002136C8" w:rsidRPr="005D61BE" w:rsidRDefault="002136C8" w:rsidP="002136C8"/>
    <w:p w14:paraId="505BD9EA" w14:textId="77777777" w:rsidR="002136C8" w:rsidRDefault="002136C8" w:rsidP="002136C8">
      <w:pPr>
        <w:widowControl w:val="0"/>
        <w:numPr>
          <w:ilvl w:val="1"/>
          <w:numId w:val="24"/>
        </w:numPr>
        <w:tabs>
          <w:tab w:val="clear" w:pos="1440"/>
          <w:tab w:val="num" w:pos="780"/>
        </w:tabs>
        <w:spacing w:line="360" w:lineRule="auto"/>
        <w:ind w:left="786"/>
        <w:jc w:val="both"/>
        <w:rPr>
          <w:lang w:eastAsia="zh-CN"/>
        </w:rPr>
      </w:pPr>
      <w:r>
        <w:rPr>
          <w:rFonts w:hint="eastAsia"/>
          <w:lang w:eastAsia="zh-CN"/>
        </w:rPr>
        <w:t>功能说明：导入付款申请单，并做审批、生成交易单等处理</w:t>
      </w:r>
    </w:p>
    <w:p w14:paraId="6EC3B894" w14:textId="77777777" w:rsidR="002136C8" w:rsidRDefault="002136C8" w:rsidP="002136C8">
      <w:pPr>
        <w:widowControl w:val="0"/>
        <w:numPr>
          <w:ilvl w:val="1"/>
          <w:numId w:val="24"/>
        </w:numPr>
        <w:tabs>
          <w:tab w:val="clear" w:pos="1440"/>
          <w:tab w:val="num" w:pos="780"/>
        </w:tabs>
        <w:spacing w:line="360" w:lineRule="auto"/>
        <w:ind w:left="786"/>
        <w:jc w:val="both"/>
      </w:pPr>
      <w:r>
        <w:rPr>
          <w:rFonts w:hint="eastAsia"/>
        </w:rPr>
        <w:t>相关操作</w:t>
      </w:r>
    </w:p>
    <w:p w14:paraId="658CE60C"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pPr>
      <w:r>
        <w:rPr>
          <w:rFonts w:hint="eastAsia"/>
        </w:rPr>
        <w:t>查询</w:t>
      </w:r>
      <w:r w:rsidRPr="00CF5557">
        <w:rPr>
          <w:rFonts w:hint="eastAsia"/>
        </w:rPr>
        <w:t>：</w:t>
      </w:r>
      <w:r w:rsidRPr="00CF5557">
        <w:t xml:space="preserve"> </w:t>
      </w:r>
    </w:p>
    <w:p w14:paraId="696243EE"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pPr>
      <w:r>
        <w:rPr>
          <w:rFonts w:hint="eastAsia"/>
        </w:rPr>
        <w:t>退回</w:t>
      </w:r>
      <w:r w:rsidRPr="00CF5557">
        <w:rPr>
          <w:rFonts w:hint="eastAsia"/>
        </w:rPr>
        <w:t>：作废申请单</w:t>
      </w:r>
    </w:p>
    <w:p w14:paraId="79D4FF0A"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批量修改：批量修改申请单中的信息</w:t>
      </w:r>
    </w:p>
    <w:p w14:paraId="7B490CF4" w14:textId="77777777" w:rsidR="002136C8" w:rsidRPr="00CF5557"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生成资金交易单：根据申请单信息生成资金交易单</w:t>
      </w:r>
    </w:p>
    <w:p w14:paraId="3C82E341" w14:textId="77777777" w:rsidR="002136C8" w:rsidRDefault="002136C8" w:rsidP="002136C8">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返盘</w:t>
      </w:r>
      <w:r w:rsidRPr="00CF5557">
        <w:rPr>
          <w:rFonts w:hint="eastAsia"/>
          <w:lang w:eastAsia="zh-CN"/>
        </w:rPr>
        <w:t>:</w:t>
      </w:r>
      <w:r w:rsidRPr="00CF5557">
        <w:rPr>
          <w:rFonts w:hint="eastAsia"/>
          <w:lang w:eastAsia="zh-CN"/>
        </w:rPr>
        <w:t>将申请单中的信息回填至外部系统</w:t>
      </w:r>
    </w:p>
    <w:p w14:paraId="0454FCC6" w14:textId="77777777" w:rsidR="002136C8" w:rsidRPr="007E69D1" w:rsidRDefault="002136C8" w:rsidP="00BA4D5F">
      <w:pPr>
        <w:pStyle w:val="5"/>
        <w:numPr>
          <w:ilvl w:val="4"/>
          <w:numId w:val="2"/>
        </w:numPr>
        <w:rPr>
          <w:lang w:eastAsia="zh-CN"/>
        </w:rPr>
      </w:pPr>
      <w:r w:rsidRPr="007E69D1">
        <w:rPr>
          <w:rFonts w:hint="eastAsia"/>
          <w:lang w:eastAsia="zh-CN"/>
        </w:rPr>
        <w:t>用户界面</w:t>
      </w:r>
    </w:p>
    <w:p w14:paraId="4B71E855" w14:textId="74E9A241" w:rsidR="002136C8" w:rsidRPr="00D12323" w:rsidRDefault="002136C8" w:rsidP="002136C8">
      <w:pPr>
        <w:pStyle w:val="L-"/>
      </w:pPr>
      <w:r w:rsidRPr="00D12323">
        <w:rPr>
          <w:rFonts w:hint="eastAsia"/>
        </w:rPr>
        <w:t>图：</w:t>
      </w:r>
      <w:r>
        <w:rPr>
          <w:rFonts w:hint="eastAsia"/>
        </w:rPr>
        <w:t>3.4.</w:t>
      </w:r>
      <w:r w:rsidR="00B712AC">
        <w:t>3</w:t>
      </w:r>
      <w:r>
        <w:rPr>
          <w:rFonts w:hint="eastAsia"/>
        </w:rPr>
        <w:t>.1</w:t>
      </w:r>
      <w:r w:rsidR="00B712AC">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付款申请单汇总查看页面</w:t>
      </w:r>
    </w:p>
    <w:p w14:paraId="6BEAEBC1" w14:textId="77777777" w:rsidR="002136C8" w:rsidRDefault="00E75EE2" w:rsidP="002136C8">
      <w:r>
        <w:rPr>
          <w:noProof/>
          <w:lang w:eastAsia="zh-CN" w:bidi="ar-SA"/>
        </w:rPr>
        <w:drawing>
          <wp:inline distT="0" distB="0" distL="0" distR="0" wp14:anchorId="5CA95B6B" wp14:editId="6824F920">
            <wp:extent cx="5267325" cy="2838450"/>
            <wp:effectExtent l="0" t="0" r="9525" b="0"/>
            <wp:docPr id="7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2E633404" w14:textId="77777777" w:rsidR="002136C8" w:rsidRDefault="002136C8" w:rsidP="002136C8"/>
    <w:p w14:paraId="2ECF3C52" w14:textId="6BDFD52C"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.1</w:t>
      </w:r>
      <w:r w:rsidR="00B712AC">
        <w:t>.5</w:t>
      </w:r>
      <w:r w:rsidR="00B712AC" w:rsidRPr="00D12323">
        <w:rPr>
          <w:rFonts w:hint="eastAsia"/>
        </w:rPr>
        <w:t>-</w:t>
      </w:r>
      <w:r w:rsidR="00B712AC">
        <w:rPr>
          <w:rFonts w:hint="eastAsia"/>
        </w:rPr>
        <w:t>2</w:t>
      </w:r>
      <w:r>
        <w:rPr>
          <w:rFonts w:hint="eastAsia"/>
        </w:rPr>
        <w:t xml:space="preserve"> </w:t>
      </w:r>
      <w:r>
        <w:rPr>
          <w:rFonts w:hint="eastAsia"/>
        </w:rPr>
        <w:t>付款申请单明细查看页面</w:t>
      </w:r>
    </w:p>
    <w:p w14:paraId="5F49D879" w14:textId="77777777" w:rsidR="002136C8" w:rsidRDefault="00E75EE2" w:rsidP="002136C8">
      <w:r>
        <w:rPr>
          <w:noProof/>
          <w:lang w:eastAsia="zh-CN" w:bidi="ar-SA"/>
        </w:rPr>
        <w:drawing>
          <wp:inline distT="0" distB="0" distL="0" distR="0" wp14:anchorId="6D7637FC" wp14:editId="6B4EA5F2">
            <wp:extent cx="5267325" cy="2838450"/>
            <wp:effectExtent l="0" t="0" r="9525" b="0"/>
            <wp:docPr id="7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1A0D950" w14:textId="796969C4" w:rsidR="00AF24A3" w:rsidRPr="00831024" w:rsidRDefault="00AF24A3" w:rsidP="006213F3">
      <w:pPr>
        <w:pStyle w:val="2"/>
      </w:pPr>
      <w:bookmarkStart w:id="143" w:name="_Toc517685591"/>
      <w:r w:rsidRPr="006213F3">
        <w:rPr>
          <w:rFonts w:hint="eastAsia"/>
        </w:rPr>
        <w:t>付款</w:t>
      </w:r>
      <w:bookmarkEnd w:id="143"/>
      <w:r w:rsidRPr="00831024">
        <w:rPr>
          <w:rFonts w:hint="eastAsia"/>
        </w:rPr>
        <w:t>交易</w:t>
      </w:r>
    </w:p>
    <w:p w14:paraId="02BD99FF" w14:textId="77777777" w:rsidR="00AF24A3" w:rsidRPr="00F83107" w:rsidRDefault="00AF24A3" w:rsidP="006213F3">
      <w:pPr>
        <w:pStyle w:val="3"/>
      </w:pPr>
      <w:bookmarkStart w:id="144" w:name="_Toc517685593"/>
      <w:r w:rsidRPr="00F83107">
        <w:rPr>
          <w:rFonts w:hint="eastAsia"/>
        </w:rPr>
        <w:t>直连</w:t>
      </w:r>
      <w:r w:rsidRPr="00F83107">
        <w:rPr>
          <w:rStyle w:val="4Char"/>
          <w:rFonts w:hint="eastAsia"/>
          <w:b/>
          <w:i w:val="0"/>
        </w:rPr>
        <w:t>付款</w:t>
      </w:r>
      <w:bookmarkEnd w:id="144"/>
    </w:p>
    <w:p w14:paraId="3EC98D80" w14:textId="52FF1DF9" w:rsidR="00AF24A3" w:rsidRDefault="00AF24A3" w:rsidP="00F83107">
      <w:pPr>
        <w:pStyle w:val="6"/>
        <w:numPr>
          <w:ilvl w:val="5"/>
          <w:numId w:val="2"/>
        </w:numPr>
        <w:rPr>
          <w:lang w:eastAsia="zh-CN"/>
        </w:rPr>
      </w:pPr>
      <w:r>
        <w:rPr>
          <w:rFonts w:hint="eastAsia"/>
          <w:lang w:eastAsia="zh-CN"/>
        </w:rPr>
        <w:t>业务描述</w:t>
      </w:r>
    </w:p>
    <w:p w14:paraId="55463461" w14:textId="77777777" w:rsidR="00AF24A3" w:rsidRDefault="00AF24A3" w:rsidP="00BA4D5F">
      <w:pPr>
        <w:ind w:firstLine="420"/>
        <w:rPr>
          <w:lang w:eastAsia="zh-CN"/>
        </w:rPr>
      </w:pPr>
      <w:r>
        <w:rPr>
          <w:rFonts w:hint="eastAsia"/>
          <w:lang w:eastAsia="zh-CN"/>
        </w:rPr>
        <w:t>用于前端系统过来的业务付款数据，资金系统进行实际付款动作，得到付款结果后，返回给前端系统，同时前端系统进行账务处理。</w:t>
      </w:r>
    </w:p>
    <w:p w14:paraId="015445A8" w14:textId="77777777" w:rsidR="00AF24A3" w:rsidRDefault="00AF24A3" w:rsidP="00BA4D5F">
      <w:pPr>
        <w:ind w:firstLine="420"/>
        <w:rPr>
          <w:lang w:eastAsia="zh-CN"/>
        </w:rPr>
      </w:pPr>
      <w:r>
        <w:rPr>
          <w:rFonts w:hint="eastAsia"/>
          <w:lang w:eastAsia="zh-CN"/>
        </w:rPr>
        <w:t>这里需要在资金系统完成退票流程和退票状态返回给前端系统，这里不做说明，统一在退票流程中说明。</w:t>
      </w:r>
    </w:p>
    <w:p w14:paraId="1900FE66" w14:textId="77777777" w:rsidR="00AF24A3" w:rsidRDefault="00AF24A3" w:rsidP="00BA4D5F">
      <w:pPr>
        <w:ind w:firstLine="420"/>
        <w:rPr>
          <w:lang w:eastAsia="zh-CN"/>
        </w:rPr>
      </w:pPr>
      <w:r>
        <w:rPr>
          <w:lang w:eastAsia="zh-CN"/>
        </w:rPr>
        <w:t>需求描述</w:t>
      </w:r>
      <w:r>
        <w:rPr>
          <w:lang w:eastAsia="zh-CN"/>
        </w:rPr>
        <w:t>:</w:t>
      </w:r>
    </w:p>
    <w:p w14:paraId="562C43A8" w14:textId="77777777" w:rsidR="00AF24A3" w:rsidRDefault="00AF24A3" w:rsidP="00BA4D5F">
      <w:pPr>
        <w:ind w:firstLine="420"/>
        <w:rPr>
          <w:rFonts w:ascii="宋体" w:hAnsi="宋体" w:cs="宋体"/>
          <w:color w:val="000000"/>
          <w:szCs w:val="21"/>
          <w:lang w:eastAsia="zh-CN"/>
        </w:rPr>
      </w:pPr>
      <w:r w:rsidRPr="00DB1F2E">
        <w:rPr>
          <w:rFonts w:ascii="宋体" w:hAnsi="宋体" w:cs="宋体" w:hint="eastAsia"/>
          <w:color w:val="000000"/>
          <w:szCs w:val="21"/>
          <w:lang w:eastAsia="zh-CN"/>
        </w:rPr>
        <w:t>付款交易单的打印需支持批量打印</w:t>
      </w:r>
      <w:r>
        <w:rPr>
          <w:rFonts w:ascii="宋体" w:hAnsi="宋体" w:cs="宋体" w:hint="eastAsia"/>
          <w:color w:val="000000"/>
          <w:szCs w:val="21"/>
          <w:lang w:eastAsia="zh-CN"/>
        </w:rPr>
        <w:t>，选中多条交易单进行批量打印。</w:t>
      </w:r>
    </w:p>
    <w:p w14:paraId="7374CD31" w14:textId="77777777" w:rsidR="00FF00BB" w:rsidRPr="00231D6D" w:rsidRDefault="001B6477" w:rsidP="00BA4D5F">
      <w:pPr>
        <w:ind w:firstLine="420"/>
        <w:rPr>
          <w:lang w:eastAsia="zh-CN"/>
        </w:rPr>
      </w:pPr>
      <w:r>
        <w:rPr>
          <w:lang w:eastAsia="zh-CN"/>
        </w:rPr>
        <w:object w:dxaOrig="1534" w:dyaOrig="1117" w14:anchorId="62F0C0F7">
          <v:shape id="_x0000_i1032" type="#_x0000_t75" style="width:77.35pt;height:56.4pt" o:ole="">
            <v:imagedata r:id="rId90" o:title=""/>
          </v:shape>
          <o:OLEObject Type="Embed" ProgID="Excel.Sheet.8" ShapeID="_x0000_i1032" DrawAspect="Icon" ObjectID="_1624086102" r:id="rId91"/>
        </w:object>
      </w:r>
    </w:p>
    <w:p w14:paraId="7B2C56A3" w14:textId="77777777" w:rsidR="00AF24A3" w:rsidRDefault="00AF24A3" w:rsidP="00F83107">
      <w:pPr>
        <w:pStyle w:val="6"/>
        <w:numPr>
          <w:ilvl w:val="5"/>
          <w:numId w:val="2"/>
        </w:numPr>
        <w:rPr>
          <w:lang w:eastAsia="zh-CN"/>
        </w:rPr>
      </w:pPr>
      <w:r>
        <w:rPr>
          <w:rFonts w:hint="eastAsia"/>
          <w:lang w:eastAsia="zh-CN"/>
        </w:rPr>
        <w:t>业务流程</w:t>
      </w:r>
    </w:p>
    <w:p w14:paraId="6F04A233" w14:textId="10D4F0FD"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2</w:t>
      </w:r>
      <w:r>
        <w:t>.</w:t>
      </w:r>
      <w:r w:rsidR="00B712AC">
        <w:t>1.</w:t>
      </w:r>
      <w:r>
        <w:t>2</w:t>
      </w:r>
      <w:r w:rsidRPr="00D12323">
        <w:rPr>
          <w:rFonts w:hint="eastAsia"/>
        </w:rPr>
        <w:t xml:space="preserve">-1 </w:t>
      </w:r>
      <w:r>
        <w:rPr>
          <w:rFonts w:hint="eastAsia"/>
        </w:rPr>
        <w:t xml:space="preserve"> </w:t>
      </w:r>
      <w:r>
        <w:rPr>
          <w:rFonts w:hint="eastAsia"/>
        </w:rPr>
        <w:t>直连批量付款</w:t>
      </w:r>
      <w:r>
        <w:rPr>
          <w:rFonts w:ascii="宋体" w:cs="宋体" w:hint="eastAsia"/>
          <w:color w:val="000000"/>
          <w:szCs w:val="22"/>
        </w:rPr>
        <w:t>流程图</w:t>
      </w:r>
    </w:p>
    <w:p w14:paraId="1FCF6974" w14:textId="77777777" w:rsidR="00AF24A3" w:rsidRDefault="00AF24A3" w:rsidP="00BA4D5F">
      <w:r>
        <w:object w:dxaOrig="16291" w:dyaOrig="25681" w14:anchorId="36554974">
          <v:shape id="_x0000_i1033" type="#_x0000_t75" style="width:418.05pt;height:655pt" o:ole="">
            <v:imagedata r:id="rId92" o:title=""/>
          </v:shape>
          <o:OLEObject Type="Embed" ProgID="Visio.Drawing.15" ShapeID="_x0000_i1033" DrawAspect="Content" ObjectID="_1624086103" r:id="rId93"/>
        </w:object>
      </w:r>
    </w:p>
    <w:p w14:paraId="730D4268" w14:textId="77777777" w:rsidR="00AF24A3" w:rsidRDefault="00AF24A3" w:rsidP="00F83107">
      <w:pPr>
        <w:pStyle w:val="6"/>
        <w:numPr>
          <w:ilvl w:val="5"/>
          <w:numId w:val="2"/>
        </w:numPr>
        <w:rPr>
          <w:lang w:eastAsia="zh-CN"/>
        </w:rPr>
      </w:pPr>
      <w:r>
        <w:rPr>
          <w:rFonts w:hint="eastAsia"/>
          <w:lang w:eastAsia="zh-CN"/>
        </w:rPr>
        <w:t>流程说明</w:t>
      </w:r>
    </w:p>
    <w:p w14:paraId="5EB9839E" w14:textId="524012C5"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w:t>
      </w:r>
      <w:r>
        <w:t>2.1</w:t>
      </w:r>
      <w:r>
        <w:rPr>
          <w:rFonts w:hint="eastAsia"/>
        </w:rPr>
        <w:t>.3</w:t>
      </w:r>
      <w:r w:rsidRPr="00D12323">
        <w:rPr>
          <w:rFonts w:hint="eastAsia"/>
        </w:rPr>
        <w:t xml:space="preserve">-1 </w:t>
      </w:r>
      <w:r>
        <w:rPr>
          <w:rFonts w:hint="eastAsia"/>
        </w:rPr>
        <w:t xml:space="preserve"> </w:t>
      </w:r>
      <w:r>
        <w:rPr>
          <w:rFonts w:hint="eastAsia"/>
        </w:rPr>
        <w:t>直连批量付款</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1186C05A" w14:textId="77777777" w:rsidTr="00AF24A3">
        <w:trPr>
          <w:cantSplit/>
          <w:tblHeader/>
        </w:trPr>
        <w:tc>
          <w:tcPr>
            <w:tcW w:w="484" w:type="dxa"/>
            <w:shd w:val="clear" w:color="auto" w:fill="7C9BC1"/>
            <w:tcMar>
              <w:top w:w="58" w:type="dxa"/>
              <w:left w:w="58" w:type="dxa"/>
              <w:bottom w:w="58" w:type="dxa"/>
              <w:right w:w="58" w:type="dxa"/>
            </w:tcMar>
          </w:tcPr>
          <w:p w14:paraId="0DFB3DB6" w14:textId="77777777" w:rsidR="00AF24A3" w:rsidRPr="00300621" w:rsidRDefault="00AF24A3" w:rsidP="00BA4D5F">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A7B2583"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15B0DD8"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7D2F1006" w14:textId="77777777" w:rsidR="00AF24A3" w:rsidRPr="00300621" w:rsidRDefault="00AF24A3" w:rsidP="00BA4D5F">
            <w:pPr>
              <w:pStyle w:val="Cap1"/>
              <w:ind w:firstLineChars="100" w:firstLine="201"/>
              <w:jc w:val="both"/>
              <w:rPr>
                <w:rFonts w:hint="eastAsia"/>
                <w:szCs w:val="18"/>
              </w:rPr>
            </w:pPr>
            <w:r w:rsidRPr="00300621">
              <w:rPr>
                <w:rFonts w:hint="eastAsia"/>
                <w:szCs w:val="18"/>
              </w:rPr>
              <w:t>备注</w:t>
            </w:r>
          </w:p>
        </w:tc>
      </w:tr>
      <w:tr w:rsidR="00AF24A3" w:rsidRPr="00300621" w14:paraId="574C5C11" w14:textId="77777777" w:rsidTr="00AF24A3">
        <w:trPr>
          <w:cantSplit/>
          <w:trHeight w:val="483"/>
        </w:trPr>
        <w:tc>
          <w:tcPr>
            <w:tcW w:w="484" w:type="dxa"/>
            <w:shd w:val="clear" w:color="auto" w:fill="AECEE1"/>
            <w:tcMar>
              <w:top w:w="58" w:type="dxa"/>
              <w:left w:w="58" w:type="dxa"/>
              <w:bottom w:w="58" w:type="dxa"/>
              <w:right w:w="58" w:type="dxa"/>
            </w:tcMar>
            <w:vAlign w:val="center"/>
          </w:tcPr>
          <w:p w14:paraId="798DEE12" w14:textId="77777777" w:rsidR="00AF24A3" w:rsidRPr="005D789A" w:rsidRDefault="00AF24A3" w:rsidP="00BA4D5F">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4F31D4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0DB706A3"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1864686" w14:textId="77777777" w:rsidR="00AF24A3" w:rsidRPr="00F41C79" w:rsidRDefault="00AF24A3" w:rsidP="00BA4D5F">
            <w:pPr>
              <w:jc w:val="both"/>
              <w:rPr>
                <w:rFonts w:ascii="宋体" w:hAnsi="宋体" w:cs="宋体"/>
                <w:color w:val="000000"/>
                <w:sz w:val="20"/>
                <w:lang w:eastAsia="zh-CN"/>
              </w:rPr>
            </w:pPr>
          </w:p>
        </w:tc>
      </w:tr>
      <w:tr w:rsidR="00AF24A3" w:rsidRPr="00300621" w14:paraId="27E259AC" w14:textId="77777777" w:rsidTr="00AF24A3">
        <w:trPr>
          <w:cantSplit/>
          <w:trHeight w:val="483"/>
        </w:trPr>
        <w:tc>
          <w:tcPr>
            <w:tcW w:w="484" w:type="dxa"/>
            <w:shd w:val="clear" w:color="auto" w:fill="AECEE1"/>
            <w:tcMar>
              <w:top w:w="58" w:type="dxa"/>
              <w:left w:w="58" w:type="dxa"/>
              <w:bottom w:w="58" w:type="dxa"/>
              <w:right w:w="58" w:type="dxa"/>
            </w:tcMar>
            <w:vAlign w:val="center"/>
          </w:tcPr>
          <w:p w14:paraId="2774ECC4" w14:textId="77777777" w:rsidR="00AF24A3" w:rsidRPr="005D789A" w:rsidRDefault="00AF24A3" w:rsidP="00BA4D5F">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4BABE6F5"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1CC810F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42404E11"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1、检查报文是否符合格式</w:t>
            </w:r>
            <w:r>
              <w:rPr>
                <w:rFonts w:ascii="宋体" w:hAnsi="宋体" w:cs="宋体" w:hint="eastAsia"/>
                <w:color w:val="000000"/>
                <w:sz w:val="20"/>
                <w:lang w:eastAsia="zh-CN"/>
              </w:rPr>
              <w:t>要求</w:t>
            </w:r>
            <w:r w:rsidRPr="00C601F8">
              <w:rPr>
                <w:rFonts w:ascii="宋体" w:hAnsi="宋体" w:cs="宋体" w:hint="eastAsia"/>
                <w:color w:val="000000"/>
                <w:sz w:val="20"/>
                <w:lang w:eastAsia="zh-CN"/>
              </w:rPr>
              <w:t>；</w:t>
            </w:r>
          </w:p>
          <w:p w14:paraId="37FFB6B2"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6810A04E"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0E2C1C7"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7630C947"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48A6AEC4"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3D8B665A" w14:textId="77777777" w:rsidR="00AF24A3" w:rsidRPr="00F41C79" w:rsidRDefault="00AF24A3" w:rsidP="00BA4D5F">
            <w:pPr>
              <w:jc w:val="both"/>
              <w:rPr>
                <w:rFonts w:ascii="宋体" w:hAnsi="宋体" w:cs="宋体"/>
                <w:color w:val="000000"/>
                <w:sz w:val="20"/>
              </w:rPr>
            </w:pPr>
            <w:r>
              <w:rPr>
                <w:rFonts w:ascii="宋体" w:hAnsi="宋体" w:cs="宋体"/>
                <w:color w:val="000000"/>
                <w:sz w:val="20"/>
                <w:lang w:eastAsia="zh-CN"/>
              </w:rPr>
              <w:t>对接方式</w:t>
            </w: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27F9BE68" w14:textId="77777777" w:rsidTr="00AF24A3">
        <w:trPr>
          <w:cantSplit/>
          <w:trHeight w:val="483"/>
        </w:trPr>
        <w:tc>
          <w:tcPr>
            <w:tcW w:w="484" w:type="dxa"/>
            <w:shd w:val="clear" w:color="auto" w:fill="AECEE1"/>
            <w:tcMar>
              <w:top w:w="58" w:type="dxa"/>
              <w:left w:w="58" w:type="dxa"/>
              <w:bottom w:w="58" w:type="dxa"/>
              <w:right w:w="58" w:type="dxa"/>
            </w:tcMar>
            <w:vAlign w:val="center"/>
          </w:tcPr>
          <w:p w14:paraId="3196E032" w14:textId="77777777" w:rsidR="00AF24A3" w:rsidRPr="005D789A" w:rsidRDefault="00AF24A3" w:rsidP="00BA4D5F">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423A74C"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66D5CCDF"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321850B" w14:textId="77777777" w:rsidR="00AF24A3" w:rsidRPr="00F41C79" w:rsidRDefault="00AF24A3" w:rsidP="00BA4D5F">
            <w:pPr>
              <w:jc w:val="both"/>
              <w:rPr>
                <w:rFonts w:ascii="宋体" w:hAnsi="宋体" w:cs="宋体"/>
                <w:color w:val="000000"/>
                <w:sz w:val="20"/>
                <w:lang w:eastAsia="zh-CN"/>
              </w:rPr>
            </w:pPr>
          </w:p>
        </w:tc>
      </w:tr>
      <w:tr w:rsidR="00AF24A3" w:rsidRPr="00300621" w14:paraId="0A2F2824" w14:textId="77777777" w:rsidTr="00AF24A3">
        <w:trPr>
          <w:cantSplit/>
          <w:trHeight w:val="483"/>
        </w:trPr>
        <w:tc>
          <w:tcPr>
            <w:tcW w:w="484" w:type="dxa"/>
            <w:shd w:val="clear" w:color="auto" w:fill="AECEE1"/>
            <w:tcMar>
              <w:top w:w="58" w:type="dxa"/>
              <w:left w:w="58" w:type="dxa"/>
              <w:bottom w:w="58" w:type="dxa"/>
              <w:right w:w="58" w:type="dxa"/>
            </w:tcMar>
            <w:vAlign w:val="center"/>
          </w:tcPr>
          <w:p w14:paraId="330A533B" w14:textId="77777777" w:rsidR="00AF24A3" w:rsidRPr="005D789A" w:rsidRDefault="00AF24A3" w:rsidP="00BA4D5F">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2E27C1CC"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46426DE6"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w:t>
            </w:r>
            <w:r>
              <w:rPr>
                <w:rFonts w:ascii="宋体" w:hAnsi="宋体" w:cs="宋体" w:hint="eastAsia"/>
                <w:color w:val="000000"/>
                <w:sz w:val="20"/>
                <w:lang w:eastAsia="zh-CN"/>
              </w:rPr>
              <w:t>付</w:t>
            </w:r>
            <w:r>
              <w:rPr>
                <w:rFonts w:ascii="宋体" w:hAnsi="宋体" w:cs="宋体"/>
                <w:color w:val="000000"/>
                <w:sz w:val="20"/>
                <w:lang w:eastAsia="zh-CN"/>
              </w:rPr>
              <w:t>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7D7EF2A2" w14:textId="77777777" w:rsidR="00AF24A3" w:rsidRPr="00F41C79" w:rsidRDefault="00AF24A3" w:rsidP="00BA4D5F">
            <w:pPr>
              <w:jc w:val="both"/>
              <w:rPr>
                <w:rFonts w:ascii="宋体" w:hAnsi="宋体" w:cs="宋体"/>
                <w:color w:val="000000"/>
                <w:sz w:val="20"/>
                <w:lang w:eastAsia="zh-CN"/>
              </w:rPr>
            </w:pPr>
          </w:p>
        </w:tc>
      </w:tr>
      <w:tr w:rsidR="00AF24A3" w:rsidRPr="00300621" w14:paraId="20A923B5" w14:textId="77777777" w:rsidTr="00AF24A3">
        <w:trPr>
          <w:cantSplit/>
          <w:trHeight w:val="483"/>
        </w:trPr>
        <w:tc>
          <w:tcPr>
            <w:tcW w:w="484" w:type="dxa"/>
            <w:shd w:val="clear" w:color="auto" w:fill="AECEE1"/>
            <w:tcMar>
              <w:top w:w="58" w:type="dxa"/>
              <w:left w:w="58" w:type="dxa"/>
              <w:bottom w:w="58" w:type="dxa"/>
              <w:right w:w="58" w:type="dxa"/>
            </w:tcMar>
            <w:vAlign w:val="center"/>
          </w:tcPr>
          <w:p w14:paraId="4E23A726" w14:textId="77777777" w:rsidR="00AF24A3" w:rsidRPr="005D789A" w:rsidRDefault="00AF24A3" w:rsidP="00BA4D5F">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8D02DE0"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757CD8B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5193E03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310D8D1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FEAE03B" w14:textId="77777777" w:rsidR="00AF24A3" w:rsidRPr="00F41C79" w:rsidRDefault="00AF24A3" w:rsidP="00BA4D5F">
            <w:pPr>
              <w:jc w:val="both"/>
              <w:rPr>
                <w:rFonts w:ascii="宋体" w:hAnsi="宋体" w:cs="宋体"/>
                <w:color w:val="000000"/>
                <w:sz w:val="20"/>
                <w:lang w:eastAsia="zh-CN"/>
              </w:rPr>
            </w:pPr>
          </w:p>
        </w:tc>
      </w:tr>
      <w:tr w:rsidR="00AF24A3" w:rsidRPr="00300621" w14:paraId="29481D63" w14:textId="77777777" w:rsidTr="00AF24A3">
        <w:trPr>
          <w:cantSplit/>
          <w:trHeight w:val="483"/>
        </w:trPr>
        <w:tc>
          <w:tcPr>
            <w:tcW w:w="484" w:type="dxa"/>
            <w:shd w:val="clear" w:color="auto" w:fill="AECEE1"/>
            <w:tcMar>
              <w:top w:w="58" w:type="dxa"/>
              <w:left w:w="58" w:type="dxa"/>
              <w:bottom w:w="58" w:type="dxa"/>
              <w:right w:w="58" w:type="dxa"/>
            </w:tcMar>
            <w:vAlign w:val="center"/>
          </w:tcPr>
          <w:p w14:paraId="13CB9C5E" w14:textId="77777777" w:rsidR="00AF24A3" w:rsidRDefault="00AF24A3" w:rsidP="00BA4D5F">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53A6BD0"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2D46BDB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财务人员在ATS中手工</w:t>
            </w:r>
            <w:r>
              <w:rPr>
                <w:rFonts w:ascii="宋体" w:hAnsi="宋体" w:cs="宋体" w:hint="eastAsia"/>
                <w:color w:val="000000"/>
                <w:sz w:val="20"/>
                <w:lang w:eastAsia="zh-CN"/>
              </w:rPr>
              <w:t>生成</w:t>
            </w:r>
            <w:r>
              <w:rPr>
                <w:rFonts w:ascii="宋体" w:hAnsi="宋体" w:cs="宋体"/>
                <w:color w:val="000000"/>
                <w:sz w:val="20"/>
                <w:lang w:eastAsia="zh-CN"/>
              </w:rPr>
              <w:t>资金交易单</w:t>
            </w:r>
            <w:r>
              <w:rPr>
                <w:rFonts w:ascii="宋体" w:hAnsi="宋体" w:cs="宋体" w:hint="eastAsia"/>
                <w:color w:val="000000"/>
                <w:sz w:val="20"/>
                <w:lang w:eastAsia="zh-CN"/>
              </w:rPr>
              <w:t>：</w:t>
            </w:r>
          </w:p>
          <w:p w14:paraId="0DE9D7D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1、不生成资金交易单，停留在申请单，等待下次操作；</w:t>
            </w:r>
          </w:p>
          <w:p w14:paraId="5F097D29"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2、生成资金交易单，进入下一流程；</w:t>
            </w:r>
          </w:p>
        </w:tc>
        <w:tc>
          <w:tcPr>
            <w:tcW w:w="1560" w:type="dxa"/>
            <w:shd w:val="clear" w:color="auto" w:fill="E3EEF5"/>
            <w:tcMar>
              <w:top w:w="58" w:type="dxa"/>
              <w:left w:w="58" w:type="dxa"/>
              <w:bottom w:w="58" w:type="dxa"/>
              <w:right w:w="58" w:type="dxa"/>
            </w:tcMar>
            <w:vAlign w:val="center"/>
          </w:tcPr>
          <w:p w14:paraId="0A1380FD"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ATS可以配置是自动生成交易单还是手工生成交易单</w:t>
            </w:r>
          </w:p>
        </w:tc>
      </w:tr>
      <w:tr w:rsidR="00AF24A3" w:rsidRPr="00300621" w14:paraId="0A71E346" w14:textId="77777777" w:rsidTr="00AF24A3">
        <w:trPr>
          <w:cantSplit/>
          <w:trHeight w:val="483"/>
        </w:trPr>
        <w:tc>
          <w:tcPr>
            <w:tcW w:w="484" w:type="dxa"/>
            <w:shd w:val="clear" w:color="auto" w:fill="AECEE1"/>
            <w:tcMar>
              <w:top w:w="58" w:type="dxa"/>
              <w:left w:w="58" w:type="dxa"/>
              <w:bottom w:w="58" w:type="dxa"/>
              <w:right w:w="58" w:type="dxa"/>
            </w:tcMar>
            <w:vAlign w:val="center"/>
          </w:tcPr>
          <w:p w14:paraId="4E9C30A3" w14:textId="77777777" w:rsidR="00AF24A3" w:rsidRDefault="00AF24A3" w:rsidP="00BA4D5F">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902B69A"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5824268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w:t>
            </w:r>
            <w:r>
              <w:rPr>
                <w:rFonts w:ascii="宋体" w:hAnsi="宋体" w:cs="宋体" w:hint="eastAsia"/>
                <w:color w:val="000000"/>
                <w:sz w:val="20"/>
                <w:lang w:eastAsia="zh-CN"/>
              </w:rPr>
              <w:t>交易</w:t>
            </w:r>
            <w:r>
              <w:rPr>
                <w:rFonts w:ascii="宋体" w:hAnsi="宋体" w:cs="宋体"/>
                <w:color w:val="000000"/>
                <w:sz w:val="20"/>
                <w:lang w:eastAsia="zh-CN"/>
              </w:rPr>
              <w:t>单</w:t>
            </w:r>
            <w:r>
              <w:rPr>
                <w:rFonts w:ascii="宋体" w:hAnsi="宋体" w:cs="宋体" w:hint="eastAsia"/>
                <w:color w:val="000000"/>
                <w:sz w:val="20"/>
                <w:lang w:eastAsia="zh-CN"/>
              </w:rPr>
              <w:t>：</w:t>
            </w:r>
          </w:p>
          <w:p w14:paraId="7DE7218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1、作废交易单，申请单状态为“未生成交易单”，可以重新操作申请单；</w:t>
            </w:r>
          </w:p>
          <w:p w14:paraId="26FDDDA9"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2、不作废交易单，进入下一流程；</w:t>
            </w:r>
          </w:p>
        </w:tc>
        <w:tc>
          <w:tcPr>
            <w:tcW w:w="1560" w:type="dxa"/>
            <w:shd w:val="clear" w:color="auto" w:fill="E3EEF5"/>
            <w:tcMar>
              <w:top w:w="58" w:type="dxa"/>
              <w:left w:w="58" w:type="dxa"/>
              <w:bottom w:w="58" w:type="dxa"/>
              <w:right w:w="58" w:type="dxa"/>
            </w:tcMar>
            <w:vAlign w:val="center"/>
          </w:tcPr>
          <w:p w14:paraId="742D570F" w14:textId="77777777" w:rsidR="00AF24A3" w:rsidRPr="00F41C79" w:rsidRDefault="00AF24A3" w:rsidP="00BA4D5F">
            <w:pPr>
              <w:jc w:val="both"/>
              <w:rPr>
                <w:rFonts w:ascii="宋体" w:hAnsi="宋体" w:cs="宋体"/>
                <w:color w:val="000000"/>
                <w:sz w:val="20"/>
                <w:lang w:eastAsia="zh-CN"/>
              </w:rPr>
            </w:pPr>
          </w:p>
        </w:tc>
      </w:tr>
      <w:tr w:rsidR="00AF24A3" w:rsidRPr="00300621" w14:paraId="1874D493" w14:textId="77777777" w:rsidTr="00AF24A3">
        <w:trPr>
          <w:cantSplit/>
          <w:trHeight w:val="483"/>
        </w:trPr>
        <w:tc>
          <w:tcPr>
            <w:tcW w:w="484" w:type="dxa"/>
            <w:shd w:val="clear" w:color="auto" w:fill="AECEE1"/>
            <w:tcMar>
              <w:top w:w="58" w:type="dxa"/>
              <w:left w:w="58" w:type="dxa"/>
              <w:bottom w:w="58" w:type="dxa"/>
              <w:right w:w="58" w:type="dxa"/>
            </w:tcMar>
            <w:vAlign w:val="center"/>
          </w:tcPr>
          <w:p w14:paraId="4E289B9E" w14:textId="77777777" w:rsidR="00AF24A3" w:rsidRDefault="00AF24A3" w:rsidP="00BA4D5F">
            <w:pPr>
              <w:pStyle w:val="Cap2"/>
              <w:jc w:val="center"/>
              <w:rPr>
                <w:rFonts w:hint="eastAsia"/>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06E6D62B" w14:textId="77777777" w:rsidR="00AF24A3" w:rsidRDefault="00AF24A3" w:rsidP="00BA4D5F">
            <w:pPr>
              <w:jc w:val="both"/>
              <w:rPr>
                <w:rFonts w:ascii="宋体" w:hAnsi="宋体" w:cs="宋体"/>
                <w:color w:val="000000"/>
                <w:sz w:val="20"/>
              </w:rPr>
            </w:pPr>
            <w:r>
              <w:rPr>
                <w:rFonts w:ascii="宋体" w:hAnsi="宋体" w:cs="宋体"/>
                <w:color w:val="000000"/>
                <w:sz w:val="20"/>
              </w:rPr>
              <w:t>ATS进行审批</w:t>
            </w:r>
          </w:p>
        </w:tc>
        <w:tc>
          <w:tcPr>
            <w:tcW w:w="3827" w:type="dxa"/>
            <w:shd w:val="clear" w:color="auto" w:fill="E3EEF5"/>
            <w:tcMar>
              <w:top w:w="58" w:type="dxa"/>
              <w:left w:w="58" w:type="dxa"/>
              <w:bottom w:w="58" w:type="dxa"/>
              <w:right w:w="58" w:type="dxa"/>
            </w:tcMar>
            <w:vAlign w:val="center"/>
          </w:tcPr>
          <w:p w14:paraId="60B2D3F6"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477A61E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1、审批不通过，单据不能继续付款，可以作废返回前端系统；</w:t>
            </w:r>
          </w:p>
          <w:p w14:paraId="3D09C29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2、审批通过，进入下一流程；</w:t>
            </w:r>
          </w:p>
        </w:tc>
        <w:tc>
          <w:tcPr>
            <w:tcW w:w="1560" w:type="dxa"/>
            <w:shd w:val="clear" w:color="auto" w:fill="E3EEF5"/>
            <w:tcMar>
              <w:top w:w="58" w:type="dxa"/>
              <w:left w:w="58" w:type="dxa"/>
              <w:bottom w:w="58" w:type="dxa"/>
              <w:right w:w="58" w:type="dxa"/>
            </w:tcMar>
            <w:vAlign w:val="center"/>
          </w:tcPr>
          <w:p w14:paraId="3A7AEA21"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ATS可以配置是否需要审批</w:t>
            </w:r>
          </w:p>
        </w:tc>
      </w:tr>
      <w:tr w:rsidR="00AF24A3" w:rsidRPr="00300621" w14:paraId="76B1B7D9" w14:textId="77777777" w:rsidTr="00AF24A3">
        <w:trPr>
          <w:cantSplit/>
          <w:trHeight w:val="483"/>
        </w:trPr>
        <w:tc>
          <w:tcPr>
            <w:tcW w:w="484" w:type="dxa"/>
            <w:shd w:val="clear" w:color="auto" w:fill="AECEE1"/>
            <w:tcMar>
              <w:top w:w="58" w:type="dxa"/>
              <w:left w:w="58" w:type="dxa"/>
              <w:bottom w:w="58" w:type="dxa"/>
              <w:right w:w="58" w:type="dxa"/>
            </w:tcMar>
            <w:vAlign w:val="center"/>
          </w:tcPr>
          <w:p w14:paraId="550BC40C" w14:textId="77777777" w:rsidR="00AF24A3" w:rsidRDefault="00AF24A3" w:rsidP="00BA4D5F">
            <w:pPr>
              <w:pStyle w:val="Cap2"/>
              <w:jc w:val="center"/>
              <w:rPr>
                <w:rFonts w:hint="eastAsia"/>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3F6CE67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w:t>
            </w:r>
          </w:p>
        </w:tc>
        <w:tc>
          <w:tcPr>
            <w:tcW w:w="3827" w:type="dxa"/>
            <w:shd w:val="clear" w:color="auto" w:fill="E3EEF5"/>
            <w:tcMar>
              <w:top w:w="58" w:type="dxa"/>
              <w:left w:w="58" w:type="dxa"/>
              <w:bottom w:w="58" w:type="dxa"/>
              <w:right w:w="58" w:type="dxa"/>
            </w:tcMar>
            <w:vAlign w:val="center"/>
          </w:tcPr>
          <w:p w14:paraId="4FD312F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或第三方进行</w:t>
            </w:r>
            <w:r>
              <w:rPr>
                <w:rFonts w:ascii="宋体" w:hAnsi="宋体" w:cs="宋体" w:hint="eastAsia"/>
                <w:color w:val="000000"/>
                <w:sz w:val="20"/>
                <w:lang w:eastAsia="zh-CN"/>
              </w:rPr>
              <w:t>付</w:t>
            </w:r>
            <w:r>
              <w:rPr>
                <w:rFonts w:ascii="宋体" w:hAnsi="宋体" w:cs="宋体"/>
                <w:color w:val="000000"/>
                <w:sz w:val="20"/>
                <w:lang w:eastAsia="zh-CN"/>
              </w:rPr>
              <w:t>款</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F8C5BFC" w14:textId="77777777" w:rsidR="00AF24A3" w:rsidRDefault="00AF24A3" w:rsidP="00BA4D5F">
            <w:pPr>
              <w:jc w:val="both"/>
              <w:rPr>
                <w:rFonts w:ascii="宋体" w:hAnsi="宋体" w:cs="宋体"/>
                <w:color w:val="000000"/>
                <w:sz w:val="20"/>
                <w:lang w:eastAsia="zh-CN"/>
              </w:rPr>
            </w:pPr>
          </w:p>
        </w:tc>
      </w:tr>
      <w:tr w:rsidR="00AF24A3" w:rsidRPr="00300621" w14:paraId="51258D8B" w14:textId="77777777" w:rsidTr="00AF24A3">
        <w:trPr>
          <w:cantSplit/>
          <w:trHeight w:val="483"/>
        </w:trPr>
        <w:tc>
          <w:tcPr>
            <w:tcW w:w="484" w:type="dxa"/>
            <w:shd w:val="clear" w:color="auto" w:fill="AECEE1"/>
            <w:tcMar>
              <w:top w:w="58" w:type="dxa"/>
              <w:left w:w="58" w:type="dxa"/>
              <w:bottom w:w="58" w:type="dxa"/>
              <w:right w:w="58" w:type="dxa"/>
            </w:tcMar>
            <w:vAlign w:val="center"/>
          </w:tcPr>
          <w:p w14:paraId="1AE6EFDA" w14:textId="77777777" w:rsidR="00AF24A3" w:rsidRDefault="00AF24A3" w:rsidP="00BA4D5F">
            <w:pPr>
              <w:pStyle w:val="Cap2"/>
              <w:jc w:val="center"/>
              <w:rPr>
                <w:rFonts w:hint="eastAsia"/>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288C46F4" w14:textId="77777777" w:rsidR="00AF24A3" w:rsidRDefault="00AF24A3" w:rsidP="00BA4D5F">
            <w:pPr>
              <w:jc w:val="both"/>
              <w:rPr>
                <w:rFonts w:ascii="宋体" w:hAnsi="宋体" w:cs="宋体"/>
                <w:color w:val="000000"/>
                <w:sz w:val="20"/>
              </w:rPr>
            </w:pPr>
            <w:r>
              <w:rPr>
                <w:rFonts w:ascii="宋体" w:hAnsi="宋体" w:cs="宋体"/>
                <w:color w:val="000000"/>
                <w:sz w:val="20"/>
              </w:rPr>
              <w:t>ATS提交状态查询</w:t>
            </w:r>
          </w:p>
        </w:tc>
        <w:tc>
          <w:tcPr>
            <w:tcW w:w="3827" w:type="dxa"/>
            <w:shd w:val="clear" w:color="auto" w:fill="E3EEF5"/>
            <w:tcMar>
              <w:top w:w="58" w:type="dxa"/>
              <w:left w:w="58" w:type="dxa"/>
              <w:bottom w:w="58" w:type="dxa"/>
              <w:right w:w="58" w:type="dxa"/>
            </w:tcMar>
            <w:vAlign w:val="center"/>
          </w:tcPr>
          <w:p w14:paraId="288AC06E"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到</w:t>
            </w:r>
            <w:r>
              <w:rPr>
                <w:rFonts w:ascii="宋体" w:hAnsi="宋体" w:cs="宋体" w:hint="eastAsia"/>
                <w:color w:val="000000"/>
                <w:sz w:val="20"/>
                <w:lang w:eastAsia="zh-CN"/>
              </w:rPr>
              <w:t>银行</w:t>
            </w:r>
            <w:r>
              <w:rPr>
                <w:rFonts w:ascii="宋体" w:hAnsi="宋体" w:cs="宋体"/>
                <w:color w:val="000000"/>
                <w:sz w:val="20"/>
                <w:lang w:eastAsia="zh-CN"/>
              </w:rPr>
              <w:t>或第三方查询状态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E0501DE" w14:textId="77777777" w:rsidR="00AF24A3" w:rsidRDefault="00AF24A3" w:rsidP="00BA4D5F">
            <w:pPr>
              <w:jc w:val="both"/>
              <w:rPr>
                <w:rFonts w:ascii="宋体" w:hAnsi="宋体" w:cs="宋体"/>
                <w:color w:val="000000"/>
                <w:sz w:val="20"/>
                <w:lang w:eastAsia="zh-CN"/>
              </w:rPr>
            </w:pPr>
          </w:p>
        </w:tc>
      </w:tr>
      <w:tr w:rsidR="00AF24A3" w:rsidRPr="00583047" w14:paraId="57FA102E" w14:textId="77777777" w:rsidTr="00AF24A3">
        <w:trPr>
          <w:cantSplit/>
          <w:trHeight w:val="483"/>
        </w:trPr>
        <w:tc>
          <w:tcPr>
            <w:tcW w:w="484" w:type="dxa"/>
            <w:shd w:val="clear" w:color="auto" w:fill="AECEE1"/>
            <w:tcMar>
              <w:top w:w="58" w:type="dxa"/>
              <w:left w:w="58" w:type="dxa"/>
              <w:bottom w:w="58" w:type="dxa"/>
              <w:right w:w="58" w:type="dxa"/>
            </w:tcMar>
            <w:vAlign w:val="center"/>
          </w:tcPr>
          <w:p w14:paraId="28B3FCEB" w14:textId="77777777" w:rsidR="00AF24A3" w:rsidRDefault="00AF24A3" w:rsidP="00BA4D5F">
            <w:pPr>
              <w:pStyle w:val="Cap2"/>
              <w:jc w:val="center"/>
              <w:rPr>
                <w:rFonts w:hint="eastAsia"/>
                <w:lang w:eastAsia="zh-CN"/>
              </w:rPr>
            </w:pPr>
            <w:r>
              <w:rPr>
                <w:rFonts w:hint="eastAsia"/>
                <w:lang w:eastAsia="zh-CN"/>
              </w:rPr>
              <w:t>11</w:t>
            </w:r>
          </w:p>
        </w:tc>
        <w:tc>
          <w:tcPr>
            <w:tcW w:w="2551" w:type="dxa"/>
            <w:shd w:val="clear" w:color="auto" w:fill="E3EEF5"/>
            <w:tcMar>
              <w:top w:w="58" w:type="dxa"/>
              <w:left w:w="58" w:type="dxa"/>
              <w:bottom w:w="58" w:type="dxa"/>
              <w:right w:w="58" w:type="dxa"/>
            </w:tcMar>
            <w:vAlign w:val="center"/>
          </w:tcPr>
          <w:p w14:paraId="1BFA7AAC"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获取状态</w:t>
            </w:r>
          </w:p>
        </w:tc>
        <w:tc>
          <w:tcPr>
            <w:tcW w:w="3827" w:type="dxa"/>
            <w:shd w:val="clear" w:color="auto" w:fill="E3EEF5"/>
            <w:tcMar>
              <w:top w:w="58" w:type="dxa"/>
              <w:left w:w="58" w:type="dxa"/>
              <w:bottom w:w="58" w:type="dxa"/>
              <w:right w:w="58" w:type="dxa"/>
            </w:tcMar>
            <w:vAlign w:val="center"/>
          </w:tcPr>
          <w:p w14:paraId="7340CDE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获取银行</w:t>
            </w:r>
            <w:r>
              <w:rPr>
                <w:rFonts w:ascii="宋体" w:hAnsi="宋体" w:cs="宋体"/>
                <w:color w:val="000000"/>
                <w:sz w:val="20"/>
                <w:lang w:eastAsia="zh-CN"/>
              </w:rPr>
              <w:t>或第三方状态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8282AAE" w14:textId="77777777" w:rsidR="00AF24A3" w:rsidRDefault="00AF24A3" w:rsidP="00BA4D5F">
            <w:pPr>
              <w:jc w:val="both"/>
              <w:rPr>
                <w:rFonts w:ascii="宋体" w:hAnsi="宋体" w:cs="宋体"/>
                <w:color w:val="000000"/>
                <w:sz w:val="20"/>
                <w:lang w:eastAsia="zh-CN"/>
              </w:rPr>
            </w:pPr>
          </w:p>
        </w:tc>
      </w:tr>
      <w:tr w:rsidR="00AF24A3" w:rsidRPr="00583047" w14:paraId="2D7E90B5" w14:textId="77777777" w:rsidTr="00AF24A3">
        <w:trPr>
          <w:cantSplit/>
          <w:trHeight w:val="483"/>
        </w:trPr>
        <w:tc>
          <w:tcPr>
            <w:tcW w:w="484" w:type="dxa"/>
            <w:shd w:val="clear" w:color="auto" w:fill="AECEE1"/>
            <w:tcMar>
              <w:top w:w="58" w:type="dxa"/>
              <w:left w:w="58" w:type="dxa"/>
              <w:bottom w:w="58" w:type="dxa"/>
              <w:right w:w="58" w:type="dxa"/>
            </w:tcMar>
            <w:vAlign w:val="center"/>
          </w:tcPr>
          <w:p w14:paraId="2F4B8CAE" w14:textId="77777777" w:rsidR="00AF24A3" w:rsidRDefault="00AF24A3" w:rsidP="00BA4D5F">
            <w:pPr>
              <w:pStyle w:val="Cap2"/>
              <w:jc w:val="center"/>
              <w:rPr>
                <w:rFonts w:hint="eastAsia"/>
                <w:lang w:eastAsia="zh-CN"/>
              </w:rPr>
            </w:pPr>
            <w:r>
              <w:rPr>
                <w:rFonts w:hint="eastAsia"/>
                <w:lang w:eastAsia="zh-CN"/>
              </w:rPr>
              <w:t>12</w:t>
            </w:r>
          </w:p>
        </w:tc>
        <w:tc>
          <w:tcPr>
            <w:tcW w:w="2551" w:type="dxa"/>
            <w:shd w:val="clear" w:color="auto" w:fill="E3EEF5"/>
            <w:tcMar>
              <w:top w:w="58" w:type="dxa"/>
              <w:left w:w="58" w:type="dxa"/>
              <w:bottom w:w="58" w:type="dxa"/>
              <w:right w:w="58" w:type="dxa"/>
            </w:tcMar>
            <w:vAlign w:val="center"/>
          </w:tcPr>
          <w:p w14:paraId="0060AC22"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ATS判断付款状态</w:t>
            </w:r>
          </w:p>
        </w:tc>
        <w:tc>
          <w:tcPr>
            <w:tcW w:w="3827" w:type="dxa"/>
            <w:shd w:val="clear" w:color="auto" w:fill="E3EEF5"/>
            <w:tcMar>
              <w:top w:w="58" w:type="dxa"/>
              <w:left w:w="58" w:type="dxa"/>
              <w:bottom w:w="58" w:type="dxa"/>
              <w:right w:w="58" w:type="dxa"/>
            </w:tcMar>
            <w:vAlign w:val="center"/>
          </w:tcPr>
          <w:p w14:paraId="17B83B5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ATS判断付款状态：</w:t>
            </w:r>
          </w:p>
          <w:p w14:paraId="11C8574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w:t>
            </w:r>
            <w:r>
              <w:rPr>
                <w:rFonts w:ascii="宋体" w:hAnsi="宋体" w:cs="宋体"/>
                <w:color w:val="000000"/>
                <w:sz w:val="20"/>
                <w:lang w:eastAsia="zh-CN"/>
              </w:rPr>
              <w:t>ATS生成银行存款相关凭证</w:t>
            </w:r>
            <w:r>
              <w:rPr>
                <w:rFonts w:ascii="宋体" w:hAnsi="宋体" w:cs="宋体" w:hint="eastAsia"/>
                <w:color w:val="000000"/>
                <w:sz w:val="20"/>
                <w:lang w:eastAsia="zh-CN"/>
              </w:rPr>
              <w:t>；</w:t>
            </w:r>
          </w:p>
          <w:p w14:paraId="4DC970F4"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2、不是付款成功，流程结束；</w:t>
            </w:r>
          </w:p>
        </w:tc>
        <w:tc>
          <w:tcPr>
            <w:tcW w:w="1560" w:type="dxa"/>
            <w:shd w:val="clear" w:color="auto" w:fill="E3EEF5"/>
            <w:tcMar>
              <w:top w:w="58" w:type="dxa"/>
              <w:left w:w="58" w:type="dxa"/>
              <w:bottom w:w="58" w:type="dxa"/>
              <w:right w:w="58" w:type="dxa"/>
            </w:tcMar>
            <w:vAlign w:val="center"/>
          </w:tcPr>
          <w:p w14:paraId="43FF2015" w14:textId="77777777" w:rsidR="00AF24A3" w:rsidRPr="00F41C79" w:rsidRDefault="00AF24A3" w:rsidP="00BA4D5F">
            <w:pPr>
              <w:jc w:val="both"/>
              <w:rPr>
                <w:rFonts w:ascii="宋体" w:hAnsi="宋体" w:cs="宋体"/>
                <w:color w:val="000000"/>
                <w:sz w:val="20"/>
                <w:lang w:eastAsia="zh-CN"/>
              </w:rPr>
            </w:pPr>
          </w:p>
        </w:tc>
      </w:tr>
      <w:tr w:rsidR="00AF24A3" w:rsidRPr="00300621" w14:paraId="1D9048EB" w14:textId="77777777" w:rsidTr="00AF24A3">
        <w:trPr>
          <w:cantSplit/>
          <w:trHeight w:val="483"/>
        </w:trPr>
        <w:tc>
          <w:tcPr>
            <w:tcW w:w="484" w:type="dxa"/>
            <w:shd w:val="clear" w:color="auto" w:fill="AECEE1"/>
            <w:tcMar>
              <w:top w:w="58" w:type="dxa"/>
              <w:left w:w="58" w:type="dxa"/>
              <w:bottom w:w="58" w:type="dxa"/>
              <w:right w:w="58" w:type="dxa"/>
            </w:tcMar>
            <w:vAlign w:val="center"/>
          </w:tcPr>
          <w:p w14:paraId="6B8249BE" w14:textId="77777777" w:rsidR="00AF24A3" w:rsidRDefault="00AF24A3" w:rsidP="00BA4D5F">
            <w:pPr>
              <w:pStyle w:val="Cap2"/>
              <w:jc w:val="center"/>
              <w:rPr>
                <w:rFonts w:hint="eastAsia"/>
                <w:lang w:eastAsia="zh-CN"/>
              </w:rPr>
            </w:pPr>
            <w:r>
              <w:rPr>
                <w:rFonts w:hint="eastAsia"/>
                <w:lang w:eastAsia="zh-CN"/>
              </w:rPr>
              <w:t>13</w:t>
            </w:r>
          </w:p>
        </w:tc>
        <w:tc>
          <w:tcPr>
            <w:tcW w:w="2551" w:type="dxa"/>
            <w:shd w:val="clear" w:color="auto" w:fill="E3EEF5"/>
            <w:tcMar>
              <w:top w:w="58" w:type="dxa"/>
              <w:left w:w="58" w:type="dxa"/>
              <w:bottom w:w="58" w:type="dxa"/>
              <w:right w:w="58" w:type="dxa"/>
            </w:tcMar>
            <w:vAlign w:val="center"/>
          </w:tcPr>
          <w:p w14:paraId="0053DDA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2C6A6100"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8180BFB"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50604AE2" w14:textId="77777777" w:rsidTr="00AF24A3">
        <w:trPr>
          <w:cantSplit/>
          <w:trHeight w:val="483"/>
        </w:trPr>
        <w:tc>
          <w:tcPr>
            <w:tcW w:w="484" w:type="dxa"/>
            <w:shd w:val="clear" w:color="auto" w:fill="AECEE1"/>
            <w:tcMar>
              <w:top w:w="58" w:type="dxa"/>
              <w:left w:w="58" w:type="dxa"/>
              <w:bottom w:w="58" w:type="dxa"/>
              <w:right w:w="58" w:type="dxa"/>
            </w:tcMar>
            <w:vAlign w:val="center"/>
          </w:tcPr>
          <w:p w14:paraId="434A23B5" w14:textId="77777777" w:rsidR="00AF24A3" w:rsidRDefault="00AF24A3" w:rsidP="00BA4D5F">
            <w:pPr>
              <w:pStyle w:val="Cap2"/>
              <w:jc w:val="center"/>
              <w:rPr>
                <w:rFonts w:hint="eastAsia"/>
                <w:lang w:eastAsia="zh-CN"/>
              </w:rPr>
            </w:pPr>
            <w:r>
              <w:rPr>
                <w:rFonts w:hint="eastAsia"/>
                <w:lang w:eastAsia="zh-CN"/>
              </w:rPr>
              <w:t>14</w:t>
            </w:r>
          </w:p>
        </w:tc>
        <w:tc>
          <w:tcPr>
            <w:tcW w:w="2551" w:type="dxa"/>
            <w:shd w:val="clear" w:color="auto" w:fill="E3EEF5"/>
            <w:tcMar>
              <w:top w:w="58" w:type="dxa"/>
              <w:left w:w="58" w:type="dxa"/>
              <w:bottom w:w="58" w:type="dxa"/>
              <w:right w:w="58" w:type="dxa"/>
            </w:tcMar>
            <w:vAlign w:val="center"/>
          </w:tcPr>
          <w:p w14:paraId="0E48A3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3B19FA8"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0469F7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S</w:t>
            </w:r>
            <w:r>
              <w:rPr>
                <w:rFonts w:ascii="宋体" w:hAnsi="宋体" w:cs="宋体"/>
                <w:color w:val="000000"/>
                <w:sz w:val="20"/>
                <w:lang w:eastAsia="zh-CN"/>
              </w:rPr>
              <w:t>OFA</w:t>
            </w:r>
          </w:p>
        </w:tc>
      </w:tr>
      <w:tr w:rsidR="00AF24A3" w:rsidRPr="00300621" w14:paraId="4709AFF8" w14:textId="77777777" w:rsidTr="00AF24A3">
        <w:trPr>
          <w:cantSplit/>
          <w:trHeight w:val="483"/>
        </w:trPr>
        <w:tc>
          <w:tcPr>
            <w:tcW w:w="484" w:type="dxa"/>
            <w:shd w:val="clear" w:color="auto" w:fill="AECEE1"/>
            <w:tcMar>
              <w:top w:w="58" w:type="dxa"/>
              <w:left w:w="58" w:type="dxa"/>
              <w:bottom w:w="58" w:type="dxa"/>
              <w:right w:w="58" w:type="dxa"/>
            </w:tcMar>
            <w:vAlign w:val="center"/>
          </w:tcPr>
          <w:p w14:paraId="192591DA" w14:textId="77777777" w:rsidR="00AF24A3" w:rsidRDefault="00AF24A3" w:rsidP="00BA4D5F">
            <w:pPr>
              <w:pStyle w:val="Cap2"/>
              <w:jc w:val="center"/>
              <w:rPr>
                <w:rFonts w:hint="eastAsia"/>
                <w:lang w:eastAsia="zh-CN"/>
              </w:rPr>
            </w:pPr>
            <w:r>
              <w:rPr>
                <w:rFonts w:hint="eastAsia"/>
                <w:lang w:eastAsia="zh-CN"/>
              </w:rPr>
              <w:t>15</w:t>
            </w:r>
          </w:p>
        </w:tc>
        <w:tc>
          <w:tcPr>
            <w:tcW w:w="2551" w:type="dxa"/>
            <w:shd w:val="clear" w:color="auto" w:fill="E3EEF5"/>
            <w:tcMar>
              <w:top w:w="58" w:type="dxa"/>
              <w:left w:w="58" w:type="dxa"/>
              <w:bottom w:w="58" w:type="dxa"/>
              <w:right w:w="58" w:type="dxa"/>
            </w:tcMar>
            <w:vAlign w:val="center"/>
          </w:tcPr>
          <w:p w14:paraId="51591230"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611BABE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7D9EAF6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4BBC179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09E23B4D" w14:textId="77777777" w:rsidR="00AF24A3" w:rsidRPr="00F41C79" w:rsidRDefault="00AF24A3" w:rsidP="00BA4D5F">
            <w:pPr>
              <w:jc w:val="both"/>
              <w:rPr>
                <w:rFonts w:ascii="宋体" w:hAnsi="宋体" w:cs="宋体"/>
                <w:color w:val="000000"/>
                <w:sz w:val="20"/>
                <w:lang w:eastAsia="zh-CN"/>
              </w:rPr>
            </w:pPr>
          </w:p>
        </w:tc>
      </w:tr>
    </w:tbl>
    <w:p w14:paraId="59B0A35F" w14:textId="77777777" w:rsidR="00AF24A3" w:rsidRDefault="00AF24A3" w:rsidP="00F83107">
      <w:pPr>
        <w:pStyle w:val="6"/>
        <w:numPr>
          <w:ilvl w:val="5"/>
          <w:numId w:val="2"/>
        </w:numPr>
        <w:rPr>
          <w:lang w:eastAsia="zh-CN"/>
        </w:rPr>
      </w:pPr>
      <w:bookmarkStart w:id="145" w:name="_Toc490747447"/>
      <w:r>
        <w:rPr>
          <w:rFonts w:hint="eastAsia"/>
          <w:lang w:eastAsia="zh-CN"/>
        </w:rPr>
        <w:t>用户界面</w:t>
      </w:r>
    </w:p>
    <w:p w14:paraId="68784B07" w14:textId="403D314D" w:rsidR="00AF24A3" w:rsidRPr="00D12323" w:rsidRDefault="00AF24A3" w:rsidP="00BA4D5F">
      <w:pPr>
        <w:pStyle w:val="L-"/>
      </w:pPr>
      <w:r w:rsidRPr="00D12323">
        <w:rPr>
          <w:rFonts w:hint="eastAsia"/>
        </w:rPr>
        <w:t>图：</w:t>
      </w:r>
      <w:r>
        <w:rPr>
          <w:rFonts w:hint="eastAsia"/>
        </w:rPr>
        <w:t>3.</w:t>
      </w:r>
      <w:r w:rsidR="00B712AC">
        <w:t>4.3</w:t>
      </w:r>
      <w:r>
        <w:rPr>
          <w:rFonts w:hint="eastAsia"/>
        </w:rPr>
        <w:t>.</w:t>
      </w:r>
      <w:r>
        <w:t>2.1</w:t>
      </w:r>
      <w:r>
        <w:rPr>
          <w:rFonts w:hint="eastAsia"/>
        </w:rPr>
        <w:t>.</w:t>
      </w:r>
      <w:r>
        <w:t>4</w:t>
      </w:r>
      <w:r w:rsidRPr="00D12323">
        <w:rPr>
          <w:rFonts w:hint="eastAsia"/>
        </w:rPr>
        <w:t xml:space="preserve">-1 </w:t>
      </w:r>
      <w:r>
        <w:rPr>
          <w:rFonts w:hint="eastAsia"/>
        </w:rPr>
        <w:t>单笔直连付款界面</w:t>
      </w:r>
      <w:r>
        <w:rPr>
          <w:rFonts w:ascii="宋体" w:cs="宋体" w:hint="eastAsia"/>
          <w:color w:val="000000"/>
          <w:szCs w:val="22"/>
        </w:rPr>
        <w:t>图</w:t>
      </w:r>
    </w:p>
    <w:p w14:paraId="69E32B60" w14:textId="77777777" w:rsidR="00AF24A3" w:rsidRDefault="00AF24A3" w:rsidP="00BA4D5F">
      <w:r>
        <w:rPr>
          <w:noProof/>
          <w:lang w:eastAsia="zh-CN" w:bidi="ar-SA"/>
        </w:rPr>
        <w:drawing>
          <wp:inline distT="0" distB="0" distL="0" distR="0" wp14:anchorId="2D2129A3" wp14:editId="6C470D55">
            <wp:extent cx="5267325" cy="2133600"/>
            <wp:effectExtent l="0" t="0" r="9525" b="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4B03E7ED" w14:textId="06993888" w:rsidR="00AF24A3" w:rsidRPr="00D12323" w:rsidRDefault="00AF24A3" w:rsidP="00BA4D5F">
      <w:pPr>
        <w:pStyle w:val="L-"/>
      </w:pPr>
      <w:r w:rsidRPr="00D12323">
        <w:rPr>
          <w:rFonts w:hint="eastAsia"/>
        </w:rPr>
        <w:t>图：</w:t>
      </w:r>
      <w:r>
        <w:rPr>
          <w:rFonts w:hint="eastAsia"/>
        </w:rPr>
        <w:t>3.</w:t>
      </w:r>
      <w:r>
        <w:t>5</w:t>
      </w:r>
      <w:r>
        <w:rPr>
          <w:rFonts w:hint="eastAsia"/>
        </w:rPr>
        <w:t>.</w:t>
      </w:r>
      <w:r w:rsidR="00B712AC">
        <w:t>3.</w:t>
      </w:r>
      <w:r>
        <w:rPr>
          <w:rFonts w:hint="eastAsia"/>
        </w:rPr>
        <w:t>2.</w:t>
      </w:r>
      <w:r>
        <w:t>1.4</w:t>
      </w:r>
      <w:r w:rsidRPr="00D12323">
        <w:rPr>
          <w:rFonts w:hint="eastAsia"/>
        </w:rPr>
        <w:t>-</w:t>
      </w:r>
      <w:r>
        <w:rPr>
          <w:rFonts w:hint="eastAsia"/>
        </w:rPr>
        <w:t>2</w:t>
      </w:r>
      <w:r w:rsidRPr="00D12323">
        <w:rPr>
          <w:rFonts w:hint="eastAsia"/>
        </w:rPr>
        <w:t xml:space="preserve"> </w:t>
      </w:r>
      <w:r>
        <w:rPr>
          <w:rFonts w:hint="eastAsia"/>
        </w:rPr>
        <w:t>批量直连付款界面</w:t>
      </w:r>
      <w:r>
        <w:rPr>
          <w:rFonts w:ascii="宋体" w:cs="宋体" w:hint="eastAsia"/>
          <w:color w:val="000000"/>
          <w:szCs w:val="22"/>
        </w:rPr>
        <w:t>图</w:t>
      </w:r>
    </w:p>
    <w:p w14:paraId="6FE55812" w14:textId="77777777" w:rsidR="00AF24A3" w:rsidRDefault="00AF24A3" w:rsidP="00BA4D5F">
      <w:r>
        <w:rPr>
          <w:noProof/>
          <w:lang w:eastAsia="zh-CN" w:bidi="ar-SA"/>
        </w:rPr>
        <w:drawing>
          <wp:inline distT="0" distB="0" distL="0" distR="0" wp14:anchorId="7CD75BC7" wp14:editId="6CE8E2B1">
            <wp:extent cx="5267325" cy="2124075"/>
            <wp:effectExtent l="0" t="0" r="9525" b="952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bookmarkEnd w:id="145"/>
    </w:p>
    <w:p w14:paraId="793B20D8" w14:textId="77777777" w:rsidR="00AF24A3" w:rsidRPr="009F1F23" w:rsidRDefault="00AF24A3" w:rsidP="00BA4D5F">
      <w:pPr>
        <w:rPr>
          <w:lang w:eastAsia="zh-CN"/>
        </w:rPr>
      </w:pPr>
    </w:p>
    <w:p w14:paraId="503C35EE" w14:textId="77777777" w:rsidR="00AF24A3" w:rsidRDefault="00AF24A3" w:rsidP="00F83107">
      <w:pPr>
        <w:pStyle w:val="3"/>
      </w:pPr>
      <w:bookmarkStart w:id="146" w:name="_Toc517685594"/>
      <w:r>
        <w:rPr>
          <w:rFonts w:hint="eastAsia"/>
        </w:rPr>
        <w:t>支票付款</w:t>
      </w:r>
      <w:bookmarkEnd w:id="146"/>
    </w:p>
    <w:p w14:paraId="30EDC108" w14:textId="77777777" w:rsidR="00AF24A3" w:rsidRDefault="00AF24A3" w:rsidP="00F83107">
      <w:pPr>
        <w:pStyle w:val="6"/>
        <w:numPr>
          <w:ilvl w:val="5"/>
          <w:numId w:val="2"/>
        </w:numPr>
        <w:rPr>
          <w:lang w:eastAsia="zh-CN"/>
        </w:rPr>
      </w:pPr>
      <w:r>
        <w:rPr>
          <w:rFonts w:hint="eastAsia"/>
          <w:lang w:eastAsia="zh-CN"/>
        </w:rPr>
        <w:t>业务描述</w:t>
      </w:r>
    </w:p>
    <w:p w14:paraId="2C131405" w14:textId="77777777" w:rsidR="00AF24A3" w:rsidRDefault="00AF24A3" w:rsidP="00BA4D5F">
      <w:pPr>
        <w:ind w:firstLine="420"/>
        <w:rPr>
          <w:lang w:eastAsia="zh-CN"/>
        </w:rPr>
      </w:pPr>
      <w:r>
        <w:rPr>
          <w:rFonts w:hint="eastAsia"/>
          <w:lang w:eastAsia="zh-CN"/>
        </w:rPr>
        <w:t>支票付款在零星特殊情况下使用，由收付费系统将数据传输到资金系统中、财务选择支票完成付款。付款结果返回给前端系统系统，同时资金系统和前端系统系统进行账务处理。</w:t>
      </w:r>
    </w:p>
    <w:p w14:paraId="72F3BB8F" w14:textId="77777777" w:rsidR="00AF24A3" w:rsidRDefault="00AF24A3" w:rsidP="00F83107">
      <w:pPr>
        <w:pStyle w:val="6"/>
        <w:numPr>
          <w:ilvl w:val="5"/>
          <w:numId w:val="2"/>
        </w:numPr>
        <w:rPr>
          <w:lang w:eastAsia="zh-CN"/>
        </w:rPr>
      </w:pPr>
      <w:r>
        <w:rPr>
          <w:rFonts w:hint="eastAsia"/>
          <w:lang w:eastAsia="zh-CN"/>
        </w:rPr>
        <w:t>业务流程</w:t>
      </w:r>
    </w:p>
    <w:p w14:paraId="0B6F628D" w14:textId="52BF7F97" w:rsidR="00AF24A3" w:rsidRPr="00D12323" w:rsidRDefault="00AF24A3" w:rsidP="00BA4D5F">
      <w:pPr>
        <w:pStyle w:val="L-"/>
      </w:pPr>
      <w:r w:rsidRPr="00D12323">
        <w:rPr>
          <w:rFonts w:hint="eastAsia"/>
        </w:rPr>
        <w:t>图：</w:t>
      </w:r>
      <w:r w:rsidR="00B712AC">
        <w:rPr>
          <w:rFonts w:hint="eastAsia"/>
        </w:rPr>
        <w:t>3.4.3.2.2</w:t>
      </w:r>
      <w:r>
        <w:rPr>
          <w:rFonts w:hint="eastAsia"/>
        </w:rPr>
        <w:t>.2</w:t>
      </w:r>
      <w:r w:rsidRPr="00D12323">
        <w:rPr>
          <w:rFonts w:hint="eastAsia"/>
        </w:rPr>
        <w:t xml:space="preserve">-1 </w:t>
      </w:r>
      <w:r>
        <w:rPr>
          <w:rFonts w:hint="eastAsia"/>
        </w:rPr>
        <w:t xml:space="preserve"> </w:t>
      </w:r>
      <w:r>
        <w:rPr>
          <w:rFonts w:hint="eastAsia"/>
        </w:rPr>
        <w:t>支票流程</w:t>
      </w:r>
    </w:p>
    <w:p w14:paraId="4B24699A" w14:textId="77777777" w:rsidR="00AF24A3" w:rsidRDefault="00AF24A3" w:rsidP="00BA4D5F">
      <w:r>
        <w:object w:dxaOrig="11990" w:dyaOrig="11819" w14:anchorId="0530785F">
          <v:shape id="_x0000_i1034" type="#_x0000_t75" style="width:415.35pt;height:407.8pt" o:ole="">
            <v:imagedata r:id="rId96" o:title=""/>
          </v:shape>
          <o:OLEObject Type="Embed" ProgID="Visio.Drawing.11" ShapeID="_x0000_i1034" DrawAspect="Content" ObjectID="_1624086104" r:id="rId97"/>
        </w:object>
      </w:r>
    </w:p>
    <w:p w14:paraId="4EF4237E" w14:textId="66557E4B" w:rsidR="00AF24A3" w:rsidRPr="00D12323" w:rsidRDefault="00AF24A3" w:rsidP="00BA4D5F">
      <w:pPr>
        <w:pStyle w:val="L-"/>
      </w:pPr>
      <w:r w:rsidRPr="00D12323">
        <w:rPr>
          <w:rFonts w:hint="eastAsia"/>
        </w:rPr>
        <w:t>图：</w:t>
      </w:r>
      <w:r w:rsidR="00B712AC">
        <w:rPr>
          <w:rFonts w:hint="eastAsia"/>
        </w:rPr>
        <w:t>3.4.3.2.2.2-2</w:t>
      </w:r>
      <w:r w:rsidRPr="00D12323">
        <w:rPr>
          <w:rFonts w:hint="eastAsia"/>
        </w:rPr>
        <w:t xml:space="preserve"> </w:t>
      </w:r>
      <w:r>
        <w:rPr>
          <w:rFonts w:hint="eastAsia"/>
        </w:rPr>
        <w:t xml:space="preserve"> </w:t>
      </w:r>
      <w:r>
        <w:rPr>
          <w:rFonts w:hint="eastAsia"/>
        </w:rPr>
        <w:t>支票付款流程</w:t>
      </w:r>
    </w:p>
    <w:p w14:paraId="07027DDB" w14:textId="77777777" w:rsidR="00AF24A3" w:rsidRDefault="00AF24A3" w:rsidP="00BA4D5F">
      <w:r>
        <w:object w:dxaOrig="16290" w:dyaOrig="24150" w14:anchorId="2F869A0C">
          <v:shape id="_x0000_i1035" type="#_x0000_t75" style="width:414.8pt;height:614.7pt" o:ole="">
            <v:imagedata r:id="rId98" o:title=""/>
          </v:shape>
          <o:OLEObject Type="Embed" ProgID="Visio.Drawing.11" ShapeID="_x0000_i1035" DrawAspect="Content" ObjectID="_1624086105" r:id="rId99"/>
        </w:object>
      </w:r>
    </w:p>
    <w:p w14:paraId="05A2EF50" w14:textId="77777777" w:rsidR="00AF24A3" w:rsidRDefault="00AF24A3" w:rsidP="00F83107">
      <w:pPr>
        <w:pStyle w:val="6"/>
        <w:numPr>
          <w:ilvl w:val="5"/>
          <w:numId w:val="2"/>
        </w:numPr>
        <w:rPr>
          <w:lang w:eastAsia="zh-CN"/>
        </w:rPr>
      </w:pPr>
      <w:r>
        <w:rPr>
          <w:rFonts w:hint="eastAsia"/>
          <w:lang w:eastAsia="zh-CN"/>
        </w:rPr>
        <w:t>流程说明</w:t>
      </w:r>
    </w:p>
    <w:p w14:paraId="56C37EBE" w14:textId="534618F0"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.3</w:t>
      </w:r>
      <w:r w:rsidR="00B712AC">
        <w:t>.2.2</w:t>
      </w:r>
      <w:r>
        <w:rPr>
          <w:rFonts w:hint="eastAsia"/>
        </w:rPr>
        <w:t>.3</w:t>
      </w:r>
      <w:r w:rsidRPr="00D12323">
        <w:rPr>
          <w:rFonts w:hint="eastAsia"/>
        </w:rPr>
        <w:t xml:space="preserve">-1 </w:t>
      </w:r>
      <w:r>
        <w:rPr>
          <w:rFonts w:hint="eastAsia"/>
        </w:rPr>
        <w:t xml:space="preserve"> </w:t>
      </w:r>
      <w:r>
        <w:rPr>
          <w:rFonts w:hint="eastAsia"/>
        </w:rPr>
        <w:t>支票付款</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73"/>
        <w:gridCol w:w="2411"/>
        <w:gridCol w:w="3622"/>
        <w:gridCol w:w="1916"/>
      </w:tblGrid>
      <w:tr w:rsidR="00AF24A3" w:rsidRPr="00300621" w14:paraId="1D3159C1" w14:textId="77777777" w:rsidTr="00AF24A3">
        <w:trPr>
          <w:cantSplit/>
          <w:tblHeader/>
        </w:trPr>
        <w:tc>
          <w:tcPr>
            <w:tcW w:w="484" w:type="dxa"/>
            <w:shd w:val="clear" w:color="auto" w:fill="7C9BC1"/>
            <w:tcMar>
              <w:top w:w="58" w:type="dxa"/>
              <w:left w:w="58" w:type="dxa"/>
              <w:bottom w:w="58" w:type="dxa"/>
              <w:right w:w="58" w:type="dxa"/>
            </w:tcMar>
          </w:tcPr>
          <w:p w14:paraId="24E21F15" w14:textId="77777777" w:rsidR="00AF24A3" w:rsidRPr="00300621" w:rsidRDefault="00AF24A3" w:rsidP="00BA4D5F">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1CF3D3A"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66C9051"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DE960C0" w14:textId="77777777" w:rsidR="00AF24A3" w:rsidRPr="00300621" w:rsidRDefault="00AF24A3" w:rsidP="00BA4D5F">
            <w:pPr>
              <w:pStyle w:val="Cap1"/>
              <w:ind w:firstLineChars="100" w:firstLine="201"/>
              <w:jc w:val="both"/>
              <w:rPr>
                <w:rFonts w:hint="eastAsia"/>
                <w:szCs w:val="18"/>
              </w:rPr>
            </w:pPr>
            <w:r w:rsidRPr="00300621">
              <w:rPr>
                <w:rFonts w:hint="eastAsia"/>
                <w:szCs w:val="18"/>
              </w:rPr>
              <w:t>备注</w:t>
            </w:r>
          </w:p>
        </w:tc>
      </w:tr>
      <w:tr w:rsidR="00AF24A3" w:rsidRPr="00300621" w14:paraId="7BC9FC0B" w14:textId="77777777" w:rsidTr="00AF24A3">
        <w:trPr>
          <w:cantSplit/>
          <w:trHeight w:val="483"/>
        </w:trPr>
        <w:tc>
          <w:tcPr>
            <w:tcW w:w="484" w:type="dxa"/>
            <w:shd w:val="clear" w:color="auto" w:fill="AECEE1"/>
            <w:tcMar>
              <w:top w:w="58" w:type="dxa"/>
              <w:left w:w="58" w:type="dxa"/>
              <w:bottom w:w="58" w:type="dxa"/>
              <w:right w:w="58" w:type="dxa"/>
            </w:tcMar>
            <w:vAlign w:val="center"/>
          </w:tcPr>
          <w:p w14:paraId="094CF6D7" w14:textId="77777777" w:rsidR="00AF24A3" w:rsidRPr="005D789A" w:rsidRDefault="00AF24A3" w:rsidP="00BA4D5F">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8A652A5"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4FBD7B2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32A60A2" w14:textId="77777777" w:rsidR="00AF24A3" w:rsidRPr="00F41C79" w:rsidRDefault="00AF24A3" w:rsidP="00BA4D5F">
            <w:pPr>
              <w:jc w:val="both"/>
              <w:rPr>
                <w:rFonts w:ascii="宋体" w:hAnsi="宋体" w:cs="宋体"/>
                <w:color w:val="000000"/>
                <w:sz w:val="20"/>
                <w:lang w:eastAsia="zh-CN"/>
              </w:rPr>
            </w:pPr>
          </w:p>
        </w:tc>
      </w:tr>
      <w:tr w:rsidR="00AF24A3" w:rsidRPr="00300621" w14:paraId="5B37281B" w14:textId="77777777" w:rsidTr="00AF24A3">
        <w:trPr>
          <w:cantSplit/>
          <w:trHeight w:val="483"/>
        </w:trPr>
        <w:tc>
          <w:tcPr>
            <w:tcW w:w="484" w:type="dxa"/>
            <w:shd w:val="clear" w:color="auto" w:fill="AECEE1"/>
            <w:tcMar>
              <w:top w:w="58" w:type="dxa"/>
              <w:left w:w="58" w:type="dxa"/>
              <w:bottom w:w="58" w:type="dxa"/>
              <w:right w:w="58" w:type="dxa"/>
            </w:tcMar>
            <w:vAlign w:val="center"/>
          </w:tcPr>
          <w:p w14:paraId="0ED71FFF" w14:textId="77777777" w:rsidR="00AF24A3" w:rsidRPr="005D789A" w:rsidRDefault="00AF24A3" w:rsidP="00BA4D5F">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DF31F9F"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23111A7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6231ED7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3070206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589833BC"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2059A1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0BF59304"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6715C370"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48F7885D"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rPr>
              <w:t>接口标准见</w:t>
            </w:r>
            <w:r>
              <w:rPr>
                <w:rFonts w:ascii="宋体" w:hAnsi="宋体" w:cs="宋体" w:hint="eastAsia"/>
                <w:color w:val="000000"/>
                <w:sz w:val="20"/>
                <w:lang w:eastAsia="zh-CN"/>
              </w:rPr>
              <w:t>3.5.2.16-</w:t>
            </w:r>
            <w:r>
              <w:rPr>
                <w:rFonts w:ascii="宋体" w:hAnsi="宋体" w:cs="宋体"/>
                <w:color w:val="000000"/>
                <w:sz w:val="20"/>
                <w:lang w:eastAsia="zh-CN"/>
              </w:rPr>
              <w:t>3.5.2.1.9</w:t>
            </w:r>
          </w:p>
        </w:tc>
      </w:tr>
      <w:tr w:rsidR="00AF24A3" w:rsidRPr="00300621" w14:paraId="247808CC" w14:textId="77777777" w:rsidTr="00AF24A3">
        <w:trPr>
          <w:cantSplit/>
          <w:trHeight w:val="483"/>
        </w:trPr>
        <w:tc>
          <w:tcPr>
            <w:tcW w:w="484" w:type="dxa"/>
            <w:shd w:val="clear" w:color="auto" w:fill="AECEE1"/>
            <w:tcMar>
              <w:top w:w="58" w:type="dxa"/>
              <w:left w:w="58" w:type="dxa"/>
              <w:bottom w:w="58" w:type="dxa"/>
              <w:right w:w="58" w:type="dxa"/>
            </w:tcMar>
            <w:vAlign w:val="center"/>
          </w:tcPr>
          <w:p w14:paraId="6E0A8938" w14:textId="77777777" w:rsidR="00AF24A3" w:rsidRPr="005D789A" w:rsidRDefault="00AF24A3" w:rsidP="00BA4D5F">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53F1B63"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010A6A21"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7961A35" w14:textId="77777777" w:rsidR="00AF24A3" w:rsidRPr="00F41C79" w:rsidRDefault="00AF24A3" w:rsidP="00BA4D5F">
            <w:pPr>
              <w:jc w:val="both"/>
              <w:rPr>
                <w:rFonts w:ascii="宋体" w:hAnsi="宋体" w:cs="宋体"/>
                <w:color w:val="000000"/>
                <w:sz w:val="20"/>
                <w:lang w:eastAsia="zh-CN"/>
              </w:rPr>
            </w:pPr>
          </w:p>
        </w:tc>
      </w:tr>
      <w:tr w:rsidR="00AF24A3" w:rsidRPr="00300621" w14:paraId="1E78DAAC" w14:textId="77777777" w:rsidTr="00AF24A3">
        <w:trPr>
          <w:cantSplit/>
          <w:trHeight w:val="483"/>
        </w:trPr>
        <w:tc>
          <w:tcPr>
            <w:tcW w:w="484" w:type="dxa"/>
            <w:shd w:val="clear" w:color="auto" w:fill="AECEE1"/>
            <w:tcMar>
              <w:top w:w="58" w:type="dxa"/>
              <w:left w:w="58" w:type="dxa"/>
              <w:bottom w:w="58" w:type="dxa"/>
              <w:right w:w="58" w:type="dxa"/>
            </w:tcMar>
            <w:vAlign w:val="center"/>
          </w:tcPr>
          <w:p w14:paraId="2BF6392A" w14:textId="77777777" w:rsidR="00AF24A3" w:rsidRPr="005D789A" w:rsidRDefault="00AF24A3" w:rsidP="00BA4D5F">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1FFBC12F"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182EFDC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w:t>
            </w:r>
            <w:r>
              <w:rPr>
                <w:rFonts w:ascii="宋体" w:hAnsi="宋体" w:cs="宋体" w:hint="eastAsia"/>
                <w:color w:val="000000"/>
                <w:sz w:val="20"/>
                <w:lang w:eastAsia="zh-CN"/>
              </w:rPr>
              <w:t>付</w:t>
            </w:r>
            <w:r>
              <w:rPr>
                <w:rFonts w:ascii="宋体" w:hAnsi="宋体" w:cs="宋体"/>
                <w:color w:val="000000"/>
                <w:sz w:val="20"/>
                <w:lang w:eastAsia="zh-CN"/>
              </w:rPr>
              <w:t>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DC9B6DB" w14:textId="77777777" w:rsidR="00AF24A3" w:rsidRPr="00F41C79" w:rsidRDefault="00AF24A3" w:rsidP="00BA4D5F">
            <w:pPr>
              <w:jc w:val="both"/>
              <w:rPr>
                <w:rFonts w:ascii="宋体" w:hAnsi="宋体" w:cs="宋体"/>
                <w:color w:val="000000"/>
                <w:sz w:val="20"/>
                <w:lang w:eastAsia="zh-CN"/>
              </w:rPr>
            </w:pPr>
          </w:p>
        </w:tc>
      </w:tr>
      <w:tr w:rsidR="00AF24A3" w:rsidRPr="00300621" w14:paraId="4111FF79" w14:textId="77777777" w:rsidTr="00AF24A3">
        <w:trPr>
          <w:cantSplit/>
          <w:trHeight w:val="483"/>
        </w:trPr>
        <w:tc>
          <w:tcPr>
            <w:tcW w:w="484" w:type="dxa"/>
            <w:shd w:val="clear" w:color="auto" w:fill="AECEE1"/>
            <w:tcMar>
              <w:top w:w="58" w:type="dxa"/>
              <w:left w:w="58" w:type="dxa"/>
              <w:bottom w:w="58" w:type="dxa"/>
              <w:right w:w="58" w:type="dxa"/>
            </w:tcMar>
            <w:vAlign w:val="center"/>
          </w:tcPr>
          <w:p w14:paraId="1D69B1E2" w14:textId="77777777" w:rsidR="00AF24A3" w:rsidRPr="005D789A" w:rsidRDefault="00AF24A3" w:rsidP="00BA4D5F">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7AD9E3D2"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1405DC6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3FE4876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3D2C22A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13B755B" w14:textId="77777777" w:rsidR="00AF24A3" w:rsidRPr="00F41C79" w:rsidRDefault="00AF24A3" w:rsidP="00BA4D5F">
            <w:pPr>
              <w:jc w:val="both"/>
              <w:rPr>
                <w:rFonts w:ascii="宋体" w:hAnsi="宋体" w:cs="宋体"/>
                <w:color w:val="000000"/>
                <w:sz w:val="20"/>
                <w:lang w:eastAsia="zh-CN"/>
              </w:rPr>
            </w:pPr>
          </w:p>
        </w:tc>
      </w:tr>
      <w:tr w:rsidR="00AF24A3" w:rsidRPr="00300621" w14:paraId="3A3067F8" w14:textId="77777777" w:rsidTr="00AF24A3">
        <w:trPr>
          <w:cantSplit/>
          <w:trHeight w:val="483"/>
        </w:trPr>
        <w:tc>
          <w:tcPr>
            <w:tcW w:w="484" w:type="dxa"/>
            <w:shd w:val="clear" w:color="auto" w:fill="AECEE1"/>
            <w:tcMar>
              <w:top w:w="58" w:type="dxa"/>
              <w:left w:w="58" w:type="dxa"/>
              <w:bottom w:w="58" w:type="dxa"/>
              <w:right w:w="58" w:type="dxa"/>
            </w:tcMar>
            <w:vAlign w:val="center"/>
          </w:tcPr>
          <w:p w14:paraId="6A828F82" w14:textId="77777777" w:rsidR="00AF24A3" w:rsidRDefault="00AF24A3" w:rsidP="00BA4D5F">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2DC8642A"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7BB77559"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ATS自动生成资金交易单。</w:t>
            </w:r>
          </w:p>
        </w:tc>
        <w:tc>
          <w:tcPr>
            <w:tcW w:w="1560" w:type="dxa"/>
            <w:shd w:val="clear" w:color="auto" w:fill="E3EEF5"/>
            <w:tcMar>
              <w:top w:w="58" w:type="dxa"/>
              <w:left w:w="58" w:type="dxa"/>
              <w:bottom w:w="58" w:type="dxa"/>
              <w:right w:w="58" w:type="dxa"/>
            </w:tcMar>
            <w:vAlign w:val="center"/>
          </w:tcPr>
          <w:p w14:paraId="481DCC38" w14:textId="77777777" w:rsidR="00AF24A3" w:rsidRPr="00F41C79" w:rsidRDefault="00AF24A3" w:rsidP="00BA4D5F">
            <w:pPr>
              <w:jc w:val="both"/>
              <w:rPr>
                <w:rFonts w:ascii="宋体" w:hAnsi="宋体" w:cs="宋体"/>
                <w:color w:val="000000"/>
                <w:sz w:val="20"/>
                <w:lang w:eastAsia="zh-CN"/>
              </w:rPr>
            </w:pPr>
          </w:p>
        </w:tc>
      </w:tr>
      <w:tr w:rsidR="00AF24A3" w:rsidRPr="00300621" w14:paraId="242135A2" w14:textId="77777777" w:rsidTr="00AF24A3">
        <w:trPr>
          <w:cantSplit/>
          <w:trHeight w:val="483"/>
        </w:trPr>
        <w:tc>
          <w:tcPr>
            <w:tcW w:w="484" w:type="dxa"/>
            <w:shd w:val="clear" w:color="auto" w:fill="AECEE1"/>
            <w:tcMar>
              <w:top w:w="58" w:type="dxa"/>
              <w:left w:w="58" w:type="dxa"/>
              <w:bottom w:w="58" w:type="dxa"/>
              <w:right w:w="58" w:type="dxa"/>
            </w:tcMar>
            <w:vAlign w:val="center"/>
          </w:tcPr>
          <w:p w14:paraId="6E1176F3" w14:textId="77777777" w:rsidR="00AF24A3" w:rsidRPr="005D789A" w:rsidRDefault="00AF24A3" w:rsidP="00BA4D5F">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2F0D2AA9" w14:textId="77777777" w:rsidR="00AF24A3" w:rsidRDefault="00AF24A3" w:rsidP="00BA4D5F">
            <w:pPr>
              <w:jc w:val="both"/>
              <w:rPr>
                <w:rFonts w:ascii="宋体" w:hAnsi="宋体" w:cs="宋体"/>
                <w:color w:val="000000"/>
                <w:sz w:val="20"/>
              </w:rPr>
            </w:pPr>
            <w:r>
              <w:rPr>
                <w:rFonts w:ascii="宋体" w:hAnsi="宋体" w:cs="宋体" w:hint="eastAsia"/>
                <w:color w:val="000000"/>
                <w:sz w:val="20"/>
              </w:rPr>
              <w:t>支票领用</w:t>
            </w:r>
          </w:p>
        </w:tc>
        <w:tc>
          <w:tcPr>
            <w:tcW w:w="3827" w:type="dxa"/>
            <w:shd w:val="clear" w:color="auto" w:fill="E3EEF5"/>
            <w:tcMar>
              <w:top w:w="58" w:type="dxa"/>
              <w:left w:w="58" w:type="dxa"/>
              <w:bottom w:w="58" w:type="dxa"/>
              <w:right w:w="58" w:type="dxa"/>
            </w:tcMar>
            <w:vAlign w:val="center"/>
          </w:tcPr>
          <w:p w14:paraId="272A5BE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财务人员在ATS中选择已审批的支票支付交易单，点击“领用”按钮领用一张可用支票：</w:t>
            </w:r>
          </w:p>
          <w:p w14:paraId="1F1483D6"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1、领用不成功，交易单停留已审批状态；</w:t>
            </w:r>
          </w:p>
          <w:p w14:paraId="71127730" w14:textId="77777777" w:rsidR="00AF24A3" w:rsidRPr="00A65061"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2、领用成功，交易单已领用状态，进入下一流程；</w:t>
            </w:r>
          </w:p>
        </w:tc>
        <w:tc>
          <w:tcPr>
            <w:tcW w:w="1560" w:type="dxa"/>
            <w:shd w:val="clear" w:color="auto" w:fill="E3EEF5"/>
            <w:tcMar>
              <w:top w:w="58" w:type="dxa"/>
              <w:left w:w="58" w:type="dxa"/>
              <w:bottom w:w="58" w:type="dxa"/>
              <w:right w:w="58" w:type="dxa"/>
            </w:tcMar>
            <w:vAlign w:val="center"/>
          </w:tcPr>
          <w:p w14:paraId="6C737375" w14:textId="77777777" w:rsidR="00AF24A3" w:rsidRPr="00F41C79" w:rsidRDefault="00AF24A3" w:rsidP="00BA4D5F">
            <w:pPr>
              <w:jc w:val="both"/>
              <w:rPr>
                <w:rFonts w:ascii="宋体" w:hAnsi="宋体" w:cs="宋体"/>
                <w:color w:val="000000"/>
                <w:sz w:val="20"/>
                <w:lang w:eastAsia="zh-CN"/>
              </w:rPr>
            </w:pPr>
          </w:p>
        </w:tc>
      </w:tr>
      <w:tr w:rsidR="00AF24A3" w:rsidRPr="00300621" w14:paraId="618A412B" w14:textId="77777777" w:rsidTr="00AF24A3">
        <w:trPr>
          <w:cantSplit/>
          <w:trHeight w:val="483"/>
        </w:trPr>
        <w:tc>
          <w:tcPr>
            <w:tcW w:w="484" w:type="dxa"/>
            <w:shd w:val="clear" w:color="auto" w:fill="AECEE1"/>
            <w:tcMar>
              <w:top w:w="58" w:type="dxa"/>
              <w:left w:w="58" w:type="dxa"/>
              <w:bottom w:w="58" w:type="dxa"/>
              <w:right w:w="58" w:type="dxa"/>
            </w:tcMar>
            <w:vAlign w:val="center"/>
          </w:tcPr>
          <w:p w14:paraId="29135182" w14:textId="77777777" w:rsidR="00AF24A3" w:rsidRPr="005D789A" w:rsidRDefault="00AF24A3" w:rsidP="00BA4D5F">
            <w:pPr>
              <w:pStyle w:val="Cap2"/>
              <w:jc w:val="center"/>
              <w:rPr>
                <w:rFonts w:hint="eastAsia"/>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652AB0E8" w14:textId="77777777" w:rsidR="00AF24A3" w:rsidRDefault="00AF24A3" w:rsidP="00BA4D5F">
            <w:pPr>
              <w:jc w:val="both"/>
              <w:rPr>
                <w:rFonts w:ascii="宋体" w:hAnsi="宋体" w:cs="宋体"/>
                <w:color w:val="000000"/>
                <w:sz w:val="20"/>
              </w:rPr>
            </w:pPr>
            <w:r>
              <w:rPr>
                <w:rFonts w:ascii="宋体" w:hAnsi="宋体" w:cs="宋体" w:hint="eastAsia"/>
                <w:color w:val="000000"/>
                <w:sz w:val="20"/>
              </w:rPr>
              <w:t>领用复核</w:t>
            </w:r>
          </w:p>
        </w:tc>
        <w:tc>
          <w:tcPr>
            <w:tcW w:w="3827" w:type="dxa"/>
            <w:shd w:val="clear" w:color="auto" w:fill="E3EEF5"/>
            <w:tcMar>
              <w:top w:w="58" w:type="dxa"/>
              <w:left w:w="58" w:type="dxa"/>
              <w:bottom w:w="58" w:type="dxa"/>
              <w:right w:w="58" w:type="dxa"/>
            </w:tcMar>
            <w:vAlign w:val="center"/>
          </w:tcPr>
          <w:p w14:paraId="31D1957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财务人员在ATS中选择已领用的支票支付交易单，点击“领用复核”按钮复核一张已领用的支票：</w:t>
            </w:r>
          </w:p>
          <w:p w14:paraId="505FC042"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1、领用复核不成功，交易单停留已领用状态；</w:t>
            </w:r>
          </w:p>
          <w:p w14:paraId="045F8F81" w14:textId="77777777" w:rsidR="00AF24A3" w:rsidRPr="00A65061"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2、领用复核成功，交易单支付中状态，进入下一流程；</w:t>
            </w:r>
          </w:p>
        </w:tc>
        <w:tc>
          <w:tcPr>
            <w:tcW w:w="1560" w:type="dxa"/>
            <w:shd w:val="clear" w:color="auto" w:fill="E3EEF5"/>
            <w:tcMar>
              <w:top w:w="58" w:type="dxa"/>
              <w:left w:w="58" w:type="dxa"/>
              <w:bottom w:w="58" w:type="dxa"/>
              <w:right w:w="58" w:type="dxa"/>
            </w:tcMar>
            <w:vAlign w:val="center"/>
          </w:tcPr>
          <w:p w14:paraId="6110EE13" w14:textId="77777777" w:rsidR="00AF24A3" w:rsidRPr="00F41C79" w:rsidRDefault="00AF24A3" w:rsidP="00BA4D5F">
            <w:pPr>
              <w:jc w:val="both"/>
              <w:rPr>
                <w:rFonts w:ascii="宋体" w:hAnsi="宋体" w:cs="宋体"/>
                <w:color w:val="000000"/>
                <w:sz w:val="20"/>
                <w:lang w:eastAsia="zh-CN"/>
              </w:rPr>
            </w:pPr>
          </w:p>
        </w:tc>
      </w:tr>
      <w:tr w:rsidR="00AF24A3" w:rsidRPr="00300621" w14:paraId="6666FC54" w14:textId="77777777" w:rsidTr="00AF24A3">
        <w:trPr>
          <w:cantSplit/>
          <w:trHeight w:val="483"/>
        </w:trPr>
        <w:tc>
          <w:tcPr>
            <w:tcW w:w="484" w:type="dxa"/>
            <w:shd w:val="clear" w:color="auto" w:fill="AECEE1"/>
            <w:tcMar>
              <w:top w:w="58" w:type="dxa"/>
              <w:left w:w="58" w:type="dxa"/>
              <w:bottom w:w="58" w:type="dxa"/>
              <w:right w:w="58" w:type="dxa"/>
            </w:tcMar>
            <w:vAlign w:val="center"/>
          </w:tcPr>
          <w:p w14:paraId="0FF2E88A" w14:textId="77777777" w:rsidR="00AF24A3" w:rsidRPr="005D4FFD" w:rsidRDefault="00AF24A3" w:rsidP="00BA4D5F">
            <w:pPr>
              <w:pStyle w:val="Cap2"/>
              <w:jc w:val="center"/>
              <w:rPr>
                <w:rFonts w:hint="eastAsia"/>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74CFA868" w14:textId="77777777" w:rsidR="00AF24A3" w:rsidRDefault="00AF24A3" w:rsidP="00BA4D5F">
            <w:pPr>
              <w:jc w:val="both"/>
              <w:rPr>
                <w:rFonts w:ascii="宋体" w:hAnsi="宋体" w:cs="宋体"/>
                <w:color w:val="000000"/>
                <w:sz w:val="20"/>
              </w:rPr>
            </w:pPr>
            <w:r>
              <w:rPr>
                <w:rFonts w:ascii="宋体" w:hAnsi="宋体" w:cs="宋体"/>
                <w:color w:val="000000"/>
                <w:sz w:val="20"/>
              </w:rPr>
              <w:t>ATS</w:t>
            </w: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5D7C99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w:t>
            </w:r>
            <w:r>
              <w:rPr>
                <w:rFonts w:ascii="宋体" w:hAnsi="宋体" w:cs="宋体"/>
                <w:color w:val="000000"/>
                <w:sz w:val="20"/>
                <w:lang w:eastAsia="zh-CN"/>
              </w:rPr>
              <w:t>银行明细</w:t>
            </w:r>
            <w:r>
              <w:rPr>
                <w:rFonts w:ascii="宋体" w:hAnsi="宋体" w:cs="宋体" w:hint="eastAsia"/>
                <w:color w:val="000000"/>
                <w:sz w:val="20"/>
                <w:lang w:eastAsia="zh-CN"/>
              </w:rPr>
              <w:t>：</w:t>
            </w:r>
          </w:p>
          <w:p w14:paraId="1016464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1、直连账户明细通过直连渠道获取；</w:t>
            </w:r>
          </w:p>
          <w:p w14:paraId="4192282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2、非直连账户明细通过手工导入方式进入ATS；</w:t>
            </w:r>
          </w:p>
        </w:tc>
        <w:tc>
          <w:tcPr>
            <w:tcW w:w="1560" w:type="dxa"/>
            <w:shd w:val="clear" w:color="auto" w:fill="E3EEF5"/>
            <w:tcMar>
              <w:top w:w="58" w:type="dxa"/>
              <w:left w:w="58" w:type="dxa"/>
              <w:bottom w:w="58" w:type="dxa"/>
              <w:right w:w="58" w:type="dxa"/>
            </w:tcMar>
            <w:vAlign w:val="center"/>
          </w:tcPr>
          <w:p w14:paraId="1F1AE8F0"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T+1天</w:t>
            </w:r>
          </w:p>
        </w:tc>
      </w:tr>
      <w:tr w:rsidR="00AF24A3" w:rsidRPr="00300621" w14:paraId="672AAE6E" w14:textId="77777777" w:rsidTr="00AF24A3">
        <w:trPr>
          <w:cantSplit/>
          <w:trHeight w:val="483"/>
        </w:trPr>
        <w:tc>
          <w:tcPr>
            <w:tcW w:w="484" w:type="dxa"/>
            <w:shd w:val="clear" w:color="auto" w:fill="AECEE1"/>
            <w:tcMar>
              <w:top w:w="58" w:type="dxa"/>
              <w:left w:w="58" w:type="dxa"/>
              <w:bottom w:w="58" w:type="dxa"/>
              <w:right w:w="58" w:type="dxa"/>
            </w:tcMar>
            <w:vAlign w:val="center"/>
          </w:tcPr>
          <w:p w14:paraId="17EB04C0" w14:textId="77777777" w:rsidR="00AF24A3" w:rsidRPr="005D4FFD" w:rsidRDefault="00AF24A3" w:rsidP="00BA4D5F">
            <w:pPr>
              <w:pStyle w:val="Cap2"/>
              <w:jc w:val="center"/>
              <w:rPr>
                <w:rFonts w:hint="eastAsia"/>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2E21F23F" w14:textId="77777777" w:rsidR="00AF24A3" w:rsidRDefault="00AF24A3" w:rsidP="00BA4D5F">
            <w:pPr>
              <w:jc w:val="both"/>
              <w:rPr>
                <w:rFonts w:ascii="宋体" w:hAnsi="宋体" w:cs="宋体"/>
                <w:color w:val="000000"/>
                <w:sz w:val="20"/>
              </w:rPr>
            </w:pPr>
            <w:r>
              <w:rPr>
                <w:rFonts w:ascii="宋体" w:hAnsi="宋体" w:cs="宋体" w:hint="eastAsia"/>
                <w:color w:val="000000"/>
                <w:sz w:val="20"/>
              </w:rPr>
              <w:t>支票核销</w:t>
            </w:r>
          </w:p>
        </w:tc>
        <w:tc>
          <w:tcPr>
            <w:tcW w:w="3827" w:type="dxa"/>
            <w:shd w:val="clear" w:color="auto" w:fill="E3EEF5"/>
            <w:tcMar>
              <w:top w:w="58" w:type="dxa"/>
              <w:left w:w="58" w:type="dxa"/>
              <w:bottom w:w="58" w:type="dxa"/>
              <w:right w:w="58" w:type="dxa"/>
            </w:tcMar>
            <w:vAlign w:val="center"/>
          </w:tcPr>
          <w:p w14:paraId="6757331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财务人员在ATS将已领用的付款交易单和银行明细进行核销：</w:t>
            </w:r>
          </w:p>
          <w:p w14:paraId="174F581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1、核销不成功，交易单停留支付中状态；</w:t>
            </w:r>
          </w:p>
          <w:p w14:paraId="59F32B51"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2、核销成功，交易单已支付，进入下一流程；</w:t>
            </w:r>
          </w:p>
        </w:tc>
        <w:tc>
          <w:tcPr>
            <w:tcW w:w="1560" w:type="dxa"/>
            <w:shd w:val="clear" w:color="auto" w:fill="E3EEF5"/>
            <w:tcMar>
              <w:top w:w="58" w:type="dxa"/>
              <w:left w:w="58" w:type="dxa"/>
              <w:bottom w:w="58" w:type="dxa"/>
              <w:right w:w="58" w:type="dxa"/>
            </w:tcMar>
            <w:vAlign w:val="center"/>
          </w:tcPr>
          <w:p w14:paraId="60D1AEC5" w14:textId="77777777" w:rsidR="00AF24A3" w:rsidRPr="00F41C79" w:rsidRDefault="00AF24A3" w:rsidP="00BA4D5F">
            <w:pPr>
              <w:jc w:val="both"/>
              <w:rPr>
                <w:rFonts w:ascii="宋体" w:hAnsi="宋体" w:cs="宋体"/>
                <w:color w:val="000000"/>
                <w:sz w:val="20"/>
                <w:lang w:eastAsia="zh-CN"/>
              </w:rPr>
            </w:pPr>
          </w:p>
        </w:tc>
      </w:tr>
      <w:tr w:rsidR="00AF24A3" w:rsidRPr="00300621" w14:paraId="7DE25B13" w14:textId="77777777" w:rsidTr="00AF24A3">
        <w:trPr>
          <w:cantSplit/>
          <w:trHeight w:val="483"/>
        </w:trPr>
        <w:tc>
          <w:tcPr>
            <w:tcW w:w="484" w:type="dxa"/>
            <w:shd w:val="clear" w:color="auto" w:fill="AECEE1"/>
            <w:tcMar>
              <w:top w:w="58" w:type="dxa"/>
              <w:left w:w="58" w:type="dxa"/>
              <w:bottom w:w="58" w:type="dxa"/>
              <w:right w:w="58" w:type="dxa"/>
            </w:tcMar>
            <w:vAlign w:val="center"/>
          </w:tcPr>
          <w:p w14:paraId="6B729D42" w14:textId="77777777" w:rsidR="00AF24A3" w:rsidRDefault="00AF24A3" w:rsidP="00BA4D5F">
            <w:pPr>
              <w:pStyle w:val="Cap2"/>
              <w:jc w:val="center"/>
              <w:rPr>
                <w:rFonts w:hint="eastAsia"/>
                <w:lang w:eastAsia="zh-CN"/>
              </w:rPr>
            </w:pPr>
            <w:r>
              <w:rPr>
                <w:rFonts w:hint="eastAsia"/>
                <w:lang w:eastAsia="zh-CN"/>
              </w:rPr>
              <w:t>1</w:t>
            </w:r>
            <w:r>
              <w:rPr>
                <w:lang w:eastAsia="zh-CN"/>
              </w:rPr>
              <w:t>1</w:t>
            </w:r>
          </w:p>
        </w:tc>
        <w:tc>
          <w:tcPr>
            <w:tcW w:w="2551" w:type="dxa"/>
            <w:shd w:val="clear" w:color="auto" w:fill="E3EEF5"/>
            <w:tcMar>
              <w:top w:w="58" w:type="dxa"/>
              <w:left w:w="58" w:type="dxa"/>
              <w:bottom w:w="58" w:type="dxa"/>
              <w:right w:w="58" w:type="dxa"/>
            </w:tcMar>
            <w:vAlign w:val="center"/>
          </w:tcPr>
          <w:p w14:paraId="2707CB03"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71040A6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310FDB8" w14:textId="77777777" w:rsidR="00AF24A3" w:rsidRPr="00F41C79" w:rsidRDefault="00AF24A3" w:rsidP="00BA4D5F">
            <w:pPr>
              <w:jc w:val="both"/>
              <w:rPr>
                <w:rFonts w:ascii="宋体" w:hAnsi="宋体" w:cs="宋体"/>
                <w:color w:val="000000"/>
                <w:sz w:val="20"/>
                <w:lang w:eastAsia="zh-CN"/>
              </w:rPr>
            </w:pPr>
          </w:p>
        </w:tc>
      </w:tr>
      <w:tr w:rsidR="00AF24A3" w:rsidRPr="00300621" w14:paraId="1C65A794" w14:textId="77777777" w:rsidTr="00AF24A3">
        <w:trPr>
          <w:cantSplit/>
          <w:trHeight w:val="483"/>
        </w:trPr>
        <w:tc>
          <w:tcPr>
            <w:tcW w:w="484" w:type="dxa"/>
            <w:shd w:val="clear" w:color="auto" w:fill="AECEE1"/>
            <w:tcMar>
              <w:top w:w="58" w:type="dxa"/>
              <w:left w:w="58" w:type="dxa"/>
              <w:bottom w:w="58" w:type="dxa"/>
              <w:right w:w="58" w:type="dxa"/>
            </w:tcMar>
            <w:vAlign w:val="center"/>
          </w:tcPr>
          <w:p w14:paraId="6FCCE2EF" w14:textId="77777777" w:rsidR="00AF24A3" w:rsidRDefault="00AF24A3" w:rsidP="00BA4D5F">
            <w:pPr>
              <w:pStyle w:val="Cap2"/>
              <w:jc w:val="center"/>
              <w:rPr>
                <w:rFonts w:hint="eastAsia"/>
                <w:lang w:eastAsia="zh-CN"/>
              </w:rPr>
            </w:pPr>
            <w:r>
              <w:rPr>
                <w:rFonts w:hint="eastAsia"/>
                <w:lang w:eastAsia="zh-CN"/>
              </w:rPr>
              <w:t>1</w:t>
            </w:r>
            <w:r>
              <w:rPr>
                <w:lang w:eastAsia="zh-CN"/>
              </w:rPr>
              <w:t>2</w:t>
            </w:r>
          </w:p>
        </w:tc>
        <w:tc>
          <w:tcPr>
            <w:tcW w:w="2551" w:type="dxa"/>
            <w:shd w:val="clear" w:color="auto" w:fill="E3EEF5"/>
            <w:tcMar>
              <w:top w:w="58" w:type="dxa"/>
              <w:left w:w="58" w:type="dxa"/>
              <w:bottom w:w="58" w:type="dxa"/>
              <w:right w:w="58" w:type="dxa"/>
            </w:tcMar>
            <w:vAlign w:val="center"/>
          </w:tcPr>
          <w:p w14:paraId="222ACE8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5F42EE6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5C1F1CA" w14:textId="77777777" w:rsidR="00AF24A3" w:rsidRPr="00F41C79" w:rsidRDefault="00AF24A3" w:rsidP="00BA4D5F">
            <w:pPr>
              <w:jc w:val="both"/>
              <w:rPr>
                <w:rFonts w:ascii="宋体" w:hAnsi="宋体" w:cs="宋体"/>
                <w:color w:val="000000"/>
                <w:sz w:val="20"/>
                <w:lang w:eastAsia="zh-CN"/>
              </w:rPr>
            </w:pPr>
          </w:p>
        </w:tc>
      </w:tr>
      <w:tr w:rsidR="00AF24A3" w:rsidRPr="00300621" w14:paraId="12A5321A" w14:textId="77777777" w:rsidTr="00AF24A3">
        <w:trPr>
          <w:cantSplit/>
          <w:trHeight w:val="483"/>
        </w:trPr>
        <w:tc>
          <w:tcPr>
            <w:tcW w:w="484" w:type="dxa"/>
            <w:shd w:val="clear" w:color="auto" w:fill="AECEE1"/>
            <w:tcMar>
              <w:top w:w="58" w:type="dxa"/>
              <w:left w:w="58" w:type="dxa"/>
              <w:bottom w:w="58" w:type="dxa"/>
              <w:right w:w="58" w:type="dxa"/>
            </w:tcMar>
            <w:vAlign w:val="center"/>
          </w:tcPr>
          <w:p w14:paraId="02DAA067" w14:textId="77777777" w:rsidR="00AF24A3" w:rsidRDefault="00AF24A3" w:rsidP="00BA4D5F">
            <w:pPr>
              <w:pStyle w:val="Cap2"/>
              <w:jc w:val="center"/>
              <w:rPr>
                <w:rFonts w:hint="eastAsia"/>
                <w:lang w:eastAsia="zh-CN"/>
              </w:rPr>
            </w:pPr>
            <w:r>
              <w:rPr>
                <w:rFonts w:hint="eastAsia"/>
                <w:lang w:eastAsia="zh-CN"/>
              </w:rPr>
              <w:t>1</w:t>
            </w:r>
            <w:r>
              <w:rPr>
                <w:lang w:eastAsia="zh-CN"/>
              </w:rPr>
              <w:t>3</w:t>
            </w:r>
          </w:p>
        </w:tc>
        <w:tc>
          <w:tcPr>
            <w:tcW w:w="2551" w:type="dxa"/>
            <w:shd w:val="clear" w:color="auto" w:fill="E3EEF5"/>
            <w:tcMar>
              <w:top w:w="58" w:type="dxa"/>
              <w:left w:w="58" w:type="dxa"/>
              <w:bottom w:w="58" w:type="dxa"/>
              <w:right w:w="58" w:type="dxa"/>
            </w:tcMar>
            <w:vAlign w:val="center"/>
          </w:tcPr>
          <w:p w14:paraId="1848356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2535B42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184CC65C"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546285D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62B69CAB" w14:textId="77777777" w:rsidR="00AF24A3" w:rsidRPr="00F41C79" w:rsidRDefault="00AF24A3" w:rsidP="00BA4D5F">
            <w:pPr>
              <w:jc w:val="both"/>
              <w:rPr>
                <w:rFonts w:ascii="宋体" w:hAnsi="宋体" w:cs="宋体"/>
                <w:color w:val="000000"/>
                <w:sz w:val="20"/>
                <w:lang w:eastAsia="zh-CN"/>
              </w:rPr>
            </w:pPr>
          </w:p>
        </w:tc>
      </w:tr>
    </w:tbl>
    <w:p w14:paraId="667FCB16" w14:textId="77777777" w:rsidR="00AF24A3" w:rsidRDefault="00AF24A3" w:rsidP="00F83107">
      <w:pPr>
        <w:pStyle w:val="6"/>
        <w:numPr>
          <w:ilvl w:val="5"/>
          <w:numId w:val="2"/>
        </w:numPr>
        <w:rPr>
          <w:lang w:eastAsia="zh-CN"/>
        </w:rPr>
      </w:pPr>
      <w:r>
        <w:rPr>
          <w:rFonts w:hint="eastAsia"/>
          <w:lang w:eastAsia="zh-CN"/>
        </w:rPr>
        <w:t>业务元素</w:t>
      </w:r>
    </w:p>
    <w:p w14:paraId="4F9EFB4F" w14:textId="77777777" w:rsidR="00AF24A3" w:rsidRDefault="00AF24A3" w:rsidP="00BA4D5F">
      <w:pPr>
        <w:ind w:left="420"/>
        <w:rPr>
          <w:lang w:eastAsia="zh-CN"/>
        </w:rPr>
      </w:pPr>
      <w:r>
        <w:rPr>
          <w:rFonts w:hint="eastAsia"/>
          <w:lang w:eastAsia="zh-CN"/>
        </w:rPr>
        <w:t>无</w:t>
      </w:r>
    </w:p>
    <w:p w14:paraId="211BEA41" w14:textId="77777777" w:rsidR="00AF24A3" w:rsidRDefault="00AF24A3" w:rsidP="00F83107">
      <w:pPr>
        <w:pStyle w:val="6"/>
        <w:numPr>
          <w:ilvl w:val="5"/>
          <w:numId w:val="2"/>
        </w:numPr>
        <w:rPr>
          <w:lang w:eastAsia="zh-CN"/>
        </w:rPr>
      </w:pPr>
      <w:r>
        <w:rPr>
          <w:rFonts w:hint="eastAsia"/>
          <w:lang w:eastAsia="zh-CN"/>
        </w:rPr>
        <w:t>用户界面</w:t>
      </w:r>
    </w:p>
    <w:p w14:paraId="46F69050" w14:textId="796E8E9E" w:rsidR="00AF24A3" w:rsidRPr="00D12323" w:rsidRDefault="00AF24A3" w:rsidP="00BA4D5F">
      <w:pPr>
        <w:pStyle w:val="L-"/>
      </w:pPr>
      <w:r w:rsidRPr="00D12323">
        <w:rPr>
          <w:rFonts w:hint="eastAsia"/>
        </w:rPr>
        <w:t>图：</w:t>
      </w:r>
      <w:r>
        <w:rPr>
          <w:rFonts w:hint="eastAsia"/>
        </w:rPr>
        <w:t>3.</w:t>
      </w:r>
      <w:r w:rsidR="00B712AC">
        <w:t>4.3.2</w:t>
      </w:r>
      <w:r w:rsidR="00B712AC">
        <w:rPr>
          <w:rFonts w:hint="eastAsia"/>
        </w:rPr>
        <w:t>.2</w:t>
      </w:r>
      <w:r>
        <w:rPr>
          <w:rFonts w:hint="eastAsia"/>
        </w:rPr>
        <w:t>.5</w:t>
      </w:r>
      <w:r w:rsidRPr="00D12323">
        <w:rPr>
          <w:rFonts w:hint="eastAsia"/>
        </w:rPr>
        <w:t xml:space="preserve">-1 </w:t>
      </w:r>
      <w:r>
        <w:rPr>
          <w:rFonts w:hint="eastAsia"/>
        </w:rPr>
        <w:t>票据支付界面</w:t>
      </w:r>
      <w:r>
        <w:rPr>
          <w:rFonts w:ascii="宋体" w:cs="宋体" w:hint="eastAsia"/>
          <w:color w:val="000000"/>
          <w:szCs w:val="22"/>
        </w:rPr>
        <w:t>图</w:t>
      </w:r>
    </w:p>
    <w:p w14:paraId="7C0B1896" w14:textId="77777777" w:rsidR="00AF24A3" w:rsidRDefault="00AF24A3" w:rsidP="00BA4D5F">
      <w:r>
        <w:rPr>
          <w:noProof/>
          <w:lang w:eastAsia="zh-CN" w:bidi="ar-SA"/>
        </w:rPr>
        <w:drawing>
          <wp:inline distT="0" distB="0" distL="0" distR="0" wp14:anchorId="59A02816" wp14:editId="702EB060">
            <wp:extent cx="5267325" cy="2133600"/>
            <wp:effectExtent l="0" t="0" r="9525" b="0"/>
            <wp:docPr id="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50BB364A" w14:textId="77777777" w:rsidR="00AF24A3" w:rsidRDefault="00AF24A3" w:rsidP="00BA4D5F"/>
    <w:p w14:paraId="391EA234" w14:textId="77777777" w:rsidR="00AF24A3" w:rsidRDefault="00AF24A3" w:rsidP="00F83107">
      <w:pPr>
        <w:pStyle w:val="3"/>
      </w:pPr>
      <w:bookmarkStart w:id="147" w:name="_Toc517685596"/>
      <w:r>
        <w:rPr>
          <w:rFonts w:hint="eastAsia"/>
        </w:rPr>
        <w:t>付款确认</w:t>
      </w:r>
      <w:bookmarkEnd w:id="147"/>
    </w:p>
    <w:p w14:paraId="67417F41" w14:textId="77777777" w:rsidR="00AF24A3" w:rsidRDefault="00AF24A3" w:rsidP="00F83107">
      <w:pPr>
        <w:pStyle w:val="6"/>
        <w:numPr>
          <w:ilvl w:val="5"/>
          <w:numId w:val="2"/>
        </w:numPr>
        <w:rPr>
          <w:lang w:eastAsia="zh-CN"/>
        </w:rPr>
      </w:pPr>
      <w:r>
        <w:rPr>
          <w:rFonts w:hint="eastAsia"/>
          <w:lang w:eastAsia="zh-CN"/>
        </w:rPr>
        <w:t>业务描述</w:t>
      </w:r>
    </w:p>
    <w:p w14:paraId="56BBBCB3" w14:textId="77777777" w:rsidR="00AF24A3" w:rsidRDefault="00AF24A3" w:rsidP="00BA4D5F">
      <w:pPr>
        <w:ind w:firstLine="420"/>
        <w:rPr>
          <w:lang w:eastAsia="zh-CN"/>
        </w:rPr>
      </w:pPr>
      <w:r>
        <w:rPr>
          <w:rFonts w:hint="eastAsia"/>
          <w:lang w:eastAsia="zh-CN"/>
        </w:rPr>
        <w:t>用于前端系统过来的付</w:t>
      </w:r>
      <w:r w:rsidRPr="005F1414">
        <w:rPr>
          <w:rFonts w:hint="eastAsia"/>
          <w:lang w:eastAsia="zh-CN"/>
        </w:rPr>
        <w:t>款</w:t>
      </w:r>
      <w:r>
        <w:rPr>
          <w:rFonts w:hint="eastAsia"/>
          <w:lang w:eastAsia="zh-CN"/>
        </w:rPr>
        <w:t>数据，将数据传到资金系统中，在资金系统中也无法通过直连接口进行付费，需要线下付款在资金系统内进行到款确认后，将付款状态返回给前端系统系统，同时前端系统系统进行账务处理。</w:t>
      </w:r>
    </w:p>
    <w:p w14:paraId="7B4301EE" w14:textId="77777777" w:rsidR="00AF24A3" w:rsidRDefault="00AF24A3" w:rsidP="00F83107">
      <w:pPr>
        <w:pStyle w:val="6"/>
        <w:numPr>
          <w:ilvl w:val="5"/>
          <w:numId w:val="2"/>
        </w:numPr>
        <w:rPr>
          <w:lang w:eastAsia="zh-CN"/>
        </w:rPr>
      </w:pPr>
      <w:r>
        <w:rPr>
          <w:rFonts w:hint="eastAsia"/>
          <w:lang w:eastAsia="zh-CN"/>
        </w:rPr>
        <w:t>业务流程</w:t>
      </w:r>
    </w:p>
    <w:p w14:paraId="54ADFEAC" w14:textId="11AB96E0" w:rsidR="00AF24A3" w:rsidRPr="00D12323" w:rsidRDefault="00AF24A3" w:rsidP="00BA4D5F">
      <w:pPr>
        <w:pStyle w:val="L-"/>
      </w:pPr>
      <w:r w:rsidRPr="00D12323">
        <w:rPr>
          <w:rFonts w:hint="eastAsia"/>
        </w:rPr>
        <w:t>图：</w:t>
      </w:r>
      <w:r>
        <w:rPr>
          <w:rFonts w:hint="eastAsia"/>
        </w:rPr>
        <w:t>3.</w:t>
      </w:r>
      <w:r w:rsidR="00B712AC">
        <w:t>4.3.2.3</w:t>
      </w:r>
      <w:r>
        <w:rPr>
          <w:rFonts w:hint="eastAsia"/>
        </w:rPr>
        <w:t>.2</w:t>
      </w:r>
      <w:r w:rsidRPr="00D12323">
        <w:rPr>
          <w:rFonts w:hint="eastAsia"/>
        </w:rPr>
        <w:t xml:space="preserve">-1 </w:t>
      </w:r>
      <w:r>
        <w:rPr>
          <w:rFonts w:hint="eastAsia"/>
        </w:rPr>
        <w:t>到款确认</w:t>
      </w:r>
      <w:r>
        <w:rPr>
          <w:rFonts w:ascii="宋体" w:cs="宋体" w:hint="eastAsia"/>
          <w:color w:val="000000"/>
          <w:szCs w:val="22"/>
        </w:rPr>
        <w:t>流程图</w:t>
      </w:r>
    </w:p>
    <w:p w14:paraId="320FE606" w14:textId="77777777" w:rsidR="00AF24A3" w:rsidRPr="00243DBD" w:rsidRDefault="00AF24A3" w:rsidP="00BA4D5F">
      <w:r>
        <w:object w:dxaOrig="16290" w:dyaOrig="21600" w14:anchorId="59D092E9">
          <v:shape id="_x0000_i1036" type="#_x0000_t75" style="width:414.8pt;height:549.65pt" o:ole="">
            <v:imagedata r:id="rId101" o:title=""/>
          </v:shape>
          <o:OLEObject Type="Embed" ProgID="Visio.Drawing.11" ShapeID="_x0000_i1036" DrawAspect="Content" ObjectID="_1624086106" r:id="rId102"/>
        </w:object>
      </w:r>
    </w:p>
    <w:p w14:paraId="26F85058" w14:textId="77777777" w:rsidR="00AF24A3" w:rsidRDefault="00AF24A3" w:rsidP="00F83107">
      <w:pPr>
        <w:pStyle w:val="6"/>
        <w:numPr>
          <w:ilvl w:val="5"/>
          <w:numId w:val="2"/>
        </w:numPr>
        <w:rPr>
          <w:lang w:eastAsia="zh-CN"/>
        </w:rPr>
      </w:pPr>
      <w:r>
        <w:rPr>
          <w:rFonts w:hint="eastAsia"/>
          <w:lang w:eastAsia="zh-CN"/>
        </w:rPr>
        <w:t>流程说明</w:t>
      </w:r>
    </w:p>
    <w:p w14:paraId="1F2F037B" w14:textId="579C7DE3"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3.2.3.</w:t>
      </w:r>
      <w:r>
        <w:rPr>
          <w:rFonts w:hint="eastAsia"/>
        </w:rPr>
        <w:t>3</w:t>
      </w:r>
      <w:r w:rsidRPr="00D12323">
        <w:rPr>
          <w:rFonts w:hint="eastAsia"/>
        </w:rPr>
        <w:t xml:space="preserve">-1 </w:t>
      </w:r>
      <w:r>
        <w:rPr>
          <w:rFonts w:hint="eastAsia"/>
        </w:rPr>
        <w:t xml:space="preserve"> </w:t>
      </w:r>
      <w:r>
        <w:rPr>
          <w:rFonts w:hint="eastAsia"/>
        </w:rPr>
        <w:t>到款确认</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73"/>
        <w:gridCol w:w="2411"/>
        <w:gridCol w:w="3622"/>
        <w:gridCol w:w="1916"/>
      </w:tblGrid>
      <w:tr w:rsidR="00AF24A3" w:rsidRPr="00300621" w14:paraId="2592FB86" w14:textId="77777777" w:rsidTr="00AF24A3">
        <w:trPr>
          <w:cantSplit/>
          <w:tblHeader/>
        </w:trPr>
        <w:tc>
          <w:tcPr>
            <w:tcW w:w="484" w:type="dxa"/>
            <w:shd w:val="clear" w:color="auto" w:fill="7C9BC1"/>
            <w:tcMar>
              <w:top w:w="58" w:type="dxa"/>
              <w:left w:w="58" w:type="dxa"/>
              <w:bottom w:w="58" w:type="dxa"/>
              <w:right w:w="58" w:type="dxa"/>
            </w:tcMar>
          </w:tcPr>
          <w:p w14:paraId="69A55268" w14:textId="77777777" w:rsidR="00AF24A3" w:rsidRPr="00300621" w:rsidRDefault="00AF24A3" w:rsidP="00BA4D5F">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6575FFD"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10A1838"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B4FF5BB" w14:textId="77777777" w:rsidR="00AF24A3" w:rsidRPr="00300621" w:rsidRDefault="00AF24A3" w:rsidP="00BA4D5F">
            <w:pPr>
              <w:pStyle w:val="Cap1"/>
              <w:ind w:firstLineChars="100" w:firstLine="201"/>
              <w:jc w:val="both"/>
              <w:rPr>
                <w:rFonts w:hint="eastAsia"/>
                <w:szCs w:val="18"/>
              </w:rPr>
            </w:pPr>
            <w:r w:rsidRPr="00300621">
              <w:rPr>
                <w:rFonts w:hint="eastAsia"/>
                <w:szCs w:val="18"/>
              </w:rPr>
              <w:t>备注</w:t>
            </w:r>
          </w:p>
        </w:tc>
      </w:tr>
      <w:tr w:rsidR="00AF24A3" w:rsidRPr="00300621" w14:paraId="0696C1EA" w14:textId="77777777" w:rsidTr="00AF24A3">
        <w:trPr>
          <w:cantSplit/>
          <w:trHeight w:val="483"/>
        </w:trPr>
        <w:tc>
          <w:tcPr>
            <w:tcW w:w="484" w:type="dxa"/>
            <w:shd w:val="clear" w:color="auto" w:fill="AECEE1"/>
            <w:tcMar>
              <w:top w:w="58" w:type="dxa"/>
              <w:left w:w="58" w:type="dxa"/>
              <w:bottom w:w="58" w:type="dxa"/>
              <w:right w:w="58" w:type="dxa"/>
            </w:tcMar>
            <w:vAlign w:val="center"/>
          </w:tcPr>
          <w:p w14:paraId="12C80F6F" w14:textId="77777777" w:rsidR="00AF24A3" w:rsidRPr="005D789A" w:rsidRDefault="00AF24A3" w:rsidP="00BA4D5F">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004E14E"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w:t>
            </w:r>
            <w:r>
              <w:rPr>
                <w:rFonts w:ascii="宋体" w:hAnsi="宋体" w:cs="宋体"/>
                <w:color w:val="000000"/>
                <w:sz w:val="20"/>
                <w:lang w:eastAsia="zh-CN"/>
              </w:rPr>
              <w:t>款单据</w:t>
            </w:r>
          </w:p>
        </w:tc>
        <w:tc>
          <w:tcPr>
            <w:tcW w:w="3827" w:type="dxa"/>
            <w:shd w:val="clear" w:color="auto" w:fill="E3EEF5"/>
            <w:tcMar>
              <w:top w:w="58" w:type="dxa"/>
              <w:left w:w="58" w:type="dxa"/>
              <w:bottom w:w="58" w:type="dxa"/>
              <w:right w:w="58" w:type="dxa"/>
            </w:tcMar>
            <w:vAlign w:val="center"/>
          </w:tcPr>
          <w:p w14:paraId="764427DA"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付款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2FB9D114" w14:textId="77777777" w:rsidR="00AF24A3" w:rsidRPr="00F41C79" w:rsidRDefault="00AF24A3" w:rsidP="00BA4D5F">
            <w:pPr>
              <w:jc w:val="both"/>
              <w:rPr>
                <w:rFonts w:ascii="宋体" w:hAnsi="宋体" w:cs="宋体"/>
                <w:color w:val="000000"/>
                <w:sz w:val="20"/>
                <w:lang w:eastAsia="zh-CN"/>
              </w:rPr>
            </w:pPr>
          </w:p>
        </w:tc>
      </w:tr>
      <w:tr w:rsidR="00AF24A3" w:rsidRPr="00300621" w14:paraId="67E5FC7C" w14:textId="77777777" w:rsidTr="00AF24A3">
        <w:trPr>
          <w:cantSplit/>
          <w:trHeight w:val="483"/>
        </w:trPr>
        <w:tc>
          <w:tcPr>
            <w:tcW w:w="484" w:type="dxa"/>
            <w:shd w:val="clear" w:color="auto" w:fill="AECEE1"/>
            <w:tcMar>
              <w:top w:w="58" w:type="dxa"/>
              <w:left w:w="58" w:type="dxa"/>
              <w:bottom w:w="58" w:type="dxa"/>
              <w:right w:w="58" w:type="dxa"/>
            </w:tcMar>
            <w:vAlign w:val="center"/>
          </w:tcPr>
          <w:p w14:paraId="6099D2B9" w14:textId="77777777" w:rsidR="00AF24A3" w:rsidRPr="005D789A" w:rsidRDefault="00AF24A3" w:rsidP="00BA4D5F">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0835DD33"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1573A6C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10D1CB1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5B688D3D"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54FF483B"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6082EEED"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1A14DEBB"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w:t>
            </w:r>
            <w:r>
              <w:rPr>
                <w:rFonts w:ascii="宋体" w:hAnsi="宋体" w:cs="宋体" w:hint="eastAsia"/>
                <w:color w:val="000000"/>
                <w:sz w:val="20"/>
                <w:lang w:eastAsia="zh-CN"/>
              </w:rPr>
              <w:t>付</w:t>
            </w:r>
            <w:r w:rsidRPr="00C601F8">
              <w:rPr>
                <w:rFonts w:ascii="宋体" w:hAnsi="宋体" w:cs="宋体" w:hint="eastAsia"/>
                <w:color w:val="000000"/>
                <w:sz w:val="20"/>
                <w:lang w:eastAsia="zh-CN"/>
              </w:rPr>
              <w:t>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2DB15D3D"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0852B492"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接口标准见</w:t>
            </w:r>
            <w:r>
              <w:rPr>
                <w:rFonts w:ascii="宋体" w:hAnsi="宋体" w:cs="宋体" w:hint="eastAsia"/>
                <w:color w:val="000000"/>
                <w:sz w:val="20"/>
                <w:lang w:eastAsia="zh-CN"/>
              </w:rPr>
              <w:t>3.5.2.16-</w:t>
            </w:r>
            <w:r>
              <w:rPr>
                <w:rFonts w:ascii="宋体" w:hAnsi="宋体" w:cs="宋体"/>
                <w:color w:val="000000"/>
                <w:sz w:val="20"/>
                <w:lang w:eastAsia="zh-CN"/>
              </w:rPr>
              <w:t>3.5.2.1.9</w:t>
            </w:r>
          </w:p>
        </w:tc>
      </w:tr>
      <w:tr w:rsidR="00AF24A3" w:rsidRPr="00300621" w14:paraId="3734A508" w14:textId="77777777" w:rsidTr="00AF24A3">
        <w:trPr>
          <w:cantSplit/>
          <w:trHeight w:val="483"/>
        </w:trPr>
        <w:tc>
          <w:tcPr>
            <w:tcW w:w="484" w:type="dxa"/>
            <w:shd w:val="clear" w:color="auto" w:fill="AECEE1"/>
            <w:tcMar>
              <w:top w:w="58" w:type="dxa"/>
              <w:left w:w="58" w:type="dxa"/>
              <w:bottom w:w="58" w:type="dxa"/>
              <w:right w:w="58" w:type="dxa"/>
            </w:tcMar>
            <w:vAlign w:val="center"/>
          </w:tcPr>
          <w:p w14:paraId="7D140AC4" w14:textId="77777777" w:rsidR="00AF24A3" w:rsidRPr="005D789A" w:rsidRDefault="00AF24A3" w:rsidP="00BA4D5F">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4EE0CB9"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3B6AD113"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BE3A4C4" w14:textId="77777777" w:rsidR="00AF24A3" w:rsidRPr="00F41C79" w:rsidRDefault="00AF24A3" w:rsidP="00BA4D5F">
            <w:pPr>
              <w:jc w:val="both"/>
              <w:rPr>
                <w:rFonts w:ascii="宋体" w:hAnsi="宋体" w:cs="宋体"/>
                <w:color w:val="000000"/>
                <w:sz w:val="20"/>
                <w:lang w:eastAsia="zh-CN"/>
              </w:rPr>
            </w:pPr>
          </w:p>
        </w:tc>
      </w:tr>
      <w:tr w:rsidR="00AF24A3" w:rsidRPr="00300621" w14:paraId="5142B60A" w14:textId="77777777" w:rsidTr="00AF24A3">
        <w:trPr>
          <w:cantSplit/>
          <w:trHeight w:val="483"/>
        </w:trPr>
        <w:tc>
          <w:tcPr>
            <w:tcW w:w="484" w:type="dxa"/>
            <w:shd w:val="clear" w:color="auto" w:fill="AECEE1"/>
            <w:tcMar>
              <w:top w:w="58" w:type="dxa"/>
              <w:left w:w="58" w:type="dxa"/>
              <w:bottom w:w="58" w:type="dxa"/>
              <w:right w:w="58" w:type="dxa"/>
            </w:tcMar>
            <w:vAlign w:val="center"/>
          </w:tcPr>
          <w:p w14:paraId="79ABF5BA" w14:textId="77777777" w:rsidR="00AF24A3" w:rsidRPr="005D789A" w:rsidRDefault="00AF24A3" w:rsidP="00BA4D5F">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54FEC7E5"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4D47889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ATS将收款数据保存为</w:t>
            </w:r>
            <w:r>
              <w:rPr>
                <w:rFonts w:ascii="宋体" w:hAnsi="宋体" w:cs="宋体" w:hint="eastAsia"/>
                <w:color w:val="000000"/>
                <w:sz w:val="20"/>
                <w:lang w:eastAsia="zh-CN"/>
              </w:rPr>
              <w:t>付</w:t>
            </w:r>
            <w:r>
              <w:rPr>
                <w:rFonts w:ascii="宋体" w:hAnsi="宋体" w:cs="宋体"/>
                <w:color w:val="000000"/>
                <w:sz w:val="20"/>
                <w:lang w:eastAsia="zh-CN"/>
              </w:rPr>
              <w:t>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C50C281" w14:textId="77777777" w:rsidR="00AF24A3" w:rsidRPr="00F41C79" w:rsidRDefault="00AF24A3" w:rsidP="00BA4D5F">
            <w:pPr>
              <w:jc w:val="both"/>
              <w:rPr>
                <w:rFonts w:ascii="宋体" w:hAnsi="宋体" w:cs="宋体"/>
                <w:color w:val="000000"/>
                <w:sz w:val="20"/>
                <w:lang w:eastAsia="zh-CN"/>
              </w:rPr>
            </w:pPr>
          </w:p>
        </w:tc>
      </w:tr>
      <w:tr w:rsidR="00AF24A3" w:rsidRPr="00300621" w14:paraId="755DCC7B" w14:textId="77777777" w:rsidTr="00AF24A3">
        <w:trPr>
          <w:cantSplit/>
          <w:trHeight w:val="483"/>
        </w:trPr>
        <w:tc>
          <w:tcPr>
            <w:tcW w:w="484" w:type="dxa"/>
            <w:shd w:val="clear" w:color="auto" w:fill="AECEE1"/>
            <w:tcMar>
              <w:top w:w="58" w:type="dxa"/>
              <w:left w:w="58" w:type="dxa"/>
              <w:bottom w:w="58" w:type="dxa"/>
              <w:right w:w="58" w:type="dxa"/>
            </w:tcMar>
            <w:vAlign w:val="center"/>
          </w:tcPr>
          <w:p w14:paraId="074E7C0C" w14:textId="77777777" w:rsidR="00AF24A3" w:rsidRPr="005D789A" w:rsidRDefault="00AF24A3" w:rsidP="00BA4D5F">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68F986BD"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47B2EB3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35F6355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4168D8F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6E595D51" w14:textId="77777777" w:rsidR="00AF24A3" w:rsidRPr="00F41C79" w:rsidRDefault="00AF24A3" w:rsidP="00BA4D5F">
            <w:pPr>
              <w:jc w:val="both"/>
              <w:rPr>
                <w:rFonts w:ascii="宋体" w:hAnsi="宋体" w:cs="宋体"/>
                <w:color w:val="000000"/>
                <w:sz w:val="20"/>
                <w:lang w:eastAsia="zh-CN"/>
              </w:rPr>
            </w:pPr>
          </w:p>
        </w:tc>
      </w:tr>
      <w:tr w:rsidR="00AF24A3" w:rsidRPr="00300621" w14:paraId="72B42235" w14:textId="77777777" w:rsidTr="00AF24A3">
        <w:trPr>
          <w:cantSplit/>
          <w:trHeight w:val="483"/>
        </w:trPr>
        <w:tc>
          <w:tcPr>
            <w:tcW w:w="484" w:type="dxa"/>
            <w:shd w:val="clear" w:color="auto" w:fill="AECEE1"/>
            <w:tcMar>
              <w:top w:w="58" w:type="dxa"/>
              <w:left w:w="58" w:type="dxa"/>
              <w:bottom w:w="58" w:type="dxa"/>
              <w:right w:w="58" w:type="dxa"/>
            </w:tcMar>
            <w:vAlign w:val="center"/>
          </w:tcPr>
          <w:p w14:paraId="2A7A85CB" w14:textId="77777777" w:rsidR="00AF24A3" w:rsidRDefault="00AF24A3" w:rsidP="00BA4D5F">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396B8102"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6C40EF68"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ATS自动生成资金交易单。</w:t>
            </w:r>
          </w:p>
        </w:tc>
        <w:tc>
          <w:tcPr>
            <w:tcW w:w="1560" w:type="dxa"/>
            <w:shd w:val="clear" w:color="auto" w:fill="E3EEF5"/>
            <w:tcMar>
              <w:top w:w="58" w:type="dxa"/>
              <w:left w:w="58" w:type="dxa"/>
              <w:bottom w:w="58" w:type="dxa"/>
              <w:right w:w="58" w:type="dxa"/>
            </w:tcMar>
            <w:vAlign w:val="center"/>
          </w:tcPr>
          <w:p w14:paraId="122D6624" w14:textId="77777777" w:rsidR="00AF24A3" w:rsidRPr="00F41C79" w:rsidRDefault="00AF24A3" w:rsidP="00BA4D5F">
            <w:pPr>
              <w:jc w:val="both"/>
              <w:rPr>
                <w:rFonts w:ascii="宋体" w:hAnsi="宋体" w:cs="宋体"/>
                <w:color w:val="000000"/>
                <w:sz w:val="20"/>
                <w:lang w:eastAsia="zh-CN"/>
              </w:rPr>
            </w:pPr>
          </w:p>
        </w:tc>
      </w:tr>
      <w:tr w:rsidR="00AF24A3" w:rsidRPr="00300621" w14:paraId="6661D81B" w14:textId="77777777" w:rsidTr="00AF24A3">
        <w:trPr>
          <w:cantSplit/>
          <w:trHeight w:val="483"/>
        </w:trPr>
        <w:tc>
          <w:tcPr>
            <w:tcW w:w="484" w:type="dxa"/>
            <w:shd w:val="clear" w:color="auto" w:fill="AECEE1"/>
            <w:tcMar>
              <w:top w:w="58" w:type="dxa"/>
              <w:left w:w="58" w:type="dxa"/>
              <w:bottom w:w="58" w:type="dxa"/>
              <w:right w:w="58" w:type="dxa"/>
            </w:tcMar>
            <w:vAlign w:val="center"/>
          </w:tcPr>
          <w:p w14:paraId="03912EC3" w14:textId="77777777" w:rsidR="00AF24A3" w:rsidRDefault="00AF24A3" w:rsidP="00BA4D5F">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73BBAAB4" w14:textId="77777777" w:rsidR="00AF24A3" w:rsidRDefault="00AF24A3" w:rsidP="00BA4D5F">
            <w:pPr>
              <w:jc w:val="both"/>
              <w:rPr>
                <w:rFonts w:ascii="宋体" w:hAnsi="宋体" w:cs="宋体"/>
                <w:color w:val="000000"/>
                <w:sz w:val="20"/>
              </w:rPr>
            </w:pP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0190C09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从银行获取银行明细</w:t>
            </w:r>
            <w:r>
              <w:rPr>
                <w:rFonts w:ascii="宋体" w:hAnsi="宋体" w:cs="宋体" w:hint="eastAsia"/>
                <w:color w:val="000000"/>
                <w:sz w:val="20"/>
                <w:lang w:eastAsia="zh-CN"/>
              </w:rPr>
              <w:t>：</w:t>
            </w:r>
          </w:p>
          <w:p w14:paraId="293A1F61"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1、直连账户通过直连接口直接从银行获取；</w:t>
            </w:r>
          </w:p>
          <w:p w14:paraId="35D285A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2、非直连账户通过人工导入的方式从银行获取明细；</w:t>
            </w:r>
          </w:p>
        </w:tc>
        <w:tc>
          <w:tcPr>
            <w:tcW w:w="1560" w:type="dxa"/>
            <w:shd w:val="clear" w:color="auto" w:fill="E3EEF5"/>
            <w:tcMar>
              <w:top w:w="58" w:type="dxa"/>
              <w:left w:w="58" w:type="dxa"/>
              <w:bottom w:w="58" w:type="dxa"/>
              <w:right w:w="58" w:type="dxa"/>
            </w:tcMar>
            <w:vAlign w:val="center"/>
          </w:tcPr>
          <w:p w14:paraId="685D826F" w14:textId="77777777" w:rsidR="00AF24A3" w:rsidRPr="00F41C79" w:rsidRDefault="00AF24A3" w:rsidP="00BA4D5F">
            <w:pPr>
              <w:jc w:val="both"/>
              <w:rPr>
                <w:rFonts w:ascii="宋体" w:hAnsi="宋体" w:cs="宋体"/>
                <w:color w:val="000000"/>
                <w:sz w:val="20"/>
                <w:lang w:eastAsia="zh-CN"/>
              </w:rPr>
            </w:pPr>
          </w:p>
        </w:tc>
      </w:tr>
      <w:tr w:rsidR="00AF24A3" w:rsidRPr="00300621" w14:paraId="08E8132C" w14:textId="77777777" w:rsidTr="00AF24A3">
        <w:trPr>
          <w:cantSplit/>
          <w:trHeight w:val="483"/>
        </w:trPr>
        <w:tc>
          <w:tcPr>
            <w:tcW w:w="484" w:type="dxa"/>
            <w:shd w:val="clear" w:color="auto" w:fill="AECEE1"/>
            <w:tcMar>
              <w:top w:w="58" w:type="dxa"/>
              <w:left w:w="58" w:type="dxa"/>
              <w:bottom w:w="58" w:type="dxa"/>
              <w:right w:w="58" w:type="dxa"/>
            </w:tcMar>
            <w:vAlign w:val="center"/>
          </w:tcPr>
          <w:p w14:paraId="52AC6058" w14:textId="77777777" w:rsidR="00AF24A3" w:rsidRDefault="00AF24A3" w:rsidP="00BA4D5F">
            <w:pPr>
              <w:pStyle w:val="Cap2"/>
              <w:jc w:val="center"/>
              <w:rPr>
                <w:rFonts w:hint="eastAsia"/>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39F8F652" w14:textId="77777777" w:rsidR="00AF24A3" w:rsidRDefault="00AF24A3" w:rsidP="00BA4D5F">
            <w:pPr>
              <w:jc w:val="both"/>
              <w:rPr>
                <w:rFonts w:ascii="宋体" w:hAnsi="宋体" w:cs="宋体"/>
                <w:color w:val="000000"/>
                <w:sz w:val="20"/>
              </w:rPr>
            </w:pPr>
            <w:r>
              <w:rPr>
                <w:rFonts w:ascii="宋体" w:hAnsi="宋体" w:cs="宋体"/>
                <w:color w:val="000000"/>
                <w:sz w:val="20"/>
              </w:rPr>
              <w:t>到款确认</w:t>
            </w:r>
          </w:p>
        </w:tc>
        <w:tc>
          <w:tcPr>
            <w:tcW w:w="3827" w:type="dxa"/>
            <w:shd w:val="clear" w:color="auto" w:fill="E3EEF5"/>
            <w:tcMar>
              <w:top w:w="58" w:type="dxa"/>
              <w:left w:w="58" w:type="dxa"/>
              <w:bottom w:w="58" w:type="dxa"/>
              <w:right w:w="58" w:type="dxa"/>
            </w:tcMar>
            <w:vAlign w:val="center"/>
          </w:tcPr>
          <w:p w14:paraId="1F0E864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w:t>
            </w:r>
            <w:r>
              <w:rPr>
                <w:rFonts w:ascii="宋体" w:hAnsi="宋体" w:cs="宋体" w:hint="eastAsia"/>
                <w:color w:val="000000"/>
                <w:sz w:val="20"/>
                <w:lang w:eastAsia="zh-CN"/>
              </w:rPr>
              <w:t>进行</w:t>
            </w:r>
            <w:r>
              <w:rPr>
                <w:rFonts w:ascii="宋体" w:hAnsi="宋体" w:cs="宋体"/>
                <w:color w:val="000000"/>
                <w:sz w:val="20"/>
                <w:lang w:eastAsia="zh-CN"/>
              </w:rPr>
              <w:t>到款确认</w:t>
            </w:r>
            <w:r>
              <w:rPr>
                <w:rFonts w:ascii="宋体" w:hAnsi="宋体" w:cs="宋体" w:hint="eastAsia"/>
                <w:color w:val="000000"/>
                <w:sz w:val="20"/>
                <w:lang w:eastAsia="zh-CN"/>
              </w:rPr>
              <w:t>：</w:t>
            </w:r>
          </w:p>
          <w:p w14:paraId="0B42072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1、确认成功，交易单修改了付款成功；</w:t>
            </w:r>
          </w:p>
          <w:p w14:paraId="7F18D68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2、确认不通过，等待下一次到款确认；</w:t>
            </w:r>
          </w:p>
        </w:tc>
        <w:tc>
          <w:tcPr>
            <w:tcW w:w="1560" w:type="dxa"/>
            <w:shd w:val="clear" w:color="auto" w:fill="E3EEF5"/>
            <w:tcMar>
              <w:top w:w="58" w:type="dxa"/>
              <w:left w:w="58" w:type="dxa"/>
              <w:bottom w:w="58" w:type="dxa"/>
              <w:right w:w="58" w:type="dxa"/>
            </w:tcMar>
            <w:vAlign w:val="center"/>
          </w:tcPr>
          <w:p w14:paraId="76E9F850" w14:textId="77777777" w:rsidR="00AF24A3" w:rsidRPr="00F41C79" w:rsidRDefault="00AF24A3" w:rsidP="00BA4D5F">
            <w:pPr>
              <w:jc w:val="both"/>
              <w:rPr>
                <w:rFonts w:ascii="宋体" w:hAnsi="宋体" w:cs="宋体"/>
                <w:color w:val="000000"/>
                <w:sz w:val="20"/>
                <w:lang w:eastAsia="zh-CN"/>
              </w:rPr>
            </w:pPr>
          </w:p>
        </w:tc>
      </w:tr>
      <w:tr w:rsidR="00AF24A3" w:rsidRPr="00300621" w14:paraId="5F7F1AF2" w14:textId="77777777" w:rsidTr="00AF24A3">
        <w:trPr>
          <w:cantSplit/>
          <w:trHeight w:val="483"/>
        </w:trPr>
        <w:tc>
          <w:tcPr>
            <w:tcW w:w="484" w:type="dxa"/>
            <w:shd w:val="clear" w:color="auto" w:fill="AECEE1"/>
            <w:tcMar>
              <w:top w:w="58" w:type="dxa"/>
              <w:left w:w="58" w:type="dxa"/>
              <w:bottom w:w="58" w:type="dxa"/>
              <w:right w:w="58" w:type="dxa"/>
            </w:tcMar>
            <w:vAlign w:val="center"/>
          </w:tcPr>
          <w:p w14:paraId="4A342712" w14:textId="77777777" w:rsidR="00AF24A3" w:rsidRDefault="00AF24A3" w:rsidP="00BA4D5F">
            <w:pPr>
              <w:pStyle w:val="Cap2"/>
              <w:jc w:val="center"/>
              <w:rPr>
                <w:rFonts w:hint="eastAsia"/>
                <w:lang w:eastAsia="zh-CN"/>
              </w:rPr>
            </w:pPr>
            <w:r>
              <w:rPr>
                <w:lang w:eastAsia="zh-CN"/>
              </w:rPr>
              <w:t>9</w:t>
            </w:r>
          </w:p>
        </w:tc>
        <w:tc>
          <w:tcPr>
            <w:tcW w:w="2551" w:type="dxa"/>
            <w:shd w:val="clear" w:color="auto" w:fill="E3EEF5"/>
            <w:tcMar>
              <w:top w:w="58" w:type="dxa"/>
              <w:left w:w="58" w:type="dxa"/>
              <w:bottom w:w="58" w:type="dxa"/>
              <w:right w:w="58" w:type="dxa"/>
            </w:tcMar>
            <w:vAlign w:val="center"/>
          </w:tcPr>
          <w:p w14:paraId="4DCBBE3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C4C6A2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A90C916" w14:textId="77777777" w:rsidR="00AF24A3" w:rsidRDefault="00AF24A3" w:rsidP="00BA4D5F">
            <w:pPr>
              <w:jc w:val="both"/>
              <w:rPr>
                <w:rFonts w:ascii="宋体" w:hAnsi="宋体" w:cs="宋体"/>
                <w:color w:val="000000"/>
                <w:sz w:val="20"/>
                <w:lang w:eastAsia="zh-CN"/>
              </w:rPr>
            </w:pPr>
          </w:p>
        </w:tc>
      </w:tr>
      <w:tr w:rsidR="00AF24A3" w:rsidRPr="00583047" w14:paraId="66A1A007" w14:textId="77777777" w:rsidTr="00AF24A3">
        <w:trPr>
          <w:cantSplit/>
          <w:trHeight w:val="483"/>
        </w:trPr>
        <w:tc>
          <w:tcPr>
            <w:tcW w:w="484" w:type="dxa"/>
            <w:shd w:val="clear" w:color="auto" w:fill="AECEE1"/>
            <w:tcMar>
              <w:top w:w="58" w:type="dxa"/>
              <w:left w:w="58" w:type="dxa"/>
              <w:bottom w:w="58" w:type="dxa"/>
              <w:right w:w="58" w:type="dxa"/>
            </w:tcMar>
            <w:vAlign w:val="center"/>
          </w:tcPr>
          <w:p w14:paraId="2A399A78" w14:textId="77777777" w:rsidR="00AF24A3" w:rsidRDefault="00AF24A3" w:rsidP="00BA4D5F">
            <w:pPr>
              <w:pStyle w:val="Cap2"/>
              <w:jc w:val="center"/>
              <w:rPr>
                <w:rFonts w:hint="eastAsia"/>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7EE7BE4A"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付</w:t>
            </w:r>
            <w:r>
              <w:rPr>
                <w:rFonts w:ascii="宋体" w:hAnsi="宋体" w:cs="宋体"/>
                <w:color w:val="000000"/>
                <w:sz w:val="20"/>
                <w:lang w:eastAsia="zh-CN"/>
              </w:rPr>
              <w:t>款状态</w:t>
            </w:r>
          </w:p>
        </w:tc>
        <w:tc>
          <w:tcPr>
            <w:tcW w:w="3827" w:type="dxa"/>
            <w:shd w:val="clear" w:color="auto" w:fill="E3EEF5"/>
            <w:tcMar>
              <w:top w:w="58" w:type="dxa"/>
              <w:left w:w="58" w:type="dxa"/>
              <w:bottom w:w="58" w:type="dxa"/>
              <w:right w:w="58" w:type="dxa"/>
            </w:tcMar>
            <w:vAlign w:val="center"/>
          </w:tcPr>
          <w:p w14:paraId="1B7C0EC7"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w:t>
            </w:r>
            <w:r>
              <w:rPr>
                <w:rFonts w:ascii="宋体" w:hAnsi="宋体" w:cs="宋体" w:hint="eastAsia"/>
                <w:color w:val="000000"/>
                <w:sz w:val="20"/>
                <w:lang w:eastAsia="zh-CN"/>
              </w:rPr>
              <w:t>付</w:t>
            </w:r>
            <w:r>
              <w:rPr>
                <w:rFonts w:ascii="宋体" w:hAnsi="宋体" w:cs="宋体"/>
                <w:color w:val="000000"/>
                <w:sz w:val="20"/>
                <w:lang w:eastAsia="zh-CN"/>
              </w:rPr>
              <w:t>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14F9F5F" w14:textId="77777777" w:rsidR="00AF24A3" w:rsidRDefault="00AF24A3" w:rsidP="00BA4D5F">
            <w:pPr>
              <w:jc w:val="both"/>
              <w:rPr>
                <w:rFonts w:ascii="宋体" w:hAnsi="宋体" w:cs="宋体"/>
                <w:color w:val="000000"/>
                <w:sz w:val="20"/>
                <w:lang w:eastAsia="zh-CN"/>
              </w:rPr>
            </w:pPr>
          </w:p>
        </w:tc>
      </w:tr>
      <w:tr w:rsidR="00AF24A3" w:rsidRPr="00583047" w14:paraId="45900660" w14:textId="77777777" w:rsidTr="00AF24A3">
        <w:trPr>
          <w:cantSplit/>
          <w:trHeight w:val="483"/>
        </w:trPr>
        <w:tc>
          <w:tcPr>
            <w:tcW w:w="484" w:type="dxa"/>
            <w:shd w:val="clear" w:color="auto" w:fill="AECEE1"/>
            <w:tcMar>
              <w:top w:w="58" w:type="dxa"/>
              <w:left w:w="58" w:type="dxa"/>
              <w:bottom w:w="58" w:type="dxa"/>
              <w:right w:w="58" w:type="dxa"/>
            </w:tcMar>
            <w:vAlign w:val="center"/>
          </w:tcPr>
          <w:p w14:paraId="6185264D" w14:textId="77777777" w:rsidR="00AF24A3" w:rsidRDefault="00AF24A3" w:rsidP="00BA4D5F">
            <w:pPr>
              <w:pStyle w:val="Cap2"/>
              <w:jc w:val="center"/>
              <w:rPr>
                <w:rFonts w:hint="eastAsia"/>
                <w:lang w:eastAsia="zh-CN"/>
              </w:rPr>
            </w:pPr>
            <w:r>
              <w:rPr>
                <w:rFonts w:hint="eastAsia"/>
                <w:lang w:eastAsia="zh-CN"/>
              </w:rPr>
              <w:t>1</w:t>
            </w:r>
            <w:r>
              <w:rPr>
                <w:lang w:eastAsia="zh-CN"/>
              </w:rPr>
              <w:t>1</w:t>
            </w:r>
          </w:p>
        </w:tc>
        <w:tc>
          <w:tcPr>
            <w:tcW w:w="2551" w:type="dxa"/>
            <w:shd w:val="clear" w:color="auto" w:fill="E3EEF5"/>
            <w:tcMar>
              <w:top w:w="58" w:type="dxa"/>
              <w:left w:w="58" w:type="dxa"/>
              <w:bottom w:w="58" w:type="dxa"/>
              <w:right w:w="58" w:type="dxa"/>
            </w:tcMar>
            <w:vAlign w:val="center"/>
          </w:tcPr>
          <w:p w14:paraId="4C1B43A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p>
        </w:tc>
        <w:tc>
          <w:tcPr>
            <w:tcW w:w="3827" w:type="dxa"/>
            <w:shd w:val="clear" w:color="auto" w:fill="E3EEF5"/>
            <w:tcMar>
              <w:top w:w="58" w:type="dxa"/>
              <w:left w:w="58" w:type="dxa"/>
              <w:bottom w:w="58" w:type="dxa"/>
              <w:right w:w="58" w:type="dxa"/>
            </w:tcMar>
            <w:vAlign w:val="center"/>
          </w:tcPr>
          <w:p w14:paraId="4CFEEB74"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付</w:t>
            </w:r>
            <w:r>
              <w:rPr>
                <w:rFonts w:ascii="宋体" w:hAnsi="宋体" w:cs="宋体"/>
                <w:color w:val="000000"/>
                <w:sz w:val="20"/>
                <w:lang w:eastAsia="zh-CN"/>
              </w:rPr>
              <w:t>款成功</w:t>
            </w:r>
            <w:r>
              <w:rPr>
                <w:rFonts w:ascii="宋体" w:hAnsi="宋体" w:cs="宋体" w:hint="eastAsia"/>
                <w:color w:val="000000"/>
                <w:sz w:val="20"/>
                <w:lang w:eastAsia="zh-CN"/>
              </w:rPr>
              <w:t>：</w:t>
            </w:r>
          </w:p>
          <w:p w14:paraId="6A9BAB29"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1、付款成功，前端系统进入付款成功流程，生成系统往来相关凭证；</w:t>
            </w:r>
          </w:p>
          <w:p w14:paraId="710244E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2、付款不成功，前端系统流程结束；</w:t>
            </w:r>
          </w:p>
        </w:tc>
        <w:tc>
          <w:tcPr>
            <w:tcW w:w="1560" w:type="dxa"/>
            <w:shd w:val="clear" w:color="auto" w:fill="E3EEF5"/>
            <w:tcMar>
              <w:top w:w="58" w:type="dxa"/>
              <w:left w:w="58" w:type="dxa"/>
              <w:bottom w:w="58" w:type="dxa"/>
              <w:right w:w="58" w:type="dxa"/>
            </w:tcMar>
            <w:vAlign w:val="center"/>
          </w:tcPr>
          <w:p w14:paraId="7F1AE354" w14:textId="77777777" w:rsidR="00AF24A3" w:rsidRPr="00F41C79" w:rsidRDefault="00AF24A3" w:rsidP="00BA4D5F">
            <w:pPr>
              <w:jc w:val="both"/>
              <w:rPr>
                <w:rFonts w:ascii="宋体" w:hAnsi="宋体" w:cs="宋体"/>
                <w:color w:val="000000"/>
                <w:sz w:val="20"/>
                <w:lang w:eastAsia="zh-CN"/>
              </w:rPr>
            </w:pPr>
          </w:p>
        </w:tc>
      </w:tr>
    </w:tbl>
    <w:p w14:paraId="41516A44" w14:textId="77777777" w:rsidR="00AF24A3" w:rsidRDefault="00AF24A3" w:rsidP="00F83107">
      <w:pPr>
        <w:pStyle w:val="6"/>
        <w:numPr>
          <w:ilvl w:val="5"/>
          <w:numId w:val="2"/>
        </w:numPr>
        <w:rPr>
          <w:lang w:eastAsia="zh-CN"/>
        </w:rPr>
      </w:pPr>
      <w:r>
        <w:rPr>
          <w:rFonts w:hint="eastAsia"/>
          <w:lang w:eastAsia="zh-CN"/>
        </w:rPr>
        <w:t>业务元素</w:t>
      </w:r>
    </w:p>
    <w:p w14:paraId="6B6680ED" w14:textId="77777777" w:rsidR="00AF24A3" w:rsidRDefault="00AF24A3" w:rsidP="00BA4D5F">
      <w:pPr>
        <w:ind w:left="420"/>
        <w:rPr>
          <w:lang w:eastAsia="zh-CN"/>
        </w:rPr>
      </w:pPr>
      <w:r>
        <w:rPr>
          <w:rFonts w:hint="eastAsia"/>
          <w:lang w:eastAsia="zh-CN"/>
        </w:rPr>
        <w:t>无</w:t>
      </w:r>
    </w:p>
    <w:p w14:paraId="566CF636" w14:textId="77777777" w:rsidR="00AF24A3" w:rsidRDefault="00AF24A3" w:rsidP="00F83107">
      <w:pPr>
        <w:pStyle w:val="6"/>
        <w:numPr>
          <w:ilvl w:val="5"/>
          <w:numId w:val="2"/>
        </w:numPr>
        <w:rPr>
          <w:lang w:eastAsia="zh-CN"/>
        </w:rPr>
      </w:pPr>
      <w:r>
        <w:rPr>
          <w:rFonts w:hint="eastAsia"/>
          <w:lang w:eastAsia="zh-CN"/>
        </w:rPr>
        <w:t>用户界面</w:t>
      </w:r>
    </w:p>
    <w:p w14:paraId="2D2E6809" w14:textId="6CC74995"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2.3.</w:t>
      </w:r>
      <w:r>
        <w:rPr>
          <w:rFonts w:hint="eastAsia"/>
        </w:rPr>
        <w:t>5</w:t>
      </w:r>
      <w:r w:rsidRPr="00D12323">
        <w:rPr>
          <w:rFonts w:hint="eastAsia"/>
        </w:rPr>
        <w:t xml:space="preserve">-1 </w:t>
      </w:r>
      <w:r>
        <w:rPr>
          <w:rFonts w:hint="eastAsia"/>
        </w:rPr>
        <w:t>到款确认界面</w:t>
      </w:r>
      <w:r>
        <w:rPr>
          <w:rFonts w:ascii="宋体" w:cs="宋体" w:hint="eastAsia"/>
          <w:color w:val="000000"/>
          <w:szCs w:val="22"/>
        </w:rPr>
        <w:t>图</w:t>
      </w:r>
    </w:p>
    <w:p w14:paraId="6859E2C1" w14:textId="77777777" w:rsidR="00AF24A3" w:rsidRDefault="00AF24A3" w:rsidP="00BA4D5F">
      <w:r>
        <w:rPr>
          <w:noProof/>
          <w:lang w:eastAsia="zh-CN" w:bidi="ar-SA"/>
        </w:rPr>
        <w:drawing>
          <wp:inline distT="0" distB="0" distL="0" distR="0" wp14:anchorId="4A3151A7" wp14:editId="61165A65">
            <wp:extent cx="5267325" cy="2124075"/>
            <wp:effectExtent l="0" t="0" r="9525" b="9525"/>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5B5CFCE0" w14:textId="77777777" w:rsidR="00AF24A3" w:rsidRDefault="00AF24A3" w:rsidP="00BA4D5F"/>
    <w:p w14:paraId="195DF365" w14:textId="77777777" w:rsidR="00AF24A3" w:rsidRDefault="00AF24A3" w:rsidP="00BA4D5F"/>
    <w:p w14:paraId="444F313F" w14:textId="77777777" w:rsidR="00AF24A3" w:rsidRDefault="00AF24A3" w:rsidP="00BA4D5F">
      <w:pPr>
        <w:adjustRightInd w:val="0"/>
        <w:snapToGrid w:val="0"/>
        <w:spacing w:line="360" w:lineRule="auto"/>
        <w:ind w:firstLine="420"/>
        <w:rPr>
          <w:rFonts w:ascii="宋体" w:hAnsi="宋体" w:cs="宋体"/>
          <w:i/>
          <w:color w:val="808080"/>
          <w:lang w:eastAsia="zh-CN"/>
        </w:rPr>
      </w:pPr>
    </w:p>
    <w:p w14:paraId="65C7725C" w14:textId="77777777" w:rsidR="00F83107" w:rsidRDefault="00F83107" w:rsidP="00F83107">
      <w:pPr>
        <w:pStyle w:val="3"/>
      </w:pPr>
      <w:bookmarkStart w:id="148" w:name="_Toc517685599"/>
      <w:r>
        <w:rPr>
          <w:rFonts w:hint="eastAsia"/>
        </w:rPr>
        <w:t>退票处理</w:t>
      </w:r>
      <w:bookmarkEnd w:id="148"/>
    </w:p>
    <w:p w14:paraId="2F7B0E50" w14:textId="77777777" w:rsidR="00F83107" w:rsidRDefault="00F83107" w:rsidP="00F83107">
      <w:pPr>
        <w:pStyle w:val="6"/>
        <w:numPr>
          <w:ilvl w:val="5"/>
          <w:numId w:val="2"/>
        </w:numPr>
        <w:rPr>
          <w:lang w:eastAsia="zh-CN"/>
        </w:rPr>
      </w:pPr>
      <w:r>
        <w:rPr>
          <w:rFonts w:hint="eastAsia"/>
          <w:lang w:eastAsia="zh-CN"/>
        </w:rPr>
        <w:t>业务元素</w:t>
      </w:r>
    </w:p>
    <w:p w14:paraId="1EE0D334" w14:textId="77777777" w:rsidR="00F83107" w:rsidRDefault="00F83107" w:rsidP="00F83107">
      <w:pPr>
        <w:ind w:left="420"/>
        <w:rPr>
          <w:lang w:eastAsia="zh-CN"/>
        </w:rPr>
      </w:pPr>
      <w:r>
        <w:rPr>
          <w:rFonts w:hint="eastAsia"/>
          <w:lang w:eastAsia="zh-CN"/>
        </w:rPr>
        <w:t>无</w:t>
      </w:r>
    </w:p>
    <w:p w14:paraId="321337F3" w14:textId="77777777" w:rsidR="00F83107" w:rsidRDefault="00F83107" w:rsidP="00F83107">
      <w:pPr>
        <w:pStyle w:val="6"/>
        <w:numPr>
          <w:ilvl w:val="5"/>
          <w:numId w:val="2"/>
        </w:numPr>
        <w:rPr>
          <w:lang w:eastAsia="zh-CN"/>
        </w:rPr>
      </w:pPr>
      <w:r>
        <w:rPr>
          <w:rFonts w:hint="eastAsia"/>
          <w:lang w:eastAsia="zh-CN"/>
        </w:rPr>
        <w:t>业务描述</w:t>
      </w:r>
    </w:p>
    <w:p w14:paraId="265638C0" w14:textId="77777777" w:rsidR="00F83107" w:rsidRDefault="00F83107" w:rsidP="00F83107">
      <w:pPr>
        <w:ind w:firstLine="420"/>
        <w:rPr>
          <w:lang w:eastAsia="zh-CN"/>
        </w:rPr>
      </w:pPr>
      <w:r>
        <w:rPr>
          <w:rFonts w:hint="eastAsia"/>
          <w:lang w:eastAsia="zh-CN"/>
        </w:rPr>
        <w:t>用于前端系统对接过来的付款数据，资金系统进行实际付款动作，银行实际发生退票后，返回给前端系统，同时前端系统进行账务处理。</w:t>
      </w:r>
    </w:p>
    <w:p w14:paraId="54CBDE90" w14:textId="77777777" w:rsidR="00F83107" w:rsidRDefault="00F83107" w:rsidP="00F83107">
      <w:pPr>
        <w:pStyle w:val="6"/>
        <w:numPr>
          <w:ilvl w:val="5"/>
          <w:numId w:val="2"/>
        </w:numPr>
        <w:rPr>
          <w:lang w:eastAsia="zh-CN"/>
        </w:rPr>
      </w:pPr>
      <w:r>
        <w:rPr>
          <w:rFonts w:hint="eastAsia"/>
          <w:lang w:eastAsia="zh-CN"/>
        </w:rPr>
        <w:t>业务流程</w:t>
      </w:r>
    </w:p>
    <w:p w14:paraId="2C2618B9" w14:textId="4CECA16C" w:rsidR="00F83107" w:rsidRPr="00D12323" w:rsidRDefault="00F83107" w:rsidP="00F83107">
      <w:pPr>
        <w:pStyle w:val="L-"/>
      </w:pPr>
      <w:r w:rsidRPr="00D12323">
        <w:rPr>
          <w:rFonts w:hint="eastAsia"/>
        </w:rPr>
        <w:t>图：</w:t>
      </w:r>
      <w:r>
        <w:rPr>
          <w:rFonts w:hint="eastAsia"/>
        </w:rPr>
        <w:t>3.</w:t>
      </w:r>
      <w:r w:rsidR="00B712AC">
        <w:t>4.3.2.4.3</w:t>
      </w:r>
      <w:r w:rsidRPr="00D12323">
        <w:rPr>
          <w:rFonts w:hint="eastAsia"/>
        </w:rPr>
        <w:t xml:space="preserve">-1 </w:t>
      </w:r>
      <w:r>
        <w:rPr>
          <w:rFonts w:hint="eastAsia"/>
        </w:rPr>
        <w:t xml:space="preserve"> </w:t>
      </w:r>
      <w:r>
        <w:rPr>
          <w:rFonts w:hint="eastAsia"/>
        </w:rPr>
        <w:t>退票流程</w:t>
      </w:r>
    </w:p>
    <w:p w14:paraId="4C8F45F3" w14:textId="77777777" w:rsidR="00F83107" w:rsidRDefault="00F83107" w:rsidP="00F83107">
      <w:r>
        <w:object w:dxaOrig="16241" w:dyaOrig="14994" w14:anchorId="2B4A8B1C">
          <v:shape id="_x0000_i1037" type="#_x0000_t75" style="width:417.5pt;height:381.5pt" o:ole="">
            <v:imagedata r:id="rId104" o:title=""/>
          </v:shape>
          <o:OLEObject Type="Embed" ProgID="Visio.Drawing.11" ShapeID="_x0000_i1037" DrawAspect="Content" ObjectID="_1624086107" r:id="rId105"/>
        </w:object>
      </w:r>
    </w:p>
    <w:p w14:paraId="2F7B65D4" w14:textId="77777777" w:rsidR="00F83107" w:rsidRDefault="00F83107" w:rsidP="00F83107">
      <w:pPr>
        <w:pStyle w:val="6"/>
        <w:numPr>
          <w:ilvl w:val="5"/>
          <w:numId w:val="2"/>
        </w:numPr>
        <w:rPr>
          <w:lang w:eastAsia="zh-CN"/>
        </w:rPr>
      </w:pPr>
      <w:r>
        <w:rPr>
          <w:rFonts w:hint="eastAsia"/>
          <w:lang w:eastAsia="zh-CN"/>
        </w:rPr>
        <w:t>流程说明</w:t>
      </w:r>
    </w:p>
    <w:p w14:paraId="2BFE34BB" w14:textId="4E2C12E6" w:rsidR="00F83107" w:rsidRPr="00D12323" w:rsidRDefault="00F83107" w:rsidP="00F83107">
      <w:pPr>
        <w:pStyle w:val="L-"/>
      </w:pPr>
      <w:r>
        <w:rPr>
          <w:rFonts w:hint="eastAsia"/>
        </w:rPr>
        <w:t>说明</w:t>
      </w:r>
      <w:r w:rsidRPr="00D12323">
        <w:rPr>
          <w:rFonts w:hint="eastAsia"/>
        </w:rPr>
        <w:t>：</w:t>
      </w:r>
      <w:r>
        <w:rPr>
          <w:rFonts w:hint="eastAsia"/>
        </w:rPr>
        <w:t>3.</w:t>
      </w:r>
      <w:r w:rsidR="00B712AC">
        <w:t>4.3.2.4.4</w:t>
      </w:r>
      <w:r w:rsidRPr="00D12323">
        <w:rPr>
          <w:rFonts w:hint="eastAsia"/>
        </w:rPr>
        <w:t xml:space="preserve">-1 </w:t>
      </w:r>
      <w:r>
        <w:rPr>
          <w:rFonts w:hint="eastAsia"/>
        </w:rPr>
        <w:t xml:space="preserve"> </w:t>
      </w:r>
      <w:r>
        <w:rPr>
          <w:rFonts w:hint="eastAsia"/>
        </w:rPr>
        <w:t>退票流程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F83107" w:rsidRPr="00300621" w14:paraId="5BB01A9E" w14:textId="77777777" w:rsidTr="0001162E">
        <w:trPr>
          <w:cantSplit/>
          <w:tblHeader/>
        </w:trPr>
        <w:tc>
          <w:tcPr>
            <w:tcW w:w="484" w:type="dxa"/>
            <w:shd w:val="clear" w:color="auto" w:fill="7C9BC1"/>
            <w:tcMar>
              <w:top w:w="58" w:type="dxa"/>
              <w:left w:w="58" w:type="dxa"/>
              <w:bottom w:w="58" w:type="dxa"/>
              <w:right w:w="58" w:type="dxa"/>
            </w:tcMar>
          </w:tcPr>
          <w:p w14:paraId="5239C50C" w14:textId="77777777" w:rsidR="00F83107" w:rsidRPr="00300621" w:rsidRDefault="00F83107" w:rsidP="0001162E">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D493268" w14:textId="77777777" w:rsidR="00F83107" w:rsidRPr="00300621" w:rsidRDefault="00F83107" w:rsidP="0001162E">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C1F797A" w14:textId="77777777" w:rsidR="00F83107" w:rsidRPr="00300621" w:rsidRDefault="00F83107" w:rsidP="0001162E">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E8411E9" w14:textId="77777777" w:rsidR="00F83107" w:rsidRPr="00300621" w:rsidRDefault="00F83107" w:rsidP="0001162E">
            <w:pPr>
              <w:pStyle w:val="Cap1"/>
              <w:ind w:firstLineChars="100" w:firstLine="201"/>
              <w:jc w:val="both"/>
              <w:rPr>
                <w:rFonts w:hint="eastAsia"/>
                <w:szCs w:val="18"/>
              </w:rPr>
            </w:pPr>
            <w:r w:rsidRPr="00300621">
              <w:rPr>
                <w:rFonts w:hint="eastAsia"/>
                <w:szCs w:val="18"/>
              </w:rPr>
              <w:t>备注</w:t>
            </w:r>
          </w:p>
        </w:tc>
      </w:tr>
      <w:tr w:rsidR="00F83107" w:rsidRPr="00300621" w14:paraId="562B1070" w14:textId="77777777" w:rsidTr="0001162E">
        <w:trPr>
          <w:cantSplit/>
          <w:trHeight w:val="483"/>
        </w:trPr>
        <w:tc>
          <w:tcPr>
            <w:tcW w:w="484" w:type="dxa"/>
            <w:shd w:val="clear" w:color="auto" w:fill="AECEE1"/>
            <w:tcMar>
              <w:top w:w="58" w:type="dxa"/>
              <w:left w:w="58" w:type="dxa"/>
              <w:bottom w:w="58" w:type="dxa"/>
              <w:right w:w="58" w:type="dxa"/>
            </w:tcMar>
            <w:vAlign w:val="center"/>
          </w:tcPr>
          <w:p w14:paraId="0DFA0CB9" w14:textId="77777777" w:rsidR="00F83107" w:rsidRPr="005D789A" w:rsidRDefault="00F83107" w:rsidP="0001162E">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CC6C935"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资金系统进行退票操作</w:t>
            </w:r>
          </w:p>
        </w:tc>
        <w:tc>
          <w:tcPr>
            <w:tcW w:w="3827" w:type="dxa"/>
            <w:shd w:val="clear" w:color="auto" w:fill="E3EEF5"/>
            <w:tcMar>
              <w:top w:w="58" w:type="dxa"/>
              <w:left w:w="58" w:type="dxa"/>
              <w:bottom w:w="58" w:type="dxa"/>
              <w:right w:w="58" w:type="dxa"/>
            </w:tcMar>
            <w:vAlign w:val="center"/>
          </w:tcPr>
          <w:p w14:paraId="0121D258"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财务人员在资金系统中进行退票操作，根据支付成功的交易单和收付银行明细进行退票操作。</w:t>
            </w:r>
          </w:p>
        </w:tc>
        <w:tc>
          <w:tcPr>
            <w:tcW w:w="1560" w:type="dxa"/>
            <w:shd w:val="clear" w:color="auto" w:fill="E3EEF5"/>
            <w:tcMar>
              <w:top w:w="58" w:type="dxa"/>
              <w:left w:w="58" w:type="dxa"/>
              <w:bottom w:w="58" w:type="dxa"/>
              <w:right w:w="58" w:type="dxa"/>
            </w:tcMar>
            <w:vAlign w:val="center"/>
          </w:tcPr>
          <w:p w14:paraId="098F3684"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广银联、</w:t>
            </w:r>
            <w:r>
              <w:rPr>
                <w:rFonts w:ascii="宋体" w:hAnsi="宋体" w:cs="宋体"/>
                <w:color w:val="000000"/>
                <w:sz w:val="20"/>
                <w:lang w:eastAsia="zh-CN"/>
              </w:rPr>
              <w:t>融汇第三方渠道</w:t>
            </w:r>
            <w:r>
              <w:rPr>
                <w:rFonts w:ascii="宋体" w:hAnsi="宋体" w:cs="宋体" w:hint="eastAsia"/>
                <w:color w:val="000000"/>
                <w:sz w:val="20"/>
                <w:lang w:eastAsia="zh-CN"/>
              </w:rPr>
              <w:t>，</w:t>
            </w:r>
            <w:r>
              <w:rPr>
                <w:rFonts w:ascii="宋体" w:hAnsi="宋体" w:cs="宋体"/>
                <w:color w:val="000000"/>
                <w:sz w:val="20"/>
                <w:lang w:eastAsia="zh-CN"/>
              </w:rPr>
              <w:t>自动退票</w:t>
            </w:r>
            <w:r>
              <w:rPr>
                <w:rFonts w:ascii="宋体" w:hAnsi="宋体" w:cs="宋体" w:hint="eastAsia"/>
                <w:color w:val="000000"/>
                <w:sz w:val="20"/>
                <w:lang w:eastAsia="zh-CN"/>
              </w:rPr>
              <w:t>，</w:t>
            </w:r>
            <w:r>
              <w:rPr>
                <w:rFonts w:ascii="宋体" w:hAnsi="宋体" w:cs="宋体"/>
                <w:color w:val="000000"/>
                <w:sz w:val="20"/>
                <w:lang w:eastAsia="zh-CN"/>
              </w:rPr>
              <w:t>不需要人工操作退票</w:t>
            </w:r>
          </w:p>
        </w:tc>
      </w:tr>
      <w:tr w:rsidR="00F83107" w:rsidRPr="00300621" w14:paraId="06BA1CCA" w14:textId="77777777" w:rsidTr="0001162E">
        <w:trPr>
          <w:cantSplit/>
          <w:trHeight w:val="483"/>
        </w:trPr>
        <w:tc>
          <w:tcPr>
            <w:tcW w:w="484" w:type="dxa"/>
            <w:shd w:val="clear" w:color="auto" w:fill="AECEE1"/>
            <w:tcMar>
              <w:top w:w="58" w:type="dxa"/>
              <w:left w:w="58" w:type="dxa"/>
              <w:bottom w:w="58" w:type="dxa"/>
              <w:right w:w="58" w:type="dxa"/>
            </w:tcMar>
            <w:vAlign w:val="center"/>
          </w:tcPr>
          <w:p w14:paraId="4D227DA7" w14:textId="77777777" w:rsidR="00F83107" w:rsidRPr="005D789A" w:rsidRDefault="00F83107" w:rsidP="0001162E">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F3B5379" w14:textId="77777777" w:rsidR="00F83107" w:rsidRDefault="00F83107" w:rsidP="0001162E">
            <w:pPr>
              <w:jc w:val="both"/>
              <w:rPr>
                <w:rFonts w:ascii="宋体" w:hAnsi="宋体" w:cs="宋体"/>
                <w:color w:val="000000"/>
                <w:sz w:val="20"/>
              </w:rPr>
            </w:pPr>
            <w:r>
              <w:rPr>
                <w:rFonts w:ascii="宋体" w:hAnsi="宋体" w:cs="宋体"/>
                <w:color w:val="000000"/>
                <w:sz w:val="20"/>
              </w:rPr>
              <w:t>ATS进行退票审批</w:t>
            </w:r>
          </w:p>
        </w:tc>
        <w:tc>
          <w:tcPr>
            <w:tcW w:w="3827" w:type="dxa"/>
            <w:shd w:val="clear" w:color="auto" w:fill="E3EEF5"/>
            <w:tcMar>
              <w:top w:w="58" w:type="dxa"/>
              <w:left w:w="58" w:type="dxa"/>
              <w:bottom w:w="58" w:type="dxa"/>
              <w:right w:w="58" w:type="dxa"/>
            </w:tcMar>
            <w:vAlign w:val="center"/>
          </w:tcPr>
          <w:p w14:paraId="61FE20B2"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6D394166"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1、审批不通过，单据是未退票的状态；</w:t>
            </w:r>
          </w:p>
          <w:p w14:paraId="488EE61B"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2、审批通过，交易单已退票，生成负金额交易单，进入下一流程；</w:t>
            </w:r>
          </w:p>
        </w:tc>
        <w:tc>
          <w:tcPr>
            <w:tcW w:w="1560" w:type="dxa"/>
            <w:shd w:val="clear" w:color="auto" w:fill="E3EEF5"/>
            <w:tcMar>
              <w:top w:w="58" w:type="dxa"/>
              <w:left w:w="58" w:type="dxa"/>
              <w:bottom w:w="58" w:type="dxa"/>
              <w:right w:w="58" w:type="dxa"/>
            </w:tcMar>
            <w:vAlign w:val="center"/>
          </w:tcPr>
          <w:p w14:paraId="2D1E83FC" w14:textId="77777777" w:rsidR="00F83107" w:rsidRPr="00F41C79" w:rsidRDefault="00F83107" w:rsidP="0001162E">
            <w:pPr>
              <w:jc w:val="both"/>
              <w:rPr>
                <w:rFonts w:ascii="宋体" w:hAnsi="宋体" w:cs="宋体"/>
                <w:color w:val="000000"/>
                <w:sz w:val="20"/>
                <w:lang w:eastAsia="zh-CN"/>
              </w:rPr>
            </w:pPr>
          </w:p>
        </w:tc>
      </w:tr>
      <w:tr w:rsidR="00F83107" w:rsidRPr="00300621" w14:paraId="7EAFB4FF" w14:textId="77777777" w:rsidTr="0001162E">
        <w:trPr>
          <w:cantSplit/>
          <w:trHeight w:val="483"/>
        </w:trPr>
        <w:tc>
          <w:tcPr>
            <w:tcW w:w="484" w:type="dxa"/>
            <w:shd w:val="clear" w:color="auto" w:fill="AECEE1"/>
            <w:tcMar>
              <w:top w:w="58" w:type="dxa"/>
              <w:left w:w="58" w:type="dxa"/>
              <w:bottom w:w="58" w:type="dxa"/>
              <w:right w:w="58" w:type="dxa"/>
            </w:tcMar>
            <w:vAlign w:val="center"/>
          </w:tcPr>
          <w:p w14:paraId="2CEF1460" w14:textId="77777777" w:rsidR="00F83107" w:rsidRPr="005D789A" w:rsidRDefault="00F83107" w:rsidP="0001162E">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6AED7A0B" w14:textId="77777777" w:rsidR="00F83107" w:rsidRPr="00F41C79" w:rsidRDefault="00F83107" w:rsidP="0001162E">
            <w:pPr>
              <w:jc w:val="both"/>
              <w:rPr>
                <w:rFonts w:ascii="宋体" w:hAnsi="宋体" w:cs="宋体"/>
                <w:color w:val="000000"/>
                <w:sz w:val="20"/>
              </w:rPr>
            </w:pPr>
            <w:r>
              <w:rPr>
                <w:rFonts w:ascii="宋体" w:hAnsi="宋体" w:cs="宋体"/>
                <w:color w:val="000000"/>
                <w:sz w:val="20"/>
              </w:rPr>
              <w:t>ATS</w:t>
            </w:r>
            <w:r>
              <w:rPr>
                <w:rFonts w:ascii="宋体" w:hAnsi="宋体" w:cs="宋体" w:hint="eastAsia"/>
                <w:color w:val="000000"/>
                <w:sz w:val="20"/>
              </w:rPr>
              <w:t>生成凭证</w:t>
            </w:r>
          </w:p>
        </w:tc>
        <w:tc>
          <w:tcPr>
            <w:tcW w:w="3827" w:type="dxa"/>
            <w:shd w:val="clear" w:color="auto" w:fill="E3EEF5"/>
            <w:tcMar>
              <w:top w:w="58" w:type="dxa"/>
              <w:left w:w="58" w:type="dxa"/>
              <w:bottom w:w="58" w:type="dxa"/>
              <w:right w:w="58" w:type="dxa"/>
            </w:tcMar>
            <w:vAlign w:val="center"/>
          </w:tcPr>
          <w:p w14:paraId="336FE9AA" w14:textId="77777777" w:rsidR="00F83107" w:rsidRPr="00F41C79"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生成冲销凭证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763E75C" w14:textId="77777777" w:rsidR="00F83107" w:rsidRPr="00F41C79" w:rsidRDefault="00F83107" w:rsidP="0001162E">
            <w:pPr>
              <w:jc w:val="both"/>
              <w:rPr>
                <w:rFonts w:ascii="宋体" w:hAnsi="宋体" w:cs="宋体"/>
                <w:color w:val="000000"/>
                <w:sz w:val="20"/>
                <w:lang w:eastAsia="zh-CN"/>
              </w:rPr>
            </w:pPr>
          </w:p>
        </w:tc>
      </w:tr>
      <w:tr w:rsidR="00F83107" w:rsidRPr="00300621" w14:paraId="00B74BDE" w14:textId="77777777" w:rsidTr="0001162E">
        <w:trPr>
          <w:cantSplit/>
          <w:trHeight w:val="483"/>
        </w:trPr>
        <w:tc>
          <w:tcPr>
            <w:tcW w:w="484" w:type="dxa"/>
            <w:shd w:val="clear" w:color="auto" w:fill="AECEE1"/>
            <w:tcMar>
              <w:top w:w="58" w:type="dxa"/>
              <w:left w:w="58" w:type="dxa"/>
              <w:bottom w:w="58" w:type="dxa"/>
              <w:right w:w="58" w:type="dxa"/>
            </w:tcMar>
            <w:vAlign w:val="center"/>
          </w:tcPr>
          <w:p w14:paraId="35BF8F27" w14:textId="77777777" w:rsidR="00F83107" w:rsidRPr="005D789A" w:rsidRDefault="00F83107" w:rsidP="0001162E">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10E39008"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退票</w:t>
            </w:r>
            <w:r>
              <w:rPr>
                <w:rFonts w:ascii="宋体" w:hAnsi="宋体" w:cs="宋体"/>
                <w:color w:val="000000"/>
                <w:sz w:val="20"/>
                <w:lang w:eastAsia="zh-CN"/>
              </w:rPr>
              <w:t>状态</w:t>
            </w:r>
          </w:p>
        </w:tc>
        <w:tc>
          <w:tcPr>
            <w:tcW w:w="3827" w:type="dxa"/>
            <w:shd w:val="clear" w:color="auto" w:fill="E3EEF5"/>
            <w:tcMar>
              <w:top w:w="58" w:type="dxa"/>
              <w:left w:w="58" w:type="dxa"/>
              <w:bottom w:w="58" w:type="dxa"/>
              <w:right w:w="58" w:type="dxa"/>
            </w:tcMar>
            <w:vAlign w:val="center"/>
          </w:tcPr>
          <w:p w14:paraId="0519339D"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前端系统查询</w:t>
            </w:r>
            <w:r>
              <w:rPr>
                <w:rFonts w:ascii="宋体" w:hAnsi="宋体" w:cs="宋体" w:hint="eastAsia"/>
                <w:color w:val="000000"/>
                <w:sz w:val="20"/>
                <w:lang w:eastAsia="zh-CN"/>
              </w:rPr>
              <w:t>退票</w:t>
            </w:r>
            <w:r>
              <w:rPr>
                <w:rFonts w:ascii="宋体" w:hAnsi="宋体" w:cs="宋体"/>
                <w:color w:val="000000"/>
                <w:sz w:val="20"/>
                <w:lang w:eastAsia="zh-CN"/>
              </w:rPr>
              <w:t>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2DDC40F" w14:textId="77777777" w:rsidR="00F83107" w:rsidRPr="00F41C79" w:rsidRDefault="00F83107" w:rsidP="0001162E">
            <w:pPr>
              <w:jc w:val="both"/>
              <w:rPr>
                <w:rFonts w:ascii="宋体" w:hAnsi="宋体" w:cs="宋体"/>
                <w:color w:val="000000"/>
                <w:sz w:val="20"/>
                <w:lang w:eastAsia="zh-CN"/>
              </w:rPr>
            </w:pPr>
          </w:p>
        </w:tc>
      </w:tr>
      <w:tr w:rsidR="00F83107" w:rsidRPr="00300621" w14:paraId="35BE618C" w14:textId="77777777" w:rsidTr="0001162E">
        <w:trPr>
          <w:cantSplit/>
          <w:trHeight w:val="483"/>
        </w:trPr>
        <w:tc>
          <w:tcPr>
            <w:tcW w:w="484" w:type="dxa"/>
            <w:shd w:val="clear" w:color="auto" w:fill="AECEE1"/>
            <w:tcMar>
              <w:top w:w="58" w:type="dxa"/>
              <w:left w:w="58" w:type="dxa"/>
              <w:bottom w:w="58" w:type="dxa"/>
              <w:right w:w="58" w:type="dxa"/>
            </w:tcMar>
            <w:vAlign w:val="center"/>
          </w:tcPr>
          <w:p w14:paraId="12E64404" w14:textId="77777777" w:rsidR="00F83107" w:rsidRPr="005D789A" w:rsidRDefault="00F83107" w:rsidP="0001162E">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26CC020E"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退票</w:t>
            </w:r>
            <w:r>
              <w:rPr>
                <w:rFonts w:ascii="宋体" w:hAnsi="宋体" w:cs="宋体"/>
                <w:color w:val="000000"/>
                <w:sz w:val="20"/>
                <w:lang w:eastAsia="zh-CN"/>
              </w:rPr>
              <w:t>状态</w:t>
            </w:r>
          </w:p>
        </w:tc>
        <w:tc>
          <w:tcPr>
            <w:tcW w:w="3827" w:type="dxa"/>
            <w:shd w:val="clear" w:color="auto" w:fill="E3EEF5"/>
            <w:tcMar>
              <w:top w:w="58" w:type="dxa"/>
              <w:left w:w="58" w:type="dxa"/>
              <w:bottom w:w="58" w:type="dxa"/>
              <w:right w:w="58" w:type="dxa"/>
            </w:tcMar>
            <w:vAlign w:val="center"/>
          </w:tcPr>
          <w:p w14:paraId="7B77A5B1"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前端系统获取</w:t>
            </w:r>
            <w:r>
              <w:rPr>
                <w:rFonts w:ascii="宋体" w:hAnsi="宋体" w:cs="宋体" w:hint="eastAsia"/>
                <w:color w:val="000000"/>
                <w:sz w:val="20"/>
                <w:lang w:eastAsia="zh-CN"/>
              </w:rPr>
              <w:t>退票</w:t>
            </w:r>
            <w:r>
              <w:rPr>
                <w:rFonts w:ascii="宋体" w:hAnsi="宋体" w:cs="宋体"/>
                <w:color w:val="000000"/>
                <w:sz w:val="20"/>
                <w:lang w:eastAsia="zh-CN"/>
              </w:rPr>
              <w:t>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81C6E40" w14:textId="77777777" w:rsidR="00F83107" w:rsidRPr="00F41C79" w:rsidRDefault="00F83107" w:rsidP="0001162E">
            <w:pPr>
              <w:jc w:val="both"/>
              <w:rPr>
                <w:rFonts w:ascii="宋体" w:hAnsi="宋体" w:cs="宋体"/>
                <w:color w:val="000000"/>
                <w:sz w:val="20"/>
                <w:lang w:eastAsia="zh-CN"/>
              </w:rPr>
            </w:pPr>
          </w:p>
        </w:tc>
      </w:tr>
      <w:tr w:rsidR="00F83107" w:rsidRPr="00300621" w14:paraId="0C56BF10" w14:textId="77777777" w:rsidTr="0001162E">
        <w:trPr>
          <w:cantSplit/>
          <w:trHeight w:val="483"/>
        </w:trPr>
        <w:tc>
          <w:tcPr>
            <w:tcW w:w="484" w:type="dxa"/>
            <w:shd w:val="clear" w:color="auto" w:fill="AECEE1"/>
            <w:tcMar>
              <w:top w:w="58" w:type="dxa"/>
              <w:left w:w="58" w:type="dxa"/>
              <w:bottom w:w="58" w:type="dxa"/>
              <w:right w:w="58" w:type="dxa"/>
            </w:tcMar>
            <w:vAlign w:val="center"/>
          </w:tcPr>
          <w:p w14:paraId="63B0F898" w14:textId="77777777" w:rsidR="00F83107" w:rsidRDefault="00F83107" w:rsidP="0001162E">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173DDD07"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退票</w:t>
            </w:r>
          </w:p>
        </w:tc>
        <w:tc>
          <w:tcPr>
            <w:tcW w:w="3827" w:type="dxa"/>
            <w:shd w:val="clear" w:color="auto" w:fill="E3EEF5"/>
            <w:tcMar>
              <w:top w:w="58" w:type="dxa"/>
              <w:left w:w="58" w:type="dxa"/>
              <w:bottom w:w="58" w:type="dxa"/>
              <w:right w:w="58" w:type="dxa"/>
            </w:tcMar>
            <w:vAlign w:val="center"/>
          </w:tcPr>
          <w:p w14:paraId="3B55080C" w14:textId="77777777" w:rsidR="00F83107" w:rsidRDefault="00F83107" w:rsidP="0001162E">
            <w:pPr>
              <w:jc w:val="both"/>
              <w:rPr>
                <w:rFonts w:ascii="宋体" w:hAnsi="宋体" w:cs="宋体"/>
                <w:color w:val="000000"/>
                <w:sz w:val="20"/>
                <w:lang w:eastAsia="zh-CN"/>
              </w:rPr>
            </w:pPr>
            <w:r>
              <w:rPr>
                <w:rFonts w:ascii="宋体" w:hAnsi="宋体" w:cs="宋体"/>
                <w:color w:val="000000"/>
                <w:sz w:val="20"/>
                <w:lang w:eastAsia="zh-CN"/>
              </w:rPr>
              <w:t>前端系统判断是否</w:t>
            </w:r>
            <w:r>
              <w:rPr>
                <w:rFonts w:ascii="宋体" w:hAnsi="宋体" w:cs="宋体" w:hint="eastAsia"/>
                <w:color w:val="000000"/>
                <w:sz w:val="20"/>
                <w:lang w:eastAsia="zh-CN"/>
              </w:rPr>
              <w:t>退票：</w:t>
            </w:r>
          </w:p>
          <w:p w14:paraId="4822782B"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1、已退票，前端系统进入退票流程，生成冲销凭证；</w:t>
            </w:r>
          </w:p>
          <w:p w14:paraId="6D68F238" w14:textId="77777777" w:rsidR="00F83107" w:rsidRDefault="00F83107" w:rsidP="0001162E">
            <w:pPr>
              <w:jc w:val="both"/>
              <w:rPr>
                <w:rFonts w:ascii="宋体" w:hAnsi="宋体" w:cs="宋体"/>
                <w:color w:val="000000"/>
                <w:sz w:val="20"/>
                <w:lang w:eastAsia="zh-CN"/>
              </w:rPr>
            </w:pPr>
            <w:r>
              <w:rPr>
                <w:rFonts w:ascii="宋体" w:hAnsi="宋体" w:cs="宋体" w:hint="eastAsia"/>
                <w:color w:val="000000"/>
                <w:sz w:val="20"/>
                <w:lang w:eastAsia="zh-CN"/>
              </w:rPr>
              <w:t>2、未退票，前端系统流程结束；</w:t>
            </w:r>
          </w:p>
        </w:tc>
        <w:tc>
          <w:tcPr>
            <w:tcW w:w="1560" w:type="dxa"/>
            <w:shd w:val="clear" w:color="auto" w:fill="E3EEF5"/>
            <w:tcMar>
              <w:top w:w="58" w:type="dxa"/>
              <w:left w:w="58" w:type="dxa"/>
              <w:bottom w:w="58" w:type="dxa"/>
              <w:right w:w="58" w:type="dxa"/>
            </w:tcMar>
            <w:vAlign w:val="center"/>
          </w:tcPr>
          <w:p w14:paraId="6E213E0F" w14:textId="77777777" w:rsidR="00F83107" w:rsidRPr="00F41C79" w:rsidRDefault="00F83107" w:rsidP="0001162E">
            <w:pPr>
              <w:jc w:val="both"/>
              <w:rPr>
                <w:rFonts w:ascii="宋体" w:hAnsi="宋体" w:cs="宋体"/>
                <w:color w:val="000000"/>
                <w:sz w:val="20"/>
                <w:lang w:eastAsia="zh-CN"/>
              </w:rPr>
            </w:pPr>
          </w:p>
        </w:tc>
      </w:tr>
    </w:tbl>
    <w:p w14:paraId="76EC74CB" w14:textId="77777777" w:rsidR="00F83107" w:rsidRDefault="00F83107" w:rsidP="00F83107">
      <w:pPr>
        <w:pStyle w:val="6"/>
        <w:numPr>
          <w:ilvl w:val="5"/>
          <w:numId w:val="2"/>
        </w:numPr>
        <w:rPr>
          <w:lang w:eastAsia="zh-CN"/>
        </w:rPr>
      </w:pPr>
      <w:r>
        <w:rPr>
          <w:rFonts w:hint="eastAsia"/>
          <w:lang w:eastAsia="zh-CN"/>
        </w:rPr>
        <w:t>用户界面</w:t>
      </w:r>
    </w:p>
    <w:p w14:paraId="6849817C" w14:textId="0AE44780" w:rsidR="00F83107" w:rsidRPr="00D12323" w:rsidRDefault="00F83107" w:rsidP="00F83107">
      <w:pPr>
        <w:pStyle w:val="L-"/>
      </w:pPr>
      <w:r w:rsidRPr="00D12323">
        <w:rPr>
          <w:rFonts w:hint="eastAsia"/>
        </w:rPr>
        <w:t>图：</w:t>
      </w:r>
      <w:r>
        <w:rPr>
          <w:rFonts w:hint="eastAsia"/>
        </w:rPr>
        <w:t>3.</w:t>
      </w:r>
      <w:r w:rsidR="00B712AC">
        <w:t>4.3</w:t>
      </w:r>
      <w:r>
        <w:rPr>
          <w:rFonts w:hint="eastAsia"/>
        </w:rPr>
        <w:t>.2.</w:t>
      </w:r>
      <w:r w:rsidR="00B712AC">
        <w:t>4</w:t>
      </w:r>
      <w:r>
        <w:rPr>
          <w:rFonts w:hint="eastAsia"/>
        </w:rPr>
        <w:t>.5</w:t>
      </w:r>
      <w:r w:rsidRPr="00D12323">
        <w:rPr>
          <w:rFonts w:hint="eastAsia"/>
        </w:rPr>
        <w:t xml:space="preserve">-1 </w:t>
      </w:r>
      <w:r>
        <w:rPr>
          <w:rFonts w:hint="eastAsia"/>
        </w:rPr>
        <w:t>退票界面</w:t>
      </w:r>
      <w:r>
        <w:rPr>
          <w:rFonts w:ascii="宋体" w:cs="宋体" w:hint="eastAsia"/>
          <w:color w:val="000000"/>
          <w:szCs w:val="22"/>
        </w:rPr>
        <w:t>图</w:t>
      </w:r>
    </w:p>
    <w:p w14:paraId="66F9680F" w14:textId="77777777" w:rsidR="00F83107" w:rsidRDefault="00F83107" w:rsidP="00F83107">
      <w:r>
        <w:rPr>
          <w:noProof/>
          <w:lang w:eastAsia="zh-CN" w:bidi="ar-SA"/>
        </w:rPr>
        <w:drawing>
          <wp:inline distT="0" distB="0" distL="0" distR="0" wp14:anchorId="0919E484" wp14:editId="41603FFE">
            <wp:extent cx="5267325" cy="2019300"/>
            <wp:effectExtent l="0" t="0" r="9525"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2F028D20" w14:textId="77777777" w:rsidR="002136C8" w:rsidRDefault="002136C8" w:rsidP="006213F3">
      <w:pPr>
        <w:pStyle w:val="2"/>
      </w:pPr>
      <w:r>
        <w:rPr>
          <w:rFonts w:hint="eastAsia"/>
        </w:rPr>
        <w:t>收款</w:t>
      </w:r>
      <w:r w:rsidRPr="006213F3">
        <w:rPr>
          <w:rFonts w:hint="eastAsia"/>
        </w:rPr>
        <w:t>申请</w:t>
      </w:r>
      <w:r>
        <w:rPr>
          <w:rFonts w:hint="eastAsia"/>
        </w:rPr>
        <w:t>单</w:t>
      </w:r>
    </w:p>
    <w:p w14:paraId="0FECBF13" w14:textId="77777777" w:rsidR="002136C8" w:rsidRPr="007E69D1" w:rsidRDefault="002136C8" w:rsidP="00F83107">
      <w:pPr>
        <w:pStyle w:val="3"/>
      </w:pPr>
      <w:r w:rsidRPr="007E69D1">
        <w:rPr>
          <w:rFonts w:hint="eastAsia"/>
        </w:rPr>
        <w:t>业务描述</w:t>
      </w:r>
    </w:p>
    <w:p w14:paraId="086AE318" w14:textId="6FEEFCD3" w:rsidR="002136C8" w:rsidRPr="002F74B0" w:rsidRDefault="002136C8" w:rsidP="00BA4D5F">
      <w:pPr>
        <w:ind w:firstLine="420"/>
        <w:rPr>
          <w:rFonts w:ascii="宋体" w:hAnsi="宋体"/>
          <w:lang w:eastAsia="zh-CN"/>
        </w:rPr>
      </w:pPr>
      <w:r w:rsidRPr="002F74B0">
        <w:rPr>
          <w:rFonts w:ascii="宋体" w:hAnsi="宋体" w:hint="eastAsia"/>
          <w:lang w:eastAsia="zh-CN"/>
        </w:rPr>
        <w:t>外部系统导入收款申请信息，通过任务导入到资金管理系统，形成</w:t>
      </w:r>
      <w:r w:rsidR="002C093D">
        <w:rPr>
          <w:rFonts w:ascii="宋体" w:hAnsi="宋体" w:hint="eastAsia"/>
          <w:lang w:eastAsia="zh-CN"/>
        </w:rPr>
        <w:t>收款</w:t>
      </w:r>
      <w:r w:rsidRPr="002F74B0">
        <w:rPr>
          <w:rFonts w:ascii="宋体" w:hAnsi="宋体" w:hint="eastAsia"/>
          <w:lang w:eastAsia="zh-CN"/>
        </w:rPr>
        <w:t>申请信息。此信息可自动任务和操作人员手工干预生成相应的资金交易信息完成</w:t>
      </w:r>
      <w:r w:rsidR="002C093D">
        <w:rPr>
          <w:rFonts w:ascii="宋体" w:hAnsi="宋体" w:hint="eastAsia"/>
          <w:lang w:eastAsia="zh-CN"/>
        </w:rPr>
        <w:t>收款</w:t>
      </w:r>
      <w:r w:rsidRPr="002F74B0">
        <w:rPr>
          <w:rFonts w:ascii="宋体" w:hAnsi="宋体" w:hint="eastAsia"/>
          <w:lang w:eastAsia="zh-CN"/>
        </w:rPr>
        <w:t>处理</w:t>
      </w:r>
      <w:r>
        <w:rPr>
          <w:rFonts w:ascii="宋体" w:hAnsi="宋体" w:hint="eastAsia"/>
          <w:lang w:eastAsia="zh-CN"/>
        </w:rPr>
        <w:t>。</w:t>
      </w:r>
    </w:p>
    <w:p w14:paraId="0796C320" w14:textId="77777777" w:rsidR="002136C8" w:rsidRPr="007E69D1" w:rsidRDefault="002136C8" w:rsidP="00F83107">
      <w:pPr>
        <w:pStyle w:val="3"/>
      </w:pPr>
      <w:r w:rsidRPr="007E69D1">
        <w:rPr>
          <w:rFonts w:hint="eastAsia"/>
        </w:rPr>
        <w:t>业务流程</w:t>
      </w:r>
    </w:p>
    <w:p w14:paraId="3DC846F7" w14:textId="1CC4C689" w:rsidR="002136C8" w:rsidRPr="00D12323" w:rsidRDefault="002136C8" w:rsidP="00BA4D5F">
      <w:pPr>
        <w:pStyle w:val="L-"/>
      </w:pPr>
      <w:r w:rsidRPr="00D12323">
        <w:rPr>
          <w:rFonts w:hint="eastAsia"/>
        </w:rPr>
        <w:t>图：</w:t>
      </w:r>
      <w:r>
        <w:rPr>
          <w:rFonts w:hint="eastAsia"/>
        </w:rPr>
        <w:t>3.4.</w:t>
      </w:r>
      <w:r w:rsidR="00B712AC">
        <w:t>3</w:t>
      </w:r>
      <w:r>
        <w:rPr>
          <w:rFonts w:hint="eastAsia"/>
        </w:rPr>
        <w:t>.</w:t>
      </w:r>
      <w:r w:rsidR="00B712AC">
        <w:t>3.</w:t>
      </w:r>
      <w:r>
        <w:rPr>
          <w:rFonts w:hint="eastAsia"/>
        </w:rPr>
        <w:t>2</w:t>
      </w:r>
      <w:r w:rsidRPr="00D12323">
        <w:rPr>
          <w:rFonts w:hint="eastAsia"/>
        </w:rPr>
        <w:t xml:space="preserve">-1 </w:t>
      </w:r>
      <w:r>
        <w:rPr>
          <w:rFonts w:hint="eastAsia"/>
        </w:rPr>
        <w:t xml:space="preserve"> </w:t>
      </w:r>
      <w:r>
        <w:rPr>
          <w:rFonts w:hint="eastAsia"/>
        </w:rPr>
        <w:t>收款申请单</w:t>
      </w:r>
      <w:r>
        <w:rPr>
          <w:rFonts w:ascii="宋体" w:cs="宋体" w:hint="eastAsia"/>
          <w:color w:val="000000"/>
          <w:szCs w:val="22"/>
        </w:rPr>
        <w:t>流程图</w:t>
      </w:r>
    </w:p>
    <w:p w14:paraId="47574F3E" w14:textId="77777777" w:rsidR="002136C8" w:rsidRPr="003A033E" w:rsidRDefault="002136C8" w:rsidP="00BA4D5F">
      <w:pPr>
        <w:jc w:val="center"/>
      </w:pPr>
      <w:r>
        <w:object w:dxaOrig="7113" w:dyaOrig="8966" w14:anchorId="4341283B">
          <v:shape id="_x0000_i1038" type="#_x0000_t75" style="width:353pt;height:447.05pt" o:ole="">
            <v:imagedata r:id="rId107" o:title=""/>
          </v:shape>
          <o:OLEObject Type="Embed" ProgID="Visio.Drawing.11" ShapeID="_x0000_i1038" DrawAspect="Content" ObjectID="_1624086108" r:id="rId108"/>
        </w:object>
      </w:r>
    </w:p>
    <w:p w14:paraId="7B87CB5F" w14:textId="77777777" w:rsidR="002136C8" w:rsidRPr="007E69D1" w:rsidRDefault="002136C8" w:rsidP="00F83107">
      <w:pPr>
        <w:pStyle w:val="3"/>
      </w:pPr>
      <w:r w:rsidRPr="007E69D1">
        <w:rPr>
          <w:rFonts w:hint="eastAsia"/>
        </w:rPr>
        <w:t>流程说明</w:t>
      </w:r>
    </w:p>
    <w:p w14:paraId="2391F127" w14:textId="77777777" w:rsidR="002136C8" w:rsidRPr="002F74B0" w:rsidRDefault="002136C8" w:rsidP="00BA4D5F">
      <w:r>
        <w:rPr>
          <w:rFonts w:hint="eastAsia"/>
        </w:rPr>
        <w:tab/>
      </w:r>
      <w:r>
        <w:rPr>
          <w:rFonts w:hint="eastAsia"/>
        </w:rPr>
        <w:t>无</w:t>
      </w:r>
    </w:p>
    <w:p w14:paraId="30DD1F8A" w14:textId="77777777" w:rsidR="002136C8" w:rsidRPr="007E69D1" w:rsidRDefault="002136C8" w:rsidP="00F83107">
      <w:pPr>
        <w:pStyle w:val="3"/>
      </w:pPr>
      <w:r w:rsidRPr="007E69D1">
        <w:rPr>
          <w:rFonts w:hint="eastAsia"/>
        </w:rPr>
        <w:t>业务元素</w:t>
      </w:r>
    </w:p>
    <w:tbl>
      <w:tblPr>
        <w:tblW w:w="8253" w:type="dxa"/>
        <w:jc w:val="center"/>
        <w:tblLayout w:type="fixed"/>
        <w:tblLook w:val="04A0" w:firstRow="1" w:lastRow="0" w:firstColumn="1" w:lastColumn="0" w:noHBand="0" w:noVBand="1"/>
      </w:tblPr>
      <w:tblGrid>
        <w:gridCol w:w="2394"/>
        <w:gridCol w:w="4323"/>
        <w:gridCol w:w="1536"/>
      </w:tblGrid>
      <w:tr w:rsidR="002136C8" w14:paraId="3AAD365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shd w:val="clear" w:color="auto" w:fill="B6DDE8"/>
            <w:noWrap/>
            <w:vAlign w:val="bottom"/>
            <w:hideMark/>
          </w:tcPr>
          <w:p w14:paraId="2E0FB7B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字段</w:t>
            </w:r>
          </w:p>
        </w:tc>
        <w:tc>
          <w:tcPr>
            <w:tcW w:w="4323" w:type="dxa"/>
            <w:tcBorders>
              <w:top w:val="single" w:sz="4" w:space="0" w:color="auto"/>
              <w:left w:val="nil"/>
              <w:bottom w:val="single" w:sz="4" w:space="0" w:color="auto"/>
              <w:right w:val="single" w:sz="4" w:space="0" w:color="auto"/>
            </w:tcBorders>
            <w:shd w:val="clear" w:color="auto" w:fill="B6DDE8"/>
            <w:noWrap/>
            <w:vAlign w:val="bottom"/>
            <w:hideMark/>
          </w:tcPr>
          <w:p w14:paraId="2C07C55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描述</w:t>
            </w:r>
          </w:p>
        </w:tc>
        <w:tc>
          <w:tcPr>
            <w:tcW w:w="1536" w:type="dxa"/>
            <w:tcBorders>
              <w:top w:val="single" w:sz="4" w:space="0" w:color="auto"/>
              <w:left w:val="nil"/>
              <w:bottom w:val="single" w:sz="4" w:space="0" w:color="auto"/>
              <w:right w:val="single" w:sz="4" w:space="0" w:color="auto"/>
            </w:tcBorders>
            <w:shd w:val="clear" w:color="auto" w:fill="B6DDE8"/>
            <w:vAlign w:val="bottom"/>
            <w:hideMark/>
          </w:tcPr>
          <w:p w14:paraId="412B717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可否为空</w:t>
            </w:r>
          </w:p>
        </w:tc>
      </w:tr>
      <w:tr w:rsidR="002136C8" w14:paraId="03A2119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20AFD2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单据号</w:t>
            </w:r>
          </w:p>
        </w:tc>
        <w:tc>
          <w:tcPr>
            <w:tcW w:w="4323" w:type="dxa"/>
            <w:tcBorders>
              <w:top w:val="single" w:sz="4" w:space="0" w:color="auto"/>
              <w:left w:val="nil"/>
              <w:bottom w:val="single" w:sz="4" w:space="0" w:color="auto"/>
              <w:right w:val="single" w:sz="4" w:space="0" w:color="auto"/>
            </w:tcBorders>
            <w:noWrap/>
            <w:vAlign w:val="bottom"/>
            <w:hideMark/>
          </w:tcPr>
          <w:p w14:paraId="1A9E8E92"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单据的号码，自动生成　</w:t>
            </w:r>
          </w:p>
        </w:tc>
        <w:tc>
          <w:tcPr>
            <w:tcW w:w="1536" w:type="dxa"/>
            <w:tcBorders>
              <w:top w:val="single" w:sz="4" w:space="0" w:color="auto"/>
              <w:left w:val="nil"/>
              <w:bottom w:val="single" w:sz="4" w:space="0" w:color="auto"/>
              <w:right w:val="single" w:sz="4" w:space="0" w:color="auto"/>
            </w:tcBorders>
            <w:vAlign w:val="bottom"/>
            <w:hideMark/>
          </w:tcPr>
          <w:p w14:paraId="4FD042D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73DA11B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B89D0F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组织</w:t>
            </w:r>
          </w:p>
        </w:tc>
        <w:tc>
          <w:tcPr>
            <w:tcW w:w="4323" w:type="dxa"/>
            <w:tcBorders>
              <w:top w:val="single" w:sz="4" w:space="0" w:color="auto"/>
              <w:left w:val="nil"/>
              <w:bottom w:val="single" w:sz="4" w:space="0" w:color="auto"/>
              <w:right w:val="single" w:sz="4" w:space="0" w:color="auto"/>
            </w:tcBorders>
            <w:noWrap/>
            <w:vAlign w:val="bottom"/>
            <w:hideMark/>
          </w:tcPr>
          <w:p w14:paraId="7123021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组织的名称　</w:t>
            </w:r>
          </w:p>
        </w:tc>
        <w:tc>
          <w:tcPr>
            <w:tcW w:w="1536" w:type="dxa"/>
            <w:tcBorders>
              <w:top w:val="single" w:sz="4" w:space="0" w:color="auto"/>
              <w:left w:val="nil"/>
              <w:bottom w:val="single" w:sz="4" w:space="0" w:color="auto"/>
              <w:right w:val="single" w:sz="4" w:space="0" w:color="auto"/>
            </w:tcBorders>
            <w:vAlign w:val="bottom"/>
            <w:hideMark/>
          </w:tcPr>
          <w:p w14:paraId="67138B7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FBF27E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FE7AB1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4323" w:type="dxa"/>
            <w:tcBorders>
              <w:top w:val="single" w:sz="4" w:space="0" w:color="auto"/>
              <w:left w:val="nil"/>
              <w:bottom w:val="single" w:sz="4" w:space="0" w:color="auto"/>
              <w:right w:val="single" w:sz="4" w:space="0" w:color="auto"/>
            </w:tcBorders>
            <w:noWrap/>
            <w:vAlign w:val="bottom"/>
            <w:hideMark/>
          </w:tcPr>
          <w:p w14:paraId="459BA85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交易的类型　</w:t>
            </w:r>
          </w:p>
        </w:tc>
        <w:tc>
          <w:tcPr>
            <w:tcW w:w="1536" w:type="dxa"/>
            <w:tcBorders>
              <w:top w:val="single" w:sz="4" w:space="0" w:color="auto"/>
              <w:left w:val="nil"/>
              <w:bottom w:val="single" w:sz="4" w:space="0" w:color="auto"/>
              <w:right w:val="single" w:sz="4" w:space="0" w:color="auto"/>
            </w:tcBorders>
            <w:vAlign w:val="bottom"/>
            <w:hideMark/>
          </w:tcPr>
          <w:p w14:paraId="7F95C54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D83EE5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6B091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w:t>
            </w:r>
          </w:p>
        </w:tc>
        <w:tc>
          <w:tcPr>
            <w:tcW w:w="4323" w:type="dxa"/>
            <w:tcBorders>
              <w:top w:val="single" w:sz="4" w:space="0" w:color="auto"/>
              <w:left w:val="nil"/>
              <w:bottom w:val="single" w:sz="4" w:space="0" w:color="auto"/>
              <w:right w:val="single" w:sz="4" w:space="0" w:color="auto"/>
            </w:tcBorders>
            <w:noWrap/>
            <w:vAlign w:val="bottom"/>
            <w:hideMark/>
          </w:tcPr>
          <w:p w14:paraId="4C494D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结算的方式　</w:t>
            </w:r>
          </w:p>
        </w:tc>
        <w:tc>
          <w:tcPr>
            <w:tcW w:w="1536" w:type="dxa"/>
            <w:tcBorders>
              <w:top w:val="single" w:sz="4" w:space="0" w:color="auto"/>
              <w:left w:val="nil"/>
              <w:bottom w:val="single" w:sz="4" w:space="0" w:color="auto"/>
              <w:right w:val="single" w:sz="4" w:space="0" w:color="auto"/>
            </w:tcBorders>
            <w:vAlign w:val="bottom"/>
            <w:hideMark/>
          </w:tcPr>
          <w:p w14:paraId="332E97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28E1A4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5C6F2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支付类型</w:t>
            </w:r>
          </w:p>
        </w:tc>
        <w:tc>
          <w:tcPr>
            <w:tcW w:w="4323" w:type="dxa"/>
            <w:tcBorders>
              <w:top w:val="single" w:sz="4" w:space="0" w:color="auto"/>
              <w:left w:val="nil"/>
              <w:bottom w:val="single" w:sz="4" w:space="0" w:color="auto"/>
              <w:right w:val="single" w:sz="4" w:space="0" w:color="auto"/>
            </w:tcBorders>
            <w:noWrap/>
            <w:vAlign w:val="bottom"/>
            <w:hideMark/>
          </w:tcPr>
          <w:p w14:paraId="1A201CC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支付的类型　</w:t>
            </w:r>
          </w:p>
        </w:tc>
        <w:tc>
          <w:tcPr>
            <w:tcW w:w="1536" w:type="dxa"/>
            <w:tcBorders>
              <w:top w:val="single" w:sz="4" w:space="0" w:color="auto"/>
              <w:left w:val="nil"/>
              <w:bottom w:val="single" w:sz="4" w:space="0" w:color="auto"/>
              <w:right w:val="single" w:sz="4" w:space="0" w:color="auto"/>
            </w:tcBorders>
            <w:vAlign w:val="bottom"/>
            <w:hideMark/>
          </w:tcPr>
          <w:p w14:paraId="5CFDE02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AF606C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093004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对接系统</w:t>
            </w:r>
          </w:p>
        </w:tc>
        <w:tc>
          <w:tcPr>
            <w:tcW w:w="4323" w:type="dxa"/>
            <w:tcBorders>
              <w:top w:val="single" w:sz="4" w:space="0" w:color="auto"/>
              <w:left w:val="nil"/>
              <w:bottom w:val="single" w:sz="4" w:space="0" w:color="auto"/>
              <w:right w:val="single" w:sz="4" w:space="0" w:color="auto"/>
            </w:tcBorders>
            <w:noWrap/>
            <w:vAlign w:val="bottom"/>
            <w:hideMark/>
          </w:tcPr>
          <w:p w14:paraId="527E0ED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直联对接的系统　</w:t>
            </w:r>
          </w:p>
        </w:tc>
        <w:tc>
          <w:tcPr>
            <w:tcW w:w="1536" w:type="dxa"/>
            <w:tcBorders>
              <w:top w:val="single" w:sz="4" w:space="0" w:color="auto"/>
              <w:left w:val="nil"/>
              <w:bottom w:val="single" w:sz="4" w:space="0" w:color="auto"/>
              <w:right w:val="single" w:sz="4" w:space="0" w:color="auto"/>
            </w:tcBorders>
            <w:vAlign w:val="bottom"/>
            <w:hideMark/>
          </w:tcPr>
          <w:p w14:paraId="490B20C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888C8A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B6EE3D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原始单据号</w:t>
            </w:r>
          </w:p>
        </w:tc>
        <w:tc>
          <w:tcPr>
            <w:tcW w:w="4323" w:type="dxa"/>
            <w:tcBorders>
              <w:top w:val="single" w:sz="4" w:space="0" w:color="auto"/>
              <w:left w:val="nil"/>
              <w:bottom w:val="single" w:sz="4" w:space="0" w:color="auto"/>
              <w:right w:val="single" w:sz="4" w:space="0" w:color="auto"/>
            </w:tcBorders>
            <w:noWrap/>
            <w:vAlign w:val="bottom"/>
            <w:hideMark/>
          </w:tcPr>
          <w:p w14:paraId="4828CB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原始单据的号码　</w:t>
            </w:r>
          </w:p>
        </w:tc>
        <w:tc>
          <w:tcPr>
            <w:tcW w:w="1536" w:type="dxa"/>
            <w:tcBorders>
              <w:top w:val="single" w:sz="4" w:space="0" w:color="auto"/>
              <w:left w:val="nil"/>
              <w:bottom w:val="single" w:sz="4" w:space="0" w:color="auto"/>
              <w:right w:val="single" w:sz="4" w:space="0" w:color="auto"/>
            </w:tcBorders>
            <w:vAlign w:val="bottom"/>
            <w:hideMark/>
          </w:tcPr>
          <w:p w14:paraId="6008B15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04E603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285706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来源批号</w:t>
            </w:r>
          </w:p>
        </w:tc>
        <w:tc>
          <w:tcPr>
            <w:tcW w:w="4323" w:type="dxa"/>
            <w:tcBorders>
              <w:top w:val="single" w:sz="4" w:space="0" w:color="auto"/>
              <w:left w:val="nil"/>
              <w:bottom w:val="single" w:sz="4" w:space="0" w:color="auto"/>
              <w:right w:val="single" w:sz="4" w:space="0" w:color="auto"/>
            </w:tcBorders>
            <w:noWrap/>
            <w:vAlign w:val="bottom"/>
            <w:hideMark/>
          </w:tcPr>
          <w:p w14:paraId="1436D85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来源的批号　</w:t>
            </w:r>
          </w:p>
        </w:tc>
        <w:tc>
          <w:tcPr>
            <w:tcW w:w="1536" w:type="dxa"/>
            <w:tcBorders>
              <w:top w:val="single" w:sz="4" w:space="0" w:color="auto"/>
              <w:left w:val="nil"/>
              <w:bottom w:val="single" w:sz="4" w:space="0" w:color="auto"/>
              <w:right w:val="single" w:sz="4" w:space="0" w:color="auto"/>
            </w:tcBorders>
            <w:vAlign w:val="bottom"/>
            <w:hideMark/>
          </w:tcPr>
          <w:p w14:paraId="171589A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3368B8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9CD558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直联支付方式</w:t>
            </w:r>
          </w:p>
        </w:tc>
        <w:tc>
          <w:tcPr>
            <w:tcW w:w="4323" w:type="dxa"/>
            <w:tcBorders>
              <w:top w:val="single" w:sz="4" w:space="0" w:color="auto"/>
              <w:left w:val="nil"/>
              <w:bottom w:val="single" w:sz="4" w:space="0" w:color="auto"/>
              <w:right w:val="single" w:sz="4" w:space="0" w:color="auto"/>
            </w:tcBorders>
            <w:noWrap/>
            <w:vAlign w:val="bottom"/>
            <w:hideMark/>
          </w:tcPr>
          <w:p w14:paraId="6556DD1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直联支付的方式　</w:t>
            </w:r>
          </w:p>
        </w:tc>
        <w:tc>
          <w:tcPr>
            <w:tcW w:w="1536" w:type="dxa"/>
            <w:tcBorders>
              <w:top w:val="single" w:sz="4" w:space="0" w:color="auto"/>
              <w:left w:val="nil"/>
              <w:bottom w:val="single" w:sz="4" w:space="0" w:color="auto"/>
              <w:right w:val="single" w:sz="4" w:space="0" w:color="auto"/>
            </w:tcBorders>
            <w:vAlign w:val="bottom"/>
            <w:hideMark/>
          </w:tcPr>
          <w:p w14:paraId="506C3B9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BAE383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92E5E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直联线路代码</w:t>
            </w:r>
          </w:p>
        </w:tc>
        <w:tc>
          <w:tcPr>
            <w:tcW w:w="4323" w:type="dxa"/>
            <w:tcBorders>
              <w:top w:val="single" w:sz="4" w:space="0" w:color="auto"/>
              <w:left w:val="nil"/>
              <w:bottom w:val="single" w:sz="4" w:space="0" w:color="auto"/>
              <w:right w:val="single" w:sz="4" w:space="0" w:color="auto"/>
            </w:tcBorders>
            <w:noWrap/>
            <w:vAlign w:val="bottom"/>
            <w:hideMark/>
          </w:tcPr>
          <w:p w14:paraId="248A83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直联线路的代码　</w:t>
            </w:r>
          </w:p>
        </w:tc>
        <w:tc>
          <w:tcPr>
            <w:tcW w:w="1536" w:type="dxa"/>
            <w:tcBorders>
              <w:top w:val="single" w:sz="4" w:space="0" w:color="auto"/>
              <w:left w:val="nil"/>
              <w:bottom w:val="single" w:sz="4" w:space="0" w:color="auto"/>
              <w:right w:val="single" w:sz="4" w:space="0" w:color="auto"/>
            </w:tcBorders>
            <w:vAlign w:val="bottom"/>
            <w:hideMark/>
          </w:tcPr>
          <w:p w14:paraId="70D30D3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A5E9FC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AE818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资金类别</w:t>
            </w:r>
          </w:p>
        </w:tc>
        <w:tc>
          <w:tcPr>
            <w:tcW w:w="4323" w:type="dxa"/>
            <w:tcBorders>
              <w:top w:val="single" w:sz="4" w:space="0" w:color="auto"/>
              <w:left w:val="nil"/>
              <w:bottom w:val="single" w:sz="4" w:space="0" w:color="auto"/>
              <w:right w:val="single" w:sz="4" w:space="0" w:color="auto"/>
            </w:tcBorders>
            <w:noWrap/>
            <w:vAlign w:val="bottom"/>
            <w:hideMark/>
          </w:tcPr>
          <w:p w14:paraId="62ACB84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资金的类别　</w:t>
            </w:r>
          </w:p>
        </w:tc>
        <w:tc>
          <w:tcPr>
            <w:tcW w:w="1536" w:type="dxa"/>
            <w:tcBorders>
              <w:top w:val="single" w:sz="4" w:space="0" w:color="auto"/>
              <w:left w:val="nil"/>
              <w:bottom w:val="single" w:sz="4" w:space="0" w:color="auto"/>
              <w:right w:val="single" w:sz="4" w:space="0" w:color="auto"/>
            </w:tcBorders>
            <w:vAlign w:val="bottom"/>
            <w:hideMark/>
          </w:tcPr>
          <w:p w14:paraId="1726E65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32E05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B251DF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计划项目</w:t>
            </w:r>
          </w:p>
        </w:tc>
        <w:tc>
          <w:tcPr>
            <w:tcW w:w="4323" w:type="dxa"/>
            <w:tcBorders>
              <w:top w:val="single" w:sz="4" w:space="0" w:color="auto"/>
              <w:left w:val="nil"/>
              <w:bottom w:val="single" w:sz="4" w:space="0" w:color="auto"/>
              <w:right w:val="single" w:sz="4" w:space="0" w:color="auto"/>
            </w:tcBorders>
            <w:noWrap/>
            <w:vAlign w:val="bottom"/>
            <w:hideMark/>
          </w:tcPr>
          <w:p w14:paraId="49FA6F4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计划项目的名称　</w:t>
            </w:r>
          </w:p>
        </w:tc>
        <w:tc>
          <w:tcPr>
            <w:tcW w:w="1536" w:type="dxa"/>
            <w:tcBorders>
              <w:top w:val="single" w:sz="4" w:space="0" w:color="auto"/>
              <w:left w:val="nil"/>
              <w:bottom w:val="single" w:sz="4" w:space="0" w:color="auto"/>
              <w:right w:val="single" w:sz="4" w:space="0" w:color="auto"/>
            </w:tcBorders>
            <w:vAlign w:val="bottom"/>
            <w:hideMark/>
          </w:tcPr>
          <w:p w14:paraId="278CEB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313AEC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ED46F5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支票号</w:t>
            </w:r>
          </w:p>
        </w:tc>
        <w:tc>
          <w:tcPr>
            <w:tcW w:w="4323" w:type="dxa"/>
            <w:tcBorders>
              <w:top w:val="single" w:sz="4" w:space="0" w:color="auto"/>
              <w:left w:val="nil"/>
              <w:bottom w:val="single" w:sz="4" w:space="0" w:color="auto"/>
              <w:right w:val="single" w:sz="4" w:space="0" w:color="auto"/>
            </w:tcBorders>
            <w:noWrap/>
            <w:vAlign w:val="bottom"/>
            <w:hideMark/>
          </w:tcPr>
          <w:p w14:paraId="06BF8C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支票的号码　</w:t>
            </w:r>
          </w:p>
        </w:tc>
        <w:tc>
          <w:tcPr>
            <w:tcW w:w="1536" w:type="dxa"/>
            <w:tcBorders>
              <w:top w:val="single" w:sz="4" w:space="0" w:color="auto"/>
              <w:left w:val="nil"/>
              <w:bottom w:val="single" w:sz="4" w:space="0" w:color="auto"/>
              <w:right w:val="single" w:sz="4" w:space="0" w:color="auto"/>
            </w:tcBorders>
            <w:vAlign w:val="bottom"/>
            <w:hideMark/>
          </w:tcPr>
          <w:p w14:paraId="7D72AAE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D31EAA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5258F3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4323" w:type="dxa"/>
            <w:tcBorders>
              <w:top w:val="single" w:sz="4" w:space="0" w:color="auto"/>
              <w:left w:val="nil"/>
              <w:bottom w:val="single" w:sz="4" w:space="0" w:color="auto"/>
              <w:right w:val="single" w:sz="4" w:space="0" w:color="auto"/>
            </w:tcBorders>
            <w:noWrap/>
            <w:vAlign w:val="bottom"/>
            <w:hideMark/>
          </w:tcPr>
          <w:p w14:paraId="5CF4194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账户对应的币种　</w:t>
            </w:r>
          </w:p>
        </w:tc>
        <w:tc>
          <w:tcPr>
            <w:tcW w:w="1536" w:type="dxa"/>
            <w:tcBorders>
              <w:top w:val="single" w:sz="4" w:space="0" w:color="auto"/>
              <w:left w:val="nil"/>
              <w:bottom w:val="single" w:sz="4" w:space="0" w:color="auto"/>
              <w:right w:val="single" w:sz="4" w:space="0" w:color="auto"/>
            </w:tcBorders>
            <w:vAlign w:val="bottom"/>
            <w:hideMark/>
          </w:tcPr>
          <w:p w14:paraId="1B7AB30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A31949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F03F8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支付金额</w:t>
            </w:r>
          </w:p>
        </w:tc>
        <w:tc>
          <w:tcPr>
            <w:tcW w:w="4323" w:type="dxa"/>
            <w:tcBorders>
              <w:top w:val="single" w:sz="4" w:space="0" w:color="auto"/>
              <w:left w:val="nil"/>
              <w:bottom w:val="single" w:sz="4" w:space="0" w:color="auto"/>
              <w:right w:val="single" w:sz="4" w:space="0" w:color="auto"/>
            </w:tcBorders>
            <w:noWrap/>
            <w:vAlign w:val="bottom"/>
            <w:hideMark/>
          </w:tcPr>
          <w:p w14:paraId="266E005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支付的金额　</w:t>
            </w:r>
          </w:p>
        </w:tc>
        <w:tc>
          <w:tcPr>
            <w:tcW w:w="1536" w:type="dxa"/>
            <w:tcBorders>
              <w:top w:val="single" w:sz="4" w:space="0" w:color="auto"/>
              <w:left w:val="nil"/>
              <w:bottom w:val="single" w:sz="4" w:space="0" w:color="auto"/>
              <w:right w:val="single" w:sz="4" w:space="0" w:color="auto"/>
            </w:tcBorders>
            <w:vAlign w:val="bottom"/>
            <w:hideMark/>
          </w:tcPr>
          <w:p w14:paraId="6510A25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B672B2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B1D3CC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导入日期</w:t>
            </w:r>
          </w:p>
        </w:tc>
        <w:tc>
          <w:tcPr>
            <w:tcW w:w="4323" w:type="dxa"/>
            <w:tcBorders>
              <w:top w:val="single" w:sz="4" w:space="0" w:color="auto"/>
              <w:left w:val="nil"/>
              <w:bottom w:val="single" w:sz="4" w:space="0" w:color="auto"/>
              <w:right w:val="single" w:sz="4" w:space="0" w:color="auto"/>
            </w:tcBorders>
            <w:noWrap/>
            <w:vAlign w:val="bottom"/>
            <w:hideMark/>
          </w:tcPr>
          <w:p w14:paraId="5BB2017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导入时的日期　</w:t>
            </w:r>
          </w:p>
        </w:tc>
        <w:tc>
          <w:tcPr>
            <w:tcW w:w="1536" w:type="dxa"/>
            <w:tcBorders>
              <w:top w:val="single" w:sz="4" w:space="0" w:color="auto"/>
              <w:left w:val="nil"/>
              <w:bottom w:val="single" w:sz="4" w:space="0" w:color="auto"/>
              <w:right w:val="single" w:sz="4" w:space="0" w:color="auto"/>
            </w:tcBorders>
            <w:vAlign w:val="bottom"/>
            <w:hideMark/>
          </w:tcPr>
          <w:p w14:paraId="56EF74F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B013EB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FEF67E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w:t>
            </w:r>
          </w:p>
        </w:tc>
        <w:tc>
          <w:tcPr>
            <w:tcW w:w="4323" w:type="dxa"/>
            <w:tcBorders>
              <w:top w:val="single" w:sz="4" w:space="0" w:color="auto"/>
              <w:left w:val="nil"/>
              <w:bottom w:val="single" w:sz="4" w:space="0" w:color="auto"/>
              <w:right w:val="single" w:sz="4" w:space="0" w:color="auto"/>
            </w:tcBorders>
            <w:noWrap/>
            <w:vAlign w:val="bottom"/>
            <w:hideMark/>
          </w:tcPr>
          <w:p w14:paraId="1E7323D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付方的银行账户　</w:t>
            </w:r>
          </w:p>
        </w:tc>
        <w:tc>
          <w:tcPr>
            <w:tcW w:w="1536" w:type="dxa"/>
            <w:tcBorders>
              <w:top w:val="single" w:sz="4" w:space="0" w:color="auto"/>
              <w:left w:val="nil"/>
              <w:bottom w:val="single" w:sz="4" w:space="0" w:color="auto"/>
              <w:right w:val="single" w:sz="4" w:space="0" w:color="auto"/>
            </w:tcBorders>
            <w:vAlign w:val="bottom"/>
            <w:hideMark/>
          </w:tcPr>
          <w:p w14:paraId="423233F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4E230A"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9CEAE3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付方账户名称</w:t>
            </w:r>
          </w:p>
        </w:tc>
        <w:tc>
          <w:tcPr>
            <w:tcW w:w="4323" w:type="dxa"/>
            <w:tcBorders>
              <w:top w:val="single" w:sz="4" w:space="0" w:color="auto"/>
              <w:left w:val="nil"/>
              <w:bottom w:val="single" w:sz="4" w:space="0" w:color="auto"/>
              <w:right w:val="single" w:sz="4" w:space="0" w:color="auto"/>
            </w:tcBorders>
            <w:noWrap/>
            <w:vAlign w:val="bottom"/>
            <w:hideMark/>
          </w:tcPr>
          <w:p w14:paraId="28FF653B"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付方银行账户的名称　</w:t>
            </w:r>
          </w:p>
        </w:tc>
        <w:tc>
          <w:tcPr>
            <w:tcW w:w="1536" w:type="dxa"/>
            <w:tcBorders>
              <w:top w:val="single" w:sz="4" w:space="0" w:color="auto"/>
              <w:left w:val="nil"/>
              <w:bottom w:val="single" w:sz="4" w:space="0" w:color="auto"/>
              <w:right w:val="single" w:sz="4" w:space="0" w:color="auto"/>
            </w:tcBorders>
            <w:vAlign w:val="bottom"/>
            <w:hideMark/>
          </w:tcPr>
          <w:p w14:paraId="68DB40B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B4041B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6A314D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49627C21"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付方银行的区域代码　</w:t>
            </w:r>
          </w:p>
        </w:tc>
        <w:tc>
          <w:tcPr>
            <w:tcW w:w="1536" w:type="dxa"/>
            <w:tcBorders>
              <w:top w:val="single" w:sz="4" w:space="0" w:color="auto"/>
              <w:left w:val="nil"/>
              <w:bottom w:val="single" w:sz="4" w:space="0" w:color="auto"/>
              <w:right w:val="single" w:sz="4" w:space="0" w:color="auto"/>
            </w:tcBorders>
            <w:vAlign w:val="bottom"/>
            <w:hideMark/>
          </w:tcPr>
          <w:p w14:paraId="6240CE8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4B975C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B263BE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付方银行区域</w:t>
            </w:r>
          </w:p>
        </w:tc>
        <w:tc>
          <w:tcPr>
            <w:tcW w:w="4323" w:type="dxa"/>
            <w:tcBorders>
              <w:top w:val="single" w:sz="4" w:space="0" w:color="auto"/>
              <w:left w:val="nil"/>
              <w:bottom w:val="single" w:sz="4" w:space="0" w:color="auto"/>
              <w:right w:val="single" w:sz="4" w:space="0" w:color="auto"/>
            </w:tcBorders>
            <w:noWrap/>
            <w:vAlign w:val="bottom"/>
            <w:hideMark/>
          </w:tcPr>
          <w:p w14:paraId="24D439A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付方银行所在的区域　</w:t>
            </w:r>
          </w:p>
        </w:tc>
        <w:tc>
          <w:tcPr>
            <w:tcW w:w="1536" w:type="dxa"/>
            <w:tcBorders>
              <w:top w:val="single" w:sz="4" w:space="0" w:color="auto"/>
              <w:left w:val="nil"/>
              <w:bottom w:val="single" w:sz="4" w:space="0" w:color="auto"/>
              <w:right w:val="single" w:sz="4" w:space="0" w:color="auto"/>
            </w:tcBorders>
            <w:vAlign w:val="bottom"/>
            <w:hideMark/>
          </w:tcPr>
          <w:p w14:paraId="7CB55CE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0F39CA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9E799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付方银行开户行</w:t>
            </w:r>
          </w:p>
        </w:tc>
        <w:tc>
          <w:tcPr>
            <w:tcW w:w="4323" w:type="dxa"/>
            <w:tcBorders>
              <w:top w:val="single" w:sz="4" w:space="0" w:color="auto"/>
              <w:left w:val="nil"/>
              <w:bottom w:val="single" w:sz="4" w:space="0" w:color="auto"/>
              <w:right w:val="single" w:sz="4" w:space="0" w:color="auto"/>
            </w:tcBorders>
            <w:noWrap/>
            <w:vAlign w:val="bottom"/>
            <w:hideMark/>
          </w:tcPr>
          <w:p w14:paraId="74E8429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付方银行的开户行　</w:t>
            </w:r>
          </w:p>
        </w:tc>
        <w:tc>
          <w:tcPr>
            <w:tcW w:w="1536" w:type="dxa"/>
            <w:tcBorders>
              <w:top w:val="single" w:sz="4" w:space="0" w:color="auto"/>
              <w:left w:val="nil"/>
              <w:bottom w:val="single" w:sz="4" w:space="0" w:color="auto"/>
              <w:right w:val="single" w:sz="4" w:space="0" w:color="auto"/>
            </w:tcBorders>
            <w:vAlign w:val="bottom"/>
            <w:hideMark/>
          </w:tcPr>
          <w:p w14:paraId="0D4EBE9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88B768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CCE543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付方银行</w:t>
            </w:r>
          </w:p>
        </w:tc>
        <w:tc>
          <w:tcPr>
            <w:tcW w:w="4323" w:type="dxa"/>
            <w:tcBorders>
              <w:top w:val="single" w:sz="4" w:space="0" w:color="auto"/>
              <w:left w:val="nil"/>
              <w:bottom w:val="single" w:sz="4" w:space="0" w:color="auto"/>
              <w:right w:val="single" w:sz="4" w:space="0" w:color="auto"/>
            </w:tcBorders>
            <w:noWrap/>
            <w:vAlign w:val="bottom"/>
            <w:hideMark/>
          </w:tcPr>
          <w:p w14:paraId="5280B03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付方银行的名称　</w:t>
            </w:r>
          </w:p>
        </w:tc>
        <w:tc>
          <w:tcPr>
            <w:tcW w:w="1536" w:type="dxa"/>
            <w:tcBorders>
              <w:top w:val="single" w:sz="4" w:space="0" w:color="auto"/>
              <w:left w:val="nil"/>
              <w:bottom w:val="single" w:sz="4" w:space="0" w:color="auto"/>
              <w:right w:val="single" w:sz="4" w:space="0" w:color="auto"/>
            </w:tcBorders>
            <w:vAlign w:val="bottom"/>
            <w:hideMark/>
          </w:tcPr>
          <w:p w14:paraId="2DF62F9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E5ADA0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94E593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付款日期</w:t>
            </w:r>
          </w:p>
        </w:tc>
        <w:tc>
          <w:tcPr>
            <w:tcW w:w="4323" w:type="dxa"/>
            <w:tcBorders>
              <w:top w:val="single" w:sz="4" w:space="0" w:color="auto"/>
              <w:left w:val="nil"/>
              <w:bottom w:val="single" w:sz="4" w:space="0" w:color="auto"/>
              <w:right w:val="single" w:sz="4" w:space="0" w:color="auto"/>
            </w:tcBorders>
            <w:noWrap/>
            <w:vAlign w:val="bottom"/>
            <w:hideMark/>
          </w:tcPr>
          <w:p w14:paraId="4DC1030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付款的日期　</w:t>
            </w:r>
          </w:p>
        </w:tc>
        <w:tc>
          <w:tcPr>
            <w:tcW w:w="1536" w:type="dxa"/>
            <w:tcBorders>
              <w:top w:val="single" w:sz="4" w:space="0" w:color="auto"/>
              <w:left w:val="nil"/>
              <w:bottom w:val="single" w:sz="4" w:space="0" w:color="auto"/>
              <w:right w:val="single" w:sz="4" w:space="0" w:color="auto"/>
            </w:tcBorders>
            <w:vAlign w:val="bottom"/>
            <w:hideMark/>
          </w:tcPr>
          <w:p w14:paraId="009DBCA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F42FAD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6A774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付方组织</w:t>
            </w:r>
          </w:p>
        </w:tc>
        <w:tc>
          <w:tcPr>
            <w:tcW w:w="4323" w:type="dxa"/>
            <w:tcBorders>
              <w:top w:val="single" w:sz="4" w:space="0" w:color="auto"/>
              <w:left w:val="nil"/>
              <w:bottom w:val="single" w:sz="4" w:space="0" w:color="auto"/>
              <w:right w:val="single" w:sz="4" w:space="0" w:color="auto"/>
            </w:tcBorders>
            <w:noWrap/>
            <w:vAlign w:val="bottom"/>
            <w:hideMark/>
          </w:tcPr>
          <w:p w14:paraId="156F1AC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付方组织的名称　</w:t>
            </w:r>
          </w:p>
        </w:tc>
        <w:tc>
          <w:tcPr>
            <w:tcW w:w="1536" w:type="dxa"/>
            <w:tcBorders>
              <w:top w:val="single" w:sz="4" w:space="0" w:color="auto"/>
              <w:left w:val="nil"/>
              <w:bottom w:val="single" w:sz="4" w:space="0" w:color="auto"/>
              <w:right w:val="single" w:sz="4" w:space="0" w:color="auto"/>
            </w:tcBorders>
            <w:vAlign w:val="bottom"/>
            <w:hideMark/>
          </w:tcPr>
          <w:p w14:paraId="6263871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FFFA6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79DD06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付方名称</w:t>
            </w:r>
          </w:p>
        </w:tc>
        <w:tc>
          <w:tcPr>
            <w:tcW w:w="4323" w:type="dxa"/>
            <w:tcBorders>
              <w:top w:val="single" w:sz="4" w:space="0" w:color="auto"/>
              <w:left w:val="nil"/>
              <w:bottom w:val="single" w:sz="4" w:space="0" w:color="auto"/>
              <w:right w:val="single" w:sz="4" w:space="0" w:color="auto"/>
            </w:tcBorders>
            <w:noWrap/>
            <w:vAlign w:val="bottom"/>
            <w:hideMark/>
          </w:tcPr>
          <w:p w14:paraId="2C504E5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付方的名称　</w:t>
            </w:r>
          </w:p>
        </w:tc>
        <w:tc>
          <w:tcPr>
            <w:tcW w:w="1536" w:type="dxa"/>
            <w:tcBorders>
              <w:top w:val="single" w:sz="4" w:space="0" w:color="auto"/>
              <w:left w:val="nil"/>
              <w:bottom w:val="single" w:sz="4" w:space="0" w:color="auto"/>
              <w:right w:val="single" w:sz="4" w:space="0" w:color="auto"/>
            </w:tcBorders>
            <w:vAlign w:val="bottom"/>
            <w:hideMark/>
          </w:tcPr>
          <w:p w14:paraId="1FDA3A6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4740415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3631F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付方对象类型</w:t>
            </w:r>
          </w:p>
        </w:tc>
        <w:tc>
          <w:tcPr>
            <w:tcW w:w="4323" w:type="dxa"/>
            <w:tcBorders>
              <w:top w:val="single" w:sz="4" w:space="0" w:color="auto"/>
              <w:left w:val="nil"/>
              <w:bottom w:val="single" w:sz="4" w:space="0" w:color="auto"/>
              <w:right w:val="single" w:sz="4" w:space="0" w:color="auto"/>
            </w:tcBorders>
            <w:noWrap/>
            <w:vAlign w:val="bottom"/>
            <w:hideMark/>
          </w:tcPr>
          <w:p w14:paraId="4E277D7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付方对象的类型　</w:t>
            </w:r>
          </w:p>
        </w:tc>
        <w:tc>
          <w:tcPr>
            <w:tcW w:w="1536" w:type="dxa"/>
            <w:tcBorders>
              <w:top w:val="single" w:sz="4" w:space="0" w:color="auto"/>
              <w:left w:val="nil"/>
              <w:bottom w:val="single" w:sz="4" w:space="0" w:color="auto"/>
              <w:right w:val="single" w:sz="4" w:space="0" w:color="auto"/>
            </w:tcBorders>
            <w:vAlign w:val="bottom"/>
            <w:hideMark/>
          </w:tcPr>
          <w:p w14:paraId="5C05029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F577386"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717066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已付金额</w:t>
            </w:r>
          </w:p>
        </w:tc>
        <w:tc>
          <w:tcPr>
            <w:tcW w:w="4323" w:type="dxa"/>
            <w:tcBorders>
              <w:top w:val="single" w:sz="4" w:space="0" w:color="auto"/>
              <w:left w:val="nil"/>
              <w:bottom w:val="single" w:sz="4" w:space="0" w:color="auto"/>
              <w:right w:val="single" w:sz="4" w:space="0" w:color="auto"/>
            </w:tcBorders>
            <w:noWrap/>
            <w:vAlign w:val="bottom"/>
            <w:hideMark/>
          </w:tcPr>
          <w:p w14:paraId="195CD9C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已付金额的数目　</w:t>
            </w:r>
          </w:p>
        </w:tc>
        <w:tc>
          <w:tcPr>
            <w:tcW w:w="1536" w:type="dxa"/>
            <w:tcBorders>
              <w:top w:val="single" w:sz="4" w:space="0" w:color="auto"/>
              <w:left w:val="nil"/>
              <w:bottom w:val="single" w:sz="4" w:space="0" w:color="auto"/>
              <w:right w:val="single" w:sz="4" w:space="0" w:color="auto"/>
            </w:tcBorders>
            <w:vAlign w:val="bottom"/>
            <w:hideMark/>
          </w:tcPr>
          <w:p w14:paraId="1A1AC07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07C1890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8F795A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w:t>
            </w:r>
          </w:p>
        </w:tc>
        <w:tc>
          <w:tcPr>
            <w:tcW w:w="4323" w:type="dxa"/>
            <w:tcBorders>
              <w:top w:val="single" w:sz="4" w:space="0" w:color="auto"/>
              <w:left w:val="nil"/>
              <w:bottom w:val="single" w:sz="4" w:space="0" w:color="auto"/>
              <w:right w:val="single" w:sz="4" w:space="0" w:color="auto"/>
            </w:tcBorders>
            <w:noWrap/>
            <w:vAlign w:val="bottom"/>
            <w:hideMark/>
          </w:tcPr>
          <w:p w14:paraId="3D35D7F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收方的银行账户　</w:t>
            </w:r>
          </w:p>
        </w:tc>
        <w:tc>
          <w:tcPr>
            <w:tcW w:w="1536" w:type="dxa"/>
            <w:tcBorders>
              <w:top w:val="single" w:sz="4" w:space="0" w:color="auto"/>
              <w:left w:val="nil"/>
              <w:bottom w:val="single" w:sz="4" w:space="0" w:color="auto"/>
              <w:right w:val="single" w:sz="4" w:space="0" w:color="auto"/>
            </w:tcBorders>
            <w:vAlign w:val="bottom"/>
            <w:hideMark/>
          </w:tcPr>
          <w:p w14:paraId="55AA77C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19C0080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6B2777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收方账户名称</w:t>
            </w:r>
          </w:p>
        </w:tc>
        <w:tc>
          <w:tcPr>
            <w:tcW w:w="4323" w:type="dxa"/>
            <w:tcBorders>
              <w:top w:val="single" w:sz="4" w:space="0" w:color="auto"/>
              <w:left w:val="nil"/>
              <w:bottom w:val="single" w:sz="4" w:space="0" w:color="auto"/>
              <w:right w:val="single" w:sz="4" w:space="0" w:color="auto"/>
            </w:tcBorders>
            <w:noWrap/>
            <w:vAlign w:val="bottom"/>
            <w:hideMark/>
          </w:tcPr>
          <w:p w14:paraId="279D99E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收房账户的名称　</w:t>
            </w:r>
          </w:p>
        </w:tc>
        <w:tc>
          <w:tcPr>
            <w:tcW w:w="1536" w:type="dxa"/>
            <w:tcBorders>
              <w:top w:val="single" w:sz="4" w:space="0" w:color="auto"/>
              <w:left w:val="nil"/>
              <w:bottom w:val="single" w:sz="4" w:space="0" w:color="auto"/>
              <w:right w:val="single" w:sz="4" w:space="0" w:color="auto"/>
            </w:tcBorders>
            <w:vAlign w:val="bottom"/>
            <w:hideMark/>
          </w:tcPr>
          <w:p w14:paraId="6425D09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B0F3E9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6FFA4F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收方银行区域代码</w:t>
            </w:r>
          </w:p>
        </w:tc>
        <w:tc>
          <w:tcPr>
            <w:tcW w:w="4323" w:type="dxa"/>
            <w:tcBorders>
              <w:top w:val="single" w:sz="4" w:space="0" w:color="auto"/>
              <w:left w:val="nil"/>
              <w:bottom w:val="single" w:sz="4" w:space="0" w:color="auto"/>
              <w:right w:val="single" w:sz="4" w:space="0" w:color="auto"/>
            </w:tcBorders>
            <w:noWrap/>
            <w:vAlign w:val="bottom"/>
            <w:hideMark/>
          </w:tcPr>
          <w:p w14:paraId="48697891"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收方银行区域的代码　</w:t>
            </w:r>
          </w:p>
        </w:tc>
        <w:tc>
          <w:tcPr>
            <w:tcW w:w="1536" w:type="dxa"/>
            <w:tcBorders>
              <w:top w:val="single" w:sz="4" w:space="0" w:color="auto"/>
              <w:left w:val="nil"/>
              <w:bottom w:val="single" w:sz="4" w:space="0" w:color="auto"/>
              <w:right w:val="single" w:sz="4" w:space="0" w:color="auto"/>
            </w:tcBorders>
            <w:vAlign w:val="bottom"/>
            <w:hideMark/>
          </w:tcPr>
          <w:p w14:paraId="114339D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A15604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2E1950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收方银行区域</w:t>
            </w:r>
          </w:p>
        </w:tc>
        <w:tc>
          <w:tcPr>
            <w:tcW w:w="4323" w:type="dxa"/>
            <w:tcBorders>
              <w:top w:val="single" w:sz="4" w:space="0" w:color="auto"/>
              <w:left w:val="nil"/>
              <w:bottom w:val="single" w:sz="4" w:space="0" w:color="auto"/>
              <w:right w:val="single" w:sz="4" w:space="0" w:color="auto"/>
            </w:tcBorders>
            <w:noWrap/>
            <w:vAlign w:val="bottom"/>
            <w:hideMark/>
          </w:tcPr>
          <w:p w14:paraId="531FFE45"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收方银行所在的区域　</w:t>
            </w:r>
          </w:p>
        </w:tc>
        <w:tc>
          <w:tcPr>
            <w:tcW w:w="1536" w:type="dxa"/>
            <w:tcBorders>
              <w:top w:val="single" w:sz="4" w:space="0" w:color="auto"/>
              <w:left w:val="nil"/>
              <w:bottom w:val="single" w:sz="4" w:space="0" w:color="auto"/>
              <w:right w:val="single" w:sz="4" w:space="0" w:color="auto"/>
            </w:tcBorders>
            <w:vAlign w:val="bottom"/>
            <w:hideMark/>
          </w:tcPr>
          <w:p w14:paraId="0D6A824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EA6239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11C106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收方银行开户行</w:t>
            </w:r>
          </w:p>
        </w:tc>
        <w:tc>
          <w:tcPr>
            <w:tcW w:w="4323" w:type="dxa"/>
            <w:tcBorders>
              <w:top w:val="single" w:sz="4" w:space="0" w:color="auto"/>
              <w:left w:val="nil"/>
              <w:bottom w:val="single" w:sz="4" w:space="0" w:color="auto"/>
              <w:right w:val="single" w:sz="4" w:space="0" w:color="auto"/>
            </w:tcBorders>
            <w:noWrap/>
            <w:vAlign w:val="bottom"/>
            <w:hideMark/>
          </w:tcPr>
          <w:p w14:paraId="1CAE6CF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收方银行的开户行　</w:t>
            </w:r>
          </w:p>
        </w:tc>
        <w:tc>
          <w:tcPr>
            <w:tcW w:w="1536" w:type="dxa"/>
            <w:tcBorders>
              <w:top w:val="single" w:sz="4" w:space="0" w:color="auto"/>
              <w:left w:val="nil"/>
              <w:bottom w:val="single" w:sz="4" w:space="0" w:color="auto"/>
              <w:right w:val="single" w:sz="4" w:space="0" w:color="auto"/>
            </w:tcBorders>
            <w:vAlign w:val="bottom"/>
            <w:hideMark/>
          </w:tcPr>
          <w:p w14:paraId="6A969A3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E2D8C4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6AF3C6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收方银行</w:t>
            </w:r>
          </w:p>
        </w:tc>
        <w:tc>
          <w:tcPr>
            <w:tcW w:w="4323" w:type="dxa"/>
            <w:tcBorders>
              <w:top w:val="single" w:sz="4" w:space="0" w:color="auto"/>
              <w:left w:val="nil"/>
              <w:bottom w:val="single" w:sz="4" w:space="0" w:color="auto"/>
              <w:right w:val="single" w:sz="4" w:space="0" w:color="auto"/>
            </w:tcBorders>
            <w:noWrap/>
            <w:vAlign w:val="bottom"/>
            <w:hideMark/>
          </w:tcPr>
          <w:p w14:paraId="7BAC32B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收方银行的名称　</w:t>
            </w:r>
          </w:p>
        </w:tc>
        <w:tc>
          <w:tcPr>
            <w:tcW w:w="1536" w:type="dxa"/>
            <w:tcBorders>
              <w:top w:val="single" w:sz="4" w:space="0" w:color="auto"/>
              <w:left w:val="nil"/>
              <w:bottom w:val="single" w:sz="4" w:space="0" w:color="auto"/>
              <w:right w:val="single" w:sz="4" w:space="0" w:color="auto"/>
            </w:tcBorders>
            <w:vAlign w:val="bottom"/>
            <w:hideMark/>
          </w:tcPr>
          <w:p w14:paraId="1823BD9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0E180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6C00C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收方币种</w:t>
            </w:r>
          </w:p>
        </w:tc>
        <w:tc>
          <w:tcPr>
            <w:tcW w:w="4323" w:type="dxa"/>
            <w:tcBorders>
              <w:top w:val="single" w:sz="4" w:space="0" w:color="auto"/>
              <w:left w:val="nil"/>
              <w:bottom w:val="single" w:sz="4" w:space="0" w:color="auto"/>
              <w:right w:val="single" w:sz="4" w:space="0" w:color="auto"/>
            </w:tcBorders>
            <w:noWrap/>
            <w:vAlign w:val="bottom"/>
            <w:hideMark/>
          </w:tcPr>
          <w:p w14:paraId="5E676CFF"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收方账户对应的币种　</w:t>
            </w:r>
          </w:p>
        </w:tc>
        <w:tc>
          <w:tcPr>
            <w:tcW w:w="1536" w:type="dxa"/>
            <w:tcBorders>
              <w:top w:val="single" w:sz="4" w:space="0" w:color="auto"/>
              <w:left w:val="nil"/>
              <w:bottom w:val="single" w:sz="4" w:space="0" w:color="auto"/>
              <w:right w:val="single" w:sz="4" w:space="0" w:color="auto"/>
            </w:tcBorders>
            <w:vAlign w:val="bottom"/>
            <w:hideMark/>
          </w:tcPr>
          <w:p w14:paraId="40CD592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003852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5FD923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w:t>
            </w:r>
          </w:p>
        </w:tc>
        <w:tc>
          <w:tcPr>
            <w:tcW w:w="4323" w:type="dxa"/>
            <w:tcBorders>
              <w:top w:val="single" w:sz="4" w:space="0" w:color="auto"/>
              <w:left w:val="nil"/>
              <w:bottom w:val="single" w:sz="4" w:space="0" w:color="auto"/>
              <w:right w:val="single" w:sz="4" w:space="0" w:color="auto"/>
            </w:tcBorders>
            <w:noWrap/>
            <w:vAlign w:val="bottom"/>
            <w:hideMark/>
          </w:tcPr>
          <w:p w14:paraId="6BDDFC4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收方组织的名称</w:t>
            </w:r>
          </w:p>
        </w:tc>
        <w:tc>
          <w:tcPr>
            <w:tcW w:w="1536" w:type="dxa"/>
            <w:tcBorders>
              <w:top w:val="single" w:sz="4" w:space="0" w:color="auto"/>
              <w:left w:val="nil"/>
              <w:bottom w:val="single" w:sz="4" w:space="0" w:color="auto"/>
              <w:right w:val="single" w:sz="4" w:space="0" w:color="auto"/>
            </w:tcBorders>
            <w:vAlign w:val="bottom"/>
            <w:hideMark/>
          </w:tcPr>
          <w:p w14:paraId="3E2301A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29D2F98"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2177A4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收方金额</w:t>
            </w:r>
          </w:p>
        </w:tc>
        <w:tc>
          <w:tcPr>
            <w:tcW w:w="4323" w:type="dxa"/>
            <w:tcBorders>
              <w:top w:val="single" w:sz="4" w:space="0" w:color="auto"/>
              <w:left w:val="nil"/>
              <w:bottom w:val="single" w:sz="4" w:space="0" w:color="auto"/>
              <w:right w:val="single" w:sz="4" w:space="0" w:color="auto"/>
            </w:tcBorders>
            <w:noWrap/>
            <w:vAlign w:val="bottom"/>
            <w:hideMark/>
          </w:tcPr>
          <w:p w14:paraId="59BA416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收方金额的数目　</w:t>
            </w:r>
          </w:p>
        </w:tc>
        <w:tc>
          <w:tcPr>
            <w:tcW w:w="1536" w:type="dxa"/>
            <w:tcBorders>
              <w:top w:val="single" w:sz="4" w:space="0" w:color="auto"/>
              <w:left w:val="nil"/>
              <w:bottom w:val="single" w:sz="4" w:space="0" w:color="auto"/>
              <w:right w:val="single" w:sz="4" w:space="0" w:color="auto"/>
            </w:tcBorders>
            <w:vAlign w:val="bottom"/>
            <w:hideMark/>
          </w:tcPr>
          <w:p w14:paraId="596C80F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9F8903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37B13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收方名称</w:t>
            </w:r>
          </w:p>
        </w:tc>
        <w:tc>
          <w:tcPr>
            <w:tcW w:w="4323" w:type="dxa"/>
            <w:tcBorders>
              <w:top w:val="single" w:sz="4" w:space="0" w:color="auto"/>
              <w:left w:val="nil"/>
              <w:bottom w:val="single" w:sz="4" w:space="0" w:color="auto"/>
              <w:right w:val="single" w:sz="4" w:space="0" w:color="auto"/>
            </w:tcBorders>
            <w:noWrap/>
            <w:vAlign w:val="bottom"/>
            <w:hideMark/>
          </w:tcPr>
          <w:p w14:paraId="1A963A0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收方的名称　</w:t>
            </w:r>
          </w:p>
        </w:tc>
        <w:tc>
          <w:tcPr>
            <w:tcW w:w="1536" w:type="dxa"/>
            <w:tcBorders>
              <w:top w:val="single" w:sz="4" w:space="0" w:color="auto"/>
              <w:left w:val="nil"/>
              <w:bottom w:val="single" w:sz="4" w:space="0" w:color="auto"/>
              <w:right w:val="single" w:sz="4" w:space="0" w:color="auto"/>
            </w:tcBorders>
            <w:vAlign w:val="bottom"/>
            <w:hideMark/>
          </w:tcPr>
          <w:p w14:paraId="103D47C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83EE88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C05FE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收方对象类型</w:t>
            </w:r>
          </w:p>
        </w:tc>
        <w:tc>
          <w:tcPr>
            <w:tcW w:w="4323" w:type="dxa"/>
            <w:tcBorders>
              <w:top w:val="single" w:sz="4" w:space="0" w:color="auto"/>
              <w:left w:val="nil"/>
              <w:bottom w:val="single" w:sz="4" w:space="0" w:color="auto"/>
              <w:right w:val="single" w:sz="4" w:space="0" w:color="auto"/>
            </w:tcBorders>
            <w:noWrap/>
            <w:vAlign w:val="bottom"/>
            <w:hideMark/>
          </w:tcPr>
          <w:p w14:paraId="422CBC7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收方对象的类型　</w:t>
            </w:r>
          </w:p>
        </w:tc>
        <w:tc>
          <w:tcPr>
            <w:tcW w:w="1536" w:type="dxa"/>
            <w:tcBorders>
              <w:top w:val="single" w:sz="4" w:space="0" w:color="auto"/>
              <w:left w:val="nil"/>
              <w:bottom w:val="single" w:sz="4" w:space="0" w:color="auto"/>
              <w:right w:val="single" w:sz="4" w:space="0" w:color="auto"/>
            </w:tcBorders>
            <w:vAlign w:val="bottom"/>
            <w:hideMark/>
          </w:tcPr>
          <w:p w14:paraId="494647D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2E7477"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06C8D8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审批状态</w:t>
            </w:r>
          </w:p>
        </w:tc>
        <w:tc>
          <w:tcPr>
            <w:tcW w:w="4323" w:type="dxa"/>
            <w:tcBorders>
              <w:top w:val="single" w:sz="4" w:space="0" w:color="auto"/>
              <w:left w:val="nil"/>
              <w:bottom w:val="single" w:sz="4" w:space="0" w:color="auto"/>
              <w:right w:val="single" w:sz="4" w:space="0" w:color="auto"/>
            </w:tcBorders>
            <w:noWrap/>
            <w:vAlign w:val="bottom"/>
            <w:hideMark/>
          </w:tcPr>
          <w:p w14:paraId="2F7ECDF0"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是否已审批　</w:t>
            </w:r>
          </w:p>
        </w:tc>
        <w:tc>
          <w:tcPr>
            <w:tcW w:w="1536" w:type="dxa"/>
            <w:tcBorders>
              <w:top w:val="single" w:sz="4" w:space="0" w:color="auto"/>
              <w:left w:val="nil"/>
              <w:bottom w:val="single" w:sz="4" w:space="0" w:color="auto"/>
              <w:right w:val="single" w:sz="4" w:space="0" w:color="auto"/>
            </w:tcBorders>
            <w:vAlign w:val="bottom"/>
            <w:hideMark/>
          </w:tcPr>
          <w:p w14:paraId="2EAF2BC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6610B49"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3E36BB8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终止状态</w:t>
            </w:r>
          </w:p>
        </w:tc>
        <w:tc>
          <w:tcPr>
            <w:tcW w:w="4323" w:type="dxa"/>
            <w:tcBorders>
              <w:top w:val="single" w:sz="4" w:space="0" w:color="auto"/>
              <w:left w:val="nil"/>
              <w:bottom w:val="single" w:sz="4" w:space="0" w:color="auto"/>
              <w:right w:val="single" w:sz="4" w:space="0" w:color="auto"/>
            </w:tcBorders>
            <w:noWrap/>
            <w:vAlign w:val="bottom"/>
            <w:hideMark/>
          </w:tcPr>
          <w:p w14:paraId="54C593D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是否已终止　</w:t>
            </w:r>
          </w:p>
        </w:tc>
        <w:tc>
          <w:tcPr>
            <w:tcW w:w="1536" w:type="dxa"/>
            <w:tcBorders>
              <w:top w:val="single" w:sz="4" w:space="0" w:color="auto"/>
              <w:left w:val="nil"/>
              <w:bottom w:val="single" w:sz="4" w:space="0" w:color="auto"/>
              <w:right w:val="single" w:sz="4" w:space="0" w:color="auto"/>
            </w:tcBorders>
            <w:vAlign w:val="bottom"/>
            <w:hideMark/>
          </w:tcPr>
          <w:p w14:paraId="3AC4AE5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957F21B"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3FAB48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作废状态</w:t>
            </w:r>
          </w:p>
        </w:tc>
        <w:tc>
          <w:tcPr>
            <w:tcW w:w="4323" w:type="dxa"/>
            <w:tcBorders>
              <w:top w:val="single" w:sz="4" w:space="0" w:color="auto"/>
              <w:left w:val="nil"/>
              <w:bottom w:val="single" w:sz="4" w:space="0" w:color="auto"/>
              <w:right w:val="single" w:sz="4" w:space="0" w:color="auto"/>
            </w:tcBorders>
            <w:noWrap/>
            <w:vAlign w:val="bottom"/>
            <w:hideMark/>
          </w:tcPr>
          <w:p w14:paraId="73EC840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是否作废　</w:t>
            </w:r>
          </w:p>
        </w:tc>
        <w:tc>
          <w:tcPr>
            <w:tcW w:w="1536" w:type="dxa"/>
            <w:tcBorders>
              <w:top w:val="single" w:sz="4" w:space="0" w:color="auto"/>
              <w:left w:val="nil"/>
              <w:bottom w:val="single" w:sz="4" w:space="0" w:color="auto"/>
              <w:right w:val="single" w:sz="4" w:space="0" w:color="auto"/>
            </w:tcBorders>
            <w:vAlign w:val="bottom"/>
            <w:hideMark/>
          </w:tcPr>
          <w:p w14:paraId="5392948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2F4404A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7DEFB61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w:t>
            </w:r>
          </w:p>
        </w:tc>
        <w:tc>
          <w:tcPr>
            <w:tcW w:w="4323" w:type="dxa"/>
            <w:tcBorders>
              <w:top w:val="single" w:sz="4" w:space="0" w:color="auto"/>
              <w:left w:val="nil"/>
              <w:bottom w:val="single" w:sz="4" w:space="0" w:color="auto"/>
              <w:right w:val="single" w:sz="4" w:space="0" w:color="auto"/>
            </w:tcBorders>
            <w:noWrap/>
            <w:vAlign w:val="bottom"/>
            <w:hideMark/>
          </w:tcPr>
          <w:p w14:paraId="7029B113"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返盘的信息是否已成功</w:t>
            </w:r>
          </w:p>
        </w:tc>
        <w:tc>
          <w:tcPr>
            <w:tcW w:w="1536" w:type="dxa"/>
            <w:tcBorders>
              <w:top w:val="single" w:sz="4" w:space="0" w:color="auto"/>
              <w:left w:val="nil"/>
              <w:bottom w:val="single" w:sz="4" w:space="0" w:color="auto"/>
              <w:right w:val="single" w:sz="4" w:space="0" w:color="auto"/>
            </w:tcBorders>
            <w:vAlign w:val="bottom"/>
            <w:hideMark/>
          </w:tcPr>
          <w:p w14:paraId="0A7B179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BD63385"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F73082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w:t>
            </w:r>
          </w:p>
        </w:tc>
        <w:tc>
          <w:tcPr>
            <w:tcW w:w="4323" w:type="dxa"/>
            <w:tcBorders>
              <w:top w:val="single" w:sz="4" w:space="0" w:color="auto"/>
              <w:left w:val="nil"/>
              <w:bottom w:val="single" w:sz="4" w:space="0" w:color="auto"/>
              <w:right w:val="single" w:sz="4" w:space="0" w:color="auto"/>
            </w:tcBorders>
            <w:noWrap/>
            <w:vAlign w:val="bottom"/>
            <w:hideMark/>
          </w:tcPr>
          <w:p w14:paraId="5B0CB4AE"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是否已支付</w:t>
            </w:r>
          </w:p>
        </w:tc>
        <w:tc>
          <w:tcPr>
            <w:tcW w:w="1536" w:type="dxa"/>
            <w:tcBorders>
              <w:top w:val="single" w:sz="4" w:space="0" w:color="auto"/>
              <w:left w:val="nil"/>
              <w:bottom w:val="single" w:sz="4" w:space="0" w:color="auto"/>
              <w:right w:val="single" w:sz="4" w:space="0" w:color="auto"/>
            </w:tcBorders>
            <w:vAlign w:val="bottom"/>
            <w:hideMark/>
          </w:tcPr>
          <w:p w14:paraId="117C625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114E96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38355D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w:t>
            </w:r>
          </w:p>
        </w:tc>
        <w:tc>
          <w:tcPr>
            <w:tcW w:w="4323" w:type="dxa"/>
            <w:tcBorders>
              <w:top w:val="single" w:sz="4" w:space="0" w:color="auto"/>
              <w:left w:val="nil"/>
              <w:bottom w:val="single" w:sz="4" w:space="0" w:color="auto"/>
              <w:right w:val="single" w:sz="4" w:space="0" w:color="auto"/>
            </w:tcBorders>
            <w:noWrap/>
            <w:vAlign w:val="bottom"/>
            <w:hideMark/>
          </w:tcPr>
          <w:p w14:paraId="308057B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支付的信息　</w:t>
            </w:r>
          </w:p>
        </w:tc>
        <w:tc>
          <w:tcPr>
            <w:tcW w:w="1536" w:type="dxa"/>
            <w:tcBorders>
              <w:top w:val="single" w:sz="4" w:space="0" w:color="auto"/>
              <w:left w:val="nil"/>
              <w:bottom w:val="single" w:sz="4" w:space="0" w:color="auto"/>
              <w:right w:val="single" w:sz="4" w:space="0" w:color="auto"/>
            </w:tcBorders>
            <w:vAlign w:val="bottom"/>
            <w:hideMark/>
          </w:tcPr>
          <w:p w14:paraId="46B10B8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0D9621F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A4BE63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支付信息码</w:t>
            </w:r>
          </w:p>
        </w:tc>
        <w:tc>
          <w:tcPr>
            <w:tcW w:w="4323" w:type="dxa"/>
            <w:tcBorders>
              <w:top w:val="single" w:sz="4" w:space="0" w:color="auto"/>
              <w:left w:val="nil"/>
              <w:bottom w:val="single" w:sz="4" w:space="0" w:color="auto"/>
              <w:right w:val="single" w:sz="4" w:space="0" w:color="auto"/>
            </w:tcBorders>
            <w:noWrap/>
            <w:vAlign w:val="bottom"/>
            <w:hideMark/>
          </w:tcPr>
          <w:p w14:paraId="7CCADFB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支付信息的代码　</w:t>
            </w:r>
          </w:p>
        </w:tc>
        <w:tc>
          <w:tcPr>
            <w:tcW w:w="1536" w:type="dxa"/>
            <w:tcBorders>
              <w:top w:val="single" w:sz="4" w:space="0" w:color="auto"/>
              <w:left w:val="nil"/>
              <w:bottom w:val="single" w:sz="4" w:space="0" w:color="auto"/>
              <w:right w:val="single" w:sz="4" w:space="0" w:color="auto"/>
            </w:tcBorders>
            <w:vAlign w:val="bottom"/>
            <w:hideMark/>
          </w:tcPr>
          <w:p w14:paraId="0DF510E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2B7BF01C"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3A2F05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支付状态确认日期</w:t>
            </w:r>
          </w:p>
        </w:tc>
        <w:tc>
          <w:tcPr>
            <w:tcW w:w="4323" w:type="dxa"/>
            <w:tcBorders>
              <w:top w:val="single" w:sz="4" w:space="0" w:color="auto"/>
              <w:left w:val="nil"/>
              <w:bottom w:val="single" w:sz="4" w:space="0" w:color="auto"/>
              <w:right w:val="single" w:sz="4" w:space="0" w:color="auto"/>
            </w:tcBorders>
            <w:noWrap/>
            <w:vAlign w:val="bottom"/>
            <w:hideMark/>
          </w:tcPr>
          <w:p w14:paraId="2CEAA54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是否已支付的状态确认　</w:t>
            </w:r>
          </w:p>
        </w:tc>
        <w:tc>
          <w:tcPr>
            <w:tcW w:w="1536" w:type="dxa"/>
            <w:tcBorders>
              <w:top w:val="single" w:sz="4" w:space="0" w:color="auto"/>
              <w:left w:val="nil"/>
              <w:bottom w:val="single" w:sz="4" w:space="0" w:color="auto"/>
              <w:right w:val="single" w:sz="4" w:space="0" w:color="auto"/>
            </w:tcBorders>
            <w:vAlign w:val="bottom"/>
            <w:hideMark/>
          </w:tcPr>
          <w:p w14:paraId="40D44C3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3FA72B5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4CB722C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返盘状态确认时间</w:t>
            </w:r>
          </w:p>
        </w:tc>
        <w:tc>
          <w:tcPr>
            <w:tcW w:w="4323" w:type="dxa"/>
            <w:tcBorders>
              <w:top w:val="single" w:sz="4" w:space="0" w:color="auto"/>
              <w:left w:val="nil"/>
              <w:bottom w:val="single" w:sz="4" w:space="0" w:color="auto"/>
              <w:right w:val="single" w:sz="4" w:space="0" w:color="auto"/>
            </w:tcBorders>
            <w:noWrap/>
            <w:vAlign w:val="bottom"/>
            <w:hideMark/>
          </w:tcPr>
          <w:p w14:paraId="28BD5C59"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返盘状态确认的时间　</w:t>
            </w:r>
          </w:p>
        </w:tc>
        <w:tc>
          <w:tcPr>
            <w:tcW w:w="1536" w:type="dxa"/>
            <w:tcBorders>
              <w:top w:val="single" w:sz="4" w:space="0" w:color="auto"/>
              <w:left w:val="nil"/>
              <w:bottom w:val="single" w:sz="4" w:space="0" w:color="auto"/>
              <w:right w:val="single" w:sz="4" w:space="0" w:color="auto"/>
            </w:tcBorders>
            <w:vAlign w:val="bottom"/>
            <w:hideMark/>
          </w:tcPr>
          <w:p w14:paraId="038C7D1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D5A6391"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0B35FEC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资金交易生成状态</w:t>
            </w:r>
          </w:p>
        </w:tc>
        <w:tc>
          <w:tcPr>
            <w:tcW w:w="4323" w:type="dxa"/>
            <w:tcBorders>
              <w:top w:val="single" w:sz="4" w:space="0" w:color="auto"/>
              <w:left w:val="nil"/>
              <w:bottom w:val="single" w:sz="4" w:space="0" w:color="auto"/>
              <w:right w:val="single" w:sz="4" w:space="0" w:color="auto"/>
            </w:tcBorders>
            <w:noWrap/>
            <w:vAlign w:val="bottom"/>
            <w:hideMark/>
          </w:tcPr>
          <w:p w14:paraId="317CA450"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资金交易生成的状态　</w:t>
            </w:r>
          </w:p>
        </w:tc>
        <w:tc>
          <w:tcPr>
            <w:tcW w:w="1536" w:type="dxa"/>
            <w:tcBorders>
              <w:top w:val="single" w:sz="4" w:space="0" w:color="auto"/>
              <w:left w:val="nil"/>
              <w:bottom w:val="single" w:sz="4" w:space="0" w:color="auto"/>
              <w:right w:val="single" w:sz="4" w:space="0" w:color="auto"/>
            </w:tcBorders>
            <w:vAlign w:val="bottom"/>
            <w:hideMark/>
          </w:tcPr>
          <w:p w14:paraId="15B8607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68171CC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FAA887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7C413DED"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6DF1961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6CC13DD"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59B91D2B"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资金交易生成失败原因</w:t>
            </w:r>
          </w:p>
        </w:tc>
        <w:tc>
          <w:tcPr>
            <w:tcW w:w="4323" w:type="dxa"/>
            <w:tcBorders>
              <w:top w:val="single" w:sz="4" w:space="0" w:color="auto"/>
              <w:left w:val="nil"/>
              <w:bottom w:val="single" w:sz="4" w:space="0" w:color="auto"/>
              <w:right w:val="single" w:sz="4" w:space="0" w:color="auto"/>
            </w:tcBorders>
            <w:noWrap/>
            <w:vAlign w:val="bottom"/>
            <w:hideMark/>
          </w:tcPr>
          <w:p w14:paraId="2DA0F102"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资金交易生成失败的原因　</w:t>
            </w:r>
          </w:p>
        </w:tc>
        <w:tc>
          <w:tcPr>
            <w:tcW w:w="1536" w:type="dxa"/>
            <w:tcBorders>
              <w:top w:val="single" w:sz="4" w:space="0" w:color="auto"/>
              <w:left w:val="nil"/>
              <w:bottom w:val="single" w:sz="4" w:space="0" w:color="auto"/>
              <w:right w:val="single" w:sz="4" w:space="0" w:color="auto"/>
            </w:tcBorders>
            <w:vAlign w:val="bottom"/>
            <w:hideMark/>
          </w:tcPr>
          <w:p w14:paraId="124AB34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457A29E"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22EF2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资金申请生成状态</w:t>
            </w:r>
          </w:p>
        </w:tc>
        <w:tc>
          <w:tcPr>
            <w:tcW w:w="4323" w:type="dxa"/>
            <w:tcBorders>
              <w:top w:val="single" w:sz="4" w:space="0" w:color="auto"/>
              <w:left w:val="nil"/>
              <w:bottom w:val="single" w:sz="4" w:space="0" w:color="auto"/>
              <w:right w:val="single" w:sz="4" w:space="0" w:color="auto"/>
            </w:tcBorders>
            <w:noWrap/>
            <w:vAlign w:val="bottom"/>
            <w:hideMark/>
          </w:tcPr>
          <w:p w14:paraId="4D3DC49F"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资金申请生成的状态　</w:t>
            </w:r>
          </w:p>
        </w:tc>
        <w:tc>
          <w:tcPr>
            <w:tcW w:w="1536" w:type="dxa"/>
            <w:tcBorders>
              <w:top w:val="single" w:sz="4" w:space="0" w:color="auto"/>
              <w:left w:val="nil"/>
              <w:bottom w:val="single" w:sz="4" w:space="0" w:color="auto"/>
              <w:right w:val="single" w:sz="4" w:space="0" w:color="auto"/>
            </w:tcBorders>
            <w:vAlign w:val="bottom"/>
            <w:hideMark/>
          </w:tcPr>
          <w:p w14:paraId="55ACE19A"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14C1E894"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10660CB"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生成状态确认日期</w:t>
            </w:r>
          </w:p>
        </w:tc>
        <w:tc>
          <w:tcPr>
            <w:tcW w:w="4323" w:type="dxa"/>
            <w:tcBorders>
              <w:top w:val="single" w:sz="4" w:space="0" w:color="auto"/>
              <w:left w:val="nil"/>
              <w:bottom w:val="single" w:sz="4" w:space="0" w:color="auto"/>
              <w:right w:val="single" w:sz="4" w:space="0" w:color="auto"/>
            </w:tcBorders>
            <w:noWrap/>
            <w:vAlign w:val="bottom"/>
            <w:hideMark/>
          </w:tcPr>
          <w:p w14:paraId="3CBBF39C"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生成状态确认的日期　</w:t>
            </w:r>
          </w:p>
        </w:tc>
        <w:tc>
          <w:tcPr>
            <w:tcW w:w="1536" w:type="dxa"/>
            <w:tcBorders>
              <w:top w:val="single" w:sz="4" w:space="0" w:color="auto"/>
              <w:left w:val="nil"/>
              <w:bottom w:val="single" w:sz="4" w:space="0" w:color="auto"/>
              <w:right w:val="single" w:sz="4" w:space="0" w:color="auto"/>
            </w:tcBorders>
            <w:vAlign w:val="bottom"/>
            <w:hideMark/>
          </w:tcPr>
          <w:p w14:paraId="117D736D"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否</w:t>
            </w:r>
          </w:p>
        </w:tc>
      </w:tr>
      <w:tr w:rsidR="002136C8" w14:paraId="5899ECDF"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E043048"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资金申请生成失败原因</w:t>
            </w:r>
          </w:p>
        </w:tc>
        <w:tc>
          <w:tcPr>
            <w:tcW w:w="4323" w:type="dxa"/>
            <w:tcBorders>
              <w:top w:val="single" w:sz="4" w:space="0" w:color="auto"/>
              <w:left w:val="nil"/>
              <w:bottom w:val="single" w:sz="4" w:space="0" w:color="auto"/>
              <w:right w:val="single" w:sz="4" w:space="0" w:color="auto"/>
            </w:tcBorders>
            <w:noWrap/>
            <w:vAlign w:val="bottom"/>
            <w:hideMark/>
          </w:tcPr>
          <w:p w14:paraId="31BD350A" w14:textId="77777777" w:rsidR="002136C8" w:rsidRDefault="002136C8" w:rsidP="00BA4D5F">
            <w:pPr>
              <w:spacing w:before="100" w:beforeAutospacing="1" w:after="100" w:afterAutospacing="1"/>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资金申请生成失败的原因</w:t>
            </w:r>
          </w:p>
        </w:tc>
        <w:tc>
          <w:tcPr>
            <w:tcW w:w="1536" w:type="dxa"/>
            <w:tcBorders>
              <w:top w:val="single" w:sz="4" w:space="0" w:color="auto"/>
              <w:left w:val="nil"/>
              <w:bottom w:val="single" w:sz="4" w:space="0" w:color="auto"/>
              <w:right w:val="single" w:sz="4" w:space="0" w:color="auto"/>
            </w:tcBorders>
            <w:vAlign w:val="bottom"/>
            <w:hideMark/>
          </w:tcPr>
          <w:p w14:paraId="42A89647"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5C33043"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24210101"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4323" w:type="dxa"/>
            <w:tcBorders>
              <w:top w:val="single" w:sz="4" w:space="0" w:color="auto"/>
              <w:left w:val="nil"/>
              <w:bottom w:val="single" w:sz="4" w:space="0" w:color="auto"/>
              <w:right w:val="single" w:sz="4" w:space="0" w:color="auto"/>
            </w:tcBorders>
            <w:noWrap/>
            <w:vAlign w:val="bottom"/>
            <w:hideMark/>
          </w:tcPr>
          <w:p w14:paraId="21303C9C"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有什么用途</w:t>
            </w:r>
          </w:p>
        </w:tc>
        <w:tc>
          <w:tcPr>
            <w:tcW w:w="1536" w:type="dxa"/>
            <w:tcBorders>
              <w:top w:val="single" w:sz="4" w:space="0" w:color="auto"/>
              <w:left w:val="nil"/>
              <w:bottom w:val="single" w:sz="4" w:space="0" w:color="auto"/>
              <w:right w:val="single" w:sz="4" w:space="0" w:color="auto"/>
            </w:tcBorders>
            <w:vAlign w:val="bottom"/>
            <w:hideMark/>
          </w:tcPr>
          <w:p w14:paraId="5291FDD2"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6D07DF2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C1F656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0B825CA4"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2328BDD8"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36D80D62"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6208091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备注</w:t>
            </w:r>
          </w:p>
        </w:tc>
        <w:tc>
          <w:tcPr>
            <w:tcW w:w="4323" w:type="dxa"/>
            <w:tcBorders>
              <w:top w:val="single" w:sz="4" w:space="0" w:color="auto"/>
              <w:left w:val="nil"/>
              <w:bottom w:val="single" w:sz="4" w:space="0" w:color="auto"/>
              <w:right w:val="single" w:sz="4" w:space="0" w:color="auto"/>
            </w:tcBorders>
            <w:noWrap/>
            <w:vAlign w:val="bottom"/>
            <w:hideMark/>
          </w:tcPr>
          <w:p w14:paraId="6952C825"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辅助信息</w:t>
            </w:r>
          </w:p>
        </w:tc>
        <w:tc>
          <w:tcPr>
            <w:tcW w:w="1536" w:type="dxa"/>
            <w:tcBorders>
              <w:top w:val="single" w:sz="4" w:space="0" w:color="auto"/>
              <w:left w:val="nil"/>
              <w:bottom w:val="single" w:sz="4" w:space="0" w:color="auto"/>
              <w:right w:val="single" w:sz="4" w:space="0" w:color="auto"/>
            </w:tcBorders>
            <w:vAlign w:val="bottom"/>
            <w:hideMark/>
          </w:tcPr>
          <w:p w14:paraId="27D52423"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r w:rsidR="002136C8" w14:paraId="441FD720" w14:textId="77777777" w:rsidTr="002136C8">
        <w:trPr>
          <w:trHeight w:val="284"/>
          <w:jc w:val="center"/>
        </w:trPr>
        <w:tc>
          <w:tcPr>
            <w:tcW w:w="2394" w:type="dxa"/>
            <w:tcBorders>
              <w:top w:val="single" w:sz="4" w:space="0" w:color="auto"/>
              <w:left w:val="single" w:sz="4" w:space="0" w:color="auto"/>
              <w:bottom w:val="single" w:sz="4" w:space="0" w:color="auto"/>
              <w:right w:val="single" w:sz="4" w:space="0" w:color="auto"/>
            </w:tcBorders>
            <w:noWrap/>
            <w:vAlign w:val="bottom"/>
            <w:hideMark/>
          </w:tcPr>
          <w:p w14:paraId="19864B0F"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代收付用途</w:t>
            </w:r>
          </w:p>
        </w:tc>
        <w:tc>
          <w:tcPr>
            <w:tcW w:w="4323" w:type="dxa"/>
            <w:tcBorders>
              <w:top w:val="single" w:sz="4" w:space="0" w:color="auto"/>
              <w:left w:val="nil"/>
              <w:bottom w:val="single" w:sz="4" w:space="0" w:color="auto"/>
              <w:right w:val="single" w:sz="4" w:space="0" w:color="auto"/>
            </w:tcBorders>
            <w:noWrap/>
            <w:vAlign w:val="bottom"/>
            <w:hideMark/>
          </w:tcPr>
          <w:p w14:paraId="4FFA4BD9"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代收代付的用途</w:t>
            </w:r>
          </w:p>
        </w:tc>
        <w:tc>
          <w:tcPr>
            <w:tcW w:w="1536" w:type="dxa"/>
            <w:tcBorders>
              <w:top w:val="single" w:sz="4" w:space="0" w:color="auto"/>
              <w:left w:val="nil"/>
              <w:bottom w:val="single" w:sz="4" w:space="0" w:color="auto"/>
              <w:right w:val="single" w:sz="4" w:space="0" w:color="auto"/>
            </w:tcBorders>
            <w:vAlign w:val="bottom"/>
            <w:hideMark/>
          </w:tcPr>
          <w:p w14:paraId="503CB606" w14:textId="77777777" w:rsidR="002136C8" w:rsidRDefault="002136C8" w:rsidP="00BA4D5F">
            <w:pPr>
              <w:spacing w:before="100" w:beforeAutospacing="1" w:after="100" w:afterAutospacing="1"/>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是</w:t>
            </w:r>
          </w:p>
        </w:tc>
      </w:tr>
    </w:tbl>
    <w:p w14:paraId="148CC364" w14:textId="77777777" w:rsidR="002136C8" w:rsidRDefault="002136C8" w:rsidP="00BA4D5F">
      <w:pPr>
        <w:widowControl w:val="0"/>
        <w:numPr>
          <w:ilvl w:val="1"/>
          <w:numId w:val="24"/>
        </w:numPr>
        <w:tabs>
          <w:tab w:val="clear" w:pos="1440"/>
          <w:tab w:val="num" w:pos="780"/>
        </w:tabs>
        <w:spacing w:line="360" w:lineRule="auto"/>
        <w:ind w:left="786"/>
        <w:jc w:val="both"/>
        <w:rPr>
          <w:lang w:eastAsia="zh-CN"/>
        </w:rPr>
      </w:pPr>
      <w:r>
        <w:rPr>
          <w:rFonts w:hint="eastAsia"/>
          <w:lang w:eastAsia="zh-CN"/>
        </w:rPr>
        <w:t>功能说明：导入收款申请单，并做审批、生成交易单等处理</w:t>
      </w:r>
    </w:p>
    <w:p w14:paraId="773081DB" w14:textId="77777777" w:rsidR="002136C8" w:rsidRDefault="002136C8" w:rsidP="00BA4D5F">
      <w:pPr>
        <w:widowControl w:val="0"/>
        <w:numPr>
          <w:ilvl w:val="1"/>
          <w:numId w:val="24"/>
        </w:numPr>
        <w:tabs>
          <w:tab w:val="clear" w:pos="1440"/>
          <w:tab w:val="num" w:pos="780"/>
        </w:tabs>
        <w:spacing w:line="360" w:lineRule="auto"/>
        <w:ind w:left="786"/>
        <w:jc w:val="both"/>
      </w:pPr>
      <w:r>
        <w:rPr>
          <w:rFonts w:hint="eastAsia"/>
        </w:rPr>
        <w:t>相关操作</w:t>
      </w:r>
    </w:p>
    <w:p w14:paraId="1AF2A70C"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pPr>
      <w:r>
        <w:rPr>
          <w:rFonts w:hint="eastAsia"/>
        </w:rPr>
        <w:t>查询</w:t>
      </w:r>
      <w:r w:rsidRPr="00CF5557">
        <w:rPr>
          <w:rFonts w:hint="eastAsia"/>
        </w:rPr>
        <w:t>：</w:t>
      </w:r>
      <w:r w:rsidRPr="00CF5557">
        <w:t xml:space="preserve"> </w:t>
      </w:r>
    </w:p>
    <w:p w14:paraId="69FF2DD4"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批量修改：批量修改申请单中的信息</w:t>
      </w:r>
    </w:p>
    <w:p w14:paraId="7D8E203D" w14:textId="77777777" w:rsidR="002136C8" w:rsidRPr="00CF5557"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生成资金交易单：根据申请单信息生成资金交易单</w:t>
      </w:r>
    </w:p>
    <w:p w14:paraId="5077B886" w14:textId="77777777" w:rsidR="002136C8" w:rsidRDefault="002136C8" w:rsidP="00BA4D5F">
      <w:pPr>
        <w:widowControl w:val="0"/>
        <w:numPr>
          <w:ilvl w:val="2"/>
          <w:numId w:val="24"/>
        </w:numPr>
        <w:tabs>
          <w:tab w:val="clear" w:pos="2160"/>
          <w:tab w:val="num" w:pos="1260"/>
        </w:tabs>
        <w:spacing w:line="360" w:lineRule="auto"/>
        <w:ind w:left="1260" w:hanging="420"/>
        <w:jc w:val="both"/>
        <w:rPr>
          <w:lang w:eastAsia="zh-CN"/>
        </w:rPr>
      </w:pPr>
      <w:r w:rsidRPr="00CF5557">
        <w:rPr>
          <w:rFonts w:hint="eastAsia"/>
          <w:lang w:eastAsia="zh-CN"/>
        </w:rPr>
        <w:t>返盘</w:t>
      </w:r>
      <w:r w:rsidRPr="00CF5557">
        <w:rPr>
          <w:rFonts w:hint="eastAsia"/>
          <w:lang w:eastAsia="zh-CN"/>
        </w:rPr>
        <w:t>:</w:t>
      </w:r>
      <w:r w:rsidRPr="00CF5557">
        <w:rPr>
          <w:rFonts w:hint="eastAsia"/>
          <w:lang w:eastAsia="zh-CN"/>
        </w:rPr>
        <w:t>将申请单中的信息回填至外部系统</w:t>
      </w:r>
    </w:p>
    <w:p w14:paraId="1BEEC9F8" w14:textId="77777777" w:rsidR="002136C8" w:rsidRDefault="002136C8" w:rsidP="00BA4D5F">
      <w:pPr>
        <w:rPr>
          <w:lang w:eastAsia="zh-CN"/>
        </w:rPr>
      </w:pPr>
    </w:p>
    <w:p w14:paraId="32C6E80A" w14:textId="77777777" w:rsidR="002136C8" w:rsidRPr="007E69D1" w:rsidRDefault="002136C8" w:rsidP="00F83107">
      <w:pPr>
        <w:pStyle w:val="3"/>
      </w:pPr>
      <w:r w:rsidRPr="007E69D1">
        <w:rPr>
          <w:rFonts w:hint="eastAsia"/>
        </w:rPr>
        <w:t>用户界面</w:t>
      </w:r>
    </w:p>
    <w:p w14:paraId="13C0A346" w14:textId="620F7242"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.3.5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收款申请单汇总查看页面</w:t>
      </w:r>
    </w:p>
    <w:p w14:paraId="60446D86" w14:textId="77777777" w:rsidR="002136C8" w:rsidRDefault="00E75EE2" w:rsidP="002136C8">
      <w:pPr>
        <w:pStyle w:val="af9"/>
        <w:ind w:firstLine="0"/>
      </w:pPr>
      <w:r>
        <w:rPr>
          <w:noProof/>
          <w:lang w:eastAsia="zh-CN" w:bidi="ar-SA"/>
        </w:rPr>
        <w:drawing>
          <wp:inline distT="0" distB="0" distL="0" distR="0" wp14:anchorId="35B127E4" wp14:editId="6854221A">
            <wp:extent cx="5267325" cy="2838450"/>
            <wp:effectExtent l="0" t="0" r="9525" b="0"/>
            <wp:docPr id="7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C2A9741" w14:textId="77777777" w:rsidR="002136C8" w:rsidRDefault="002136C8" w:rsidP="002136C8">
      <w:pPr>
        <w:pStyle w:val="af9"/>
        <w:ind w:firstLine="0"/>
      </w:pPr>
    </w:p>
    <w:p w14:paraId="48F96FD4" w14:textId="28A39E2D" w:rsidR="002136C8" w:rsidRPr="00D12323" w:rsidRDefault="002136C8" w:rsidP="002136C8">
      <w:pPr>
        <w:pStyle w:val="L-"/>
      </w:pPr>
      <w:r w:rsidRPr="00D12323">
        <w:rPr>
          <w:rFonts w:hint="eastAsia"/>
        </w:rPr>
        <w:t>图：</w:t>
      </w:r>
      <w:r w:rsidR="00B712AC">
        <w:rPr>
          <w:rFonts w:hint="eastAsia"/>
        </w:rPr>
        <w:t>3.4.</w:t>
      </w:r>
      <w:r w:rsidR="00B712AC">
        <w:t>3</w:t>
      </w:r>
      <w:r w:rsidR="00B712AC">
        <w:rPr>
          <w:rFonts w:hint="eastAsia"/>
        </w:rPr>
        <w:t>.3.5</w:t>
      </w:r>
      <w:r w:rsidR="00B712AC" w:rsidRPr="00D12323">
        <w:rPr>
          <w:rFonts w:hint="eastAsia"/>
        </w:rPr>
        <w:t>-</w:t>
      </w:r>
      <w:r w:rsidR="00B712AC">
        <w:rPr>
          <w:rFonts w:hint="eastAsia"/>
        </w:rPr>
        <w:t>2</w:t>
      </w:r>
      <w:r w:rsidRPr="00D12323">
        <w:rPr>
          <w:rFonts w:hint="eastAsia"/>
        </w:rPr>
        <w:t xml:space="preserve"> </w:t>
      </w:r>
      <w:r>
        <w:rPr>
          <w:rFonts w:hint="eastAsia"/>
        </w:rPr>
        <w:t xml:space="preserve"> </w:t>
      </w:r>
      <w:r>
        <w:rPr>
          <w:rFonts w:hint="eastAsia"/>
        </w:rPr>
        <w:t>收款申请单明细查看页面</w:t>
      </w:r>
    </w:p>
    <w:p w14:paraId="24440257" w14:textId="77777777" w:rsidR="002136C8" w:rsidRDefault="00E75EE2" w:rsidP="002136C8">
      <w:pPr>
        <w:pStyle w:val="af9"/>
        <w:ind w:firstLine="0"/>
      </w:pPr>
      <w:r>
        <w:rPr>
          <w:noProof/>
          <w:lang w:eastAsia="zh-CN" w:bidi="ar-SA"/>
        </w:rPr>
        <w:drawing>
          <wp:inline distT="0" distB="0" distL="0" distR="0" wp14:anchorId="7EAD3C33" wp14:editId="56EB5AED">
            <wp:extent cx="5267325" cy="2838450"/>
            <wp:effectExtent l="0" t="0" r="9525" b="0"/>
            <wp:docPr id="8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5DE93F17" w14:textId="1B57DCB2" w:rsidR="00AF24A3" w:rsidRDefault="00AF24A3" w:rsidP="00F83107">
      <w:pPr>
        <w:pStyle w:val="2"/>
      </w:pPr>
      <w:bookmarkStart w:id="149" w:name="_Toc517685584"/>
      <w:bookmarkStart w:id="150" w:name="_Toc517685578"/>
      <w:r>
        <w:rPr>
          <w:rFonts w:hint="eastAsia"/>
        </w:rPr>
        <w:t>收款</w:t>
      </w:r>
      <w:bookmarkEnd w:id="149"/>
      <w:r>
        <w:rPr>
          <w:rFonts w:hint="eastAsia"/>
        </w:rPr>
        <w:t>交易</w:t>
      </w:r>
    </w:p>
    <w:p w14:paraId="58263F3A" w14:textId="77777777" w:rsidR="00AF24A3" w:rsidRDefault="00AF24A3" w:rsidP="00F83107">
      <w:pPr>
        <w:pStyle w:val="3"/>
      </w:pPr>
      <w:bookmarkStart w:id="151" w:name="_Toc517685586"/>
      <w:r>
        <w:rPr>
          <w:rFonts w:hint="eastAsia"/>
        </w:rPr>
        <w:t>直连批量收款</w:t>
      </w:r>
      <w:bookmarkEnd w:id="151"/>
    </w:p>
    <w:p w14:paraId="4E548729" w14:textId="77777777" w:rsidR="00AF24A3" w:rsidRDefault="00AF24A3" w:rsidP="00F83107">
      <w:pPr>
        <w:pStyle w:val="6"/>
        <w:numPr>
          <w:ilvl w:val="5"/>
          <w:numId w:val="2"/>
        </w:numPr>
        <w:rPr>
          <w:lang w:eastAsia="zh-CN"/>
        </w:rPr>
      </w:pPr>
      <w:r>
        <w:rPr>
          <w:rFonts w:hint="eastAsia"/>
          <w:lang w:eastAsia="zh-CN"/>
        </w:rPr>
        <w:t>业务描述</w:t>
      </w:r>
    </w:p>
    <w:p w14:paraId="1BD209BC" w14:textId="77777777" w:rsidR="00AF24A3" w:rsidRDefault="00AF24A3" w:rsidP="00BA4D5F">
      <w:pPr>
        <w:ind w:firstLine="420"/>
        <w:rPr>
          <w:lang w:eastAsia="zh-CN"/>
        </w:rPr>
      </w:pPr>
      <w:r>
        <w:rPr>
          <w:rFonts w:hint="eastAsia"/>
          <w:lang w:eastAsia="zh-CN"/>
        </w:rPr>
        <w:t>用于前端系统过来的业务收款数据，资金系统进行实际收款动作，得到收款结果后，返回给前端系统系统，同时资金系统和前端系统系统进行账务处理。</w:t>
      </w:r>
    </w:p>
    <w:p w14:paraId="63CC42F8" w14:textId="77777777" w:rsidR="00AF24A3" w:rsidRDefault="00AF24A3" w:rsidP="00F83107">
      <w:pPr>
        <w:pStyle w:val="6"/>
        <w:numPr>
          <w:ilvl w:val="5"/>
          <w:numId w:val="2"/>
        </w:numPr>
        <w:rPr>
          <w:lang w:eastAsia="zh-CN"/>
        </w:rPr>
      </w:pPr>
      <w:r>
        <w:rPr>
          <w:rFonts w:hint="eastAsia"/>
          <w:lang w:eastAsia="zh-CN"/>
        </w:rPr>
        <w:t>业务流程</w:t>
      </w:r>
    </w:p>
    <w:p w14:paraId="2E31FD7C" w14:textId="7F626838"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4.</w:t>
      </w:r>
      <w:r>
        <w:t>1.2</w:t>
      </w:r>
      <w:r w:rsidRPr="00D12323">
        <w:rPr>
          <w:rFonts w:hint="eastAsia"/>
        </w:rPr>
        <w:t xml:space="preserve">-1 </w:t>
      </w:r>
      <w:r>
        <w:rPr>
          <w:rFonts w:hint="eastAsia"/>
        </w:rPr>
        <w:t xml:space="preserve"> </w:t>
      </w:r>
      <w:r>
        <w:rPr>
          <w:rFonts w:hint="eastAsia"/>
        </w:rPr>
        <w:t>直连批量收款</w:t>
      </w:r>
      <w:r>
        <w:rPr>
          <w:rFonts w:ascii="宋体" w:cs="宋体" w:hint="eastAsia"/>
          <w:color w:val="000000"/>
          <w:szCs w:val="22"/>
        </w:rPr>
        <w:t>流程图</w:t>
      </w:r>
    </w:p>
    <w:p w14:paraId="4ED64C45" w14:textId="77777777" w:rsidR="00AF24A3" w:rsidRDefault="00AF24A3" w:rsidP="00BA4D5F">
      <w:r>
        <w:object w:dxaOrig="16291" w:dyaOrig="25681" w14:anchorId="5B8023C6">
          <v:shape id="_x0000_i1039" type="#_x0000_t75" style="width:418.05pt;height:655pt" o:ole="">
            <v:imagedata r:id="rId111" o:title=""/>
          </v:shape>
          <o:OLEObject Type="Embed" ProgID="Visio.Drawing.11" ShapeID="_x0000_i1039" DrawAspect="Content" ObjectID="_1624086109" r:id="rId112"/>
        </w:object>
      </w:r>
    </w:p>
    <w:p w14:paraId="0E38E530" w14:textId="77777777" w:rsidR="00AF24A3" w:rsidRDefault="00AF24A3" w:rsidP="00F83107">
      <w:pPr>
        <w:pStyle w:val="6"/>
        <w:numPr>
          <w:ilvl w:val="5"/>
          <w:numId w:val="2"/>
        </w:numPr>
        <w:rPr>
          <w:lang w:eastAsia="zh-CN"/>
        </w:rPr>
      </w:pPr>
      <w:r>
        <w:rPr>
          <w:rFonts w:hint="eastAsia"/>
          <w:lang w:eastAsia="zh-CN"/>
        </w:rPr>
        <w:t>流程说明</w:t>
      </w:r>
    </w:p>
    <w:p w14:paraId="37BD080D" w14:textId="1B8CAB49" w:rsidR="00AF24A3" w:rsidRPr="00D12323" w:rsidRDefault="00AF24A3" w:rsidP="00BA4D5F">
      <w:pPr>
        <w:pStyle w:val="L-"/>
      </w:pPr>
      <w:r>
        <w:rPr>
          <w:rFonts w:hint="eastAsia"/>
        </w:rPr>
        <w:t>说明</w:t>
      </w:r>
      <w:r w:rsidRPr="00D12323">
        <w:rPr>
          <w:rFonts w:hint="eastAsia"/>
        </w:rPr>
        <w:t>：</w:t>
      </w:r>
      <w:r>
        <w:rPr>
          <w:rFonts w:hint="eastAsia"/>
        </w:rPr>
        <w:t>3.</w:t>
      </w:r>
      <w:r w:rsidR="00B712AC">
        <w:t>4</w:t>
      </w:r>
      <w:r>
        <w:rPr>
          <w:rFonts w:hint="eastAsia"/>
        </w:rPr>
        <w:t>.</w:t>
      </w:r>
      <w:r w:rsidR="00B712AC">
        <w:t>3</w:t>
      </w:r>
      <w:r>
        <w:t>.</w:t>
      </w:r>
      <w:r w:rsidR="00B712AC">
        <w:t>4.</w:t>
      </w:r>
      <w:r>
        <w:t>1</w:t>
      </w:r>
      <w:r>
        <w:rPr>
          <w:rFonts w:hint="eastAsia"/>
        </w:rPr>
        <w:t>.3</w:t>
      </w:r>
      <w:r w:rsidRPr="00D12323">
        <w:rPr>
          <w:rFonts w:hint="eastAsia"/>
        </w:rPr>
        <w:t xml:space="preserve">-1 </w:t>
      </w:r>
      <w:r>
        <w:rPr>
          <w:rFonts w:hint="eastAsia"/>
        </w:rPr>
        <w:t xml:space="preserve"> </w:t>
      </w:r>
      <w:r>
        <w:rPr>
          <w:rFonts w:hint="eastAsia"/>
        </w:rPr>
        <w:t>直连收款</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50A99CD1" w14:textId="77777777" w:rsidTr="00AF24A3">
        <w:trPr>
          <w:cantSplit/>
          <w:tblHeader/>
        </w:trPr>
        <w:tc>
          <w:tcPr>
            <w:tcW w:w="484" w:type="dxa"/>
            <w:shd w:val="clear" w:color="auto" w:fill="7C9BC1"/>
            <w:tcMar>
              <w:top w:w="58" w:type="dxa"/>
              <w:left w:w="58" w:type="dxa"/>
              <w:bottom w:w="58" w:type="dxa"/>
              <w:right w:w="58" w:type="dxa"/>
            </w:tcMar>
          </w:tcPr>
          <w:p w14:paraId="69EABB9A" w14:textId="77777777" w:rsidR="00AF24A3" w:rsidRPr="00300621" w:rsidRDefault="00AF24A3" w:rsidP="00BA4D5F">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6D2BFDD3"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BB583A9"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D88B58D" w14:textId="77777777" w:rsidR="00AF24A3" w:rsidRPr="00300621" w:rsidRDefault="00AF24A3" w:rsidP="00BA4D5F">
            <w:pPr>
              <w:pStyle w:val="Cap1"/>
              <w:ind w:firstLineChars="100" w:firstLine="201"/>
              <w:jc w:val="both"/>
              <w:rPr>
                <w:rFonts w:hint="eastAsia"/>
                <w:szCs w:val="18"/>
              </w:rPr>
            </w:pPr>
            <w:r w:rsidRPr="00300621">
              <w:rPr>
                <w:rFonts w:hint="eastAsia"/>
                <w:szCs w:val="18"/>
              </w:rPr>
              <w:t>备注</w:t>
            </w:r>
          </w:p>
        </w:tc>
      </w:tr>
      <w:tr w:rsidR="00AF24A3" w:rsidRPr="00300621" w14:paraId="24EAB3B4" w14:textId="77777777" w:rsidTr="00AF24A3">
        <w:trPr>
          <w:cantSplit/>
          <w:trHeight w:val="483"/>
        </w:trPr>
        <w:tc>
          <w:tcPr>
            <w:tcW w:w="484" w:type="dxa"/>
            <w:shd w:val="clear" w:color="auto" w:fill="AECEE1"/>
            <w:tcMar>
              <w:top w:w="58" w:type="dxa"/>
              <w:left w:w="58" w:type="dxa"/>
              <w:bottom w:w="58" w:type="dxa"/>
              <w:right w:w="58" w:type="dxa"/>
            </w:tcMar>
            <w:vAlign w:val="center"/>
          </w:tcPr>
          <w:p w14:paraId="15F1D96B" w14:textId="77777777" w:rsidR="00AF24A3" w:rsidRPr="005D789A" w:rsidRDefault="00AF24A3" w:rsidP="00BA4D5F">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7A2E8907"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系统提交收款单据</w:t>
            </w:r>
          </w:p>
        </w:tc>
        <w:tc>
          <w:tcPr>
            <w:tcW w:w="3827" w:type="dxa"/>
            <w:shd w:val="clear" w:color="auto" w:fill="E3EEF5"/>
            <w:tcMar>
              <w:top w:w="58" w:type="dxa"/>
              <w:left w:w="58" w:type="dxa"/>
              <w:bottom w:w="58" w:type="dxa"/>
              <w:right w:w="58" w:type="dxa"/>
            </w:tcMar>
            <w:vAlign w:val="center"/>
          </w:tcPr>
          <w:p w14:paraId="664BC35B" w14:textId="77777777" w:rsidR="00AF24A3" w:rsidRPr="00F41C7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前端</w:t>
            </w:r>
            <w:r>
              <w:rPr>
                <w:rFonts w:ascii="宋体" w:hAnsi="宋体" w:cs="宋体"/>
                <w:color w:val="000000"/>
                <w:sz w:val="20"/>
                <w:lang w:eastAsia="zh-CN"/>
              </w:rPr>
              <w:t>系统提交</w:t>
            </w:r>
            <w:r>
              <w:rPr>
                <w:rFonts w:ascii="宋体" w:hAnsi="宋体" w:cs="宋体" w:hint="eastAsia"/>
                <w:color w:val="000000"/>
                <w:sz w:val="20"/>
                <w:lang w:eastAsia="zh-CN"/>
              </w:rPr>
              <w:t>收款</w:t>
            </w:r>
            <w:r>
              <w:rPr>
                <w:rFonts w:ascii="宋体" w:hAnsi="宋体" w:cs="宋体"/>
                <w:color w:val="000000"/>
                <w:sz w:val="20"/>
                <w:lang w:eastAsia="zh-CN"/>
              </w:rPr>
              <w:t>单据到ATS</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039276F8" w14:textId="77777777" w:rsidR="00AF24A3" w:rsidRPr="00F41C79" w:rsidRDefault="00AF24A3" w:rsidP="00BA4D5F">
            <w:pPr>
              <w:jc w:val="both"/>
              <w:rPr>
                <w:rFonts w:ascii="宋体" w:hAnsi="宋体" w:cs="宋体"/>
                <w:color w:val="000000"/>
                <w:sz w:val="20"/>
                <w:lang w:eastAsia="zh-CN"/>
              </w:rPr>
            </w:pPr>
          </w:p>
        </w:tc>
      </w:tr>
      <w:tr w:rsidR="00AF24A3" w:rsidRPr="00300621" w14:paraId="163E0B24" w14:textId="77777777" w:rsidTr="00AF24A3">
        <w:trPr>
          <w:cantSplit/>
          <w:trHeight w:val="483"/>
        </w:trPr>
        <w:tc>
          <w:tcPr>
            <w:tcW w:w="484" w:type="dxa"/>
            <w:shd w:val="clear" w:color="auto" w:fill="AECEE1"/>
            <w:tcMar>
              <w:top w:w="58" w:type="dxa"/>
              <w:left w:w="58" w:type="dxa"/>
              <w:bottom w:w="58" w:type="dxa"/>
              <w:right w:w="58" w:type="dxa"/>
            </w:tcMar>
            <w:vAlign w:val="center"/>
          </w:tcPr>
          <w:p w14:paraId="5AFCCF4A" w14:textId="77777777" w:rsidR="00AF24A3" w:rsidRPr="005D789A" w:rsidRDefault="00AF24A3" w:rsidP="00BA4D5F">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2FA92DFD"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进行数据检查</w:t>
            </w:r>
          </w:p>
        </w:tc>
        <w:tc>
          <w:tcPr>
            <w:tcW w:w="3827" w:type="dxa"/>
            <w:shd w:val="clear" w:color="auto" w:fill="E3EEF5"/>
            <w:tcMar>
              <w:top w:w="58" w:type="dxa"/>
              <w:left w:w="58" w:type="dxa"/>
              <w:bottom w:w="58" w:type="dxa"/>
              <w:right w:w="58" w:type="dxa"/>
            </w:tcMar>
            <w:vAlign w:val="center"/>
          </w:tcPr>
          <w:p w14:paraId="0856102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进行数据检查</w:t>
            </w:r>
            <w:r>
              <w:rPr>
                <w:rFonts w:ascii="宋体" w:hAnsi="宋体" w:cs="宋体" w:hint="eastAsia"/>
                <w:color w:val="000000"/>
                <w:sz w:val="20"/>
                <w:lang w:eastAsia="zh-CN"/>
              </w:rPr>
              <w:t>：</w:t>
            </w:r>
          </w:p>
          <w:p w14:paraId="68B6D92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1、检查报文是否符合xml格式；</w:t>
            </w:r>
          </w:p>
          <w:p w14:paraId="49B561FE"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2、交易来源是否为空；</w:t>
            </w:r>
          </w:p>
          <w:p w14:paraId="4E7D2949"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3、检查是否配置了对接系统；</w:t>
            </w:r>
          </w:p>
          <w:p w14:paraId="32A5B175"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4、检查是否存在导入规则；</w:t>
            </w:r>
          </w:p>
          <w:p w14:paraId="1995AA7A" w14:textId="77777777" w:rsidR="00AF24A3" w:rsidRPr="00C601F8"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5、收款</w:t>
            </w:r>
            <w:r w:rsidRPr="00C601F8">
              <w:rPr>
                <w:rFonts w:ascii="宋体" w:hAnsi="宋体" w:cs="宋体"/>
                <w:color w:val="000000"/>
                <w:sz w:val="20"/>
                <w:lang w:eastAsia="zh-CN"/>
              </w:rPr>
              <w:t>申请单</w:t>
            </w:r>
            <w:r w:rsidRPr="006A3D21">
              <w:rPr>
                <w:rFonts w:ascii="宋体" w:hAnsi="宋体" w:cs="宋体"/>
                <w:color w:val="000000"/>
                <w:sz w:val="20"/>
                <w:lang w:eastAsia="zh-CN"/>
              </w:rPr>
              <w:t>必填字段检查</w:t>
            </w:r>
            <w:r w:rsidRPr="00C601F8">
              <w:rPr>
                <w:rFonts w:ascii="宋体" w:hAnsi="宋体" w:cs="宋体" w:hint="eastAsia"/>
                <w:color w:val="000000"/>
                <w:sz w:val="20"/>
                <w:lang w:eastAsia="zh-CN"/>
              </w:rPr>
              <w:t>；</w:t>
            </w:r>
          </w:p>
          <w:p w14:paraId="1DB9BD0D" w14:textId="77777777" w:rsidR="00AF24A3" w:rsidRPr="006A3D21" w:rsidRDefault="00AF24A3" w:rsidP="00BA4D5F">
            <w:pPr>
              <w:jc w:val="both"/>
              <w:rPr>
                <w:rFonts w:ascii="宋体" w:hAnsi="宋体" w:cs="宋体"/>
                <w:color w:val="000000"/>
                <w:sz w:val="20"/>
                <w:lang w:eastAsia="zh-CN"/>
              </w:rPr>
            </w:pPr>
            <w:r w:rsidRPr="00C601F8">
              <w:rPr>
                <w:rFonts w:ascii="宋体" w:hAnsi="宋体" w:cs="宋体" w:hint="eastAsia"/>
                <w:color w:val="000000"/>
                <w:sz w:val="20"/>
                <w:lang w:eastAsia="zh-CN"/>
              </w:rPr>
              <w:t>6、总记录数和总金额是否一致；</w:t>
            </w:r>
            <w:r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79964E12" w14:textId="77777777" w:rsidR="00AF24A3" w:rsidRPr="00F41C79" w:rsidRDefault="00AF24A3" w:rsidP="00BA4D5F">
            <w:pPr>
              <w:jc w:val="both"/>
              <w:rPr>
                <w:rFonts w:ascii="宋体" w:hAnsi="宋体" w:cs="宋体"/>
                <w:color w:val="000000"/>
                <w:sz w:val="20"/>
              </w:rPr>
            </w:pPr>
            <w:r>
              <w:rPr>
                <w:rFonts w:ascii="宋体" w:hAnsi="宋体" w:cs="宋体" w:hint="eastAsia"/>
                <w:color w:val="000000"/>
                <w:sz w:val="20"/>
              </w:rPr>
              <w:t>对接方式</w:t>
            </w:r>
            <w:r>
              <w:rPr>
                <w:rFonts w:ascii="宋体" w:hAnsi="宋体" w:cs="宋体" w:hint="eastAsia"/>
                <w:color w:val="000000"/>
                <w:sz w:val="20"/>
                <w:lang w:eastAsia="zh-CN"/>
              </w:rPr>
              <w:t>SOFA</w:t>
            </w:r>
            <w:r>
              <w:rPr>
                <w:rFonts w:ascii="宋体" w:hAnsi="宋体" w:cs="宋体" w:hint="eastAsia"/>
                <w:color w:val="000000"/>
                <w:sz w:val="20"/>
              </w:rPr>
              <w:t>接口字段详见：4.1.1 资金系统WebService对接</w:t>
            </w:r>
          </w:p>
        </w:tc>
      </w:tr>
      <w:tr w:rsidR="00AF24A3" w:rsidRPr="00300621" w14:paraId="45C2C947" w14:textId="77777777" w:rsidTr="00AF24A3">
        <w:trPr>
          <w:cantSplit/>
          <w:trHeight w:val="483"/>
        </w:trPr>
        <w:tc>
          <w:tcPr>
            <w:tcW w:w="484" w:type="dxa"/>
            <w:shd w:val="clear" w:color="auto" w:fill="AECEE1"/>
            <w:tcMar>
              <w:top w:w="58" w:type="dxa"/>
              <w:left w:w="58" w:type="dxa"/>
              <w:bottom w:w="58" w:type="dxa"/>
              <w:right w:w="58" w:type="dxa"/>
            </w:tcMar>
            <w:vAlign w:val="center"/>
          </w:tcPr>
          <w:p w14:paraId="653E2EA1" w14:textId="77777777" w:rsidR="00AF24A3" w:rsidRPr="005D789A" w:rsidRDefault="00AF24A3" w:rsidP="00BA4D5F">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1D8FCC6E"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检查不通过数据返回</w:t>
            </w:r>
          </w:p>
        </w:tc>
        <w:tc>
          <w:tcPr>
            <w:tcW w:w="3827" w:type="dxa"/>
            <w:shd w:val="clear" w:color="auto" w:fill="E3EEF5"/>
            <w:tcMar>
              <w:top w:w="58" w:type="dxa"/>
              <w:left w:w="58" w:type="dxa"/>
              <w:bottom w:w="58" w:type="dxa"/>
              <w:right w:w="58" w:type="dxa"/>
            </w:tcMar>
            <w:vAlign w:val="center"/>
          </w:tcPr>
          <w:p w14:paraId="30A247B1"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前端系统接收ATS返回的检测不通过数据</w:t>
            </w:r>
            <w:r>
              <w:rPr>
                <w:rFonts w:ascii="宋体" w:hAnsi="宋体" w:cs="宋体" w:hint="eastAsia"/>
                <w:color w:val="000000"/>
                <w:sz w:val="20"/>
                <w:lang w:eastAsia="zh-CN"/>
              </w:rPr>
              <w:t>，</w:t>
            </w:r>
            <w:r>
              <w:rPr>
                <w:rFonts w:ascii="宋体" w:hAnsi="宋体" w:cs="宋体"/>
                <w:color w:val="000000"/>
                <w:sz w:val="20"/>
                <w:lang w:eastAsia="zh-CN"/>
              </w:rPr>
              <w:t>进行后续处理</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CA51FD3" w14:textId="77777777" w:rsidR="00AF24A3" w:rsidRPr="00F41C79" w:rsidRDefault="00AF24A3" w:rsidP="00BA4D5F">
            <w:pPr>
              <w:jc w:val="both"/>
              <w:rPr>
                <w:rFonts w:ascii="宋体" w:hAnsi="宋体" w:cs="宋体"/>
                <w:color w:val="000000"/>
                <w:sz w:val="20"/>
                <w:lang w:eastAsia="zh-CN"/>
              </w:rPr>
            </w:pPr>
          </w:p>
        </w:tc>
      </w:tr>
      <w:tr w:rsidR="00AF24A3" w:rsidRPr="00300621" w14:paraId="6B782770" w14:textId="77777777" w:rsidTr="00AF24A3">
        <w:trPr>
          <w:cantSplit/>
          <w:trHeight w:val="483"/>
        </w:trPr>
        <w:tc>
          <w:tcPr>
            <w:tcW w:w="484" w:type="dxa"/>
            <w:shd w:val="clear" w:color="auto" w:fill="AECEE1"/>
            <w:tcMar>
              <w:top w:w="58" w:type="dxa"/>
              <w:left w:w="58" w:type="dxa"/>
              <w:bottom w:w="58" w:type="dxa"/>
              <w:right w:w="58" w:type="dxa"/>
            </w:tcMar>
            <w:vAlign w:val="center"/>
          </w:tcPr>
          <w:p w14:paraId="5CB08AA6" w14:textId="77777777" w:rsidR="00AF24A3" w:rsidRPr="005D789A" w:rsidRDefault="00AF24A3" w:rsidP="00BA4D5F">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BC3E4AF" w14:textId="77777777" w:rsidR="00AF24A3" w:rsidRDefault="00AF24A3" w:rsidP="00BA4D5F">
            <w:pPr>
              <w:jc w:val="both"/>
              <w:rPr>
                <w:rFonts w:ascii="宋体" w:hAnsi="宋体" w:cs="宋体"/>
                <w:color w:val="000000"/>
                <w:sz w:val="20"/>
              </w:rPr>
            </w:pPr>
            <w:r>
              <w:rPr>
                <w:rFonts w:ascii="宋体" w:hAnsi="宋体" w:cs="宋体"/>
                <w:color w:val="000000"/>
                <w:sz w:val="20"/>
              </w:rPr>
              <w:t>ATS保存数据</w:t>
            </w:r>
          </w:p>
        </w:tc>
        <w:tc>
          <w:tcPr>
            <w:tcW w:w="3827" w:type="dxa"/>
            <w:shd w:val="clear" w:color="auto" w:fill="E3EEF5"/>
            <w:tcMar>
              <w:top w:w="58" w:type="dxa"/>
              <w:left w:w="58" w:type="dxa"/>
              <w:bottom w:w="58" w:type="dxa"/>
              <w:right w:w="58" w:type="dxa"/>
            </w:tcMar>
            <w:vAlign w:val="center"/>
          </w:tcPr>
          <w:p w14:paraId="2528FA5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ATS将收款数据保存为收款申请单</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019DE76" w14:textId="77777777" w:rsidR="00AF24A3" w:rsidRPr="00F41C79" w:rsidRDefault="00AF24A3" w:rsidP="00BA4D5F">
            <w:pPr>
              <w:jc w:val="both"/>
              <w:rPr>
                <w:rFonts w:ascii="宋体" w:hAnsi="宋体" w:cs="宋体"/>
                <w:color w:val="000000"/>
                <w:sz w:val="20"/>
                <w:lang w:eastAsia="zh-CN"/>
              </w:rPr>
            </w:pPr>
          </w:p>
        </w:tc>
      </w:tr>
      <w:tr w:rsidR="00AF24A3" w:rsidRPr="00300621" w14:paraId="76CC71FC" w14:textId="77777777" w:rsidTr="00AF24A3">
        <w:trPr>
          <w:cantSplit/>
          <w:trHeight w:val="483"/>
        </w:trPr>
        <w:tc>
          <w:tcPr>
            <w:tcW w:w="484" w:type="dxa"/>
            <w:shd w:val="clear" w:color="auto" w:fill="AECEE1"/>
            <w:tcMar>
              <w:top w:w="58" w:type="dxa"/>
              <w:left w:w="58" w:type="dxa"/>
              <w:bottom w:w="58" w:type="dxa"/>
              <w:right w:w="58" w:type="dxa"/>
            </w:tcMar>
            <w:vAlign w:val="center"/>
          </w:tcPr>
          <w:p w14:paraId="7B8DD3F8" w14:textId="77777777" w:rsidR="00AF24A3" w:rsidRPr="005D789A" w:rsidRDefault="00AF24A3" w:rsidP="00BA4D5F">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0B09BAAC"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0F4B096A"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财务人员在ATS中作废申请单</w:t>
            </w:r>
            <w:r>
              <w:rPr>
                <w:rFonts w:ascii="宋体" w:hAnsi="宋体" w:cs="宋体" w:hint="eastAsia"/>
                <w:color w:val="000000"/>
                <w:sz w:val="20"/>
                <w:lang w:eastAsia="zh-CN"/>
              </w:rPr>
              <w:t>：</w:t>
            </w:r>
          </w:p>
          <w:p w14:paraId="4CB4F27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1、作废申请单，申请单状态为“已作废”，等待前端系统查询状态；</w:t>
            </w:r>
          </w:p>
          <w:p w14:paraId="54C57EBD"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2、不作废申请单，进入下一流程；</w:t>
            </w:r>
          </w:p>
        </w:tc>
        <w:tc>
          <w:tcPr>
            <w:tcW w:w="1560" w:type="dxa"/>
            <w:shd w:val="clear" w:color="auto" w:fill="E3EEF5"/>
            <w:tcMar>
              <w:top w:w="58" w:type="dxa"/>
              <w:left w:w="58" w:type="dxa"/>
              <w:bottom w:w="58" w:type="dxa"/>
              <w:right w:w="58" w:type="dxa"/>
            </w:tcMar>
            <w:vAlign w:val="center"/>
          </w:tcPr>
          <w:p w14:paraId="379C0083" w14:textId="77777777" w:rsidR="00AF24A3" w:rsidRPr="00F41C79" w:rsidRDefault="00AF24A3" w:rsidP="00BA4D5F">
            <w:pPr>
              <w:jc w:val="both"/>
              <w:rPr>
                <w:rFonts w:ascii="宋体" w:hAnsi="宋体" w:cs="宋体"/>
                <w:color w:val="000000"/>
                <w:sz w:val="20"/>
                <w:lang w:eastAsia="zh-CN"/>
              </w:rPr>
            </w:pPr>
          </w:p>
        </w:tc>
      </w:tr>
      <w:tr w:rsidR="00AF24A3" w:rsidRPr="00300621" w14:paraId="1616231F" w14:textId="77777777" w:rsidTr="00AF24A3">
        <w:trPr>
          <w:cantSplit/>
          <w:trHeight w:val="483"/>
        </w:trPr>
        <w:tc>
          <w:tcPr>
            <w:tcW w:w="484" w:type="dxa"/>
            <w:shd w:val="clear" w:color="auto" w:fill="AECEE1"/>
            <w:tcMar>
              <w:top w:w="58" w:type="dxa"/>
              <w:left w:w="58" w:type="dxa"/>
              <w:bottom w:w="58" w:type="dxa"/>
              <w:right w:w="58" w:type="dxa"/>
            </w:tcMar>
            <w:vAlign w:val="center"/>
          </w:tcPr>
          <w:p w14:paraId="1C3DCCEE" w14:textId="77777777" w:rsidR="00AF24A3" w:rsidRDefault="00AF24A3" w:rsidP="00BA4D5F">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9EB8E05" w14:textId="77777777" w:rsidR="00AF24A3" w:rsidRDefault="00AF24A3" w:rsidP="00BA4D5F">
            <w:pPr>
              <w:jc w:val="both"/>
              <w:rPr>
                <w:rFonts w:ascii="宋体" w:hAnsi="宋体" w:cs="宋体"/>
                <w:color w:val="000000"/>
                <w:sz w:val="20"/>
              </w:rPr>
            </w:pPr>
            <w:r>
              <w:rPr>
                <w:rFonts w:ascii="宋体" w:hAnsi="宋体" w:cs="宋体"/>
                <w:color w:val="000000"/>
                <w:sz w:val="20"/>
              </w:rPr>
              <w:t>生成资金交易单</w:t>
            </w:r>
          </w:p>
        </w:tc>
        <w:tc>
          <w:tcPr>
            <w:tcW w:w="3827" w:type="dxa"/>
            <w:shd w:val="clear" w:color="auto" w:fill="E3EEF5"/>
            <w:tcMar>
              <w:top w:w="58" w:type="dxa"/>
              <w:left w:w="58" w:type="dxa"/>
              <w:bottom w:w="58" w:type="dxa"/>
              <w:right w:w="58" w:type="dxa"/>
            </w:tcMar>
            <w:vAlign w:val="center"/>
          </w:tcPr>
          <w:p w14:paraId="2CB41B34"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财务人员在ATS中手工</w:t>
            </w:r>
            <w:r>
              <w:rPr>
                <w:rFonts w:ascii="宋体" w:hAnsi="宋体" w:cs="宋体" w:hint="eastAsia"/>
                <w:color w:val="000000"/>
                <w:sz w:val="20"/>
                <w:lang w:eastAsia="zh-CN"/>
              </w:rPr>
              <w:t>生成</w:t>
            </w:r>
            <w:r>
              <w:rPr>
                <w:rFonts w:ascii="宋体" w:hAnsi="宋体" w:cs="宋体"/>
                <w:color w:val="000000"/>
                <w:sz w:val="20"/>
                <w:lang w:eastAsia="zh-CN"/>
              </w:rPr>
              <w:t>资金交易单</w:t>
            </w:r>
            <w:r>
              <w:rPr>
                <w:rFonts w:ascii="宋体" w:hAnsi="宋体" w:cs="宋体" w:hint="eastAsia"/>
                <w:color w:val="000000"/>
                <w:sz w:val="20"/>
                <w:lang w:eastAsia="zh-CN"/>
              </w:rPr>
              <w:t>：</w:t>
            </w:r>
          </w:p>
          <w:p w14:paraId="1484550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1、不生成资金交易单，停留在申请单，等待下次操作；</w:t>
            </w:r>
          </w:p>
          <w:p w14:paraId="33BE13A1" w14:textId="77777777" w:rsidR="00AF24A3" w:rsidRPr="00014DB9"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2、生成资金交易单，进入下一流程；</w:t>
            </w:r>
          </w:p>
        </w:tc>
        <w:tc>
          <w:tcPr>
            <w:tcW w:w="1560" w:type="dxa"/>
            <w:shd w:val="clear" w:color="auto" w:fill="E3EEF5"/>
            <w:tcMar>
              <w:top w:w="58" w:type="dxa"/>
              <w:left w:w="58" w:type="dxa"/>
              <w:bottom w:w="58" w:type="dxa"/>
              <w:right w:w="58" w:type="dxa"/>
            </w:tcMar>
            <w:vAlign w:val="center"/>
          </w:tcPr>
          <w:p w14:paraId="1E03E287" w14:textId="77777777" w:rsidR="00AF24A3" w:rsidRPr="00F41C79" w:rsidRDefault="00AF24A3" w:rsidP="00BA4D5F">
            <w:pPr>
              <w:jc w:val="both"/>
              <w:rPr>
                <w:rFonts w:ascii="宋体" w:hAnsi="宋体" w:cs="宋体"/>
                <w:color w:val="000000"/>
                <w:sz w:val="20"/>
                <w:lang w:eastAsia="zh-CN"/>
              </w:rPr>
            </w:pPr>
            <w:r>
              <w:rPr>
                <w:rFonts w:ascii="宋体" w:hAnsi="宋体" w:cs="宋体"/>
                <w:color w:val="000000"/>
                <w:sz w:val="20"/>
                <w:lang w:eastAsia="zh-CN"/>
              </w:rPr>
              <w:t>ATS可以配置是自动生成交易单还是手工生成交易单</w:t>
            </w:r>
          </w:p>
        </w:tc>
      </w:tr>
      <w:tr w:rsidR="00AF24A3" w:rsidRPr="00300621" w14:paraId="1C9CCE19" w14:textId="77777777" w:rsidTr="00AF24A3">
        <w:trPr>
          <w:cantSplit/>
          <w:trHeight w:val="483"/>
        </w:trPr>
        <w:tc>
          <w:tcPr>
            <w:tcW w:w="484" w:type="dxa"/>
            <w:shd w:val="clear" w:color="auto" w:fill="AECEE1"/>
            <w:tcMar>
              <w:top w:w="58" w:type="dxa"/>
              <w:left w:w="58" w:type="dxa"/>
              <w:bottom w:w="58" w:type="dxa"/>
              <w:right w:w="58" w:type="dxa"/>
            </w:tcMar>
            <w:vAlign w:val="center"/>
          </w:tcPr>
          <w:p w14:paraId="6A4E1A13" w14:textId="77777777" w:rsidR="00AF24A3" w:rsidRDefault="00AF24A3" w:rsidP="00BA4D5F">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14B457C" w14:textId="77777777" w:rsidR="00AF24A3" w:rsidRDefault="00AF24A3" w:rsidP="00BA4D5F">
            <w:pPr>
              <w:jc w:val="both"/>
              <w:rPr>
                <w:rFonts w:ascii="宋体" w:hAnsi="宋体" w:cs="宋体"/>
                <w:color w:val="000000"/>
                <w:sz w:val="20"/>
              </w:rPr>
            </w:pPr>
            <w:r>
              <w:rPr>
                <w:rFonts w:ascii="宋体" w:hAnsi="宋体" w:cs="宋体"/>
                <w:color w:val="000000"/>
                <w:sz w:val="20"/>
              </w:rPr>
              <w:t>ATS进行作废处理</w:t>
            </w:r>
          </w:p>
        </w:tc>
        <w:tc>
          <w:tcPr>
            <w:tcW w:w="3827" w:type="dxa"/>
            <w:shd w:val="clear" w:color="auto" w:fill="E3EEF5"/>
            <w:tcMar>
              <w:top w:w="58" w:type="dxa"/>
              <w:left w:w="58" w:type="dxa"/>
              <w:bottom w:w="58" w:type="dxa"/>
              <w:right w:w="58" w:type="dxa"/>
            </w:tcMar>
            <w:vAlign w:val="center"/>
          </w:tcPr>
          <w:p w14:paraId="4FB5862E"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财务人员在ATS中作废</w:t>
            </w:r>
            <w:r>
              <w:rPr>
                <w:rFonts w:ascii="宋体" w:hAnsi="宋体" w:cs="宋体" w:hint="eastAsia"/>
                <w:color w:val="000000"/>
                <w:sz w:val="20"/>
                <w:lang w:eastAsia="zh-CN"/>
              </w:rPr>
              <w:t>交易</w:t>
            </w:r>
            <w:r>
              <w:rPr>
                <w:rFonts w:ascii="宋体" w:hAnsi="宋体" w:cs="宋体"/>
                <w:color w:val="000000"/>
                <w:sz w:val="20"/>
                <w:lang w:eastAsia="zh-CN"/>
              </w:rPr>
              <w:t>单</w:t>
            </w:r>
            <w:r>
              <w:rPr>
                <w:rFonts w:ascii="宋体" w:hAnsi="宋体" w:cs="宋体" w:hint="eastAsia"/>
                <w:color w:val="000000"/>
                <w:sz w:val="20"/>
                <w:lang w:eastAsia="zh-CN"/>
              </w:rPr>
              <w:t>：</w:t>
            </w:r>
          </w:p>
          <w:p w14:paraId="01E96E47"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1、作废交易单，申请单状态为“未生成交易单”，可以重新操作申请单；</w:t>
            </w:r>
          </w:p>
          <w:p w14:paraId="73384BE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2、不作废交易单，进入下一流程；</w:t>
            </w:r>
          </w:p>
        </w:tc>
        <w:tc>
          <w:tcPr>
            <w:tcW w:w="1560" w:type="dxa"/>
            <w:shd w:val="clear" w:color="auto" w:fill="E3EEF5"/>
            <w:tcMar>
              <w:top w:w="58" w:type="dxa"/>
              <w:left w:w="58" w:type="dxa"/>
              <w:bottom w:w="58" w:type="dxa"/>
              <w:right w:w="58" w:type="dxa"/>
            </w:tcMar>
            <w:vAlign w:val="center"/>
          </w:tcPr>
          <w:p w14:paraId="51C56411" w14:textId="77777777" w:rsidR="00AF24A3" w:rsidRPr="00F41C79" w:rsidRDefault="00AF24A3" w:rsidP="00BA4D5F">
            <w:pPr>
              <w:jc w:val="both"/>
              <w:rPr>
                <w:rFonts w:ascii="宋体" w:hAnsi="宋体" w:cs="宋体"/>
                <w:color w:val="000000"/>
                <w:sz w:val="20"/>
                <w:lang w:eastAsia="zh-CN"/>
              </w:rPr>
            </w:pPr>
          </w:p>
        </w:tc>
      </w:tr>
      <w:tr w:rsidR="00AF24A3" w:rsidRPr="00300621" w14:paraId="4A9BB320" w14:textId="77777777" w:rsidTr="00AF24A3">
        <w:trPr>
          <w:cantSplit/>
          <w:trHeight w:val="483"/>
        </w:trPr>
        <w:tc>
          <w:tcPr>
            <w:tcW w:w="484" w:type="dxa"/>
            <w:shd w:val="clear" w:color="auto" w:fill="AECEE1"/>
            <w:tcMar>
              <w:top w:w="58" w:type="dxa"/>
              <w:left w:w="58" w:type="dxa"/>
              <w:bottom w:w="58" w:type="dxa"/>
              <w:right w:w="58" w:type="dxa"/>
            </w:tcMar>
            <w:vAlign w:val="center"/>
          </w:tcPr>
          <w:p w14:paraId="469B5A77" w14:textId="77777777" w:rsidR="00AF24A3" w:rsidRDefault="00AF24A3" w:rsidP="00BA4D5F">
            <w:pPr>
              <w:pStyle w:val="Cap2"/>
              <w:jc w:val="center"/>
              <w:rPr>
                <w:rFonts w:hint="eastAsia"/>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50EA68B6" w14:textId="77777777" w:rsidR="00AF24A3" w:rsidRDefault="00AF24A3" w:rsidP="00BA4D5F">
            <w:pPr>
              <w:jc w:val="both"/>
              <w:rPr>
                <w:rFonts w:ascii="宋体" w:hAnsi="宋体" w:cs="宋体"/>
                <w:color w:val="000000"/>
                <w:sz w:val="20"/>
              </w:rPr>
            </w:pPr>
            <w:r>
              <w:rPr>
                <w:rFonts w:ascii="宋体" w:hAnsi="宋体" w:cs="宋体"/>
                <w:color w:val="000000"/>
                <w:sz w:val="20"/>
              </w:rPr>
              <w:t>ATS进行审批</w:t>
            </w:r>
          </w:p>
        </w:tc>
        <w:tc>
          <w:tcPr>
            <w:tcW w:w="3827" w:type="dxa"/>
            <w:shd w:val="clear" w:color="auto" w:fill="E3EEF5"/>
            <w:tcMar>
              <w:top w:w="58" w:type="dxa"/>
              <w:left w:w="58" w:type="dxa"/>
              <w:bottom w:w="58" w:type="dxa"/>
              <w:right w:w="58" w:type="dxa"/>
            </w:tcMar>
            <w:vAlign w:val="center"/>
          </w:tcPr>
          <w:p w14:paraId="4BBFF40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ATS中按照既定的审批流程进行审批</w:t>
            </w:r>
            <w:r>
              <w:rPr>
                <w:rFonts w:ascii="宋体" w:hAnsi="宋体" w:cs="宋体" w:hint="eastAsia"/>
                <w:color w:val="000000"/>
                <w:sz w:val="20"/>
                <w:lang w:eastAsia="zh-CN"/>
              </w:rPr>
              <w:t>：</w:t>
            </w:r>
          </w:p>
          <w:p w14:paraId="1E013ED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1、审批不通过，单据不能继续收款，可以作废返回前端系统；</w:t>
            </w:r>
          </w:p>
          <w:p w14:paraId="30D525A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2、审批通过，进入下一流程；</w:t>
            </w:r>
          </w:p>
        </w:tc>
        <w:tc>
          <w:tcPr>
            <w:tcW w:w="1560" w:type="dxa"/>
            <w:shd w:val="clear" w:color="auto" w:fill="E3EEF5"/>
            <w:tcMar>
              <w:top w:w="58" w:type="dxa"/>
              <w:left w:w="58" w:type="dxa"/>
              <w:bottom w:w="58" w:type="dxa"/>
              <w:right w:w="58" w:type="dxa"/>
            </w:tcMar>
            <w:vAlign w:val="center"/>
          </w:tcPr>
          <w:p w14:paraId="7C119C07" w14:textId="77777777" w:rsidR="00AF24A3" w:rsidRPr="00F41C79" w:rsidRDefault="00AF24A3" w:rsidP="00BA4D5F">
            <w:pPr>
              <w:jc w:val="both"/>
              <w:rPr>
                <w:rFonts w:ascii="宋体" w:hAnsi="宋体" w:cs="宋体"/>
                <w:color w:val="000000"/>
                <w:sz w:val="20"/>
              </w:rPr>
            </w:pPr>
            <w:r>
              <w:rPr>
                <w:rFonts w:ascii="宋体" w:hAnsi="宋体" w:cs="宋体"/>
                <w:color w:val="000000"/>
                <w:sz w:val="20"/>
              </w:rPr>
              <w:t>ATS可以配置是否需要审批</w:t>
            </w:r>
          </w:p>
        </w:tc>
      </w:tr>
      <w:tr w:rsidR="00AF24A3" w:rsidRPr="00300621" w14:paraId="260EA7D9" w14:textId="77777777" w:rsidTr="00AF24A3">
        <w:trPr>
          <w:cantSplit/>
          <w:trHeight w:val="483"/>
        </w:trPr>
        <w:tc>
          <w:tcPr>
            <w:tcW w:w="484" w:type="dxa"/>
            <w:shd w:val="clear" w:color="auto" w:fill="AECEE1"/>
            <w:tcMar>
              <w:top w:w="58" w:type="dxa"/>
              <w:left w:w="58" w:type="dxa"/>
              <w:bottom w:w="58" w:type="dxa"/>
              <w:right w:w="58" w:type="dxa"/>
            </w:tcMar>
            <w:vAlign w:val="center"/>
          </w:tcPr>
          <w:p w14:paraId="5233B2C2" w14:textId="77777777" w:rsidR="00AF24A3" w:rsidRDefault="00AF24A3" w:rsidP="00BA4D5F">
            <w:pPr>
              <w:pStyle w:val="Cap2"/>
              <w:jc w:val="center"/>
              <w:rPr>
                <w:rFonts w:hint="eastAsia"/>
                <w:lang w:eastAsia="zh-CN"/>
              </w:rPr>
            </w:pPr>
            <w:r>
              <w:rPr>
                <w:rFonts w:hint="eastAsia"/>
                <w:lang w:eastAsia="zh-CN"/>
              </w:rPr>
              <w:t>9</w:t>
            </w:r>
          </w:p>
        </w:tc>
        <w:tc>
          <w:tcPr>
            <w:tcW w:w="2551" w:type="dxa"/>
            <w:shd w:val="clear" w:color="auto" w:fill="E3EEF5"/>
            <w:tcMar>
              <w:top w:w="58" w:type="dxa"/>
              <w:left w:w="58" w:type="dxa"/>
              <w:bottom w:w="58" w:type="dxa"/>
              <w:right w:w="58" w:type="dxa"/>
            </w:tcMar>
            <w:vAlign w:val="center"/>
          </w:tcPr>
          <w:p w14:paraId="245D980A"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w:t>
            </w:r>
          </w:p>
        </w:tc>
        <w:tc>
          <w:tcPr>
            <w:tcW w:w="3827" w:type="dxa"/>
            <w:shd w:val="clear" w:color="auto" w:fill="E3EEF5"/>
            <w:tcMar>
              <w:top w:w="58" w:type="dxa"/>
              <w:left w:w="58" w:type="dxa"/>
              <w:bottom w:w="58" w:type="dxa"/>
              <w:right w:w="58" w:type="dxa"/>
            </w:tcMar>
            <w:vAlign w:val="center"/>
          </w:tcPr>
          <w:p w14:paraId="359E902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提交数据到</w:t>
            </w:r>
            <w:r>
              <w:rPr>
                <w:rFonts w:ascii="宋体" w:hAnsi="宋体" w:cs="宋体" w:hint="eastAsia"/>
                <w:color w:val="000000"/>
                <w:sz w:val="20"/>
                <w:lang w:eastAsia="zh-CN"/>
              </w:rPr>
              <w:t>银行</w:t>
            </w:r>
            <w:r>
              <w:rPr>
                <w:rFonts w:ascii="宋体" w:hAnsi="宋体" w:cs="宋体"/>
                <w:color w:val="000000"/>
                <w:sz w:val="20"/>
                <w:lang w:eastAsia="zh-CN"/>
              </w:rPr>
              <w:t>或第三方进行收款</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F0BE2F6" w14:textId="77777777" w:rsidR="00AF24A3" w:rsidRDefault="00AF24A3" w:rsidP="00BA4D5F">
            <w:pPr>
              <w:jc w:val="both"/>
              <w:rPr>
                <w:rFonts w:ascii="宋体" w:hAnsi="宋体" w:cs="宋体"/>
                <w:color w:val="000000"/>
                <w:sz w:val="20"/>
                <w:lang w:eastAsia="zh-CN"/>
              </w:rPr>
            </w:pPr>
          </w:p>
        </w:tc>
      </w:tr>
      <w:tr w:rsidR="00AF24A3" w:rsidRPr="00300621" w14:paraId="053C4ACB" w14:textId="77777777" w:rsidTr="00AF24A3">
        <w:trPr>
          <w:cantSplit/>
          <w:trHeight w:val="483"/>
        </w:trPr>
        <w:tc>
          <w:tcPr>
            <w:tcW w:w="484" w:type="dxa"/>
            <w:shd w:val="clear" w:color="auto" w:fill="AECEE1"/>
            <w:tcMar>
              <w:top w:w="58" w:type="dxa"/>
              <w:left w:w="58" w:type="dxa"/>
              <w:bottom w:w="58" w:type="dxa"/>
              <w:right w:w="58" w:type="dxa"/>
            </w:tcMar>
            <w:vAlign w:val="center"/>
          </w:tcPr>
          <w:p w14:paraId="1B49F751" w14:textId="77777777" w:rsidR="00AF24A3" w:rsidRDefault="00AF24A3" w:rsidP="00BA4D5F">
            <w:pPr>
              <w:pStyle w:val="Cap2"/>
              <w:jc w:val="center"/>
              <w:rPr>
                <w:rFonts w:hint="eastAsia"/>
                <w:lang w:eastAsia="zh-CN"/>
              </w:rPr>
            </w:pPr>
            <w:r>
              <w:rPr>
                <w:rFonts w:hint="eastAsia"/>
                <w:lang w:eastAsia="zh-CN"/>
              </w:rPr>
              <w:t>10</w:t>
            </w:r>
          </w:p>
        </w:tc>
        <w:tc>
          <w:tcPr>
            <w:tcW w:w="2551" w:type="dxa"/>
            <w:shd w:val="clear" w:color="auto" w:fill="E3EEF5"/>
            <w:tcMar>
              <w:top w:w="58" w:type="dxa"/>
              <w:left w:w="58" w:type="dxa"/>
              <w:bottom w:w="58" w:type="dxa"/>
              <w:right w:w="58" w:type="dxa"/>
            </w:tcMar>
            <w:vAlign w:val="center"/>
          </w:tcPr>
          <w:p w14:paraId="7FA19CD6" w14:textId="77777777" w:rsidR="00AF24A3" w:rsidRDefault="00AF24A3" w:rsidP="00BA4D5F">
            <w:pPr>
              <w:jc w:val="both"/>
              <w:rPr>
                <w:rFonts w:ascii="宋体" w:hAnsi="宋体" w:cs="宋体"/>
                <w:color w:val="000000"/>
                <w:sz w:val="20"/>
              </w:rPr>
            </w:pPr>
            <w:r>
              <w:rPr>
                <w:rFonts w:ascii="宋体" w:hAnsi="宋体" w:cs="宋体"/>
                <w:color w:val="000000"/>
                <w:sz w:val="20"/>
              </w:rPr>
              <w:t>ATS提交状态查询</w:t>
            </w:r>
          </w:p>
        </w:tc>
        <w:tc>
          <w:tcPr>
            <w:tcW w:w="3827" w:type="dxa"/>
            <w:shd w:val="clear" w:color="auto" w:fill="E3EEF5"/>
            <w:tcMar>
              <w:top w:w="58" w:type="dxa"/>
              <w:left w:w="58" w:type="dxa"/>
              <w:bottom w:w="58" w:type="dxa"/>
              <w:right w:w="58" w:type="dxa"/>
            </w:tcMar>
            <w:vAlign w:val="center"/>
          </w:tcPr>
          <w:p w14:paraId="760AC9B5" w14:textId="77777777" w:rsidR="00AF24A3" w:rsidRPr="00AD42C8"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到</w:t>
            </w:r>
            <w:r>
              <w:rPr>
                <w:rFonts w:ascii="宋体" w:hAnsi="宋体" w:cs="宋体" w:hint="eastAsia"/>
                <w:color w:val="000000"/>
                <w:sz w:val="20"/>
                <w:lang w:eastAsia="zh-CN"/>
              </w:rPr>
              <w:t>银行</w:t>
            </w:r>
            <w:r>
              <w:rPr>
                <w:rFonts w:ascii="宋体" w:hAnsi="宋体" w:cs="宋体"/>
                <w:color w:val="000000"/>
                <w:sz w:val="20"/>
                <w:lang w:eastAsia="zh-CN"/>
              </w:rPr>
              <w:t>或第三方查询状态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16E90A49" w14:textId="77777777" w:rsidR="00AF24A3" w:rsidRDefault="00AF24A3" w:rsidP="00BA4D5F">
            <w:pPr>
              <w:jc w:val="both"/>
              <w:rPr>
                <w:rFonts w:ascii="宋体" w:hAnsi="宋体" w:cs="宋体"/>
                <w:color w:val="000000"/>
                <w:sz w:val="20"/>
                <w:lang w:eastAsia="zh-CN"/>
              </w:rPr>
            </w:pPr>
          </w:p>
        </w:tc>
      </w:tr>
      <w:tr w:rsidR="00AF24A3" w:rsidRPr="00583047" w14:paraId="53B929FB" w14:textId="77777777" w:rsidTr="00AF24A3">
        <w:trPr>
          <w:cantSplit/>
          <w:trHeight w:val="483"/>
        </w:trPr>
        <w:tc>
          <w:tcPr>
            <w:tcW w:w="484" w:type="dxa"/>
            <w:shd w:val="clear" w:color="auto" w:fill="AECEE1"/>
            <w:tcMar>
              <w:top w:w="58" w:type="dxa"/>
              <w:left w:w="58" w:type="dxa"/>
              <w:bottom w:w="58" w:type="dxa"/>
              <w:right w:w="58" w:type="dxa"/>
            </w:tcMar>
            <w:vAlign w:val="center"/>
          </w:tcPr>
          <w:p w14:paraId="750E1107" w14:textId="77777777" w:rsidR="00AF24A3" w:rsidRDefault="00AF24A3" w:rsidP="00BA4D5F">
            <w:pPr>
              <w:pStyle w:val="Cap2"/>
              <w:jc w:val="center"/>
              <w:rPr>
                <w:rFonts w:hint="eastAsia"/>
                <w:lang w:eastAsia="zh-CN"/>
              </w:rPr>
            </w:pPr>
            <w:r>
              <w:rPr>
                <w:rFonts w:hint="eastAsia"/>
                <w:lang w:eastAsia="zh-CN"/>
              </w:rPr>
              <w:t>11</w:t>
            </w:r>
          </w:p>
        </w:tc>
        <w:tc>
          <w:tcPr>
            <w:tcW w:w="2551" w:type="dxa"/>
            <w:shd w:val="clear" w:color="auto" w:fill="E3EEF5"/>
            <w:tcMar>
              <w:top w:w="58" w:type="dxa"/>
              <w:left w:w="58" w:type="dxa"/>
              <w:bottom w:w="58" w:type="dxa"/>
              <w:right w:w="58" w:type="dxa"/>
            </w:tcMar>
            <w:vAlign w:val="center"/>
          </w:tcPr>
          <w:p w14:paraId="37B03E18"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w:t>
            </w:r>
            <w:r>
              <w:rPr>
                <w:rFonts w:ascii="宋体" w:hAnsi="宋体" w:cs="宋体"/>
                <w:color w:val="000000"/>
                <w:sz w:val="20"/>
              </w:rPr>
              <w:t>获取状态</w:t>
            </w:r>
          </w:p>
        </w:tc>
        <w:tc>
          <w:tcPr>
            <w:tcW w:w="3827" w:type="dxa"/>
            <w:shd w:val="clear" w:color="auto" w:fill="E3EEF5"/>
            <w:tcMar>
              <w:top w:w="58" w:type="dxa"/>
              <w:left w:w="58" w:type="dxa"/>
              <w:bottom w:w="58" w:type="dxa"/>
              <w:right w:w="58" w:type="dxa"/>
            </w:tcMar>
            <w:vAlign w:val="center"/>
          </w:tcPr>
          <w:p w14:paraId="7F4ADEA1"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ATS</w:t>
            </w:r>
            <w:r>
              <w:rPr>
                <w:rFonts w:ascii="宋体" w:hAnsi="宋体" w:cs="宋体" w:hint="eastAsia"/>
                <w:color w:val="000000"/>
                <w:sz w:val="20"/>
                <w:lang w:eastAsia="zh-CN"/>
              </w:rPr>
              <w:t>获取银行</w:t>
            </w:r>
            <w:r>
              <w:rPr>
                <w:rFonts w:ascii="宋体" w:hAnsi="宋体" w:cs="宋体"/>
                <w:color w:val="000000"/>
                <w:sz w:val="20"/>
                <w:lang w:eastAsia="zh-CN"/>
              </w:rPr>
              <w:t>或第三方状态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764BC45D" w14:textId="77777777" w:rsidR="00AF24A3" w:rsidRDefault="00AF24A3" w:rsidP="00BA4D5F">
            <w:pPr>
              <w:jc w:val="both"/>
              <w:rPr>
                <w:rFonts w:ascii="宋体" w:hAnsi="宋体" w:cs="宋体"/>
                <w:color w:val="000000"/>
                <w:sz w:val="20"/>
                <w:lang w:eastAsia="zh-CN"/>
              </w:rPr>
            </w:pPr>
          </w:p>
        </w:tc>
      </w:tr>
      <w:tr w:rsidR="00AF24A3" w:rsidRPr="00583047" w14:paraId="4985A8EB" w14:textId="77777777" w:rsidTr="00AF24A3">
        <w:trPr>
          <w:cantSplit/>
          <w:trHeight w:val="483"/>
        </w:trPr>
        <w:tc>
          <w:tcPr>
            <w:tcW w:w="484" w:type="dxa"/>
            <w:shd w:val="clear" w:color="auto" w:fill="AECEE1"/>
            <w:tcMar>
              <w:top w:w="58" w:type="dxa"/>
              <w:left w:w="58" w:type="dxa"/>
              <w:bottom w:w="58" w:type="dxa"/>
              <w:right w:w="58" w:type="dxa"/>
            </w:tcMar>
            <w:vAlign w:val="center"/>
          </w:tcPr>
          <w:p w14:paraId="018C6851" w14:textId="77777777" w:rsidR="00AF24A3" w:rsidRDefault="00AF24A3" w:rsidP="00BA4D5F">
            <w:pPr>
              <w:pStyle w:val="Cap2"/>
              <w:jc w:val="center"/>
              <w:rPr>
                <w:rFonts w:hint="eastAsia"/>
                <w:lang w:eastAsia="zh-CN"/>
              </w:rPr>
            </w:pPr>
            <w:r>
              <w:rPr>
                <w:rFonts w:hint="eastAsia"/>
                <w:lang w:eastAsia="zh-CN"/>
              </w:rPr>
              <w:t>12</w:t>
            </w:r>
          </w:p>
        </w:tc>
        <w:tc>
          <w:tcPr>
            <w:tcW w:w="2551" w:type="dxa"/>
            <w:shd w:val="clear" w:color="auto" w:fill="E3EEF5"/>
            <w:tcMar>
              <w:top w:w="58" w:type="dxa"/>
              <w:left w:w="58" w:type="dxa"/>
              <w:bottom w:w="58" w:type="dxa"/>
              <w:right w:w="58" w:type="dxa"/>
            </w:tcMar>
            <w:vAlign w:val="center"/>
          </w:tcPr>
          <w:p w14:paraId="028A8EA5" w14:textId="77777777" w:rsidR="00AF24A3" w:rsidRDefault="00AF24A3" w:rsidP="00BA4D5F">
            <w:pPr>
              <w:jc w:val="both"/>
              <w:rPr>
                <w:rFonts w:ascii="宋体" w:hAnsi="宋体" w:cs="宋体"/>
                <w:color w:val="000000"/>
                <w:sz w:val="20"/>
              </w:rPr>
            </w:pPr>
            <w:r>
              <w:rPr>
                <w:rFonts w:ascii="宋体" w:hAnsi="宋体" w:cs="宋体" w:hint="eastAsia"/>
                <w:color w:val="000000"/>
                <w:sz w:val="20"/>
              </w:rPr>
              <w:t>ATS判断收款状态</w:t>
            </w:r>
          </w:p>
        </w:tc>
        <w:tc>
          <w:tcPr>
            <w:tcW w:w="3827" w:type="dxa"/>
            <w:shd w:val="clear" w:color="auto" w:fill="E3EEF5"/>
            <w:tcMar>
              <w:top w:w="58" w:type="dxa"/>
              <w:left w:w="58" w:type="dxa"/>
              <w:bottom w:w="58" w:type="dxa"/>
              <w:right w:w="58" w:type="dxa"/>
            </w:tcMar>
            <w:vAlign w:val="center"/>
          </w:tcPr>
          <w:p w14:paraId="188F11A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ATS判断收款状态：</w:t>
            </w:r>
          </w:p>
          <w:p w14:paraId="43A5247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1、收款成功，</w:t>
            </w:r>
            <w:r>
              <w:rPr>
                <w:rFonts w:ascii="宋体" w:hAnsi="宋体" w:cs="宋体"/>
                <w:color w:val="000000"/>
                <w:sz w:val="20"/>
                <w:lang w:eastAsia="zh-CN"/>
              </w:rPr>
              <w:t>ATS生成银行存款相关凭证</w:t>
            </w:r>
            <w:r>
              <w:rPr>
                <w:rFonts w:ascii="宋体" w:hAnsi="宋体" w:cs="宋体" w:hint="eastAsia"/>
                <w:color w:val="000000"/>
                <w:sz w:val="20"/>
                <w:lang w:eastAsia="zh-CN"/>
              </w:rPr>
              <w:t>；</w:t>
            </w:r>
          </w:p>
          <w:p w14:paraId="3174F742"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2、不是收款成功，流程结束；</w:t>
            </w:r>
          </w:p>
        </w:tc>
        <w:tc>
          <w:tcPr>
            <w:tcW w:w="1560" w:type="dxa"/>
            <w:shd w:val="clear" w:color="auto" w:fill="E3EEF5"/>
            <w:tcMar>
              <w:top w:w="58" w:type="dxa"/>
              <w:left w:w="58" w:type="dxa"/>
              <w:bottom w:w="58" w:type="dxa"/>
              <w:right w:w="58" w:type="dxa"/>
            </w:tcMar>
            <w:vAlign w:val="center"/>
          </w:tcPr>
          <w:p w14:paraId="6F3E7118" w14:textId="77777777" w:rsidR="00AF24A3" w:rsidRPr="00F41C79" w:rsidRDefault="00AF24A3" w:rsidP="00BA4D5F">
            <w:pPr>
              <w:jc w:val="both"/>
              <w:rPr>
                <w:rFonts w:ascii="宋体" w:hAnsi="宋体" w:cs="宋体"/>
                <w:color w:val="000000"/>
                <w:sz w:val="20"/>
                <w:lang w:eastAsia="zh-CN"/>
              </w:rPr>
            </w:pPr>
          </w:p>
        </w:tc>
      </w:tr>
      <w:tr w:rsidR="00AF24A3" w:rsidRPr="00300621" w14:paraId="1CF32C1E" w14:textId="77777777" w:rsidTr="00AF24A3">
        <w:trPr>
          <w:cantSplit/>
          <w:trHeight w:val="483"/>
        </w:trPr>
        <w:tc>
          <w:tcPr>
            <w:tcW w:w="484" w:type="dxa"/>
            <w:shd w:val="clear" w:color="auto" w:fill="AECEE1"/>
            <w:tcMar>
              <w:top w:w="58" w:type="dxa"/>
              <w:left w:w="58" w:type="dxa"/>
              <w:bottom w:w="58" w:type="dxa"/>
              <w:right w:w="58" w:type="dxa"/>
            </w:tcMar>
            <w:vAlign w:val="center"/>
          </w:tcPr>
          <w:p w14:paraId="27AE1B4F" w14:textId="77777777" w:rsidR="00AF24A3" w:rsidRDefault="00AF24A3" w:rsidP="00BA4D5F">
            <w:pPr>
              <w:pStyle w:val="Cap2"/>
              <w:jc w:val="center"/>
              <w:rPr>
                <w:rFonts w:hint="eastAsia"/>
                <w:lang w:eastAsia="zh-CN"/>
              </w:rPr>
            </w:pPr>
            <w:r>
              <w:rPr>
                <w:rFonts w:hint="eastAsia"/>
                <w:lang w:eastAsia="zh-CN"/>
              </w:rPr>
              <w:t>13</w:t>
            </w:r>
          </w:p>
        </w:tc>
        <w:tc>
          <w:tcPr>
            <w:tcW w:w="2551" w:type="dxa"/>
            <w:shd w:val="clear" w:color="auto" w:fill="E3EEF5"/>
            <w:tcMar>
              <w:top w:w="58" w:type="dxa"/>
              <w:left w:w="58" w:type="dxa"/>
              <w:bottom w:w="58" w:type="dxa"/>
              <w:right w:w="58" w:type="dxa"/>
            </w:tcMar>
            <w:vAlign w:val="center"/>
          </w:tcPr>
          <w:p w14:paraId="5D5A7AAB"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前端系统查询收款状态</w:t>
            </w:r>
          </w:p>
        </w:tc>
        <w:tc>
          <w:tcPr>
            <w:tcW w:w="3827" w:type="dxa"/>
            <w:shd w:val="clear" w:color="auto" w:fill="E3EEF5"/>
            <w:tcMar>
              <w:top w:w="58" w:type="dxa"/>
              <w:left w:w="58" w:type="dxa"/>
              <w:bottom w:w="58" w:type="dxa"/>
              <w:right w:w="58" w:type="dxa"/>
            </w:tcMar>
            <w:vAlign w:val="center"/>
          </w:tcPr>
          <w:p w14:paraId="7320CB35"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前端系统向ATS查询收款状态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4C20AF55" w14:textId="77777777" w:rsidR="00AF24A3" w:rsidRPr="00F41C79" w:rsidRDefault="00AF24A3" w:rsidP="00BA4D5F">
            <w:pPr>
              <w:jc w:val="both"/>
              <w:rPr>
                <w:rFonts w:ascii="宋体" w:hAnsi="宋体" w:cs="宋体"/>
                <w:color w:val="000000"/>
                <w:sz w:val="20"/>
                <w:lang w:eastAsia="zh-CN"/>
              </w:rPr>
            </w:pPr>
          </w:p>
        </w:tc>
      </w:tr>
      <w:tr w:rsidR="00AF24A3" w:rsidRPr="00300621" w14:paraId="5CF5115A" w14:textId="77777777" w:rsidTr="00AF24A3">
        <w:trPr>
          <w:cantSplit/>
          <w:trHeight w:val="483"/>
        </w:trPr>
        <w:tc>
          <w:tcPr>
            <w:tcW w:w="484" w:type="dxa"/>
            <w:shd w:val="clear" w:color="auto" w:fill="AECEE1"/>
            <w:tcMar>
              <w:top w:w="58" w:type="dxa"/>
              <w:left w:w="58" w:type="dxa"/>
              <w:bottom w:w="58" w:type="dxa"/>
              <w:right w:w="58" w:type="dxa"/>
            </w:tcMar>
            <w:vAlign w:val="center"/>
          </w:tcPr>
          <w:p w14:paraId="37F04561" w14:textId="77777777" w:rsidR="00AF24A3" w:rsidRDefault="00AF24A3" w:rsidP="00BA4D5F">
            <w:pPr>
              <w:pStyle w:val="Cap2"/>
              <w:jc w:val="center"/>
              <w:rPr>
                <w:rFonts w:hint="eastAsia"/>
                <w:lang w:eastAsia="zh-CN"/>
              </w:rPr>
            </w:pPr>
            <w:r>
              <w:rPr>
                <w:rFonts w:hint="eastAsia"/>
                <w:lang w:eastAsia="zh-CN"/>
              </w:rPr>
              <w:t>14</w:t>
            </w:r>
          </w:p>
        </w:tc>
        <w:tc>
          <w:tcPr>
            <w:tcW w:w="2551" w:type="dxa"/>
            <w:shd w:val="clear" w:color="auto" w:fill="E3EEF5"/>
            <w:tcMar>
              <w:top w:w="58" w:type="dxa"/>
              <w:left w:w="58" w:type="dxa"/>
              <w:bottom w:w="58" w:type="dxa"/>
              <w:right w:w="58" w:type="dxa"/>
            </w:tcMar>
            <w:vAlign w:val="center"/>
          </w:tcPr>
          <w:p w14:paraId="17A262D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前端系统获取收款状态</w:t>
            </w:r>
          </w:p>
        </w:tc>
        <w:tc>
          <w:tcPr>
            <w:tcW w:w="3827" w:type="dxa"/>
            <w:shd w:val="clear" w:color="auto" w:fill="E3EEF5"/>
            <w:tcMar>
              <w:top w:w="58" w:type="dxa"/>
              <w:left w:w="58" w:type="dxa"/>
              <w:bottom w:w="58" w:type="dxa"/>
              <w:right w:w="58" w:type="dxa"/>
            </w:tcMar>
            <w:vAlign w:val="center"/>
          </w:tcPr>
          <w:p w14:paraId="4BB6D2AF"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前端系统获取ATS返回的收款状态</w:t>
            </w:r>
            <w:r>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3FBD51BA" w14:textId="77777777" w:rsidR="00AF24A3" w:rsidRPr="00F41C79" w:rsidRDefault="00AF24A3" w:rsidP="00BA4D5F">
            <w:pPr>
              <w:jc w:val="both"/>
              <w:rPr>
                <w:rFonts w:ascii="宋体" w:hAnsi="宋体" w:cs="宋体"/>
                <w:color w:val="000000"/>
                <w:sz w:val="20"/>
                <w:lang w:eastAsia="zh-CN"/>
              </w:rPr>
            </w:pPr>
          </w:p>
        </w:tc>
      </w:tr>
      <w:tr w:rsidR="00AF24A3" w:rsidRPr="00300621" w14:paraId="457E3BD4" w14:textId="77777777" w:rsidTr="00AF24A3">
        <w:trPr>
          <w:cantSplit/>
          <w:trHeight w:val="483"/>
        </w:trPr>
        <w:tc>
          <w:tcPr>
            <w:tcW w:w="484" w:type="dxa"/>
            <w:shd w:val="clear" w:color="auto" w:fill="AECEE1"/>
            <w:tcMar>
              <w:top w:w="58" w:type="dxa"/>
              <w:left w:w="58" w:type="dxa"/>
              <w:bottom w:w="58" w:type="dxa"/>
              <w:right w:w="58" w:type="dxa"/>
            </w:tcMar>
            <w:vAlign w:val="center"/>
          </w:tcPr>
          <w:p w14:paraId="40A7A028" w14:textId="77777777" w:rsidR="00AF24A3" w:rsidRDefault="00AF24A3" w:rsidP="00BA4D5F">
            <w:pPr>
              <w:pStyle w:val="Cap2"/>
              <w:jc w:val="center"/>
              <w:rPr>
                <w:rFonts w:hint="eastAsia"/>
                <w:lang w:eastAsia="zh-CN"/>
              </w:rPr>
            </w:pPr>
            <w:r>
              <w:rPr>
                <w:rFonts w:hint="eastAsia"/>
                <w:lang w:eastAsia="zh-CN"/>
              </w:rPr>
              <w:t>15</w:t>
            </w:r>
          </w:p>
        </w:tc>
        <w:tc>
          <w:tcPr>
            <w:tcW w:w="2551" w:type="dxa"/>
            <w:shd w:val="clear" w:color="auto" w:fill="E3EEF5"/>
            <w:tcMar>
              <w:top w:w="58" w:type="dxa"/>
              <w:left w:w="58" w:type="dxa"/>
              <w:bottom w:w="58" w:type="dxa"/>
              <w:right w:w="58" w:type="dxa"/>
            </w:tcMar>
            <w:vAlign w:val="center"/>
          </w:tcPr>
          <w:p w14:paraId="79B7FF09"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前端系统判断是否收款成功</w:t>
            </w:r>
          </w:p>
        </w:tc>
        <w:tc>
          <w:tcPr>
            <w:tcW w:w="3827" w:type="dxa"/>
            <w:shd w:val="clear" w:color="auto" w:fill="E3EEF5"/>
            <w:tcMar>
              <w:top w:w="58" w:type="dxa"/>
              <w:left w:w="58" w:type="dxa"/>
              <w:bottom w:w="58" w:type="dxa"/>
              <w:right w:w="58" w:type="dxa"/>
            </w:tcMar>
            <w:vAlign w:val="center"/>
          </w:tcPr>
          <w:p w14:paraId="22BFFAAD"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前端系统判断是否收款成功</w:t>
            </w:r>
            <w:r>
              <w:rPr>
                <w:rFonts w:ascii="宋体" w:hAnsi="宋体" w:cs="宋体" w:hint="eastAsia"/>
                <w:color w:val="000000"/>
                <w:sz w:val="20"/>
                <w:lang w:eastAsia="zh-CN"/>
              </w:rPr>
              <w:t>：</w:t>
            </w:r>
          </w:p>
          <w:p w14:paraId="3A0082C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1、收款成功，前端系统进入收款成功流程，生成系统往来相关凭证；</w:t>
            </w:r>
          </w:p>
          <w:p w14:paraId="40A70F5F"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2、收款不成功，前端系统流程结束；</w:t>
            </w:r>
          </w:p>
        </w:tc>
        <w:tc>
          <w:tcPr>
            <w:tcW w:w="1560" w:type="dxa"/>
            <w:shd w:val="clear" w:color="auto" w:fill="E3EEF5"/>
            <w:tcMar>
              <w:top w:w="58" w:type="dxa"/>
              <w:left w:w="58" w:type="dxa"/>
              <w:bottom w:w="58" w:type="dxa"/>
              <w:right w:w="58" w:type="dxa"/>
            </w:tcMar>
            <w:vAlign w:val="center"/>
          </w:tcPr>
          <w:p w14:paraId="640596FC" w14:textId="77777777" w:rsidR="00AF24A3" w:rsidRPr="00F41C79" w:rsidRDefault="00AF24A3" w:rsidP="00BA4D5F">
            <w:pPr>
              <w:jc w:val="both"/>
              <w:rPr>
                <w:rFonts w:ascii="宋体" w:hAnsi="宋体" w:cs="宋体"/>
                <w:color w:val="000000"/>
                <w:sz w:val="20"/>
                <w:lang w:eastAsia="zh-CN"/>
              </w:rPr>
            </w:pPr>
          </w:p>
        </w:tc>
      </w:tr>
    </w:tbl>
    <w:p w14:paraId="16CA1EA4" w14:textId="77777777" w:rsidR="00AF24A3" w:rsidRDefault="00AF24A3" w:rsidP="00F83107">
      <w:pPr>
        <w:pStyle w:val="6"/>
        <w:numPr>
          <w:ilvl w:val="5"/>
          <w:numId w:val="2"/>
        </w:numPr>
        <w:rPr>
          <w:lang w:eastAsia="zh-CN"/>
        </w:rPr>
      </w:pPr>
      <w:r>
        <w:rPr>
          <w:rFonts w:hint="eastAsia"/>
          <w:lang w:eastAsia="zh-CN"/>
        </w:rPr>
        <w:t>业务元素</w:t>
      </w:r>
    </w:p>
    <w:p w14:paraId="63063F42" w14:textId="77777777" w:rsidR="00AF24A3" w:rsidRDefault="00AF24A3" w:rsidP="00BA4D5F">
      <w:pPr>
        <w:ind w:left="420"/>
        <w:rPr>
          <w:lang w:eastAsia="zh-CN"/>
        </w:rPr>
      </w:pPr>
      <w:r>
        <w:rPr>
          <w:rFonts w:hint="eastAsia"/>
          <w:lang w:eastAsia="zh-CN"/>
        </w:rPr>
        <w:t>无</w:t>
      </w:r>
    </w:p>
    <w:p w14:paraId="01B5C456" w14:textId="77777777" w:rsidR="00AF24A3" w:rsidRDefault="00AF24A3" w:rsidP="00F83107">
      <w:pPr>
        <w:pStyle w:val="6"/>
        <w:numPr>
          <w:ilvl w:val="5"/>
          <w:numId w:val="2"/>
        </w:numPr>
        <w:rPr>
          <w:lang w:eastAsia="zh-CN"/>
        </w:rPr>
      </w:pPr>
      <w:r>
        <w:rPr>
          <w:rFonts w:hint="eastAsia"/>
          <w:lang w:eastAsia="zh-CN"/>
        </w:rPr>
        <w:t>用户界面</w:t>
      </w:r>
    </w:p>
    <w:p w14:paraId="3539C64C" w14:textId="24EE628C" w:rsidR="00AF24A3" w:rsidRPr="00D12323" w:rsidRDefault="00AF24A3" w:rsidP="00BA4D5F">
      <w:pPr>
        <w:pStyle w:val="L-"/>
      </w:pPr>
      <w:r w:rsidRPr="00D12323">
        <w:rPr>
          <w:rFonts w:hint="eastAsia"/>
        </w:rPr>
        <w:t>图：</w:t>
      </w:r>
      <w:r>
        <w:rPr>
          <w:rFonts w:hint="eastAsia"/>
        </w:rPr>
        <w:t>3.</w:t>
      </w:r>
      <w:r w:rsidR="00B712AC">
        <w:t>4</w:t>
      </w:r>
      <w:r>
        <w:rPr>
          <w:rFonts w:hint="eastAsia"/>
        </w:rPr>
        <w:t>.</w:t>
      </w:r>
      <w:r w:rsidR="00B712AC">
        <w:t>3</w:t>
      </w:r>
      <w:r>
        <w:rPr>
          <w:rFonts w:hint="eastAsia"/>
        </w:rPr>
        <w:t>.</w:t>
      </w:r>
      <w:r w:rsidR="00B712AC">
        <w:t>4.1</w:t>
      </w:r>
      <w:r>
        <w:t>.5</w:t>
      </w:r>
      <w:r w:rsidRPr="00D12323">
        <w:rPr>
          <w:rFonts w:hint="eastAsia"/>
        </w:rPr>
        <w:t xml:space="preserve">-1 </w:t>
      </w:r>
      <w:r>
        <w:rPr>
          <w:rFonts w:hint="eastAsia"/>
        </w:rPr>
        <w:t>批量直连收款界面</w:t>
      </w:r>
      <w:r>
        <w:rPr>
          <w:rFonts w:ascii="宋体" w:cs="宋体" w:hint="eastAsia"/>
          <w:color w:val="000000"/>
          <w:szCs w:val="22"/>
        </w:rPr>
        <w:t>图</w:t>
      </w:r>
    </w:p>
    <w:p w14:paraId="04792E27" w14:textId="77777777" w:rsidR="00AF24A3" w:rsidRDefault="00AF24A3" w:rsidP="00BA4D5F">
      <w:r>
        <w:rPr>
          <w:noProof/>
          <w:lang w:eastAsia="zh-CN" w:bidi="ar-SA"/>
        </w:rPr>
        <w:drawing>
          <wp:inline distT="0" distB="0" distL="0" distR="0" wp14:anchorId="086F41B9" wp14:editId="2F390005">
            <wp:extent cx="5276850" cy="2105025"/>
            <wp:effectExtent l="0" t="0" r="0"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14:paraId="37EC3ECC" w14:textId="77777777" w:rsidR="00AF24A3" w:rsidRDefault="00AF24A3" w:rsidP="00BA4D5F">
      <w:pPr>
        <w:ind w:left="420"/>
      </w:pPr>
    </w:p>
    <w:p w14:paraId="7D31ED86" w14:textId="77777777" w:rsidR="00AF24A3" w:rsidRDefault="00AF24A3" w:rsidP="00BA4D5F">
      <w:pPr>
        <w:ind w:left="420"/>
      </w:pPr>
    </w:p>
    <w:p w14:paraId="7F723093" w14:textId="77777777" w:rsidR="00AF24A3" w:rsidRDefault="00AF24A3" w:rsidP="00F83107">
      <w:pPr>
        <w:pStyle w:val="3"/>
      </w:pPr>
      <w:bookmarkStart w:id="152" w:name="_Toc517685589"/>
      <w:r>
        <w:rPr>
          <w:rFonts w:hint="eastAsia"/>
        </w:rPr>
        <w:t>到款确认</w:t>
      </w:r>
      <w:bookmarkEnd w:id="152"/>
    </w:p>
    <w:p w14:paraId="5ABE8431" w14:textId="77777777" w:rsidR="00AF24A3" w:rsidRDefault="00AF24A3" w:rsidP="00F83107">
      <w:pPr>
        <w:pStyle w:val="6"/>
        <w:numPr>
          <w:ilvl w:val="5"/>
          <w:numId w:val="2"/>
        </w:numPr>
        <w:rPr>
          <w:lang w:eastAsia="zh-CN"/>
        </w:rPr>
      </w:pPr>
      <w:r>
        <w:rPr>
          <w:rFonts w:hint="eastAsia"/>
          <w:lang w:eastAsia="zh-CN"/>
        </w:rPr>
        <w:t>业务描述</w:t>
      </w:r>
    </w:p>
    <w:p w14:paraId="59E23154" w14:textId="77777777" w:rsidR="00AF24A3" w:rsidRDefault="00AF24A3" w:rsidP="00BA4D5F">
      <w:pPr>
        <w:rPr>
          <w:lang w:eastAsia="zh-CN"/>
        </w:rPr>
      </w:pPr>
      <w:r w:rsidRPr="007D220A">
        <w:rPr>
          <w:rFonts w:hint="eastAsia"/>
          <w:lang w:eastAsia="zh-CN"/>
        </w:rPr>
        <w:t>通过将</w:t>
      </w:r>
      <w:r>
        <w:rPr>
          <w:rFonts w:hint="eastAsia"/>
          <w:lang w:eastAsia="zh-CN"/>
        </w:rPr>
        <w:t>待确认</w:t>
      </w:r>
      <w:r w:rsidRPr="007D220A">
        <w:rPr>
          <w:rFonts w:hint="eastAsia"/>
          <w:lang w:eastAsia="zh-CN"/>
        </w:rPr>
        <w:t>收款交易单和历史明细进行</w:t>
      </w:r>
      <w:r>
        <w:rPr>
          <w:rFonts w:hint="eastAsia"/>
          <w:lang w:eastAsia="zh-CN"/>
        </w:rPr>
        <w:t>核销</w:t>
      </w:r>
      <w:r w:rsidRPr="007D220A">
        <w:rPr>
          <w:rFonts w:hint="eastAsia"/>
          <w:lang w:eastAsia="zh-CN"/>
        </w:rPr>
        <w:t>更新收款</w:t>
      </w:r>
      <w:r>
        <w:rPr>
          <w:rFonts w:hint="eastAsia"/>
          <w:lang w:eastAsia="zh-CN"/>
        </w:rPr>
        <w:t>交易</w:t>
      </w:r>
      <w:r w:rsidRPr="007D220A">
        <w:rPr>
          <w:rFonts w:hint="eastAsia"/>
          <w:lang w:eastAsia="zh-CN"/>
        </w:rPr>
        <w:t>单为已收款</w:t>
      </w:r>
      <w:r>
        <w:rPr>
          <w:rFonts w:hint="eastAsia"/>
          <w:lang w:eastAsia="zh-CN"/>
        </w:rPr>
        <w:t>。</w:t>
      </w:r>
      <w:r>
        <w:rPr>
          <w:lang w:eastAsia="zh-CN"/>
        </w:rPr>
        <w:t xml:space="preserve"> </w:t>
      </w:r>
      <w:r>
        <w:rPr>
          <w:rFonts w:hint="eastAsia"/>
          <w:lang w:eastAsia="zh-CN"/>
        </w:rPr>
        <w:t>待确认交易的条件是已审批</w:t>
      </w:r>
      <w:r w:rsidRPr="007D220A">
        <w:rPr>
          <w:rFonts w:hint="eastAsia"/>
          <w:lang w:eastAsia="zh-CN"/>
        </w:rPr>
        <w:t>未收款</w:t>
      </w:r>
      <w:r>
        <w:rPr>
          <w:rFonts w:hint="eastAsia"/>
          <w:lang w:eastAsia="zh-CN"/>
        </w:rPr>
        <w:t>未作废。参与核对的历史明细必须是未生成资金交易或未记账状态。</w:t>
      </w:r>
    </w:p>
    <w:p w14:paraId="558B4213" w14:textId="77777777" w:rsidR="00AF24A3" w:rsidRDefault="00AF24A3" w:rsidP="00BA4D5F">
      <w:pPr>
        <w:rPr>
          <w:lang w:eastAsia="zh-CN"/>
        </w:rPr>
      </w:pPr>
    </w:p>
    <w:p w14:paraId="5A72B595" w14:textId="77777777" w:rsidR="00AF24A3" w:rsidRDefault="00AF24A3" w:rsidP="00BA4D5F">
      <w:pPr>
        <w:pStyle w:val="afb"/>
        <w:ind w:left="425"/>
        <w:rPr>
          <w:lang w:eastAsia="zh-CN"/>
        </w:rPr>
      </w:pPr>
      <w:r>
        <w:rPr>
          <w:rFonts w:hint="eastAsia"/>
          <w:lang w:eastAsia="zh-CN"/>
        </w:rPr>
        <w:t>本次项目实施时确认方案：</w:t>
      </w:r>
    </w:p>
    <w:p w14:paraId="7DACF76E" w14:textId="77777777" w:rsidR="00AF24A3" w:rsidRDefault="00AF24A3" w:rsidP="00BA4D5F">
      <w:pPr>
        <w:ind w:firstLineChars="200" w:firstLine="480"/>
        <w:rPr>
          <w:lang w:eastAsia="zh-CN"/>
        </w:rPr>
      </w:pPr>
      <w:r>
        <w:rPr>
          <w:rFonts w:hint="eastAsia"/>
          <w:lang w:eastAsia="zh-CN"/>
        </w:rPr>
        <w:t>核心的现金、支票、网银转账等柜面收费仍在核心处理，不使用该功能。</w:t>
      </w:r>
    </w:p>
    <w:p w14:paraId="6F9D4326" w14:textId="77777777" w:rsidR="00AF24A3" w:rsidRPr="00243DBD" w:rsidRDefault="00AF24A3" w:rsidP="00F83107">
      <w:pPr>
        <w:pStyle w:val="6"/>
        <w:numPr>
          <w:ilvl w:val="5"/>
          <w:numId w:val="2"/>
        </w:numPr>
        <w:rPr>
          <w:lang w:eastAsia="zh-CN"/>
        </w:rPr>
      </w:pPr>
      <w:r>
        <w:rPr>
          <w:rFonts w:hint="eastAsia"/>
          <w:lang w:eastAsia="zh-CN"/>
        </w:rPr>
        <w:t>业务流程</w:t>
      </w:r>
    </w:p>
    <w:p w14:paraId="7F26034F" w14:textId="77777777" w:rsidR="00AF24A3" w:rsidRDefault="00AF24A3" w:rsidP="00D75A6D">
      <w:pPr>
        <w:pStyle w:val="6"/>
        <w:numPr>
          <w:ilvl w:val="5"/>
          <w:numId w:val="2"/>
        </w:numPr>
        <w:rPr>
          <w:lang w:eastAsia="zh-CN"/>
        </w:rPr>
      </w:pPr>
      <w:r>
        <w:rPr>
          <w:rFonts w:hint="eastAsia"/>
          <w:lang w:eastAsia="zh-CN"/>
        </w:rPr>
        <w:t>流程说明</w:t>
      </w:r>
    </w:p>
    <w:p w14:paraId="7059ED4D" w14:textId="15B2FCC4" w:rsidR="00AF24A3" w:rsidRPr="00D12323" w:rsidRDefault="00AF24A3" w:rsidP="00BA4D5F">
      <w:pPr>
        <w:pStyle w:val="L-"/>
      </w:pPr>
      <w:r>
        <w:rPr>
          <w:rFonts w:hint="eastAsia"/>
        </w:rPr>
        <w:t>说明</w:t>
      </w:r>
      <w:r w:rsidRPr="00D12323">
        <w:rPr>
          <w:rFonts w:hint="eastAsia"/>
        </w:rPr>
        <w:t>：</w:t>
      </w:r>
      <w:r>
        <w:rPr>
          <w:rFonts w:hint="eastAsia"/>
        </w:rPr>
        <w:t>3.</w:t>
      </w:r>
      <w:r w:rsidR="00B712AC">
        <w:t>4.3.3.2.3</w:t>
      </w:r>
      <w:r w:rsidRPr="00D12323">
        <w:rPr>
          <w:rFonts w:hint="eastAsia"/>
        </w:rPr>
        <w:t xml:space="preserve">-1 </w:t>
      </w:r>
      <w:r>
        <w:rPr>
          <w:rFonts w:hint="eastAsia"/>
        </w:rPr>
        <w:t xml:space="preserve"> </w:t>
      </w:r>
      <w:r>
        <w:rPr>
          <w:rFonts w:hint="eastAsia"/>
        </w:rPr>
        <w:t>到款确认</w:t>
      </w:r>
      <w:r>
        <w:rPr>
          <w:rFonts w:ascii="宋体" w:cs="宋体" w:hint="eastAsia"/>
          <w:color w:val="000000"/>
          <w:szCs w:val="22"/>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AF24A3" w:rsidRPr="00300621" w14:paraId="0C0FF3AF" w14:textId="77777777" w:rsidTr="00AF24A3">
        <w:trPr>
          <w:cantSplit/>
          <w:tblHeader/>
        </w:trPr>
        <w:tc>
          <w:tcPr>
            <w:tcW w:w="484" w:type="dxa"/>
            <w:shd w:val="clear" w:color="auto" w:fill="7C9BC1"/>
            <w:tcMar>
              <w:top w:w="58" w:type="dxa"/>
              <w:left w:w="58" w:type="dxa"/>
              <w:bottom w:w="58" w:type="dxa"/>
              <w:right w:w="58" w:type="dxa"/>
            </w:tcMar>
          </w:tcPr>
          <w:p w14:paraId="44F189B3" w14:textId="77777777" w:rsidR="00AF24A3" w:rsidRPr="00300621" w:rsidRDefault="00AF24A3" w:rsidP="00BA4D5F">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13C7312"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07172141" w14:textId="77777777" w:rsidR="00AF24A3" w:rsidRPr="00300621" w:rsidRDefault="00AF24A3" w:rsidP="00BA4D5F">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1D63786F" w14:textId="77777777" w:rsidR="00AF24A3" w:rsidRPr="00300621" w:rsidRDefault="00AF24A3" w:rsidP="00BA4D5F">
            <w:pPr>
              <w:pStyle w:val="Cap1"/>
              <w:ind w:firstLineChars="100" w:firstLine="201"/>
              <w:jc w:val="both"/>
              <w:rPr>
                <w:rFonts w:hint="eastAsia"/>
                <w:szCs w:val="18"/>
              </w:rPr>
            </w:pPr>
            <w:r w:rsidRPr="00300621">
              <w:rPr>
                <w:rFonts w:hint="eastAsia"/>
                <w:szCs w:val="18"/>
              </w:rPr>
              <w:t>备注</w:t>
            </w:r>
          </w:p>
        </w:tc>
      </w:tr>
      <w:tr w:rsidR="00AF24A3" w:rsidRPr="00300621" w14:paraId="3E1F0D00" w14:textId="77777777" w:rsidTr="00AF24A3">
        <w:trPr>
          <w:cantSplit/>
          <w:trHeight w:val="483"/>
        </w:trPr>
        <w:tc>
          <w:tcPr>
            <w:tcW w:w="484" w:type="dxa"/>
            <w:shd w:val="clear" w:color="auto" w:fill="AECEE1"/>
            <w:tcMar>
              <w:top w:w="58" w:type="dxa"/>
              <w:left w:w="58" w:type="dxa"/>
              <w:bottom w:w="58" w:type="dxa"/>
              <w:right w:w="58" w:type="dxa"/>
            </w:tcMar>
            <w:vAlign w:val="center"/>
          </w:tcPr>
          <w:p w14:paraId="5B0448FE" w14:textId="77777777" w:rsidR="00AF24A3" w:rsidRDefault="00AF24A3" w:rsidP="00BA4D5F">
            <w:pPr>
              <w:pStyle w:val="Cap2"/>
              <w:jc w:val="center"/>
              <w:rPr>
                <w:rFonts w:hint="eastAsia"/>
                <w:lang w:eastAsia="zh-CN"/>
              </w:rPr>
            </w:pPr>
            <w:r>
              <w:rPr>
                <w:rFonts w:hint="eastAsia"/>
                <w:lang w:eastAsia="zh-CN"/>
              </w:rPr>
              <w:t>1</w:t>
            </w:r>
          </w:p>
        </w:tc>
        <w:tc>
          <w:tcPr>
            <w:tcW w:w="2551" w:type="dxa"/>
            <w:shd w:val="clear" w:color="auto" w:fill="E3EEF5"/>
            <w:tcMar>
              <w:top w:w="58" w:type="dxa"/>
              <w:left w:w="58" w:type="dxa"/>
              <w:bottom w:w="58" w:type="dxa"/>
              <w:right w:w="58" w:type="dxa"/>
            </w:tcMar>
            <w:vAlign w:val="center"/>
          </w:tcPr>
          <w:p w14:paraId="4E71143F" w14:textId="77777777" w:rsidR="00AF24A3" w:rsidRDefault="00AF24A3" w:rsidP="00BA4D5F">
            <w:pPr>
              <w:jc w:val="both"/>
              <w:rPr>
                <w:rFonts w:ascii="宋体" w:hAnsi="宋体" w:cs="宋体"/>
                <w:color w:val="000000"/>
                <w:sz w:val="20"/>
              </w:rPr>
            </w:pPr>
            <w:r>
              <w:rPr>
                <w:rFonts w:ascii="宋体" w:hAnsi="宋体" w:cs="宋体" w:hint="eastAsia"/>
                <w:color w:val="000000"/>
                <w:sz w:val="20"/>
              </w:rPr>
              <w:t>获取</w:t>
            </w:r>
            <w:r>
              <w:rPr>
                <w:rFonts w:ascii="宋体" w:hAnsi="宋体" w:cs="宋体"/>
                <w:color w:val="000000"/>
                <w:sz w:val="20"/>
              </w:rPr>
              <w:t>银行明细</w:t>
            </w:r>
          </w:p>
        </w:tc>
        <w:tc>
          <w:tcPr>
            <w:tcW w:w="3827" w:type="dxa"/>
            <w:shd w:val="clear" w:color="auto" w:fill="E3EEF5"/>
            <w:tcMar>
              <w:top w:w="58" w:type="dxa"/>
              <w:left w:w="58" w:type="dxa"/>
              <w:bottom w:w="58" w:type="dxa"/>
              <w:right w:w="58" w:type="dxa"/>
            </w:tcMar>
            <w:vAlign w:val="center"/>
          </w:tcPr>
          <w:p w14:paraId="6322A07B"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ATS</w:t>
            </w:r>
            <w:r>
              <w:rPr>
                <w:rFonts w:ascii="宋体" w:hAnsi="宋体" w:cs="宋体"/>
                <w:color w:val="000000"/>
                <w:sz w:val="20"/>
                <w:lang w:eastAsia="zh-CN"/>
              </w:rPr>
              <w:t>从银行获取银行明细</w:t>
            </w:r>
            <w:r>
              <w:rPr>
                <w:rFonts w:ascii="宋体" w:hAnsi="宋体" w:cs="宋体" w:hint="eastAsia"/>
                <w:color w:val="000000"/>
                <w:sz w:val="20"/>
                <w:lang w:eastAsia="zh-CN"/>
              </w:rPr>
              <w:t>：</w:t>
            </w:r>
          </w:p>
          <w:p w14:paraId="42738898"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1、直连账户通过直连接口直接从银行获取；</w:t>
            </w:r>
          </w:p>
          <w:p w14:paraId="654BF70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2、非直连账户通过人工导入的方式从银行获取明细；</w:t>
            </w:r>
          </w:p>
        </w:tc>
        <w:tc>
          <w:tcPr>
            <w:tcW w:w="1560" w:type="dxa"/>
            <w:shd w:val="clear" w:color="auto" w:fill="E3EEF5"/>
            <w:tcMar>
              <w:top w:w="58" w:type="dxa"/>
              <w:left w:w="58" w:type="dxa"/>
              <w:bottom w:w="58" w:type="dxa"/>
              <w:right w:w="58" w:type="dxa"/>
            </w:tcMar>
            <w:vAlign w:val="center"/>
          </w:tcPr>
          <w:p w14:paraId="2E4F954A" w14:textId="77777777" w:rsidR="00AF24A3" w:rsidRPr="00F41C79" w:rsidRDefault="00AF24A3" w:rsidP="00BA4D5F">
            <w:pPr>
              <w:jc w:val="both"/>
              <w:rPr>
                <w:rFonts w:ascii="宋体" w:hAnsi="宋体" w:cs="宋体"/>
                <w:color w:val="000000"/>
                <w:sz w:val="20"/>
                <w:lang w:eastAsia="zh-CN"/>
              </w:rPr>
            </w:pPr>
          </w:p>
        </w:tc>
      </w:tr>
      <w:tr w:rsidR="00AF24A3" w:rsidRPr="00300621" w14:paraId="64B6C22B" w14:textId="77777777" w:rsidTr="00AF24A3">
        <w:trPr>
          <w:cantSplit/>
          <w:trHeight w:val="483"/>
        </w:trPr>
        <w:tc>
          <w:tcPr>
            <w:tcW w:w="484" w:type="dxa"/>
            <w:shd w:val="clear" w:color="auto" w:fill="AECEE1"/>
            <w:tcMar>
              <w:top w:w="58" w:type="dxa"/>
              <w:left w:w="58" w:type="dxa"/>
              <w:bottom w:w="58" w:type="dxa"/>
              <w:right w:w="58" w:type="dxa"/>
            </w:tcMar>
            <w:vAlign w:val="center"/>
          </w:tcPr>
          <w:p w14:paraId="4842A007" w14:textId="77777777" w:rsidR="00AF24A3" w:rsidRDefault="00AF24A3" w:rsidP="00BA4D5F">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3F01FD04"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银行明细界面选择对应的银行明细</w:t>
            </w:r>
          </w:p>
        </w:tc>
        <w:tc>
          <w:tcPr>
            <w:tcW w:w="3827" w:type="dxa"/>
            <w:shd w:val="clear" w:color="auto" w:fill="E3EEF5"/>
            <w:tcMar>
              <w:top w:w="58" w:type="dxa"/>
              <w:left w:w="58" w:type="dxa"/>
              <w:bottom w:w="58" w:type="dxa"/>
              <w:right w:w="58" w:type="dxa"/>
            </w:tcMar>
            <w:vAlign w:val="center"/>
          </w:tcPr>
          <w:p w14:paraId="4A545F70"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选择相应的银行明细，点击生成交易单，交易单需经过财务审批确认</w:t>
            </w:r>
          </w:p>
        </w:tc>
        <w:tc>
          <w:tcPr>
            <w:tcW w:w="1560" w:type="dxa"/>
            <w:shd w:val="clear" w:color="auto" w:fill="E3EEF5"/>
            <w:tcMar>
              <w:top w:w="58" w:type="dxa"/>
              <w:left w:w="58" w:type="dxa"/>
              <w:bottom w:w="58" w:type="dxa"/>
              <w:right w:w="58" w:type="dxa"/>
            </w:tcMar>
            <w:vAlign w:val="center"/>
          </w:tcPr>
          <w:p w14:paraId="21DE357D" w14:textId="77777777" w:rsidR="00AF24A3" w:rsidRPr="00F41C79" w:rsidRDefault="00AF24A3" w:rsidP="00BA4D5F">
            <w:pPr>
              <w:jc w:val="both"/>
              <w:rPr>
                <w:rFonts w:ascii="宋体" w:hAnsi="宋体" w:cs="宋体"/>
                <w:color w:val="000000"/>
                <w:sz w:val="20"/>
                <w:lang w:eastAsia="zh-CN"/>
              </w:rPr>
            </w:pPr>
          </w:p>
        </w:tc>
      </w:tr>
      <w:tr w:rsidR="00AF24A3" w:rsidRPr="00300621" w14:paraId="54A47957" w14:textId="77777777" w:rsidTr="00AF24A3">
        <w:trPr>
          <w:cantSplit/>
          <w:trHeight w:val="483"/>
        </w:trPr>
        <w:tc>
          <w:tcPr>
            <w:tcW w:w="484" w:type="dxa"/>
            <w:shd w:val="clear" w:color="auto" w:fill="AECEE1"/>
            <w:tcMar>
              <w:top w:w="58" w:type="dxa"/>
              <w:left w:w="58" w:type="dxa"/>
              <w:bottom w:w="58" w:type="dxa"/>
              <w:right w:w="58" w:type="dxa"/>
            </w:tcMar>
            <w:vAlign w:val="center"/>
          </w:tcPr>
          <w:p w14:paraId="5243C995" w14:textId="77777777" w:rsidR="00AF24A3" w:rsidRDefault="00AF24A3" w:rsidP="00BA4D5F">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0D992A6E" w14:textId="77777777" w:rsidR="00AF24A3" w:rsidRDefault="00AF24A3" w:rsidP="00BA4D5F">
            <w:pPr>
              <w:jc w:val="both"/>
              <w:rPr>
                <w:rFonts w:ascii="宋体" w:hAnsi="宋体" w:cs="宋体"/>
                <w:color w:val="000000"/>
                <w:sz w:val="20"/>
              </w:rPr>
            </w:pPr>
            <w:r>
              <w:rPr>
                <w:rFonts w:ascii="宋体" w:hAnsi="宋体" w:cs="宋体"/>
                <w:color w:val="000000"/>
                <w:sz w:val="20"/>
              </w:rPr>
              <w:t>到款确认</w:t>
            </w:r>
          </w:p>
        </w:tc>
        <w:tc>
          <w:tcPr>
            <w:tcW w:w="3827" w:type="dxa"/>
            <w:shd w:val="clear" w:color="auto" w:fill="E3EEF5"/>
            <w:tcMar>
              <w:top w:w="58" w:type="dxa"/>
              <w:left w:w="58" w:type="dxa"/>
              <w:bottom w:w="58" w:type="dxa"/>
              <w:right w:w="58" w:type="dxa"/>
            </w:tcMar>
            <w:vAlign w:val="center"/>
          </w:tcPr>
          <w:p w14:paraId="47FD7482" w14:textId="77777777" w:rsidR="00AF24A3" w:rsidRDefault="00AF24A3" w:rsidP="00BA4D5F">
            <w:pPr>
              <w:jc w:val="both"/>
              <w:rPr>
                <w:rFonts w:ascii="宋体" w:hAnsi="宋体" w:cs="宋体"/>
                <w:color w:val="000000"/>
                <w:sz w:val="20"/>
                <w:lang w:eastAsia="zh-CN"/>
              </w:rPr>
            </w:pPr>
            <w:r>
              <w:rPr>
                <w:rFonts w:ascii="宋体" w:hAnsi="宋体" w:cs="宋体"/>
                <w:color w:val="000000"/>
                <w:sz w:val="20"/>
                <w:lang w:eastAsia="zh-CN"/>
              </w:rPr>
              <w:t>财务人员在ATS</w:t>
            </w:r>
            <w:r>
              <w:rPr>
                <w:rFonts w:ascii="宋体" w:hAnsi="宋体" w:cs="宋体" w:hint="eastAsia"/>
                <w:color w:val="000000"/>
                <w:sz w:val="20"/>
                <w:lang w:eastAsia="zh-CN"/>
              </w:rPr>
              <w:t>进行</w:t>
            </w:r>
            <w:r>
              <w:rPr>
                <w:rFonts w:ascii="宋体" w:hAnsi="宋体" w:cs="宋体"/>
                <w:color w:val="000000"/>
                <w:sz w:val="20"/>
                <w:lang w:eastAsia="zh-CN"/>
              </w:rPr>
              <w:t>到款确认</w:t>
            </w:r>
            <w:r>
              <w:rPr>
                <w:rFonts w:ascii="宋体" w:hAnsi="宋体" w:cs="宋体" w:hint="eastAsia"/>
                <w:color w:val="000000"/>
                <w:sz w:val="20"/>
                <w:lang w:eastAsia="zh-CN"/>
              </w:rPr>
              <w:t>：</w:t>
            </w:r>
          </w:p>
          <w:p w14:paraId="616B820E"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1、确认成功，交易单修改了收款成功；</w:t>
            </w:r>
          </w:p>
          <w:p w14:paraId="74694353"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2、确认不通过，等待下一次到款确认；</w:t>
            </w:r>
          </w:p>
        </w:tc>
        <w:tc>
          <w:tcPr>
            <w:tcW w:w="1560" w:type="dxa"/>
            <w:shd w:val="clear" w:color="auto" w:fill="E3EEF5"/>
            <w:tcMar>
              <w:top w:w="58" w:type="dxa"/>
              <w:left w:w="58" w:type="dxa"/>
              <w:bottom w:w="58" w:type="dxa"/>
              <w:right w:w="58" w:type="dxa"/>
            </w:tcMar>
            <w:vAlign w:val="center"/>
          </w:tcPr>
          <w:p w14:paraId="0548CB1B" w14:textId="77777777" w:rsidR="00AF24A3" w:rsidRPr="00F41C79" w:rsidRDefault="00AF24A3" w:rsidP="00BA4D5F">
            <w:pPr>
              <w:jc w:val="both"/>
              <w:rPr>
                <w:rFonts w:ascii="宋体" w:hAnsi="宋体" w:cs="宋体"/>
                <w:color w:val="000000"/>
                <w:sz w:val="20"/>
                <w:lang w:eastAsia="zh-CN"/>
              </w:rPr>
            </w:pPr>
          </w:p>
        </w:tc>
      </w:tr>
      <w:tr w:rsidR="00AF24A3" w:rsidRPr="00300621" w14:paraId="3AA8FA81" w14:textId="77777777" w:rsidTr="00AF24A3">
        <w:trPr>
          <w:cantSplit/>
          <w:trHeight w:val="483"/>
        </w:trPr>
        <w:tc>
          <w:tcPr>
            <w:tcW w:w="484" w:type="dxa"/>
            <w:shd w:val="clear" w:color="auto" w:fill="AECEE1"/>
            <w:tcMar>
              <w:top w:w="58" w:type="dxa"/>
              <w:left w:w="58" w:type="dxa"/>
              <w:bottom w:w="58" w:type="dxa"/>
              <w:right w:w="58" w:type="dxa"/>
            </w:tcMar>
            <w:vAlign w:val="center"/>
          </w:tcPr>
          <w:p w14:paraId="44CFD0BA" w14:textId="77777777" w:rsidR="00AF24A3" w:rsidRDefault="00AF24A3" w:rsidP="00BA4D5F">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73874C67" w14:textId="77777777" w:rsidR="00AF24A3" w:rsidRDefault="00AF24A3" w:rsidP="00BA4D5F">
            <w:pPr>
              <w:jc w:val="both"/>
              <w:rPr>
                <w:rFonts w:ascii="宋体" w:hAnsi="宋体" w:cs="宋体"/>
                <w:color w:val="000000"/>
                <w:sz w:val="20"/>
              </w:rPr>
            </w:pPr>
            <w:r>
              <w:rPr>
                <w:rFonts w:ascii="宋体" w:hAnsi="宋体" w:cs="宋体" w:hint="eastAsia"/>
                <w:color w:val="000000"/>
                <w:sz w:val="20"/>
              </w:rPr>
              <w:t>凭证生成</w:t>
            </w:r>
          </w:p>
        </w:tc>
        <w:tc>
          <w:tcPr>
            <w:tcW w:w="3827" w:type="dxa"/>
            <w:shd w:val="clear" w:color="auto" w:fill="E3EEF5"/>
            <w:tcMar>
              <w:top w:w="58" w:type="dxa"/>
              <w:left w:w="58" w:type="dxa"/>
              <w:bottom w:w="58" w:type="dxa"/>
              <w:right w:w="58" w:type="dxa"/>
            </w:tcMar>
            <w:vAlign w:val="center"/>
          </w:tcPr>
          <w:p w14:paraId="288B0DA5" w14:textId="77777777" w:rsidR="00AF24A3" w:rsidRDefault="00AF24A3" w:rsidP="00BA4D5F">
            <w:pPr>
              <w:jc w:val="both"/>
              <w:rPr>
                <w:rFonts w:ascii="宋体" w:hAnsi="宋体" w:cs="宋体"/>
                <w:color w:val="000000"/>
                <w:sz w:val="20"/>
                <w:lang w:eastAsia="zh-CN"/>
              </w:rPr>
            </w:pPr>
            <w:r>
              <w:rPr>
                <w:rFonts w:ascii="宋体" w:hAnsi="宋体" w:cs="宋体" w:hint="eastAsia"/>
                <w:color w:val="000000"/>
                <w:sz w:val="20"/>
                <w:lang w:eastAsia="zh-CN"/>
              </w:rPr>
              <w:t>收款成功，</w:t>
            </w:r>
            <w:r>
              <w:rPr>
                <w:rFonts w:ascii="宋体" w:hAnsi="宋体" w:cs="宋体"/>
                <w:color w:val="000000"/>
                <w:sz w:val="20"/>
                <w:lang w:eastAsia="zh-CN"/>
              </w:rPr>
              <w:t>ATS向</w:t>
            </w:r>
            <w:r>
              <w:rPr>
                <w:rFonts w:ascii="宋体" w:hAnsi="宋体" w:cs="宋体" w:hint="eastAsia"/>
                <w:color w:val="000000"/>
                <w:sz w:val="20"/>
                <w:lang w:eastAsia="zh-CN"/>
              </w:rPr>
              <w:t>GL2推送交易数据进行记账。</w:t>
            </w:r>
          </w:p>
        </w:tc>
        <w:tc>
          <w:tcPr>
            <w:tcW w:w="1560" w:type="dxa"/>
            <w:shd w:val="clear" w:color="auto" w:fill="E3EEF5"/>
            <w:tcMar>
              <w:top w:w="58" w:type="dxa"/>
              <w:left w:w="58" w:type="dxa"/>
              <w:bottom w:w="58" w:type="dxa"/>
              <w:right w:w="58" w:type="dxa"/>
            </w:tcMar>
            <w:vAlign w:val="center"/>
          </w:tcPr>
          <w:p w14:paraId="79974117" w14:textId="77777777" w:rsidR="00AF24A3" w:rsidRDefault="00AF24A3" w:rsidP="00BA4D5F">
            <w:pPr>
              <w:jc w:val="both"/>
              <w:rPr>
                <w:rFonts w:ascii="宋体" w:hAnsi="宋体" w:cs="宋体"/>
                <w:color w:val="000000"/>
                <w:sz w:val="20"/>
                <w:lang w:eastAsia="zh-CN"/>
              </w:rPr>
            </w:pPr>
          </w:p>
        </w:tc>
      </w:tr>
    </w:tbl>
    <w:p w14:paraId="7F9EF71C" w14:textId="77777777" w:rsidR="00AF24A3" w:rsidRDefault="00AF24A3" w:rsidP="00D75A6D">
      <w:pPr>
        <w:pStyle w:val="6"/>
        <w:numPr>
          <w:ilvl w:val="5"/>
          <w:numId w:val="2"/>
        </w:numPr>
        <w:rPr>
          <w:lang w:eastAsia="zh-CN"/>
        </w:rPr>
      </w:pPr>
      <w:r>
        <w:rPr>
          <w:rFonts w:hint="eastAsia"/>
          <w:lang w:eastAsia="zh-CN"/>
        </w:rPr>
        <w:t>业务元素</w:t>
      </w:r>
    </w:p>
    <w:p w14:paraId="107ADB9F" w14:textId="77777777" w:rsidR="00AF24A3" w:rsidRDefault="00AF24A3" w:rsidP="00BA4D5F">
      <w:pPr>
        <w:ind w:left="420"/>
        <w:rPr>
          <w:lang w:eastAsia="zh-CN"/>
        </w:rPr>
      </w:pPr>
      <w:r>
        <w:rPr>
          <w:rFonts w:hint="eastAsia"/>
          <w:lang w:eastAsia="zh-CN"/>
        </w:rPr>
        <w:t>同付款业务元素</w:t>
      </w:r>
    </w:p>
    <w:p w14:paraId="54480C59" w14:textId="77777777" w:rsidR="00AF24A3" w:rsidRDefault="00AF24A3" w:rsidP="00D75A6D">
      <w:pPr>
        <w:pStyle w:val="6"/>
        <w:numPr>
          <w:ilvl w:val="5"/>
          <w:numId w:val="2"/>
        </w:numPr>
        <w:rPr>
          <w:lang w:eastAsia="zh-CN"/>
        </w:rPr>
      </w:pPr>
      <w:r>
        <w:rPr>
          <w:rFonts w:hint="eastAsia"/>
          <w:lang w:eastAsia="zh-CN"/>
        </w:rPr>
        <w:t>用户界面</w:t>
      </w:r>
    </w:p>
    <w:p w14:paraId="6B0E84E7" w14:textId="320C743E" w:rsidR="00AF24A3" w:rsidRPr="00D12323" w:rsidRDefault="00AF24A3" w:rsidP="00AF24A3">
      <w:pPr>
        <w:pStyle w:val="L-"/>
      </w:pPr>
      <w:r w:rsidRPr="00D12323">
        <w:rPr>
          <w:rFonts w:hint="eastAsia"/>
        </w:rPr>
        <w:t>图：</w:t>
      </w:r>
      <w:r>
        <w:rPr>
          <w:rFonts w:hint="eastAsia"/>
        </w:rPr>
        <w:t>3.</w:t>
      </w:r>
      <w:r w:rsidR="00B712AC">
        <w:t>4.3.4.2.5</w:t>
      </w:r>
      <w:r w:rsidRPr="00D12323">
        <w:rPr>
          <w:rFonts w:hint="eastAsia"/>
        </w:rPr>
        <w:t xml:space="preserve">-1 </w:t>
      </w:r>
      <w:r>
        <w:rPr>
          <w:rFonts w:hint="eastAsia"/>
        </w:rPr>
        <w:t>到款确认界面</w:t>
      </w:r>
      <w:r>
        <w:rPr>
          <w:rFonts w:ascii="宋体" w:cs="宋体" w:hint="eastAsia"/>
          <w:color w:val="000000"/>
          <w:szCs w:val="22"/>
        </w:rPr>
        <w:t>图</w:t>
      </w:r>
    </w:p>
    <w:p w14:paraId="270D7234" w14:textId="77777777" w:rsidR="00AF24A3" w:rsidRDefault="00AF24A3" w:rsidP="00AF24A3">
      <w:r>
        <w:rPr>
          <w:noProof/>
          <w:lang w:eastAsia="zh-CN" w:bidi="ar-SA"/>
        </w:rPr>
        <w:drawing>
          <wp:inline distT="0" distB="0" distL="0" distR="0" wp14:anchorId="38C280EE" wp14:editId="18D8FE62">
            <wp:extent cx="5278120" cy="28047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2804795"/>
                    </a:xfrm>
                    <a:prstGeom prst="rect">
                      <a:avLst/>
                    </a:prstGeom>
                  </pic:spPr>
                </pic:pic>
              </a:graphicData>
            </a:graphic>
          </wp:inline>
        </w:drawing>
      </w:r>
    </w:p>
    <w:p w14:paraId="49E2F81A" w14:textId="77777777" w:rsidR="00AF24A3" w:rsidRDefault="00AF24A3" w:rsidP="00AF24A3"/>
    <w:p w14:paraId="2354D4AA" w14:textId="77777777" w:rsidR="00AF24A3" w:rsidRPr="008D491E" w:rsidRDefault="00AF24A3" w:rsidP="00AF24A3">
      <w:pPr>
        <w:rPr>
          <w:lang w:eastAsia="zh-CN"/>
        </w:rPr>
      </w:pPr>
    </w:p>
    <w:bookmarkEnd w:id="150"/>
    <w:p w14:paraId="69E88BA6" w14:textId="77777777" w:rsidR="002136C8" w:rsidRDefault="002136C8" w:rsidP="002136C8"/>
    <w:p w14:paraId="19423FE4" w14:textId="77777777" w:rsidR="002136C8" w:rsidRDefault="002136C8" w:rsidP="002136C8">
      <w:pPr>
        <w:pStyle w:val="30"/>
        <w:numPr>
          <w:ilvl w:val="2"/>
          <w:numId w:val="2"/>
        </w:numPr>
        <w:rPr>
          <w:lang w:eastAsia="zh-CN"/>
        </w:rPr>
      </w:pPr>
      <w:bookmarkStart w:id="153" w:name="_Toc517685581"/>
      <w:bookmarkStart w:id="154" w:name="_Toc10186641"/>
      <w:r>
        <w:rPr>
          <w:rFonts w:hint="eastAsia"/>
          <w:lang w:eastAsia="zh-CN"/>
        </w:rPr>
        <w:t>预警监控</w:t>
      </w:r>
      <w:bookmarkEnd w:id="153"/>
      <w:bookmarkEnd w:id="154"/>
    </w:p>
    <w:p w14:paraId="1D99C67A" w14:textId="77777777" w:rsidR="002136C8" w:rsidRDefault="002136C8" w:rsidP="007E69D1">
      <w:pPr>
        <w:pStyle w:val="40"/>
        <w:numPr>
          <w:ilvl w:val="3"/>
          <w:numId w:val="2"/>
        </w:numPr>
        <w:rPr>
          <w:lang w:eastAsia="zh-CN"/>
        </w:rPr>
      </w:pPr>
      <w:r>
        <w:rPr>
          <w:rFonts w:hint="eastAsia"/>
          <w:lang w:eastAsia="zh-CN"/>
        </w:rPr>
        <w:t>预警信息</w:t>
      </w:r>
    </w:p>
    <w:p w14:paraId="2F5FF616"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0F707393" w14:textId="77777777" w:rsidR="002136C8" w:rsidRDefault="002136C8" w:rsidP="002136C8">
      <w:pPr>
        <w:ind w:firstLine="420"/>
        <w:rPr>
          <w:lang w:eastAsia="zh-CN"/>
        </w:rPr>
      </w:pPr>
      <w:r>
        <w:rPr>
          <w:rFonts w:hint="eastAsia"/>
          <w:lang w:eastAsia="zh-CN"/>
        </w:rPr>
        <w:t>提供查询系统预警任务产生的预警信息及撤销预警功能：</w:t>
      </w:r>
    </w:p>
    <w:p w14:paraId="680E901D" w14:textId="77777777" w:rsidR="002136C8" w:rsidRDefault="002136C8" w:rsidP="002136C8">
      <w:pPr>
        <w:ind w:firstLine="420"/>
        <w:rPr>
          <w:lang w:eastAsia="zh-CN"/>
        </w:rPr>
      </w:pPr>
      <w:r>
        <w:rPr>
          <w:rFonts w:hint="eastAsia"/>
          <w:lang w:eastAsia="zh-CN"/>
        </w:rPr>
        <w:t>1</w:t>
      </w:r>
      <w:r>
        <w:rPr>
          <w:rFonts w:hint="eastAsia"/>
          <w:lang w:eastAsia="zh-CN"/>
        </w:rPr>
        <w:t>、收款大额资金交易规则，资金系统可根据交易类型、组织级别、收款金额来设置大额预警。</w:t>
      </w:r>
    </w:p>
    <w:p w14:paraId="11BB8DD7" w14:textId="77777777" w:rsidR="002136C8" w:rsidRDefault="002136C8" w:rsidP="002136C8">
      <w:pPr>
        <w:ind w:firstLine="420"/>
        <w:rPr>
          <w:lang w:eastAsia="zh-CN"/>
        </w:rPr>
      </w:pPr>
      <w:r>
        <w:rPr>
          <w:rFonts w:hint="eastAsia"/>
          <w:lang w:eastAsia="zh-CN"/>
        </w:rPr>
        <w:t>2</w:t>
      </w:r>
      <w:r>
        <w:rPr>
          <w:rFonts w:hint="eastAsia"/>
          <w:lang w:eastAsia="zh-CN"/>
        </w:rPr>
        <w:t>、付款大额资金交易规则，资金系统可根据交易类型、组织级别、付款金额来设置大额预警。</w:t>
      </w:r>
    </w:p>
    <w:p w14:paraId="633D3AC2" w14:textId="77777777" w:rsidR="002136C8" w:rsidRDefault="002136C8" w:rsidP="002136C8">
      <w:pPr>
        <w:ind w:firstLine="420"/>
        <w:rPr>
          <w:lang w:eastAsia="zh-CN"/>
        </w:rPr>
      </w:pPr>
      <w:r>
        <w:rPr>
          <w:rFonts w:hint="eastAsia"/>
          <w:lang w:eastAsia="zh-CN"/>
        </w:rPr>
        <w:t>3</w:t>
      </w:r>
      <w:r>
        <w:rPr>
          <w:rFonts w:hint="eastAsia"/>
          <w:lang w:eastAsia="zh-CN"/>
        </w:rPr>
        <w:t>、收、付款疑似重复支付规则，资金系统根据付款账号、收款账号、金额等条件来判断是否重复支付。</w:t>
      </w:r>
    </w:p>
    <w:p w14:paraId="3F041385" w14:textId="77777777" w:rsidR="002136C8" w:rsidRDefault="002136C8" w:rsidP="002136C8">
      <w:pPr>
        <w:ind w:firstLine="420"/>
        <w:rPr>
          <w:lang w:eastAsia="zh-CN"/>
        </w:rPr>
      </w:pPr>
      <w:r>
        <w:rPr>
          <w:rFonts w:hint="eastAsia"/>
          <w:lang w:eastAsia="zh-CN"/>
        </w:rPr>
        <w:t>4</w:t>
      </w:r>
      <w:r>
        <w:rPr>
          <w:rFonts w:hint="eastAsia"/>
          <w:lang w:eastAsia="zh-CN"/>
        </w:rPr>
        <w:t>、账户异常规则，资金系统开户，可根据账户状态、维护状态、审批状态、终审日期来判断是否开户异常。</w:t>
      </w:r>
    </w:p>
    <w:p w14:paraId="1A6DB680" w14:textId="77777777" w:rsidR="002136C8" w:rsidRDefault="002136C8" w:rsidP="002136C8">
      <w:pPr>
        <w:ind w:firstLine="420"/>
        <w:rPr>
          <w:lang w:eastAsia="zh-CN"/>
        </w:rPr>
      </w:pPr>
      <w:r>
        <w:rPr>
          <w:rFonts w:hint="eastAsia"/>
          <w:lang w:eastAsia="zh-CN"/>
        </w:rPr>
        <w:t>5</w:t>
      </w:r>
      <w:r>
        <w:rPr>
          <w:rFonts w:hint="eastAsia"/>
          <w:lang w:eastAsia="zh-CN"/>
        </w:rPr>
        <w:t>、违规资金付款（该收入的走到支出，该支出的走到收入），资金系统根据收、付方组织级别，收、付方账户用途，收方对象类型来判断。</w:t>
      </w:r>
    </w:p>
    <w:p w14:paraId="3E102491" w14:textId="0E5805F5" w:rsidR="002136C8" w:rsidRDefault="002136C8">
      <w:pPr>
        <w:ind w:firstLine="420"/>
        <w:rPr>
          <w:lang w:eastAsia="zh-CN"/>
        </w:rPr>
      </w:pPr>
      <w:r>
        <w:rPr>
          <w:rFonts w:hint="eastAsia"/>
          <w:lang w:eastAsia="zh-CN"/>
        </w:rPr>
        <w:t>6</w:t>
      </w:r>
      <w:r>
        <w:rPr>
          <w:rFonts w:hint="eastAsia"/>
          <w:lang w:eastAsia="zh-CN"/>
        </w:rPr>
        <w:t>、台账到期预警，资金系统需要按台账到期日进行提前或者滞后预警。</w:t>
      </w:r>
    </w:p>
    <w:p w14:paraId="1FD37470" w14:textId="1E3BD304" w:rsidR="00F83558" w:rsidRDefault="00EA2A5F" w:rsidP="002136C8">
      <w:pPr>
        <w:ind w:firstLine="420"/>
        <w:rPr>
          <w:lang w:eastAsia="zh-CN"/>
        </w:rPr>
      </w:pPr>
      <w:r>
        <w:rPr>
          <w:rFonts w:hint="eastAsia"/>
          <w:lang w:eastAsia="zh-CN"/>
        </w:rPr>
        <w:t>7</w:t>
      </w:r>
      <w:r w:rsidR="00F83558">
        <w:rPr>
          <w:rFonts w:hint="eastAsia"/>
          <w:lang w:eastAsia="zh-CN"/>
        </w:rPr>
        <w:t>、账户余额不足预警，当</w:t>
      </w:r>
      <w:r w:rsidR="00F83558" w:rsidRPr="008D491E">
        <w:rPr>
          <w:rFonts w:hint="eastAsia"/>
          <w:lang w:eastAsia="zh-CN"/>
        </w:rPr>
        <w:t>所有账号的余额超过或者小于某个值的预警，或者按账号用途进行预警，或者某一个账号余额的预警</w:t>
      </w:r>
      <w:r w:rsidR="00F83558">
        <w:rPr>
          <w:rFonts w:hint="eastAsia"/>
          <w:lang w:eastAsia="zh-CN"/>
        </w:rPr>
        <w:t>。</w:t>
      </w:r>
    </w:p>
    <w:p w14:paraId="602B2986" w14:textId="7FEDD682" w:rsidR="00F83558" w:rsidRDefault="00EA2A5F" w:rsidP="002136C8">
      <w:pPr>
        <w:ind w:firstLine="420"/>
        <w:rPr>
          <w:lang w:eastAsia="zh-CN"/>
        </w:rPr>
      </w:pPr>
      <w:r>
        <w:rPr>
          <w:rFonts w:hint="eastAsia"/>
          <w:lang w:eastAsia="zh-CN"/>
        </w:rPr>
        <w:t>8</w:t>
      </w:r>
      <w:r w:rsidR="00F83558">
        <w:rPr>
          <w:rFonts w:hint="eastAsia"/>
          <w:lang w:eastAsia="zh-CN"/>
        </w:rPr>
        <w:t>、不活跃账号预警</w:t>
      </w:r>
      <w:r w:rsidR="006D004A">
        <w:rPr>
          <w:rFonts w:hint="eastAsia"/>
          <w:lang w:eastAsia="zh-CN"/>
        </w:rPr>
        <w:t>，</w:t>
      </w:r>
      <w:r w:rsidR="00936E6D">
        <w:rPr>
          <w:rFonts w:hint="eastAsia"/>
          <w:lang w:eastAsia="zh-CN"/>
        </w:rPr>
        <w:t>可根据账号用途时间范围维护长期无交易的账号，进行预警</w:t>
      </w:r>
      <w:r w:rsidR="00F83558">
        <w:rPr>
          <w:rFonts w:hint="eastAsia"/>
          <w:lang w:eastAsia="zh-CN"/>
        </w:rPr>
        <w:t>。</w:t>
      </w:r>
    </w:p>
    <w:p w14:paraId="624B37EE" w14:textId="0CCBB9BC" w:rsidR="00EA2A5F" w:rsidRDefault="00EA2A5F" w:rsidP="002136C8">
      <w:pPr>
        <w:ind w:firstLine="420"/>
        <w:rPr>
          <w:lang w:eastAsia="zh-CN"/>
        </w:rPr>
      </w:pPr>
      <w:commentRangeStart w:id="155"/>
      <w:commentRangeStart w:id="156"/>
      <w:r>
        <w:rPr>
          <w:lang w:eastAsia="zh-CN"/>
        </w:rPr>
        <w:t>需求描述：</w:t>
      </w:r>
    </w:p>
    <w:p w14:paraId="7EA10C74" w14:textId="17E13A99" w:rsidR="00EA2A5F" w:rsidRDefault="00EA2A5F" w:rsidP="002136C8">
      <w:pPr>
        <w:ind w:firstLine="420"/>
        <w:rPr>
          <w:lang w:eastAsia="zh-CN"/>
        </w:rPr>
      </w:pPr>
      <w:r>
        <w:rPr>
          <w:rFonts w:hint="eastAsia"/>
          <w:lang w:eastAsia="zh-CN"/>
        </w:rPr>
        <w:t xml:space="preserve">    </w:t>
      </w:r>
      <w:r>
        <w:rPr>
          <w:rFonts w:hint="eastAsia"/>
          <w:lang w:eastAsia="zh-CN"/>
        </w:rPr>
        <w:t>对于预警出来的信息需通过邮件发送给相应用户，发送信息中需带有资金系统的登陆地址。方便用户登录资金系统进行查看及撤销。</w:t>
      </w:r>
      <w:commentRangeEnd w:id="155"/>
      <w:r w:rsidR="001A54E5">
        <w:rPr>
          <w:rStyle w:val="af"/>
          <w:rFonts w:ascii="Times New Roman" w:hAnsi="Times New Roman"/>
          <w:kern w:val="2"/>
        </w:rPr>
        <w:commentReference w:id="155"/>
      </w:r>
      <w:commentRangeEnd w:id="156"/>
      <w:r w:rsidR="00C55C10">
        <w:rPr>
          <w:rStyle w:val="af"/>
          <w:rFonts w:ascii="Times New Roman" w:hAnsi="Times New Roman"/>
          <w:kern w:val="2"/>
        </w:rPr>
        <w:commentReference w:id="156"/>
      </w:r>
    </w:p>
    <w:p w14:paraId="0C579B55"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17EEB864" w14:textId="77777777" w:rsidR="002136C8" w:rsidRPr="00D02A75" w:rsidRDefault="002136C8" w:rsidP="002136C8">
      <w:pPr>
        <w:rPr>
          <w:lang w:eastAsia="zh-CN"/>
        </w:rPr>
      </w:pPr>
      <w:r>
        <w:rPr>
          <w:rFonts w:hint="eastAsia"/>
          <w:lang w:eastAsia="zh-CN"/>
        </w:rPr>
        <w:tab/>
      </w:r>
      <w:r>
        <w:rPr>
          <w:rFonts w:hint="eastAsia"/>
          <w:lang w:eastAsia="zh-CN"/>
        </w:rPr>
        <w:t>无</w:t>
      </w:r>
    </w:p>
    <w:p w14:paraId="3C2483C2"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5FDF827D" w14:textId="77777777" w:rsidR="002136C8" w:rsidRPr="00D02A75" w:rsidRDefault="002136C8" w:rsidP="002136C8">
      <w:pPr>
        <w:rPr>
          <w:lang w:eastAsia="zh-CN"/>
        </w:rPr>
      </w:pPr>
      <w:r>
        <w:rPr>
          <w:rFonts w:hint="eastAsia"/>
          <w:lang w:eastAsia="zh-CN"/>
        </w:rPr>
        <w:tab/>
      </w:r>
      <w:r>
        <w:rPr>
          <w:rFonts w:hint="eastAsia"/>
          <w:lang w:eastAsia="zh-CN"/>
        </w:rPr>
        <w:t>无</w:t>
      </w:r>
    </w:p>
    <w:p w14:paraId="1C9DED86"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1ADE7AC" w14:textId="77777777" w:rsidR="002136C8" w:rsidRDefault="002136C8" w:rsidP="002136C8">
      <w:pPr>
        <w:rPr>
          <w:lang w:eastAsia="zh-CN"/>
        </w:rPr>
      </w:pPr>
      <w:r>
        <w:rPr>
          <w:rFonts w:hint="eastAsia"/>
          <w:lang w:eastAsia="zh-CN"/>
        </w:rPr>
        <w:tab/>
      </w:r>
      <w:r>
        <w:rPr>
          <w:rFonts w:hint="eastAsia"/>
          <w:lang w:eastAsia="zh-CN"/>
        </w:rPr>
        <w:t>无</w:t>
      </w:r>
    </w:p>
    <w:p w14:paraId="379DA1F4"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355AD9D8" w14:textId="53B22F99" w:rsidR="002136C8" w:rsidRPr="00D12323" w:rsidRDefault="002136C8" w:rsidP="002136C8">
      <w:pPr>
        <w:pStyle w:val="L-"/>
      </w:pPr>
      <w:r w:rsidRPr="00D12323">
        <w:rPr>
          <w:rFonts w:hint="eastAsia"/>
        </w:rPr>
        <w:t>图：</w:t>
      </w:r>
      <w:r>
        <w:rPr>
          <w:rFonts w:hint="eastAsia"/>
        </w:rPr>
        <w:t>3.4.</w:t>
      </w:r>
      <w:r w:rsidR="00B712AC">
        <w:t>4</w:t>
      </w:r>
      <w:r>
        <w:rPr>
          <w:rFonts w:hint="eastAsia"/>
        </w:rPr>
        <w:t>.</w:t>
      </w:r>
      <w:r w:rsidR="0053192B">
        <w:t>1</w:t>
      </w:r>
      <w:r w:rsidR="00B712AC">
        <w:t>.5</w:t>
      </w:r>
      <w:r w:rsidRPr="00D12323">
        <w:rPr>
          <w:rFonts w:hint="eastAsia"/>
        </w:rPr>
        <w:t>-</w:t>
      </w:r>
      <w:r>
        <w:rPr>
          <w:rFonts w:hint="eastAsia"/>
        </w:rPr>
        <w:t>1</w:t>
      </w:r>
      <w:r w:rsidRPr="00D12323">
        <w:rPr>
          <w:rFonts w:hint="eastAsia"/>
        </w:rPr>
        <w:t xml:space="preserve"> </w:t>
      </w:r>
      <w:r>
        <w:rPr>
          <w:rFonts w:hint="eastAsia"/>
        </w:rPr>
        <w:t xml:space="preserve"> </w:t>
      </w:r>
      <w:r>
        <w:rPr>
          <w:rFonts w:hint="eastAsia"/>
        </w:rPr>
        <w:t>预警信息页面</w:t>
      </w:r>
    </w:p>
    <w:p w14:paraId="796402E4" w14:textId="77777777" w:rsidR="002136C8" w:rsidRDefault="00E75EE2" w:rsidP="002136C8">
      <w:r>
        <w:rPr>
          <w:noProof/>
          <w:lang w:eastAsia="zh-CN" w:bidi="ar-SA"/>
        </w:rPr>
        <w:drawing>
          <wp:inline distT="0" distB="0" distL="0" distR="0" wp14:anchorId="20B89120" wp14:editId="63A43ADC">
            <wp:extent cx="5276850" cy="2809875"/>
            <wp:effectExtent l="0" t="0" r="0" b="9525"/>
            <wp:docPr id="11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CCFD35A" w14:textId="77777777" w:rsidR="002136C8" w:rsidRDefault="002136C8" w:rsidP="002136C8"/>
    <w:p w14:paraId="1BEBD42D" w14:textId="77777777" w:rsidR="002136C8" w:rsidRDefault="002136C8" w:rsidP="002136C8">
      <w:pPr>
        <w:pStyle w:val="30"/>
        <w:numPr>
          <w:ilvl w:val="2"/>
          <w:numId w:val="2"/>
        </w:numPr>
        <w:rPr>
          <w:lang w:eastAsia="zh-CN"/>
        </w:rPr>
      </w:pPr>
      <w:bookmarkStart w:id="157" w:name="_Toc517685583"/>
      <w:bookmarkStart w:id="158" w:name="_Toc10186642"/>
      <w:r>
        <w:rPr>
          <w:rFonts w:hint="eastAsia"/>
          <w:lang w:eastAsia="zh-CN"/>
        </w:rPr>
        <w:t>电子回单</w:t>
      </w:r>
      <w:bookmarkEnd w:id="157"/>
      <w:bookmarkEnd w:id="158"/>
    </w:p>
    <w:p w14:paraId="413789D4" w14:textId="77777777" w:rsidR="002136C8" w:rsidRDefault="002136C8" w:rsidP="007E69D1">
      <w:pPr>
        <w:pStyle w:val="40"/>
        <w:numPr>
          <w:ilvl w:val="3"/>
          <w:numId w:val="2"/>
        </w:numPr>
      </w:pPr>
      <w:r>
        <w:rPr>
          <w:rFonts w:hint="eastAsia"/>
        </w:rPr>
        <w:t>电子回单</w:t>
      </w:r>
    </w:p>
    <w:p w14:paraId="0AAF6ECC" w14:textId="77777777" w:rsidR="002136C8" w:rsidRPr="007E69D1" w:rsidRDefault="002136C8" w:rsidP="007E69D1">
      <w:pPr>
        <w:pStyle w:val="5"/>
        <w:numPr>
          <w:ilvl w:val="4"/>
          <w:numId w:val="2"/>
        </w:numPr>
        <w:rPr>
          <w:lang w:eastAsia="zh-CN"/>
        </w:rPr>
      </w:pPr>
      <w:r w:rsidRPr="007E69D1">
        <w:rPr>
          <w:rFonts w:hint="eastAsia"/>
          <w:lang w:eastAsia="zh-CN"/>
        </w:rPr>
        <w:t>业务描述</w:t>
      </w:r>
    </w:p>
    <w:p w14:paraId="073A475A" w14:textId="77777777" w:rsidR="002136C8" w:rsidRDefault="002136C8" w:rsidP="002136C8">
      <w:pPr>
        <w:ind w:firstLine="420"/>
        <w:rPr>
          <w:lang w:eastAsia="zh-CN"/>
        </w:rPr>
      </w:pPr>
      <w:r>
        <w:rPr>
          <w:rFonts w:hint="eastAsia"/>
          <w:lang w:eastAsia="zh-CN"/>
        </w:rPr>
        <w:t>资金系统获取电子回单并展示，用户可以在资金系统中查询电子回单并打印回单。</w:t>
      </w:r>
    </w:p>
    <w:p w14:paraId="61D006DC" w14:textId="77777777" w:rsidR="002136C8" w:rsidRPr="007E69D1" w:rsidRDefault="002136C8" w:rsidP="007E69D1">
      <w:pPr>
        <w:pStyle w:val="5"/>
        <w:numPr>
          <w:ilvl w:val="4"/>
          <w:numId w:val="2"/>
        </w:numPr>
        <w:rPr>
          <w:lang w:eastAsia="zh-CN"/>
        </w:rPr>
      </w:pPr>
      <w:r w:rsidRPr="007E69D1">
        <w:rPr>
          <w:rFonts w:hint="eastAsia"/>
          <w:lang w:eastAsia="zh-CN"/>
        </w:rPr>
        <w:t>业务流程</w:t>
      </w:r>
    </w:p>
    <w:p w14:paraId="04A4047C" w14:textId="57317626" w:rsidR="002136C8" w:rsidRPr="00D12323" w:rsidRDefault="002136C8" w:rsidP="002136C8">
      <w:pPr>
        <w:pStyle w:val="L-"/>
      </w:pPr>
      <w:r w:rsidRPr="00D12323">
        <w:rPr>
          <w:rFonts w:hint="eastAsia"/>
        </w:rPr>
        <w:t>图：</w:t>
      </w:r>
      <w:r>
        <w:rPr>
          <w:rFonts w:hint="eastAsia"/>
        </w:rPr>
        <w:t>3.4.</w:t>
      </w:r>
      <w:r w:rsidR="00B712AC">
        <w:t>5</w:t>
      </w:r>
      <w:r>
        <w:rPr>
          <w:rFonts w:hint="eastAsia"/>
        </w:rPr>
        <w:t>.1</w:t>
      </w:r>
      <w:r w:rsidR="00B712AC">
        <w:t>.2</w:t>
      </w:r>
      <w:r w:rsidRPr="00D12323">
        <w:rPr>
          <w:rFonts w:hint="eastAsia"/>
        </w:rPr>
        <w:t xml:space="preserve">-1 </w:t>
      </w:r>
      <w:r>
        <w:rPr>
          <w:rFonts w:hint="eastAsia"/>
        </w:rPr>
        <w:t xml:space="preserve"> </w:t>
      </w:r>
      <w:r>
        <w:rPr>
          <w:rFonts w:hint="eastAsia"/>
        </w:rPr>
        <w:t>电子回单流程</w:t>
      </w:r>
    </w:p>
    <w:p w14:paraId="234CC55E" w14:textId="77777777" w:rsidR="002136C8" w:rsidRDefault="002136C8" w:rsidP="002136C8">
      <w:r>
        <w:object w:dxaOrig="16242" w:dyaOrig="12444" w14:anchorId="2E72F9A4">
          <v:shape id="_x0000_i1040" type="#_x0000_t75" style="width:417.5pt;height:316.5pt" o:ole="">
            <v:imagedata r:id="rId116" o:title=""/>
          </v:shape>
          <o:OLEObject Type="Embed" ProgID="Visio.Drawing.11" ShapeID="_x0000_i1040" DrawAspect="Content" ObjectID="_1624086110" r:id="rId117"/>
        </w:object>
      </w:r>
    </w:p>
    <w:p w14:paraId="533C6317" w14:textId="77777777" w:rsidR="002136C8" w:rsidRPr="00D02A75" w:rsidRDefault="002136C8" w:rsidP="002136C8"/>
    <w:p w14:paraId="4EB24F2F" w14:textId="77777777" w:rsidR="002136C8" w:rsidRPr="007E69D1" w:rsidRDefault="002136C8" w:rsidP="007E69D1">
      <w:pPr>
        <w:pStyle w:val="5"/>
        <w:numPr>
          <w:ilvl w:val="4"/>
          <w:numId w:val="2"/>
        </w:numPr>
        <w:rPr>
          <w:lang w:eastAsia="zh-CN"/>
        </w:rPr>
      </w:pPr>
      <w:r w:rsidRPr="007E69D1">
        <w:rPr>
          <w:rFonts w:hint="eastAsia"/>
          <w:lang w:eastAsia="zh-CN"/>
        </w:rPr>
        <w:t>流程说明</w:t>
      </w:r>
    </w:p>
    <w:p w14:paraId="29949225" w14:textId="39407FA2" w:rsidR="002136C8" w:rsidRPr="00D12323" w:rsidRDefault="002136C8" w:rsidP="002136C8">
      <w:pPr>
        <w:pStyle w:val="L-"/>
      </w:pPr>
      <w:r>
        <w:rPr>
          <w:rFonts w:hint="eastAsia"/>
        </w:rPr>
        <w:t>说明</w:t>
      </w:r>
      <w:r w:rsidRPr="00D12323">
        <w:rPr>
          <w:rFonts w:hint="eastAsia"/>
        </w:rPr>
        <w:t>：</w:t>
      </w:r>
      <w:r>
        <w:rPr>
          <w:rFonts w:hint="eastAsia"/>
        </w:rPr>
        <w:t>3.4.</w:t>
      </w:r>
      <w:r w:rsidR="00B712AC">
        <w:t>5.1</w:t>
      </w:r>
      <w:r w:rsidR="00B712AC">
        <w:rPr>
          <w:rFonts w:hint="eastAsia"/>
        </w:rPr>
        <w:t>.3</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账龄流程</w:t>
      </w:r>
      <w:r>
        <w:rPr>
          <w:rFonts w:ascii="宋体" w:cs="宋体" w:hint="eastAsia"/>
          <w:color w:val="000000"/>
          <w:szCs w:val="22"/>
        </w:rPr>
        <w:t>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2136C8" w:rsidRPr="00300621" w14:paraId="5FC930C9" w14:textId="77777777" w:rsidTr="002136C8">
        <w:trPr>
          <w:cantSplit/>
          <w:tblHeader/>
        </w:trPr>
        <w:tc>
          <w:tcPr>
            <w:tcW w:w="484" w:type="dxa"/>
            <w:shd w:val="clear" w:color="auto" w:fill="7C9BC1"/>
            <w:tcMar>
              <w:top w:w="58" w:type="dxa"/>
              <w:left w:w="58" w:type="dxa"/>
              <w:bottom w:w="58" w:type="dxa"/>
              <w:right w:w="58" w:type="dxa"/>
            </w:tcMar>
          </w:tcPr>
          <w:p w14:paraId="43B767A3" w14:textId="77777777" w:rsidR="002136C8" w:rsidRPr="00300621" w:rsidRDefault="002136C8" w:rsidP="002136C8">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6E0FBC04"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6CACE38E" w14:textId="77777777" w:rsidR="002136C8" w:rsidRPr="00300621" w:rsidRDefault="002136C8" w:rsidP="002136C8">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FA2B366" w14:textId="77777777" w:rsidR="002136C8" w:rsidRPr="00300621" w:rsidRDefault="002136C8" w:rsidP="002136C8">
            <w:pPr>
              <w:pStyle w:val="Cap1"/>
              <w:ind w:firstLineChars="100" w:firstLine="201"/>
              <w:jc w:val="both"/>
              <w:rPr>
                <w:rFonts w:hint="eastAsia"/>
                <w:szCs w:val="18"/>
              </w:rPr>
            </w:pPr>
            <w:r w:rsidRPr="00300621">
              <w:rPr>
                <w:rFonts w:hint="eastAsia"/>
                <w:szCs w:val="18"/>
              </w:rPr>
              <w:t>备注</w:t>
            </w:r>
          </w:p>
        </w:tc>
      </w:tr>
      <w:tr w:rsidR="002136C8" w:rsidRPr="00300621" w14:paraId="73F03DD1" w14:textId="77777777" w:rsidTr="002136C8">
        <w:trPr>
          <w:cantSplit/>
          <w:trHeight w:val="483"/>
        </w:trPr>
        <w:tc>
          <w:tcPr>
            <w:tcW w:w="484" w:type="dxa"/>
            <w:shd w:val="clear" w:color="auto" w:fill="AECEE1"/>
            <w:tcMar>
              <w:top w:w="58" w:type="dxa"/>
              <w:left w:w="58" w:type="dxa"/>
              <w:bottom w:w="58" w:type="dxa"/>
              <w:right w:w="58" w:type="dxa"/>
            </w:tcMar>
            <w:vAlign w:val="center"/>
          </w:tcPr>
          <w:p w14:paraId="44617BF7" w14:textId="77777777" w:rsidR="002136C8" w:rsidRPr="005D789A" w:rsidRDefault="002136C8" w:rsidP="002136C8">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ADD909D" w14:textId="77777777" w:rsidR="002136C8" w:rsidRPr="00F41C79" w:rsidRDefault="002136C8" w:rsidP="002136C8">
            <w:pPr>
              <w:rPr>
                <w:rFonts w:ascii="宋体" w:hAnsi="宋体" w:cs="宋体"/>
                <w:color w:val="000000"/>
                <w:sz w:val="20"/>
                <w:lang w:eastAsia="zh-CN"/>
              </w:rPr>
            </w:pPr>
            <w:r>
              <w:rPr>
                <w:rFonts w:ascii="宋体" w:hAnsi="宋体" w:cs="宋体"/>
                <w:color w:val="000000"/>
                <w:sz w:val="20"/>
                <w:lang w:eastAsia="zh-CN"/>
              </w:rPr>
              <w:t>ATS提交电子回单请求</w:t>
            </w:r>
          </w:p>
        </w:tc>
        <w:tc>
          <w:tcPr>
            <w:tcW w:w="3827" w:type="dxa"/>
            <w:shd w:val="clear" w:color="auto" w:fill="E3EEF5"/>
            <w:tcMar>
              <w:top w:w="58" w:type="dxa"/>
              <w:left w:w="58" w:type="dxa"/>
              <w:bottom w:w="58" w:type="dxa"/>
              <w:right w:w="58" w:type="dxa"/>
            </w:tcMar>
            <w:vAlign w:val="center"/>
          </w:tcPr>
          <w:p w14:paraId="5101C7BA" w14:textId="77777777" w:rsidR="002136C8" w:rsidRDefault="002136C8" w:rsidP="002136C8">
            <w:pPr>
              <w:rPr>
                <w:rFonts w:ascii="宋体" w:hAnsi="宋体" w:cs="宋体"/>
                <w:color w:val="000000"/>
                <w:sz w:val="20"/>
                <w:lang w:eastAsia="zh-CN"/>
              </w:rPr>
            </w:pPr>
            <w:r>
              <w:rPr>
                <w:rFonts w:ascii="宋体" w:hAnsi="宋体" w:cs="宋体"/>
                <w:color w:val="000000"/>
                <w:sz w:val="20"/>
                <w:lang w:eastAsia="zh-CN"/>
              </w:rPr>
              <w:t>ATS提交电子回单请求</w:t>
            </w:r>
            <w:r>
              <w:rPr>
                <w:rFonts w:ascii="宋体" w:hAnsi="宋体" w:cs="宋体" w:hint="eastAsia"/>
                <w:color w:val="000000"/>
                <w:sz w:val="20"/>
                <w:lang w:eastAsia="zh-CN"/>
              </w:rPr>
              <w:t>：</w:t>
            </w:r>
          </w:p>
          <w:p w14:paraId="4C580B9A" w14:textId="77777777" w:rsidR="002136C8" w:rsidRPr="00F41C79" w:rsidRDefault="002136C8" w:rsidP="002136C8">
            <w:pPr>
              <w:rPr>
                <w:rFonts w:ascii="宋体" w:hAnsi="宋体" w:cs="宋体"/>
                <w:color w:val="000000"/>
                <w:sz w:val="20"/>
                <w:lang w:eastAsia="zh-CN"/>
              </w:rPr>
            </w:pPr>
            <w:r>
              <w:rPr>
                <w:rFonts w:ascii="宋体" w:hAnsi="宋体" w:cs="宋体" w:hint="eastAsia"/>
                <w:color w:val="000000"/>
                <w:sz w:val="20"/>
                <w:lang w:eastAsia="zh-CN"/>
              </w:rPr>
              <w:t>ATS按账户和日期提交电子回单请求给DSP。</w:t>
            </w:r>
          </w:p>
        </w:tc>
        <w:tc>
          <w:tcPr>
            <w:tcW w:w="1560" w:type="dxa"/>
            <w:shd w:val="clear" w:color="auto" w:fill="E3EEF5"/>
            <w:tcMar>
              <w:top w:w="58" w:type="dxa"/>
              <w:left w:w="58" w:type="dxa"/>
              <w:bottom w:w="58" w:type="dxa"/>
              <w:right w:w="58" w:type="dxa"/>
            </w:tcMar>
            <w:vAlign w:val="center"/>
          </w:tcPr>
          <w:p w14:paraId="68C1F566" w14:textId="77777777" w:rsidR="002136C8" w:rsidRPr="00F41C79" w:rsidRDefault="002136C8" w:rsidP="002136C8">
            <w:pPr>
              <w:rPr>
                <w:rFonts w:ascii="宋体" w:hAnsi="宋体" w:cs="宋体"/>
                <w:color w:val="000000"/>
                <w:sz w:val="20"/>
                <w:lang w:eastAsia="zh-CN"/>
              </w:rPr>
            </w:pPr>
          </w:p>
        </w:tc>
      </w:tr>
      <w:tr w:rsidR="002136C8" w:rsidRPr="00300621" w14:paraId="71EB8973" w14:textId="77777777" w:rsidTr="002136C8">
        <w:trPr>
          <w:cantSplit/>
          <w:trHeight w:val="483"/>
        </w:trPr>
        <w:tc>
          <w:tcPr>
            <w:tcW w:w="484" w:type="dxa"/>
            <w:shd w:val="clear" w:color="auto" w:fill="AECEE1"/>
            <w:tcMar>
              <w:top w:w="58" w:type="dxa"/>
              <w:left w:w="58" w:type="dxa"/>
              <w:bottom w:w="58" w:type="dxa"/>
              <w:right w:w="58" w:type="dxa"/>
            </w:tcMar>
            <w:vAlign w:val="center"/>
          </w:tcPr>
          <w:p w14:paraId="62806D1D" w14:textId="77777777" w:rsidR="002136C8" w:rsidRPr="005D789A" w:rsidRDefault="002136C8" w:rsidP="002136C8">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73E6EAD7"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DSP接收电子回单请求</w:t>
            </w:r>
          </w:p>
        </w:tc>
        <w:tc>
          <w:tcPr>
            <w:tcW w:w="3827" w:type="dxa"/>
            <w:shd w:val="clear" w:color="auto" w:fill="E3EEF5"/>
            <w:tcMar>
              <w:top w:w="58" w:type="dxa"/>
              <w:left w:w="58" w:type="dxa"/>
              <w:bottom w:w="58" w:type="dxa"/>
              <w:right w:w="58" w:type="dxa"/>
            </w:tcMar>
            <w:vAlign w:val="center"/>
          </w:tcPr>
          <w:p w14:paraId="7CCC3D3A"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DSP接收电子回单请求。</w:t>
            </w:r>
          </w:p>
        </w:tc>
        <w:tc>
          <w:tcPr>
            <w:tcW w:w="1560" w:type="dxa"/>
            <w:shd w:val="clear" w:color="auto" w:fill="E3EEF5"/>
            <w:tcMar>
              <w:top w:w="58" w:type="dxa"/>
              <w:left w:w="58" w:type="dxa"/>
              <w:bottom w:w="58" w:type="dxa"/>
              <w:right w:w="58" w:type="dxa"/>
            </w:tcMar>
            <w:vAlign w:val="center"/>
          </w:tcPr>
          <w:p w14:paraId="4255D57A" w14:textId="77777777" w:rsidR="002136C8" w:rsidRDefault="002136C8" w:rsidP="002136C8">
            <w:pPr>
              <w:rPr>
                <w:rFonts w:ascii="宋体" w:hAnsi="宋体" w:cs="宋体"/>
                <w:color w:val="000000"/>
                <w:sz w:val="20"/>
                <w:lang w:eastAsia="zh-CN"/>
              </w:rPr>
            </w:pPr>
          </w:p>
        </w:tc>
      </w:tr>
      <w:tr w:rsidR="002136C8" w:rsidRPr="00300621" w14:paraId="0E045C46" w14:textId="77777777" w:rsidTr="002136C8">
        <w:trPr>
          <w:cantSplit/>
          <w:trHeight w:val="483"/>
        </w:trPr>
        <w:tc>
          <w:tcPr>
            <w:tcW w:w="484" w:type="dxa"/>
            <w:shd w:val="clear" w:color="auto" w:fill="AECEE1"/>
            <w:tcMar>
              <w:top w:w="58" w:type="dxa"/>
              <w:left w:w="58" w:type="dxa"/>
              <w:bottom w:w="58" w:type="dxa"/>
              <w:right w:w="58" w:type="dxa"/>
            </w:tcMar>
            <w:vAlign w:val="center"/>
          </w:tcPr>
          <w:p w14:paraId="740502B3" w14:textId="77777777" w:rsidR="002136C8" w:rsidRDefault="002136C8" w:rsidP="002136C8">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F458C07"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DSP处理并上传回单文件</w:t>
            </w:r>
          </w:p>
        </w:tc>
        <w:tc>
          <w:tcPr>
            <w:tcW w:w="3827" w:type="dxa"/>
            <w:shd w:val="clear" w:color="auto" w:fill="E3EEF5"/>
            <w:tcMar>
              <w:top w:w="58" w:type="dxa"/>
              <w:left w:w="58" w:type="dxa"/>
              <w:bottom w:w="58" w:type="dxa"/>
              <w:right w:w="58" w:type="dxa"/>
            </w:tcMar>
            <w:vAlign w:val="center"/>
          </w:tcPr>
          <w:p w14:paraId="2A19E440"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DSP处理并上传回单文件。</w:t>
            </w:r>
          </w:p>
        </w:tc>
        <w:tc>
          <w:tcPr>
            <w:tcW w:w="1560" w:type="dxa"/>
            <w:shd w:val="clear" w:color="auto" w:fill="E3EEF5"/>
            <w:tcMar>
              <w:top w:w="58" w:type="dxa"/>
              <w:left w:w="58" w:type="dxa"/>
              <w:bottom w:w="58" w:type="dxa"/>
              <w:right w:w="58" w:type="dxa"/>
            </w:tcMar>
            <w:vAlign w:val="center"/>
          </w:tcPr>
          <w:p w14:paraId="3E5640E5" w14:textId="77777777" w:rsidR="002136C8" w:rsidRDefault="002136C8" w:rsidP="002136C8">
            <w:pPr>
              <w:rPr>
                <w:rFonts w:ascii="宋体" w:hAnsi="宋体" w:cs="宋体"/>
                <w:color w:val="000000"/>
                <w:sz w:val="20"/>
                <w:lang w:eastAsia="zh-CN"/>
              </w:rPr>
            </w:pPr>
          </w:p>
        </w:tc>
      </w:tr>
      <w:tr w:rsidR="002136C8" w:rsidRPr="00300621" w14:paraId="26CB6ED8" w14:textId="77777777" w:rsidTr="002136C8">
        <w:trPr>
          <w:cantSplit/>
          <w:trHeight w:val="483"/>
        </w:trPr>
        <w:tc>
          <w:tcPr>
            <w:tcW w:w="484" w:type="dxa"/>
            <w:shd w:val="clear" w:color="auto" w:fill="AECEE1"/>
            <w:tcMar>
              <w:top w:w="58" w:type="dxa"/>
              <w:left w:w="58" w:type="dxa"/>
              <w:bottom w:w="58" w:type="dxa"/>
              <w:right w:w="58" w:type="dxa"/>
            </w:tcMar>
            <w:vAlign w:val="center"/>
          </w:tcPr>
          <w:p w14:paraId="58549D0E" w14:textId="77777777" w:rsidR="002136C8" w:rsidRDefault="002136C8" w:rsidP="002136C8">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411A01B2"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DSP通知电子回单信息</w:t>
            </w:r>
          </w:p>
        </w:tc>
        <w:tc>
          <w:tcPr>
            <w:tcW w:w="3827" w:type="dxa"/>
            <w:shd w:val="clear" w:color="auto" w:fill="E3EEF5"/>
            <w:tcMar>
              <w:top w:w="58" w:type="dxa"/>
              <w:left w:w="58" w:type="dxa"/>
              <w:bottom w:w="58" w:type="dxa"/>
              <w:right w:w="58" w:type="dxa"/>
            </w:tcMar>
            <w:vAlign w:val="center"/>
          </w:tcPr>
          <w:p w14:paraId="1DBFDAD0"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DSP通知电子回单信息给ATS。</w:t>
            </w:r>
          </w:p>
        </w:tc>
        <w:tc>
          <w:tcPr>
            <w:tcW w:w="1560" w:type="dxa"/>
            <w:shd w:val="clear" w:color="auto" w:fill="E3EEF5"/>
            <w:tcMar>
              <w:top w:w="58" w:type="dxa"/>
              <w:left w:w="58" w:type="dxa"/>
              <w:bottom w:w="58" w:type="dxa"/>
              <w:right w:w="58" w:type="dxa"/>
            </w:tcMar>
            <w:vAlign w:val="center"/>
          </w:tcPr>
          <w:p w14:paraId="643A2C89" w14:textId="77777777" w:rsidR="002136C8" w:rsidRDefault="002136C8" w:rsidP="002136C8">
            <w:pPr>
              <w:rPr>
                <w:rFonts w:ascii="宋体" w:hAnsi="宋体" w:cs="宋体"/>
                <w:color w:val="000000"/>
                <w:sz w:val="20"/>
                <w:lang w:eastAsia="zh-CN"/>
              </w:rPr>
            </w:pPr>
          </w:p>
        </w:tc>
      </w:tr>
      <w:tr w:rsidR="002136C8" w:rsidRPr="00300621" w14:paraId="68484AE8" w14:textId="77777777" w:rsidTr="002136C8">
        <w:trPr>
          <w:cantSplit/>
          <w:trHeight w:val="483"/>
        </w:trPr>
        <w:tc>
          <w:tcPr>
            <w:tcW w:w="484" w:type="dxa"/>
            <w:shd w:val="clear" w:color="auto" w:fill="AECEE1"/>
            <w:tcMar>
              <w:top w:w="58" w:type="dxa"/>
              <w:left w:w="58" w:type="dxa"/>
              <w:bottom w:w="58" w:type="dxa"/>
              <w:right w:w="58" w:type="dxa"/>
            </w:tcMar>
            <w:vAlign w:val="center"/>
          </w:tcPr>
          <w:p w14:paraId="65681D99" w14:textId="77777777" w:rsidR="002136C8" w:rsidRDefault="002136C8" w:rsidP="002136C8">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66445B35" w14:textId="77777777" w:rsidR="002136C8" w:rsidRDefault="002136C8" w:rsidP="002136C8">
            <w:pPr>
              <w:rPr>
                <w:rFonts w:ascii="宋体" w:hAnsi="宋体" w:cs="宋体"/>
                <w:color w:val="000000"/>
                <w:sz w:val="20"/>
              </w:rPr>
            </w:pPr>
            <w:r>
              <w:rPr>
                <w:rFonts w:ascii="宋体" w:hAnsi="宋体" w:cs="宋体" w:hint="eastAsia"/>
                <w:color w:val="000000"/>
                <w:sz w:val="20"/>
              </w:rPr>
              <w:t>ATS接收并展示回单信息</w:t>
            </w:r>
          </w:p>
        </w:tc>
        <w:tc>
          <w:tcPr>
            <w:tcW w:w="3827" w:type="dxa"/>
            <w:shd w:val="clear" w:color="auto" w:fill="E3EEF5"/>
            <w:tcMar>
              <w:top w:w="58" w:type="dxa"/>
              <w:left w:w="58" w:type="dxa"/>
              <w:bottom w:w="58" w:type="dxa"/>
              <w:right w:w="58" w:type="dxa"/>
            </w:tcMar>
            <w:vAlign w:val="center"/>
          </w:tcPr>
          <w:p w14:paraId="676BFE48" w14:textId="77777777" w:rsidR="002136C8" w:rsidRDefault="002136C8" w:rsidP="002136C8">
            <w:pPr>
              <w:rPr>
                <w:rFonts w:ascii="宋体" w:hAnsi="宋体" w:cs="宋体"/>
                <w:color w:val="000000"/>
                <w:sz w:val="20"/>
              </w:rPr>
            </w:pPr>
            <w:r>
              <w:rPr>
                <w:rFonts w:ascii="宋体" w:hAnsi="宋体" w:cs="宋体" w:hint="eastAsia"/>
                <w:color w:val="000000"/>
                <w:sz w:val="20"/>
              </w:rPr>
              <w:t>ATS接收并展示回单信息。</w:t>
            </w:r>
          </w:p>
        </w:tc>
        <w:tc>
          <w:tcPr>
            <w:tcW w:w="1560" w:type="dxa"/>
            <w:shd w:val="clear" w:color="auto" w:fill="E3EEF5"/>
            <w:tcMar>
              <w:top w:w="58" w:type="dxa"/>
              <w:left w:w="58" w:type="dxa"/>
              <w:bottom w:w="58" w:type="dxa"/>
              <w:right w:w="58" w:type="dxa"/>
            </w:tcMar>
            <w:vAlign w:val="center"/>
          </w:tcPr>
          <w:p w14:paraId="3506FDED" w14:textId="77777777" w:rsidR="002136C8" w:rsidRDefault="002136C8" w:rsidP="002136C8">
            <w:pPr>
              <w:rPr>
                <w:rFonts w:ascii="宋体" w:hAnsi="宋体" w:cs="宋体"/>
                <w:color w:val="000000"/>
                <w:sz w:val="20"/>
              </w:rPr>
            </w:pPr>
          </w:p>
        </w:tc>
      </w:tr>
      <w:tr w:rsidR="002136C8" w:rsidRPr="00300621" w14:paraId="2A80BDDF" w14:textId="77777777" w:rsidTr="002136C8">
        <w:trPr>
          <w:cantSplit/>
          <w:trHeight w:val="483"/>
        </w:trPr>
        <w:tc>
          <w:tcPr>
            <w:tcW w:w="484" w:type="dxa"/>
            <w:shd w:val="clear" w:color="auto" w:fill="AECEE1"/>
            <w:tcMar>
              <w:top w:w="58" w:type="dxa"/>
              <w:left w:w="58" w:type="dxa"/>
              <w:bottom w:w="58" w:type="dxa"/>
              <w:right w:w="58" w:type="dxa"/>
            </w:tcMar>
            <w:vAlign w:val="center"/>
          </w:tcPr>
          <w:p w14:paraId="386E9001" w14:textId="77777777" w:rsidR="002136C8" w:rsidRDefault="002136C8" w:rsidP="002136C8">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04975B85"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用户查询、打印、下载回单</w:t>
            </w:r>
          </w:p>
        </w:tc>
        <w:tc>
          <w:tcPr>
            <w:tcW w:w="3827" w:type="dxa"/>
            <w:shd w:val="clear" w:color="auto" w:fill="E3EEF5"/>
            <w:tcMar>
              <w:top w:w="58" w:type="dxa"/>
              <w:left w:w="58" w:type="dxa"/>
              <w:bottom w:w="58" w:type="dxa"/>
              <w:right w:w="58" w:type="dxa"/>
            </w:tcMar>
            <w:vAlign w:val="center"/>
          </w:tcPr>
          <w:p w14:paraId="3D9EB909"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用户查询、打印、下载回单：</w:t>
            </w:r>
          </w:p>
          <w:p w14:paraId="0D2D5F32" w14:textId="77777777" w:rsidR="002136C8" w:rsidRDefault="002136C8" w:rsidP="002136C8">
            <w:pPr>
              <w:rPr>
                <w:rFonts w:ascii="宋体" w:hAnsi="宋体" w:cs="宋体"/>
                <w:color w:val="000000"/>
                <w:sz w:val="20"/>
                <w:lang w:eastAsia="zh-CN"/>
              </w:rPr>
            </w:pPr>
            <w:r>
              <w:rPr>
                <w:rFonts w:ascii="宋体" w:hAnsi="宋体" w:cs="宋体" w:hint="eastAsia"/>
                <w:color w:val="000000"/>
                <w:sz w:val="20"/>
                <w:lang w:eastAsia="zh-CN"/>
              </w:rPr>
              <w:t>ATS到文件服务器上查看相应的回单文件。</w:t>
            </w:r>
          </w:p>
        </w:tc>
        <w:tc>
          <w:tcPr>
            <w:tcW w:w="1560" w:type="dxa"/>
            <w:shd w:val="clear" w:color="auto" w:fill="E3EEF5"/>
            <w:tcMar>
              <w:top w:w="58" w:type="dxa"/>
              <w:left w:w="58" w:type="dxa"/>
              <w:bottom w:w="58" w:type="dxa"/>
              <w:right w:w="58" w:type="dxa"/>
            </w:tcMar>
            <w:vAlign w:val="center"/>
          </w:tcPr>
          <w:p w14:paraId="20A9BB3C" w14:textId="77777777" w:rsidR="002136C8" w:rsidRDefault="002136C8" w:rsidP="002136C8">
            <w:pPr>
              <w:rPr>
                <w:rFonts w:ascii="宋体" w:hAnsi="宋体" w:cs="宋体"/>
                <w:color w:val="000000"/>
                <w:sz w:val="20"/>
                <w:lang w:eastAsia="zh-CN"/>
              </w:rPr>
            </w:pPr>
          </w:p>
        </w:tc>
      </w:tr>
      <w:tr w:rsidR="002136C8" w:rsidRPr="00300621" w14:paraId="1780F9DB" w14:textId="77777777" w:rsidTr="002136C8">
        <w:trPr>
          <w:cantSplit/>
          <w:trHeight w:val="483"/>
        </w:trPr>
        <w:tc>
          <w:tcPr>
            <w:tcW w:w="484" w:type="dxa"/>
            <w:shd w:val="clear" w:color="auto" w:fill="AECEE1"/>
            <w:tcMar>
              <w:top w:w="58" w:type="dxa"/>
              <w:left w:w="58" w:type="dxa"/>
              <w:bottom w:w="58" w:type="dxa"/>
              <w:right w:w="58" w:type="dxa"/>
            </w:tcMar>
            <w:vAlign w:val="center"/>
          </w:tcPr>
          <w:p w14:paraId="2800DC05" w14:textId="77777777" w:rsidR="002136C8" w:rsidRDefault="002136C8" w:rsidP="002136C8">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440574A6" w14:textId="77777777" w:rsidR="002136C8" w:rsidRDefault="002136C8" w:rsidP="002136C8">
            <w:pPr>
              <w:rPr>
                <w:rFonts w:ascii="宋体" w:hAnsi="宋体" w:cs="宋体"/>
                <w:color w:val="000000"/>
                <w:sz w:val="20"/>
              </w:rPr>
            </w:pPr>
            <w:r>
              <w:rPr>
                <w:rFonts w:ascii="宋体" w:hAnsi="宋体" w:cs="宋体" w:hint="eastAsia"/>
                <w:color w:val="000000"/>
                <w:sz w:val="20"/>
              </w:rPr>
              <w:t>ATS展示回单文件</w:t>
            </w:r>
          </w:p>
        </w:tc>
        <w:tc>
          <w:tcPr>
            <w:tcW w:w="3827" w:type="dxa"/>
            <w:shd w:val="clear" w:color="auto" w:fill="E3EEF5"/>
            <w:tcMar>
              <w:top w:w="58" w:type="dxa"/>
              <w:left w:w="58" w:type="dxa"/>
              <w:bottom w:w="58" w:type="dxa"/>
              <w:right w:w="58" w:type="dxa"/>
            </w:tcMar>
            <w:vAlign w:val="center"/>
          </w:tcPr>
          <w:p w14:paraId="2058CD10" w14:textId="77777777" w:rsidR="002136C8" w:rsidRDefault="002136C8" w:rsidP="002136C8">
            <w:pPr>
              <w:rPr>
                <w:rFonts w:ascii="宋体" w:hAnsi="宋体" w:cs="宋体"/>
                <w:color w:val="000000"/>
                <w:sz w:val="20"/>
              </w:rPr>
            </w:pPr>
            <w:r>
              <w:rPr>
                <w:rFonts w:ascii="宋体" w:hAnsi="宋体" w:cs="宋体" w:hint="eastAsia"/>
                <w:color w:val="000000"/>
                <w:sz w:val="20"/>
              </w:rPr>
              <w:t>ATS展示回单文件。</w:t>
            </w:r>
          </w:p>
        </w:tc>
        <w:tc>
          <w:tcPr>
            <w:tcW w:w="1560" w:type="dxa"/>
            <w:shd w:val="clear" w:color="auto" w:fill="E3EEF5"/>
            <w:tcMar>
              <w:top w:w="58" w:type="dxa"/>
              <w:left w:w="58" w:type="dxa"/>
              <w:bottom w:w="58" w:type="dxa"/>
              <w:right w:w="58" w:type="dxa"/>
            </w:tcMar>
            <w:vAlign w:val="center"/>
          </w:tcPr>
          <w:p w14:paraId="09BFA09A" w14:textId="77777777" w:rsidR="002136C8" w:rsidRDefault="002136C8" w:rsidP="002136C8">
            <w:pPr>
              <w:rPr>
                <w:rFonts w:ascii="宋体" w:hAnsi="宋体" w:cs="宋体"/>
                <w:color w:val="000000"/>
                <w:sz w:val="20"/>
              </w:rPr>
            </w:pPr>
            <w:r>
              <w:rPr>
                <w:rFonts w:ascii="宋体" w:hAnsi="宋体" w:cs="宋体" w:hint="eastAsia"/>
                <w:color w:val="000000"/>
                <w:sz w:val="20"/>
              </w:rPr>
              <w:t>PDF格式</w:t>
            </w:r>
          </w:p>
        </w:tc>
      </w:tr>
    </w:tbl>
    <w:p w14:paraId="49FE0C17" w14:textId="77777777" w:rsidR="002136C8" w:rsidRPr="00663B00" w:rsidRDefault="002136C8" w:rsidP="002136C8"/>
    <w:p w14:paraId="3222BDC6" w14:textId="77777777" w:rsidR="002136C8" w:rsidRPr="007E69D1" w:rsidRDefault="002136C8" w:rsidP="007E69D1">
      <w:pPr>
        <w:pStyle w:val="5"/>
        <w:numPr>
          <w:ilvl w:val="4"/>
          <w:numId w:val="2"/>
        </w:numPr>
        <w:rPr>
          <w:lang w:eastAsia="zh-CN"/>
        </w:rPr>
      </w:pPr>
      <w:r w:rsidRPr="007E69D1">
        <w:rPr>
          <w:rFonts w:hint="eastAsia"/>
          <w:lang w:eastAsia="zh-CN"/>
        </w:rPr>
        <w:t>业务元素</w:t>
      </w:r>
    </w:p>
    <w:p w14:paraId="79D73296" w14:textId="77777777" w:rsidR="002136C8" w:rsidRDefault="002136C8" w:rsidP="002136C8">
      <w:r>
        <w:rPr>
          <w:rFonts w:hint="eastAsia"/>
        </w:rPr>
        <w:tab/>
      </w:r>
      <w:r>
        <w:rPr>
          <w:rFonts w:hint="eastAsia"/>
        </w:rPr>
        <w:t>无</w:t>
      </w:r>
    </w:p>
    <w:p w14:paraId="4FBCA6A4" w14:textId="77777777" w:rsidR="002136C8" w:rsidRPr="007E69D1" w:rsidRDefault="002136C8" w:rsidP="007E69D1">
      <w:pPr>
        <w:pStyle w:val="5"/>
        <w:numPr>
          <w:ilvl w:val="4"/>
          <w:numId w:val="2"/>
        </w:numPr>
        <w:rPr>
          <w:lang w:eastAsia="zh-CN"/>
        </w:rPr>
      </w:pPr>
      <w:r w:rsidRPr="007E69D1">
        <w:rPr>
          <w:rFonts w:hint="eastAsia"/>
          <w:lang w:eastAsia="zh-CN"/>
        </w:rPr>
        <w:t>用户界面</w:t>
      </w:r>
    </w:p>
    <w:p w14:paraId="1351CF0D" w14:textId="212B9AE7" w:rsidR="002136C8" w:rsidRPr="00D12323" w:rsidRDefault="002136C8" w:rsidP="002136C8">
      <w:pPr>
        <w:pStyle w:val="L-"/>
      </w:pPr>
      <w:r w:rsidRPr="00D12323">
        <w:rPr>
          <w:rFonts w:hint="eastAsia"/>
        </w:rPr>
        <w:t>图：</w:t>
      </w:r>
      <w:r>
        <w:rPr>
          <w:rFonts w:hint="eastAsia"/>
        </w:rPr>
        <w:t>3.4.</w:t>
      </w:r>
      <w:r w:rsidR="00B712AC">
        <w:t>5.1</w:t>
      </w:r>
      <w:r w:rsidR="00B712AC">
        <w:rPr>
          <w:rFonts w:hint="eastAsia"/>
        </w:rPr>
        <w:t>.5</w:t>
      </w:r>
      <w:r w:rsidRPr="00D12323">
        <w:rPr>
          <w:rFonts w:hint="eastAsia"/>
        </w:rPr>
        <w:t>-</w:t>
      </w:r>
      <w:r w:rsidR="00B712AC">
        <w:rPr>
          <w:rFonts w:hint="eastAsia"/>
        </w:rPr>
        <w:t>1</w:t>
      </w:r>
      <w:r w:rsidRPr="00D12323">
        <w:rPr>
          <w:rFonts w:hint="eastAsia"/>
        </w:rPr>
        <w:t xml:space="preserve"> </w:t>
      </w:r>
      <w:r>
        <w:rPr>
          <w:rFonts w:hint="eastAsia"/>
        </w:rPr>
        <w:t xml:space="preserve"> </w:t>
      </w:r>
      <w:r>
        <w:rPr>
          <w:rFonts w:hint="eastAsia"/>
        </w:rPr>
        <w:t>电子回单查看、操作页面</w:t>
      </w:r>
    </w:p>
    <w:p w14:paraId="4480E7A9" w14:textId="77777777" w:rsidR="002136C8" w:rsidRDefault="00E75EE2" w:rsidP="002136C8">
      <w:r>
        <w:rPr>
          <w:noProof/>
          <w:lang w:eastAsia="zh-CN" w:bidi="ar-SA"/>
        </w:rPr>
        <w:drawing>
          <wp:inline distT="0" distB="0" distL="0" distR="0" wp14:anchorId="0BDFDBC1" wp14:editId="25FE200E">
            <wp:extent cx="5267325" cy="1152525"/>
            <wp:effectExtent l="0" t="0" r="9525" b="9525"/>
            <wp:docPr id="1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1152525"/>
                    </a:xfrm>
                    <a:prstGeom prst="rect">
                      <a:avLst/>
                    </a:prstGeom>
                    <a:noFill/>
                    <a:ln>
                      <a:noFill/>
                    </a:ln>
                  </pic:spPr>
                </pic:pic>
              </a:graphicData>
            </a:graphic>
          </wp:inline>
        </w:drawing>
      </w:r>
    </w:p>
    <w:p w14:paraId="2044123E" w14:textId="4E642C25" w:rsidR="002136C8" w:rsidRPr="00D12323" w:rsidRDefault="002136C8" w:rsidP="002136C8">
      <w:pPr>
        <w:pStyle w:val="L-"/>
      </w:pPr>
      <w:r w:rsidRPr="00D12323">
        <w:rPr>
          <w:rFonts w:hint="eastAsia"/>
        </w:rPr>
        <w:t>图：</w:t>
      </w:r>
      <w:r>
        <w:rPr>
          <w:rFonts w:hint="eastAsia"/>
        </w:rPr>
        <w:t>3.4.</w:t>
      </w:r>
      <w:r w:rsidR="00B712AC">
        <w:t>5.1.5-2</w:t>
      </w:r>
      <w:r w:rsidRPr="00D12323">
        <w:rPr>
          <w:rFonts w:hint="eastAsia"/>
        </w:rPr>
        <w:t xml:space="preserve"> </w:t>
      </w:r>
      <w:r>
        <w:rPr>
          <w:rFonts w:hint="eastAsia"/>
        </w:rPr>
        <w:t xml:space="preserve"> </w:t>
      </w:r>
      <w:r>
        <w:rPr>
          <w:rFonts w:hint="eastAsia"/>
        </w:rPr>
        <w:t>电子回单明细页面</w:t>
      </w:r>
    </w:p>
    <w:p w14:paraId="6E7C91D0" w14:textId="77777777" w:rsidR="002136C8" w:rsidRPr="00B9772D" w:rsidRDefault="00E75EE2" w:rsidP="002136C8">
      <w:r>
        <w:rPr>
          <w:noProof/>
          <w:lang w:eastAsia="zh-CN" w:bidi="ar-SA"/>
        </w:rPr>
        <w:drawing>
          <wp:inline distT="0" distB="0" distL="0" distR="0" wp14:anchorId="2120819E" wp14:editId="77195DA4">
            <wp:extent cx="5276850" cy="2276475"/>
            <wp:effectExtent l="0" t="0" r="0" b="9525"/>
            <wp:docPr id="1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14:paraId="10EBCE09" w14:textId="77777777" w:rsidR="007E69D1" w:rsidRDefault="008848BD" w:rsidP="00BA1C46">
      <w:pPr>
        <w:pStyle w:val="20"/>
        <w:numPr>
          <w:ilvl w:val="1"/>
          <w:numId w:val="2"/>
        </w:numPr>
        <w:rPr>
          <w:lang w:eastAsia="zh-CN"/>
        </w:rPr>
      </w:pPr>
      <w:bookmarkStart w:id="159" w:name="_Toc10186643"/>
      <w:r>
        <w:rPr>
          <w:rFonts w:hint="eastAsia"/>
          <w:lang w:eastAsia="zh-CN"/>
        </w:rPr>
        <w:t>接口功能</w:t>
      </w:r>
      <w:bookmarkEnd w:id="159"/>
    </w:p>
    <w:p w14:paraId="6CDAF1C4" w14:textId="4E3AB325" w:rsidR="00BA4D5F" w:rsidRPr="00BA4D5F" w:rsidRDefault="00BA4D5F" w:rsidP="00BA4D5F">
      <w:pPr>
        <w:pStyle w:val="30"/>
        <w:numPr>
          <w:ilvl w:val="2"/>
          <w:numId w:val="2"/>
        </w:numPr>
        <w:rPr>
          <w:lang w:eastAsia="zh-CN"/>
        </w:rPr>
      </w:pPr>
      <w:bookmarkStart w:id="160" w:name="_Toc10186644"/>
      <w:r>
        <w:rPr>
          <w:rFonts w:hint="eastAsia"/>
          <w:lang w:eastAsia="zh-CN"/>
        </w:rPr>
        <w:t>收付费收付款对接说明</w:t>
      </w:r>
      <w:bookmarkEnd w:id="160"/>
    </w:p>
    <w:p w14:paraId="3FF5D423" w14:textId="77777777" w:rsidR="00BA4D5F" w:rsidRDefault="00BA4D5F" w:rsidP="00D75A6D">
      <w:pPr>
        <w:pStyle w:val="40"/>
        <w:numPr>
          <w:ilvl w:val="3"/>
          <w:numId w:val="2"/>
        </w:numPr>
      </w:pPr>
      <w:r>
        <w:rPr>
          <w:rFonts w:hint="eastAsia"/>
        </w:rPr>
        <w:t>对接方式</w:t>
      </w:r>
    </w:p>
    <w:p w14:paraId="54D820F9" w14:textId="702D8678" w:rsidR="00BA4D5F" w:rsidRDefault="00C32F73" w:rsidP="00BA4D5F">
      <w:pPr>
        <w:rPr>
          <w:lang w:eastAsia="zh-CN"/>
        </w:rPr>
      </w:pPr>
      <w:r>
        <w:rPr>
          <w:lang w:eastAsia="zh-CN"/>
        </w:rPr>
        <w:t>交易提交时</w:t>
      </w:r>
      <w:r w:rsidR="00BA4D5F">
        <w:rPr>
          <w:lang w:eastAsia="zh-CN"/>
        </w:rPr>
        <w:t>资金系统作为服务端</w:t>
      </w:r>
      <w:r w:rsidR="00BA4D5F">
        <w:rPr>
          <w:rFonts w:hint="eastAsia"/>
          <w:lang w:eastAsia="zh-CN"/>
        </w:rPr>
        <w:t>，</w:t>
      </w:r>
      <w:r>
        <w:rPr>
          <w:rFonts w:hint="eastAsia"/>
          <w:lang w:eastAsia="zh-CN"/>
        </w:rPr>
        <w:t>交易提交</w:t>
      </w:r>
      <w:r w:rsidR="00BA4D5F">
        <w:rPr>
          <w:lang w:eastAsia="zh-CN"/>
        </w:rPr>
        <w:t>通过</w:t>
      </w:r>
      <w:r w:rsidR="00BA4D5F">
        <w:rPr>
          <w:rFonts w:hint="eastAsia"/>
          <w:lang w:eastAsia="zh-CN"/>
        </w:rPr>
        <w:t>SOFA</w:t>
      </w:r>
      <w:r>
        <w:rPr>
          <w:lang w:eastAsia="zh-CN"/>
        </w:rPr>
        <w:t xml:space="preserve">   RPC</w:t>
      </w:r>
      <w:r w:rsidR="00BA4D5F">
        <w:rPr>
          <w:rFonts w:hint="eastAsia"/>
          <w:lang w:eastAsia="zh-CN"/>
        </w:rPr>
        <w:t>方式对接</w:t>
      </w:r>
    </w:p>
    <w:p w14:paraId="1E230BC2" w14:textId="355404F8" w:rsidR="00C32F73" w:rsidRDefault="00C32F73" w:rsidP="00C32F73">
      <w:pPr>
        <w:rPr>
          <w:lang w:eastAsia="zh-CN"/>
        </w:rPr>
      </w:pPr>
      <w:r>
        <w:rPr>
          <w:rFonts w:hint="eastAsia"/>
          <w:lang w:eastAsia="zh-CN"/>
        </w:rPr>
        <w:t>状态通知时</w:t>
      </w:r>
      <w:r>
        <w:rPr>
          <w:rFonts w:hint="eastAsia"/>
          <w:lang w:eastAsia="zh-CN"/>
        </w:rPr>
        <w:t>FMT</w:t>
      </w:r>
      <w:r>
        <w:rPr>
          <w:rFonts w:hint="eastAsia"/>
          <w:lang w:eastAsia="zh-CN"/>
        </w:rPr>
        <w:t>作为</w:t>
      </w:r>
      <w:r>
        <w:rPr>
          <w:lang w:eastAsia="zh-CN"/>
        </w:rPr>
        <w:t>服务端</w:t>
      </w:r>
      <w:r>
        <w:rPr>
          <w:rFonts w:hint="eastAsia"/>
          <w:lang w:eastAsia="zh-CN"/>
        </w:rPr>
        <w:t>，资金系统发送</w:t>
      </w:r>
      <w:r>
        <w:rPr>
          <w:rFonts w:hint="eastAsia"/>
          <w:lang w:eastAsia="zh-CN"/>
        </w:rPr>
        <w:t>DMS</w:t>
      </w:r>
      <w:r>
        <w:rPr>
          <w:rFonts w:hint="eastAsia"/>
          <w:lang w:eastAsia="zh-CN"/>
        </w:rPr>
        <w:t>消息通知</w:t>
      </w:r>
    </w:p>
    <w:p w14:paraId="59D010D8" w14:textId="77777777" w:rsidR="00C32F73" w:rsidRPr="00C32F73" w:rsidRDefault="00C32F73" w:rsidP="00BA4D5F">
      <w:pPr>
        <w:rPr>
          <w:lang w:eastAsia="zh-CN"/>
        </w:rPr>
      </w:pPr>
    </w:p>
    <w:p w14:paraId="0275DDA2" w14:textId="77777777" w:rsidR="00BA4D5F" w:rsidRDefault="00BA4D5F" w:rsidP="00D75A6D">
      <w:pPr>
        <w:pStyle w:val="40"/>
        <w:numPr>
          <w:ilvl w:val="3"/>
          <w:numId w:val="2"/>
        </w:numPr>
        <w:rPr>
          <w:lang w:eastAsia="zh-CN"/>
        </w:rPr>
      </w:pPr>
      <w:bookmarkStart w:id="161" w:name="_Toc488678611"/>
      <w:bookmarkStart w:id="162" w:name="_Toc502935058"/>
      <w:r>
        <w:rPr>
          <w:rFonts w:hint="eastAsia"/>
          <w:lang w:eastAsia="zh-CN"/>
        </w:rPr>
        <w:t>批量提交</w:t>
      </w:r>
      <w:r w:rsidRPr="00D75A6D">
        <w:rPr>
          <w:rFonts w:hint="eastAsia"/>
          <w:lang w:eastAsia="zh-CN"/>
        </w:rPr>
        <w:t>及</w:t>
      </w:r>
      <w:r w:rsidRPr="00D75A6D">
        <w:rPr>
          <w:lang w:eastAsia="zh-CN"/>
        </w:rPr>
        <w:t>响</w:t>
      </w:r>
      <w:r w:rsidRPr="00D75A6D">
        <w:rPr>
          <w:rFonts w:hint="eastAsia"/>
          <w:lang w:eastAsia="zh-CN"/>
        </w:rPr>
        <w:t>应</w:t>
      </w:r>
      <w:r>
        <w:rPr>
          <w:rFonts w:hint="eastAsia"/>
          <w:lang w:eastAsia="zh-CN"/>
        </w:rPr>
        <w:t>参数说明</w:t>
      </w:r>
      <w:bookmarkEnd w:id="161"/>
      <w:bookmarkEnd w:id="162"/>
    </w:p>
    <w:p w14:paraId="63041E85" w14:textId="77777777" w:rsidR="0071610D" w:rsidRPr="00F93E4B" w:rsidRDefault="0071610D" w:rsidP="0071610D">
      <w:pPr>
        <w:rPr>
          <w:rFonts w:ascii="宋体" w:hAnsi="宋体"/>
          <w:lang w:val="x-none" w:eastAsia="zh-CN"/>
        </w:rPr>
      </w:pPr>
      <w:r w:rsidRPr="00F93E4B">
        <w:rPr>
          <w:rFonts w:ascii="宋体" w:hAnsi="宋体" w:hint="eastAsia"/>
          <w:lang w:val="x-none" w:eastAsia="zh-CN"/>
        </w:rPr>
        <w:t>正文格式：</w:t>
      </w:r>
    </w:p>
    <w:tbl>
      <w:tblPr>
        <w:tblW w:w="9265" w:type="dxa"/>
        <w:tblInd w:w="93" w:type="dxa"/>
        <w:tblLayout w:type="fixed"/>
        <w:tblLook w:val="04A0" w:firstRow="1" w:lastRow="0" w:firstColumn="1" w:lastColumn="0" w:noHBand="0" w:noVBand="1"/>
      </w:tblPr>
      <w:tblGrid>
        <w:gridCol w:w="1006"/>
        <w:gridCol w:w="1566"/>
        <w:gridCol w:w="608"/>
        <w:gridCol w:w="526"/>
        <w:gridCol w:w="421"/>
        <w:gridCol w:w="501"/>
        <w:gridCol w:w="660"/>
        <w:gridCol w:w="289"/>
        <w:gridCol w:w="850"/>
        <w:gridCol w:w="2838"/>
      </w:tblGrid>
      <w:tr w:rsidR="0071610D" w:rsidRPr="00F93E4B" w14:paraId="1C22E755" w14:textId="77777777" w:rsidTr="00C445BB">
        <w:trPr>
          <w:trHeight w:val="255"/>
        </w:trPr>
        <w:tc>
          <w:tcPr>
            <w:tcW w:w="1006"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3013B473"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交易名称</w:t>
            </w:r>
          </w:p>
        </w:tc>
        <w:tc>
          <w:tcPr>
            <w:tcW w:w="2174"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7EFE7B56"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代付代扣指令提交</w:t>
            </w:r>
          </w:p>
        </w:tc>
        <w:tc>
          <w:tcPr>
            <w:tcW w:w="947" w:type="dxa"/>
            <w:gridSpan w:val="2"/>
            <w:tcBorders>
              <w:top w:val="single" w:sz="4" w:space="0" w:color="auto"/>
              <w:left w:val="nil"/>
              <w:bottom w:val="single" w:sz="4" w:space="0" w:color="auto"/>
              <w:right w:val="single" w:sz="4" w:space="0" w:color="auto"/>
            </w:tcBorders>
            <w:shd w:val="clear" w:color="000000" w:fill="666699"/>
            <w:noWrap/>
            <w:vAlign w:val="bottom"/>
            <w:hideMark/>
          </w:tcPr>
          <w:p w14:paraId="03CE911A" w14:textId="77777777" w:rsidR="0071610D" w:rsidRPr="00F93E4B" w:rsidRDefault="0071610D" w:rsidP="001E53AC">
            <w:pPr>
              <w:jc w:val="center"/>
              <w:rPr>
                <w:rFonts w:ascii="宋体" w:hAnsi="宋体" w:cs="宋体"/>
                <w:color w:val="99CCFF"/>
                <w:sz w:val="20"/>
                <w:szCs w:val="20"/>
              </w:rPr>
            </w:pPr>
            <w:r w:rsidRPr="00F93E4B">
              <w:rPr>
                <w:rFonts w:ascii="宋体" w:hAnsi="宋体" w:cs="宋体" w:hint="eastAsia"/>
                <w:color w:val="99CCFF"/>
                <w:sz w:val="20"/>
                <w:szCs w:val="20"/>
              </w:rPr>
              <w:t>请求交易码</w:t>
            </w:r>
          </w:p>
        </w:tc>
        <w:tc>
          <w:tcPr>
            <w:tcW w:w="116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26A1337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1988|9188</w:t>
            </w:r>
          </w:p>
        </w:tc>
        <w:tc>
          <w:tcPr>
            <w:tcW w:w="1139" w:type="dxa"/>
            <w:gridSpan w:val="2"/>
            <w:tcBorders>
              <w:top w:val="single" w:sz="4" w:space="0" w:color="auto"/>
              <w:left w:val="nil"/>
              <w:bottom w:val="single" w:sz="4" w:space="0" w:color="auto"/>
              <w:right w:val="single" w:sz="4" w:space="0" w:color="auto"/>
            </w:tcBorders>
            <w:shd w:val="clear" w:color="000000" w:fill="666699"/>
            <w:noWrap/>
            <w:vAlign w:val="bottom"/>
            <w:hideMark/>
          </w:tcPr>
          <w:p w14:paraId="11412039"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内部交易码</w:t>
            </w:r>
          </w:p>
        </w:tc>
        <w:tc>
          <w:tcPr>
            <w:tcW w:w="2838" w:type="dxa"/>
            <w:tcBorders>
              <w:top w:val="single" w:sz="4" w:space="0" w:color="auto"/>
              <w:left w:val="nil"/>
              <w:bottom w:val="single" w:sz="4" w:space="0" w:color="auto"/>
              <w:right w:val="single" w:sz="4" w:space="0" w:color="auto"/>
            </w:tcBorders>
            <w:shd w:val="clear" w:color="000000" w:fill="99CCFF"/>
            <w:noWrap/>
            <w:vAlign w:val="bottom"/>
            <w:hideMark/>
          </w:tcPr>
          <w:p w14:paraId="0A7DEE12"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r>
      <w:tr w:rsidR="0071610D" w:rsidRPr="00F93E4B" w14:paraId="4B74A35F" w14:textId="77777777" w:rsidTr="00C445BB">
        <w:trPr>
          <w:trHeight w:val="285"/>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0211639A"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后端系统</w:t>
            </w:r>
          </w:p>
        </w:tc>
        <w:tc>
          <w:tcPr>
            <w:tcW w:w="2174"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7026B581"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c>
          <w:tcPr>
            <w:tcW w:w="947" w:type="dxa"/>
            <w:gridSpan w:val="2"/>
            <w:tcBorders>
              <w:top w:val="nil"/>
              <w:left w:val="nil"/>
              <w:bottom w:val="single" w:sz="4" w:space="0" w:color="auto"/>
              <w:right w:val="single" w:sz="4" w:space="0" w:color="auto"/>
            </w:tcBorders>
            <w:shd w:val="clear" w:color="000000" w:fill="666699"/>
            <w:noWrap/>
            <w:vAlign w:val="bottom"/>
            <w:hideMark/>
          </w:tcPr>
          <w:p w14:paraId="180DF64D" w14:textId="77777777" w:rsidR="0071610D" w:rsidRPr="00F93E4B" w:rsidRDefault="0071610D" w:rsidP="001E53AC">
            <w:pPr>
              <w:jc w:val="center"/>
              <w:rPr>
                <w:rFonts w:ascii="宋体" w:hAnsi="宋体" w:cs="宋体"/>
                <w:color w:val="99CCFF"/>
                <w:sz w:val="20"/>
                <w:szCs w:val="20"/>
              </w:rPr>
            </w:pPr>
            <w:r w:rsidRPr="00F93E4B">
              <w:rPr>
                <w:rFonts w:ascii="宋体" w:hAnsi="宋体" w:cs="宋体" w:hint="eastAsia"/>
                <w:color w:val="99CCFF"/>
                <w:sz w:val="20"/>
                <w:szCs w:val="20"/>
              </w:rPr>
              <w:t>交易类型</w:t>
            </w:r>
          </w:p>
        </w:tc>
        <w:tc>
          <w:tcPr>
            <w:tcW w:w="1161" w:type="dxa"/>
            <w:gridSpan w:val="2"/>
            <w:tcBorders>
              <w:top w:val="nil"/>
              <w:left w:val="nil"/>
              <w:bottom w:val="single" w:sz="4" w:space="0" w:color="auto"/>
              <w:right w:val="single" w:sz="4" w:space="0" w:color="auto"/>
            </w:tcBorders>
            <w:shd w:val="clear" w:color="000000" w:fill="99CCFF"/>
            <w:noWrap/>
            <w:vAlign w:val="bottom"/>
            <w:hideMark/>
          </w:tcPr>
          <w:p w14:paraId="6AAEA9AF"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交易类</w:t>
            </w:r>
          </w:p>
        </w:tc>
        <w:tc>
          <w:tcPr>
            <w:tcW w:w="1139" w:type="dxa"/>
            <w:gridSpan w:val="2"/>
            <w:tcBorders>
              <w:top w:val="nil"/>
              <w:left w:val="nil"/>
              <w:bottom w:val="single" w:sz="4" w:space="0" w:color="auto"/>
              <w:right w:val="single" w:sz="4" w:space="0" w:color="auto"/>
            </w:tcBorders>
            <w:shd w:val="clear" w:color="000000" w:fill="666699"/>
            <w:noWrap/>
            <w:vAlign w:val="bottom"/>
            <w:hideMark/>
          </w:tcPr>
          <w:p w14:paraId="49B083E1"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报文示例</w:t>
            </w:r>
          </w:p>
        </w:tc>
        <w:tc>
          <w:tcPr>
            <w:tcW w:w="2838" w:type="dxa"/>
            <w:tcBorders>
              <w:top w:val="nil"/>
              <w:left w:val="nil"/>
              <w:bottom w:val="single" w:sz="4" w:space="0" w:color="auto"/>
              <w:right w:val="single" w:sz="4" w:space="0" w:color="auto"/>
            </w:tcBorders>
            <w:shd w:val="clear" w:color="000000" w:fill="99CCFF"/>
            <w:noWrap/>
            <w:vAlign w:val="bottom"/>
            <w:hideMark/>
          </w:tcPr>
          <w:p w14:paraId="13C01865" w14:textId="77777777" w:rsidR="0071610D" w:rsidRPr="00F93E4B" w:rsidRDefault="00617A30" w:rsidP="001E53AC">
            <w:pPr>
              <w:rPr>
                <w:rFonts w:ascii="宋体" w:hAnsi="宋体" w:cs="宋体"/>
                <w:color w:val="0000FF"/>
                <w:sz w:val="22"/>
                <w:szCs w:val="22"/>
                <w:u w:val="single"/>
              </w:rPr>
            </w:pPr>
            <w:hyperlink w:anchor="'1988|9188报文示例'!A1" w:history="1">
              <w:r w:rsidR="0071610D" w:rsidRPr="00F93E4B">
                <w:rPr>
                  <w:rFonts w:ascii="宋体" w:hAnsi="宋体" w:cs="宋体" w:hint="eastAsia"/>
                  <w:color w:val="0000FF"/>
                  <w:sz w:val="22"/>
                  <w:szCs w:val="22"/>
                  <w:u w:val="single"/>
                </w:rPr>
                <w:t>Sample</w:t>
              </w:r>
            </w:hyperlink>
          </w:p>
        </w:tc>
      </w:tr>
      <w:tr w:rsidR="0071610D" w:rsidRPr="00F93E4B" w14:paraId="355343D3"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54AC54B1" w14:textId="77777777" w:rsidR="0071610D" w:rsidRPr="00F93E4B" w:rsidRDefault="0071610D" w:rsidP="001E53AC">
            <w:pPr>
              <w:rPr>
                <w:rFonts w:ascii="宋体" w:hAnsi="宋体" w:cs="宋体"/>
                <w:color w:val="99CCFF"/>
                <w:sz w:val="20"/>
                <w:szCs w:val="20"/>
              </w:rPr>
            </w:pPr>
            <w:r w:rsidRPr="00F93E4B">
              <w:rPr>
                <w:rFonts w:ascii="宋体" w:hAnsi="宋体" w:cs="宋体" w:hint="eastAsia"/>
                <w:color w:val="99CCFF"/>
                <w:sz w:val="20"/>
                <w:szCs w:val="20"/>
              </w:rPr>
              <w:t>交易说明</w:t>
            </w:r>
          </w:p>
        </w:tc>
        <w:tc>
          <w:tcPr>
            <w:tcW w:w="8259" w:type="dxa"/>
            <w:gridSpan w:val="9"/>
            <w:tcBorders>
              <w:top w:val="single" w:sz="4" w:space="0" w:color="auto"/>
              <w:left w:val="nil"/>
              <w:bottom w:val="single" w:sz="4" w:space="0" w:color="auto"/>
              <w:right w:val="single" w:sz="4" w:space="0" w:color="auto"/>
            </w:tcBorders>
            <w:shd w:val="clear" w:color="000000" w:fill="99CCFF"/>
            <w:noWrap/>
            <w:vAlign w:val="bottom"/>
            <w:hideMark/>
          </w:tcPr>
          <w:p w14:paraId="7239FAB1"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代付代扣指令提交</w:t>
            </w:r>
          </w:p>
        </w:tc>
      </w:tr>
      <w:tr w:rsidR="0071610D" w:rsidRPr="00F93E4B" w14:paraId="65F3FD34" w14:textId="77777777" w:rsidTr="00C445BB">
        <w:trPr>
          <w:trHeight w:val="255"/>
        </w:trPr>
        <w:tc>
          <w:tcPr>
            <w:tcW w:w="9265" w:type="dxa"/>
            <w:gridSpan w:val="10"/>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565DC24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 xml:space="preserve">　</w:t>
            </w:r>
          </w:p>
        </w:tc>
      </w:tr>
      <w:tr w:rsidR="0071610D" w:rsidRPr="00F93E4B" w14:paraId="5192559F" w14:textId="77777777" w:rsidTr="00C445BB">
        <w:trPr>
          <w:trHeight w:val="300"/>
        </w:trPr>
        <w:tc>
          <w:tcPr>
            <w:tcW w:w="1006" w:type="dxa"/>
            <w:tcBorders>
              <w:top w:val="nil"/>
              <w:left w:val="single" w:sz="4" w:space="0" w:color="auto"/>
              <w:bottom w:val="single" w:sz="4" w:space="0" w:color="auto"/>
              <w:right w:val="single" w:sz="4" w:space="0" w:color="auto"/>
            </w:tcBorders>
            <w:shd w:val="clear" w:color="000000" w:fill="666699"/>
            <w:noWrap/>
            <w:vAlign w:val="bottom"/>
            <w:hideMark/>
          </w:tcPr>
          <w:p w14:paraId="5C45B00C"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请求报文</w:t>
            </w:r>
          </w:p>
        </w:tc>
        <w:tc>
          <w:tcPr>
            <w:tcW w:w="8259" w:type="dxa"/>
            <w:gridSpan w:val="9"/>
            <w:tcBorders>
              <w:top w:val="single" w:sz="4" w:space="0" w:color="auto"/>
              <w:left w:val="nil"/>
              <w:bottom w:val="single" w:sz="4" w:space="0" w:color="auto"/>
              <w:right w:val="single" w:sz="4" w:space="0" w:color="auto"/>
            </w:tcBorders>
            <w:shd w:val="clear" w:color="000000" w:fill="666699"/>
            <w:noWrap/>
            <w:vAlign w:val="bottom"/>
            <w:hideMark/>
          </w:tcPr>
          <w:p w14:paraId="787F955F"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Request Message</w:t>
            </w:r>
          </w:p>
        </w:tc>
      </w:tr>
      <w:tr w:rsidR="0071610D" w:rsidRPr="00F93E4B" w14:paraId="0C745D2A"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4BACC6"/>
            <w:noWrap/>
            <w:vAlign w:val="center"/>
            <w:hideMark/>
          </w:tcPr>
          <w:p w14:paraId="75EB953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编号</w:t>
            </w:r>
          </w:p>
        </w:tc>
        <w:tc>
          <w:tcPr>
            <w:tcW w:w="1566" w:type="dxa"/>
            <w:tcBorders>
              <w:top w:val="nil"/>
              <w:left w:val="nil"/>
              <w:bottom w:val="single" w:sz="4" w:space="0" w:color="auto"/>
              <w:right w:val="single" w:sz="4" w:space="0" w:color="auto"/>
            </w:tcBorders>
            <w:shd w:val="clear" w:color="000000" w:fill="4BACC6"/>
            <w:noWrap/>
            <w:vAlign w:val="center"/>
            <w:hideMark/>
          </w:tcPr>
          <w:p w14:paraId="69C7703C"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字段路径</w:t>
            </w:r>
          </w:p>
        </w:tc>
        <w:tc>
          <w:tcPr>
            <w:tcW w:w="1134" w:type="dxa"/>
            <w:gridSpan w:val="2"/>
            <w:tcBorders>
              <w:top w:val="nil"/>
              <w:left w:val="nil"/>
              <w:bottom w:val="single" w:sz="4" w:space="0" w:color="auto"/>
              <w:right w:val="single" w:sz="4" w:space="0" w:color="auto"/>
            </w:tcBorders>
            <w:shd w:val="clear" w:color="000000" w:fill="4BACC6"/>
            <w:noWrap/>
            <w:vAlign w:val="center"/>
            <w:hideMark/>
          </w:tcPr>
          <w:p w14:paraId="23299C5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字段名称</w:t>
            </w:r>
          </w:p>
        </w:tc>
        <w:tc>
          <w:tcPr>
            <w:tcW w:w="922" w:type="dxa"/>
            <w:gridSpan w:val="2"/>
            <w:tcBorders>
              <w:top w:val="nil"/>
              <w:left w:val="nil"/>
              <w:bottom w:val="single" w:sz="4" w:space="0" w:color="auto"/>
              <w:right w:val="single" w:sz="4" w:space="0" w:color="auto"/>
            </w:tcBorders>
            <w:shd w:val="clear" w:color="000000" w:fill="4BACC6"/>
            <w:vAlign w:val="center"/>
            <w:hideMark/>
          </w:tcPr>
          <w:p w14:paraId="0E5EA632"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是否必输</w:t>
            </w:r>
          </w:p>
        </w:tc>
        <w:tc>
          <w:tcPr>
            <w:tcW w:w="949" w:type="dxa"/>
            <w:gridSpan w:val="2"/>
            <w:tcBorders>
              <w:top w:val="nil"/>
              <w:left w:val="nil"/>
              <w:bottom w:val="single" w:sz="4" w:space="0" w:color="auto"/>
              <w:right w:val="single" w:sz="4" w:space="0" w:color="auto"/>
            </w:tcBorders>
            <w:shd w:val="clear" w:color="000000" w:fill="4BACC6"/>
            <w:vAlign w:val="center"/>
            <w:hideMark/>
          </w:tcPr>
          <w:p w14:paraId="601A8CAD"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字段类型</w:t>
            </w:r>
          </w:p>
        </w:tc>
        <w:tc>
          <w:tcPr>
            <w:tcW w:w="850" w:type="dxa"/>
            <w:tcBorders>
              <w:top w:val="nil"/>
              <w:left w:val="nil"/>
              <w:bottom w:val="single" w:sz="4" w:space="0" w:color="auto"/>
              <w:right w:val="single" w:sz="4" w:space="0" w:color="auto"/>
            </w:tcBorders>
            <w:shd w:val="clear" w:color="000000" w:fill="4BACC6"/>
            <w:vAlign w:val="center"/>
            <w:hideMark/>
          </w:tcPr>
          <w:p w14:paraId="7593B1BF"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字段长度</w:t>
            </w:r>
          </w:p>
        </w:tc>
        <w:tc>
          <w:tcPr>
            <w:tcW w:w="2838" w:type="dxa"/>
            <w:tcBorders>
              <w:top w:val="nil"/>
              <w:left w:val="nil"/>
              <w:bottom w:val="single" w:sz="4" w:space="0" w:color="auto"/>
              <w:right w:val="single" w:sz="4" w:space="0" w:color="auto"/>
            </w:tcBorders>
            <w:shd w:val="clear" w:color="000000" w:fill="4BACC6"/>
            <w:noWrap/>
            <w:vAlign w:val="center"/>
            <w:hideMark/>
          </w:tcPr>
          <w:p w14:paraId="3E16D19E"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说明</w:t>
            </w:r>
          </w:p>
        </w:tc>
      </w:tr>
      <w:tr w:rsidR="0071610D" w:rsidRPr="00F93E4B" w14:paraId="54E07371" w14:textId="77777777" w:rsidTr="00C445BB">
        <w:trPr>
          <w:trHeight w:val="255"/>
        </w:trPr>
        <w:tc>
          <w:tcPr>
            <w:tcW w:w="9265"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6726C1AA"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P</w:t>
            </w:r>
            <w:r w:rsidRPr="00F93E4B">
              <w:rPr>
                <w:rFonts w:ascii="宋体" w:hAnsi="宋体" w:cs="宋体"/>
                <w:b/>
                <w:bCs/>
                <w:color w:val="000000"/>
                <w:sz w:val="20"/>
                <w:szCs w:val="20"/>
              </w:rPr>
              <w:t>UB</w:t>
            </w:r>
          </w:p>
        </w:tc>
      </w:tr>
      <w:tr w:rsidR="0071610D" w:rsidRPr="00F93E4B" w14:paraId="782DC8F7"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1B9AA57"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H1</w:t>
            </w:r>
          </w:p>
        </w:tc>
        <w:tc>
          <w:tcPr>
            <w:tcW w:w="1566" w:type="dxa"/>
            <w:tcBorders>
              <w:top w:val="nil"/>
              <w:left w:val="nil"/>
              <w:bottom w:val="single" w:sz="4" w:space="0" w:color="auto"/>
              <w:right w:val="single" w:sz="4" w:space="0" w:color="auto"/>
            </w:tcBorders>
            <w:shd w:val="clear" w:color="auto" w:fill="auto"/>
            <w:noWrap/>
            <w:hideMark/>
          </w:tcPr>
          <w:p w14:paraId="0AC8A1D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TransSource</w:t>
            </w:r>
          </w:p>
        </w:tc>
        <w:tc>
          <w:tcPr>
            <w:tcW w:w="1134" w:type="dxa"/>
            <w:gridSpan w:val="2"/>
            <w:tcBorders>
              <w:top w:val="nil"/>
              <w:left w:val="nil"/>
              <w:bottom w:val="single" w:sz="4" w:space="0" w:color="auto"/>
              <w:right w:val="single" w:sz="4" w:space="0" w:color="auto"/>
            </w:tcBorders>
            <w:shd w:val="clear" w:color="auto" w:fill="auto"/>
            <w:noWrap/>
            <w:hideMark/>
          </w:tcPr>
          <w:p w14:paraId="4DF5DE4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交易来源</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C5DC2A1"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64007D1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1CBDD0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04EC4C0A" w14:textId="77777777" w:rsidR="0071610D" w:rsidRPr="00F93E4B" w:rsidRDefault="0071610D" w:rsidP="001E53AC">
            <w:pPr>
              <w:rPr>
                <w:rFonts w:ascii="宋体" w:hAnsi="宋体" w:cs="Arial"/>
                <w:color w:val="000000"/>
                <w:sz w:val="18"/>
                <w:szCs w:val="18"/>
                <w:lang w:eastAsia="zh-CN"/>
              </w:rPr>
            </w:pPr>
            <w:r w:rsidRPr="008B60B1">
              <w:rPr>
                <w:rFonts w:ascii="宋体" w:hAnsi="宋体" w:hint="eastAsia"/>
                <w:color w:val="FF0000"/>
                <w:lang w:eastAsia="zh-CN"/>
              </w:rPr>
              <w:t>来源系统标识</w:t>
            </w:r>
            <w:r>
              <w:rPr>
                <w:rFonts w:ascii="宋体" w:hAnsi="宋体" w:hint="eastAsia"/>
                <w:color w:val="FF0000"/>
                <w:lang w:eastAsia="zh-CN"/>
              </w:rPr>
              <w:t>（对接系统</w:t>
            </w:r>
            <w:r>
              <w:rPr>
                <w:rFonts w:ascii="宋体" w:hAnsi="宋体"/>
                <w:color w:val="FF0000"/>
                <w:lang w:eastAsia="zh-CN"/>
              </w:rPr>
              <w:t>fmt</w:t>
            </w:r>
            <w:r>
              <w:rPr>
                <w:rFonts w:ascii="宋体" w:hAnsi="宋体" w:hint="eastAsia"/>
                <w:color w:val="FF0000"/>
                <w:lang w:eastAsia="zh-CN"/>
              </w:rPr>
              <w:t>）</w:t>
            </w:r>
          </w:p>
        </w:tc>
      </w:tr>
      <w:tr w:rsidR="0071610D" w:rsidRPr="00F93E4B" w14:paraId="57EB6B7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F83987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H2</w:t>
            </w:r>
          </w:p>
        </w:tc>
        <w:tc>
          <w:tcPr>
            <w:tcW w:w="1566" w:type="dxa"/>
            <w:tcBorders>
              <w:top w:val="nil"/>
              <w:left w:val="nil"/>
              <w:bottom w:val="single" w:sz="4" w:space="0" w:color="auto"/>
              <w:right w:val="single" w:sz="4" w:space="0" w:color="auto"/>
            </w:tcBorders>
            <w:shd w:val="clear" w:color="auto" w:fill="auto"/>
            <w:noWrap/>
            <w:hideMark/>
          </w:tcPr>
          <w:p w14:paraId="467C072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TransCode</w:t>
            </w:r>
          </w:p>
        </w:tc>
        <w:tc>
          <w:tcPr>
            <w:tcW w:w="1134" w:type="dxa"/>
            <w:gridSpan w:val="2"/>
            <w:tcBorders>
              <w:top w:val="nil"/>
              <w:left w:val="nil"/>
              <w:bottom w:val="single" w:sz="4" w:space="0" w:color="auto"/>
              <w:right w:val="single" w:sz="4" w:space="0" w:color="auto"/>
            </w:tcBorders>
            <w:shd w:val="clear" w:color="auto" w:fill="auto"/>
            <w:noWrap/>
            <w:hideMark/>
          </w:tcPr>
          <w:p w14:paraId="1F2C71A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交易编码</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71052B5"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1841B11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B336FD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6F562C39" w14:textId="77777777" w:rsidR="0071610D" w:rsidRPr="00F93E4B" w:rsidRDefault="0071610D" w:rsidP="001E53AC">
            <w:pPr>
              <w:rPr>
                <w:rFonts w:ascii="宋体" w:hAnsi="宋体" w:cs="Arial"/>
                <w:color w:val="000000"/>
                <w:sz w:val="18"/>
                <w:szCs w:val="18"/>
              </w:rPr>
            </w:pPr>
            <w:r w:rsidRPr="008B60B1">
              <w:rPr>
                <w:rFonts w:ascii="宋体" w:hAnsi="宋体" w:cs="Arial"/>
                <w:color w:val="FF0000"/>
                <w:sz w:val="18"/>
                <w:szCs w:val="18"/>
              </w:rPr>
              <w:t>1988</w:t>
            </w:r>
            <w:r w:rsidRPr="008B60B1">
              <w:rPr>
                <w:rFonts w:ascii="宋体" w:hAnsi="宋体" w:cs="Arial" w:hint="eastAsia"/>
                <w:color w:val="FF0000"/>
                <w:sz w:val="18"/>
                <w:szCs w:val="18"/>
              </w:rPr>
              <w:t>（付款）</w:t>
            </w:r>
            <w:r w:rsidRPr="00F93E4B">
              <w:rPr>
                <w:rFonts w:ascii="宋体" w:hAnsi="宋体" w:cs="Arial"/>
                <w:color w:val="000000"/>
                <w:sz w:val="18"/>
                <w:szCs w:val="18"/>
              </w:rPr>
              <w:t>|9188</w:t>
            </w:r>
            <w:r w:rsidRPr="00F93E4B">
              <w:rPr>
                <w:rFonts w:ascii="宋体" w:hAnsi="宋体" w:cs="Arial" w:hint="eastAsia"/>
                <w:color w:val="000000"/>
                <w:sz w:val="18"/>
                <w:szCs w:val="18"/>
              </w:rPr>
              <w:t xml:space="preserve"> （收款）</w:t>
            </w:r>
          </w:p>
        </w:tc>
      </w:tr>
      <w:tr w:rsidR="0071610D" w:rsidRPr="00F93E4B" w14:paraId="4C2BE0CA" w14:textId="77777777" w:rsidTr="00C445BB">
        <w:trPr>
          <w:trHeight w:val="1193"/>
        </w:trPr>
        <w:tc>
          <w:tcPr>
            <w:tcW w:w="1006" w:type="dxa"/>
            <w:tcBorders>
              <w:top w:val="nil"/>
              <w:left w:val="single" w:sz="4" w:space="0" w:color="auto"/>
              <w:bottom w:val="single" w:sz="4" w:space="0" w:color="auto"/>
              <w:right w:val="single" w:sz="4" w:space="0" w:color="auto"/>
            </w:tcBorders>
            <w:shd w:val="clear" w:color="auto" w:fill="auto"/>
            <w:noWrap/>
            <w:hideMark/>
          </w:tcPr>
          <w:p w14:paraId="241B1C3F" w14:textId="3F3EB3DE" w:rsidR="0071610D" w:rsidRPr="00F93E4B" w:rsidRDefault="0071610D" w:rsidP="001E53AC">
            <w:pPr>
              <w:jc w:val="center"/>
              <w:rPr>
                <w:rFonts w:ascii="宋体" w:hAnsi="宋体" w:cs="Arial"/>
                <w:sz w:val="18"/>
                <w:szCs w:val="18"/>
              </w:rPr>
            </w:pPr>
            <w:r w:rsidRPr="00F93E4B">
              <w:rPr>
                <w:rFonts w:ascii="宋体" w:hAnsi="宋体" w:cs="Arial"/>
                <w:sz w:val="18"/>
                <w:szCs w:val="18"/>
              </w:rPr>
              <w:t>H</w:t>
            </w:r>
            <w:r w:rsidR="00C020CE">
              <w:rPr>
                <w:rFonts w:ascii="宋体" w:hAnsi="宋体" w:cs="Arial"/>
                <w:sz w:val="18"/>
                <w:szCs w:val="18"/>
              </w:rPr>
              <w:t>3</w:t>
            </w:r>
          </w:p>
        </w:tc>
        <w:tc>
          <w:tcPr>
            <w:tcW w:w="1566" w:type="dxa"/>
            <w:tcBorders>
              <w:top w:val="nil"/>
              <w:left w:val="nil"/>
              <w:bottom w:val="single" w:sz="4" w:space="0" w:color="auto"/>
              <w:right w:val="single" w:sz="4" w:space="0" w:color="auto"/>
            </w:tcBorders>
            <w:shd w:val="clear" w:color="auto" w:fill="auto"/>
            <w:noWrap/>
            <w:hideMark/>
          </w:tcPr>
          <w:p w14:paraId="3F1757A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TransTime</w:t>
            </w:r>
          </w:p>
        </w:tc>
        <w:tc>
          <w:tcPr>
            <w:tcW w:w="1134" w:type="dxa"/>
            <w:gridSpan w:val="2"/>
            <w:tcBorders>
              <w:top w:val="nil"/>
              <w:left w:val="nil"/>
              <w:bottom w:val="single" w:sz="4" w:space="0" w:color="auto"/>
              <w:right w:val="single" w:sz="4" w:space="0" w:color="auto"/>
            </w:tcBorders>
            <w:shd w:val="clear" w:color="auto" w:fill="auto"/>
            <w:noWrap/>
            <w:hideMark/>
          </w:tcPr>
          <w:p w14:paraId="7D89A4E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交易时间</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4886E4A"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20FBD93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日期</w:t>
            </w:r>
          </w:p>
        </w:tc>
        <w:tc>
          <w:tcPr>
            <w:tcW w:w="850" w:type="dxa"/>
            <w:tcBorders>
              <w:top w:val="nil"/>
              <w:left w:val="nil"/>
              <w:bottom w:val="single" w:sz="4" w:space="0" w:color="auto"/>
              <w:right w:val="single" w:sz="4" w:space="0" w:color="auto"/>
            </w:tcBorders>
            <w:shd w:val="clear" w:color="auto" w:fill="auto"/>
            <w:noWrap/>
            <w:hideMark/>
          </w:tcPr>
          <w:p w14:paraId="78C9B02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w:t>
            </w:r>
          </w:p>
        </w:tc>
        <w:tc>
          <w:tcPr>
            <w:tcW w:w="2838" w:type="dxa"/>
            <w:tcBorders>
              <w:top w:val="nil"/>
              <w:left w:val="nil"/>
              <w:bottom w:val="single" w:sz="4" w:space="0" w:color="auto"/>
              <w:right w:val="single" w:sz="4" w:space="0" w:color="auto"/>
            </w:tcBorders>
            <w:shd w:val="clear" w:color="auto" w:fill="auto"/>
            <w:noWrap/>
            <w:hideMark/>
          </w:tcPr>
          <w:p w14:paraId="6C77D4CE" w14:textId="450875AE" w:rsidR="0071610D" w:rsidRPr="00F93E4B" w:rsidRDefault="0071610D" w:rsidP="001E53AC">
            <w:pPr>
              <w:rPr>
                <w:rFonts w:ascii="宋体" w:hAnsi="宋体" w:cs="Arial"/>
                <w:color w:val="000000"/>
                <w:sz w:val="18"/>
                <w:szCs w:val="18"/>
              </w:rPr>
            </w:pPr>
            <w:commentRangeStart w:id="163"/>
            <w:r w:rsidRPr="00F93E4B">
              <w:rPr>
                <w:rFonts w:ascii="宋体" w:hAnsi="宋体" w:cs="Arial" w:hint="eastAsia"/>
                <w:color w:val="000000"/>
                <w:sz w:val="18"/>
                <w:szCs w:val="18"/>
              </w:rPr>
              <w:t>来源系统产生的交易日期，格式是</w:t>
            </w:r>
            <w:r w:rsidRPr="00F93E4B">
              <w:rPr>
                <w:rFonts w:ascii="宋体" w:hAnsi="宋体" w:cs="Arial"/>
                <w:color w:val="000000"/>
                <w:sz w:val="18"/>
                <w:szCs w:val="18"/>
              </w:rPr>
              <w:t>HH24miss</w:t>
            </w:r>
            <w:r w:rsidRPr="00F93E4B">
              <w:rPr>
                <w:rFonts w:ascii="宋体" w:hAnsi="宋体" w:cs="Arial" w:hint="eastAsia"/>
                <w:color w:val="000000"/>
                <w:sz w:val="18"/>
                <w:szCs w:val="18"/>
              </w:rPr>
              <w:t xml:space="preserve"> 当前</w:t>
            </w:r>
            <w:r>
              <w:rPr>
                <w:rFonts w:ascii="宋体" w:hAnsi="宋体" w:cs="Arial" w:hint="eastAsia"/>
                <w:color w:val="000000"/>
                <w:sz w:val="18"/>
                <w:szCs w:val="18"/>
              </w:rPr>
              <w:t>（</w:t>
            </w:r>
            <w:r w:rsidRPr="008B60B1">
              <w:rPr>
                <w:rFonts w:ascii="宋体" w:hAnsi="宋体" w:cs="Arial" w:hint="eastAsia"/>
                <w:color w:val="FF0000"/>
                <w:sz w:val="18"/>
                <w:szCs w:val="18"/>
              </w:rPr>
              <w:t>和交易日期字段合并，默认为当前日期</w:t>
            </w:r>
            <w:r w:rsidR="00C020CE" w:rsidRPr="00F93E4B">
              <w:rPr>
                <w:rFonts w:ascii="宋体" w:hAnsi="宋体" w:cs="Arial"/>
                <w:sz w:val="20"/>
                <w:szCs w:val="20"/>
                <w:lang w:eastAsia="zh-CN"/>
              </w:rPr>
              <w:t>yyyyMMddHH24miss</w:t>
            </w:r>
            <w:r>
              <w:rPr>
                <w:rFonts w:ascii="宋体" w:hAnsi="宋体" w:cs="Arial" w:hint="eastAsia"/>
                <w:color w:val="FF0000"/>
                <w:sz w:val="18"/>
                <w:szCs w:val="18"/>
              </w:rPr>
              <w:t xml:space="preserve"> HH24M</w:t>
            </w:r>
            <w:r>
              <w:rPr>
                <w:rFonts w:ascii="宋体" w:hAnsi="宋体" w:cs="Arial"/>
                <w:color w:val="FF0000"/>
                <w:sz w:val="18"/>
                <w:szCs w:val="18"/>
              </w:rPr>
              <w:t>iss</w:t>
            </w:r>
            <w:r>
              <w:rPr>
                <w:rFonts w:ascii="宋体" w:hAnsi="宋体" w:cs="Arial" w:hint="eastAsia"/>
                <w:color w:val="000000"/>
                <w:sz w:val="18"/>
                <w:szCs w:val="18"/>
              </w:rPr>
              <w:t>）</w:t>
            </w:r>
            <w:commentRangeEnd w:id="163"/>
            <w:r>
              <w:rPr>
                <w:rStyle w:val="af"/>
                <w:rFonts w:ascii="Times New Roman" w:hAnsi="Times New Roman"/>
                <w:kern w:val="2"/>
              </w:rPr>
              <w:commentReference w:id="163"/>
            </w:r>
          </w:p>
        </w:tc>
      </w:tr>
      <w:tr w:rsidR="0071610D" w:rsidRPr="00F93E4B" w14:paraId="71DBD3B1"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A5B8C42" w14:textId="550063B3" w:rsidR="0071610D" w:rsidRPr="00F93E4B" w:rsidRDefault="0071610D" w:rsidP="001E53AC">
            <w:pPr>
              <w:jc w:val="center"/>
              <w:rPr>
                <w:rFonts w:ascii="宋体" w:hAnsi="宋体" w:cs="Arial"/>
                <w:sz w:val="18"/>
                <w:szCs w:val="18"/>
              </w:rPr>
            </w:pPr>
            <w:r w:rsidRPr="00F93E4B">
              <w:rPr>
                <w:rFonts w:ascii="宋体" w:hAnsi="宋体" w:cs="Arial"/>
                <w:sz w:val="18"/>
                <w:szCs w:val="18"/>
              </w:rPr>
              <w:t>H</w:t>
            </w:r>
            <w:r w:rsidR="00C020CE">
              <w:rPr>
                <w:rFonts w:ascii="宋体" w:hAnsi="宋体" w:cs="Arial"/>
                <w:sz w:val="18"/>
                <w:szCs w:val="18"/>
              </w:rPr>
              <w:t>4</w:t>
            </w:r>
          </w:p>
        </w:tc>
        <w:tc>
          <w:tcPr>
            <w:tcW w:w="1566" w:type="dxa"/>
            <w:tcBorders>
              <w:top w:val="nil"/>
              <w:left w:val="nil"/>
              <w:bottom w:val="single" w:sz="4" w:space="0" w:color="auto"/>
              <w:right w:val="single" w:sz="4" w:space="0" w:color="auto"/>
            </w:tcBorders>
            <w:shd w:val="clear" w:color="auto" w:fill="auto"/>
            <w:noWrap/>
            <w:hideMark/>
          </w:tcPr>
          <w:p w14:paraId="3520A8E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TransSeq</w:t>
            </w:r>
          </w:p>
        </w:tc>
        <w:tc>
          <w:tcPr>
            <w:tcW w:w="1134" w:type="dxa"/>
            <w:gridSpan w:val="2"/>
            <w:tcBorders>
              <w:top w:val="nil"/>
              <w:left w:val="nil"/>
              <w:bottom w:val="single" w:sz="4" w:space="0" w:color="auto"/>
              <w:right w:val="single" w:sz="4" w:space="0" w:color="auto"/>
            </w:tcBorders>
            <w:shd w:val="clear" w:color="auto" w:fill="auto"/>
            <w:noWrap/>
            <w:hideMark/>
          </w:tcPr>
          <w:p w14:paraId="40FB7E9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交易流水号</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B34C300"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02297D7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CBE128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72D85FB0"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时间戳，格式是yyyymmddhh24missff</w:t>
            </w:r>
            <w:r>
              <w:rPr>
                <w:rFonts w:ascii="宋体" w:hAnsi="宋体" w:cs="宋体"/>
                <w:color w:val="000000"/>
                <w:sz w:val="18"/>
                <w:szCs w:val="18"/>
              </w:rPr>
              <w:t>4</w:t>
            </w:r>
            <w:r>
              <w:rPr>
                <w:rFonts w:ascii="宋体" w:hAnsi="宋体" w:cs="宋体" w:hint="eastAsia"/>
                <w:color w:val="000000"/>
                <w:sz w:val="18"/>
                <w:szCs w:val="18"/>
              </w:rPr>
              <w:t xml:space="preserve">  （</w:t>
            </w:r>
            <w:r w:rsidRPr="0034519D">
              <w:rPr>
                <w:rFonts w:ascii="宋体" w:hAnsi="宋体" w:cs="宋体" w:hint="eastAsia"/>
                <w:color w:val="FF0000"/>
                <w:sz w:val="18"/>
                <w:szCs w:val="18"/>
              </w:rPr>
              <w:t>到毫秒级别</w:t>
            </w:r>
            <w:r>
              <w:rPr>
                <w:rFonts w:ascii="宋体" w:hAnsi="宋体" w:cs="宋体" w:hint="eastAsia"/>
                <w:color w:val="000000"/>
                <w:sz w:val="18"/>
                <w:szCs w:val="18"/>
              </w:rPr>
              <w:t>）</w:t>
            </w:r>
          </w:p>
        </w:tc>
      </w:tr>
      <w:tr w:rsidR="0071610D" w:rsidRPr="00F93E4B" w14:paraId="7397416B" w14:textId="77777777" w:rsidTr="00C445BB">
        <w:trPr>
          <w:trHeight w:val="255"/>
        </w:trPr>
        <w:tc>
          <w:tcPr>
            <w:tcW w:w="9265"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19552C75" w14:textId="77777777" w:rsidR="0071610D" w:rsidRPr="00F93E4B" w:rsidRDefault="0071610D" w:rsidP="001E53AC">
            <w:pPr>
              <w:rPr>
                <w:rFonts w:ascii="宋体" w:hAnsi="宋体" w:cs="宋体"/>
                <w:b/>
                <w:bCs/>
                <w:color w:val="000000"/>
                <w:sz w:val="18"/>
                <w:szCs w:val="18"/>
              </w:rPr>
            </w:pPr>
            <w:r w:rsidRPr="00F93E4B">
              <w:rPr>
                <w:rFonts w:ascii="宋体" w:hAnsi="宋体" w:cs="宋体" w:hint="eastAsia"/>
                <w:b/>
                <w:bCs/>
                <w:color w:val="000000"/>
                <w:sz w:val="18"/>
                <w:szCs w:val="18"/>
              </w:rPr>
              <w:t>I</w:t>
            </w:r>
            <w:r w:rsidRPr="00F93E4B">
              <w:rPr>
                <w:rFonts w:ascii="宋体" w:hAnsi="宋体" w:cs="宋体"/>
                <w:b/>
                <w:bCs/>
                <w:color w:val="000000"/>
                <w:sz w:val="18"/>
                <w:szCs w:val="18"/>
              </w:rPr>
              <w:t>N</w:t>
            </w:r>
          </w:p>
        </w:tc>
      </w:tr>
      <w:tr w:rsidR="0071610D" w:rsidRPr="00F93E4B" w14:paraId="6B15243C"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0CB5999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S1</w:t>
            </w:r>
          </w:p>
        </w:tc>
        <w:tc>
          <w:tcPr>
            <w:tcW w:w="1566" w:type="dxa"/>
            <w:tcBorders>
              <w:top w:val="nil"/>
              <w:left w:val="nil"/>
              <w:bottom w:val="single" w:sz="4" w:space="0" w:color="auto"/>
              <w:right w:val="single" w:sz="4" w:space="0" w:color="auto"/>
            </w:tcBorders>
            <w:shd w:val="clear" w:color="auto" w:fill="auto"/>
            <w:noWrap/>
            <w:hideMark/>
          </w:tcPr>
          <w:p w14:paraId="2DD0EE2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ReqSeqID</w:t>
            </w:r>
          </w:p>
        </w:tc>
        <w:tc>
          <w:tcPr>
            <w:tcW w:w="1134" w:type="dxa"/>
            <w:gridSpan w:val="2"/>
            <w:tcBorders>
              <w:top w:val="nil"/>
              <w:left w:val="nil"/>
              <w:bottom w:val="single" w:sz="4" w:space="0" w:color="auto"/>
              <w:right w:val="single" w:sz="4" w:space="0" w:color="auto"/>
            </w:tcBorders>
            <w:shd w:val="clear" w:color="auto" w:fill="auto"/>
            <w:noWrap/>
            <w:hideMark/>
          </w:tcPr>
          <w:p w14:paraId="434DE50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交易批号</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E59001D"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57660A96"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0B1033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21D5564F"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全局唯一，来源系统标识+YYYYMMDD+6位流水号。</w:t>
            </w:r>
          </w:p>
          <w:p w14:paraId="105CDBD0"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示例：</w:t>
            </w:r>
          </w:p>
          <w:p w14:paraId="556961A3"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团险：02+YYYYMMDD+6位流水号</w:t>
            </w:r>
          </w:p>
          <w:p w14:paraId="46D38CB5"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个险：01+YYYYMMDD+6位流水号</w:t>
            </w:r>
          </w:p>
          <w:p w14:paraId="3CC9DFDC" w14:textId="77777777" w:rsidR="0071610D" w:rsidRPr="00F93E4B" w:rsidRDefault="0071610D" w:rsidP="001E53AC">
            <w:pPr>
              <w:rPr>
                <w:rFonts w:ascii="宋体" w:hAnsi="宋体" w:cs="宋体"/>
                <w:color w:val="000000"/>
                <w:sz w:val="18"/>
                <w:szCs w:val="18"/>
                <w:lang w:eastAsia="zh-CN"/>
              </w:rPr>
            </w:pPr>
          </w:p>
          <w:p w14:paraId="279DC82D"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w:t>
            </w:r>
          </w:p>
        </w:tc>
      </w:tr>
      <w:tr w:rsidR="0071610D" w:rsidRPr="00F93E4B" w14:paraId="2D8A43D4"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251C135A"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S2</w:t>
            </w:r>
          </w:p>
        </w:tc>
        <w:tc>
          <w:tcPr>
            <w:tcW w:w="1566" w:type="dxa"/>
            <w:tcBorders>
              <w:top w:val="nil"/>
              <w:left w:val="nil"/>
              <w:bottom w:val="single" w:sz="4" w:space="0" w:color="auto"/>
              <w:right w:val="single" w:sz="4" w:space="0" w:color="auto"/>
            </w:tcBorders>
            <w:shd w:val="clear" w:color="auto" w:fill="auto"/>
            <w:noWrap/>
            <w:hideMark/>
          </w:tcPr>
          <w:p w14:paraId="411F196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TotalCount</w:t>
            </w:r>
          </w:p>
        </w:tc>
        <w:tc>
          <w:tcPr>
            <w:tcW w:w="1134" w:type="dxa"/>
            <w:gridSpan w:val="2"/>
            <w:tcBorders>
              <w:top w:val="nil"/>
              <w:left w:val="nil"/>
              <w:bottom w:val="single" w:sz="4" w:space="0" w:color="auto"/>
              <w:right w:val="single" w:sz="4" w:space="0" w:color="auto"/>
            </w:tcBorders>
            <w:shd w:val="clear" w:color="auto" w:fill="auto"/>
            <w:noWrap/>
            <w:hideMark/>
          </w:tcPr>
          <w:p w14:paraId="611F00C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总笔数</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D6DA32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7218758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2F622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w:t>
            </w:r>
          </w:p>
        </w:tc>
        <w:tc>
          <w:tcPr>
            <w:tcW w:w="2838" w:type="dxa"/>
            <w:tcBorders>
              <w:top w:val="nil"/>
              <w:left w:val="nil"/>
              <w:bottom w:val="single" w:sz="4" w:space="0" w:color="auto"/>
              <w:right w:val="single" w:sz="4" w:space="0" w:color="auto"/>
            </w:tcBorders>
            <w:shd w:val="clear" w:color="auto" w:fill="auto"/>
            <w:noWrap/>
            <w:hideMark/>
          </w:tcPr>
          <w:p w14:paraId="64124FB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批次内的指令总笔数</w:t>
            </w:r>
          </w:p>
        </w:tc>
      </w:tr>
      <w:tr w:rsidR="0071610D" w:rsidRPr="00F93E4B" w14:paraId="0E5B1E97"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2C58F60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S3</w:t>
            </w:r>
          </w:p>
        </w:tc>
        <w:tc>
          <w:tcPr>
            <w:tcW w:w="1566" w:type="dxa"/>
            <w:tcBorders>
              <w:top w:val="nil"/>
              <w:left w:val="nil"/>
              <w:bottom w:val="single" w:sz="4" w:space="0" w:color="auto"/>
              <w:right w:val="single" w:sz="4" w:space="0" w:color="auto"/>
            </w:tcBorders>
            <w:shd w:val="clear" w:color="auto" w:fill="auto"/>
            <w:noWrap/>
            <w:hideMark/>
          </w:tcPr>
          <w:p w14:paraId="6BE263F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TotalAmount</w:t>
            </w:r>
          </w:p>
        </w:tc>
        <w:tc>
          <w:tcPr>
            <w:tcW w:w="1134" w:type="dxa"/>
            <w:gridSpan w:val="2"/>
            <w:tcBorders>
              <w:top w:val="nil"/>
              <w:left w:val="nil"/>
              <w:bottom w:val="single" w:sz="4" w:space="0" w:color="auto"/>
              <w:right w:val="single" w:sz="4" w:space="0" w:color="auto"/>
            </w:tcBorders>
            <w:shd w:val="clear" w:color="auto" w:fill="auto"/>
            <w:noWrap/>
            <w:hideMark/>
          </w:tcPr>
          <w:p w14:paraId="6722189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总金额</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216C15C"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5E04B21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531547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18</w:t>
            </w:r>
          </w:p>
        </w:tc>
        <w:tc>
          <w:tcPr>
            <w:tcW w:w="2838" w:type="dxa"/>
            <w:tcBorders>
              <w:top w:val="nil"/>
              <w:left w:val="nil"/>
              <w:bottom w:val="single" w:sz="4" w:space="0" w:color="auto"/>
              <w:right w:val="single" w:sz="4" w:space="0" w:color="auto"/>
            </w:tcBorders>
            <w:shd w:val="clear" w:color="auto" w:fill="auto"/>
            <w:noWrap/>
            <w:hideMark/>
          </w:tcPr>
          <w:p w14:paraId="0081CB26"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批次内的总金额</w:t>
            </w:r>
            <w:r w:rsidRPr="00F93E4B">
              <w:rPr>
                <w:rFonts w:ascii="宋体" w:hAnsi="宋体" w:cs="Arial"/>
                <w:color w:val="000000"/>
                <w:sz w:val="18"/>
                <w:szCs w:val="18"/>
                <w:lang w:eastAsia="zh-CN"/>
              </w:rPr>
              <w:t>,</w:t>
            </w:r>
            <w:r w:rsidRPr="00F93E4B">
              <w:rPr>
                <w:rFonts w:ascii="宋体" w:hAnsi="宋体" w:cs="Arial" w:hint="eastAsia"/>
                <w:color w:val="000000"/>
                <w:sz w:val="18"/>
                <w:szCs w:val="18"/>
                <w:lang w:eastAsia="zh-CN"/>
              </w:rPr>
              <w:t>无正负号</w:t>
            </w:r>
          </w:p>
        </w:tc>
      </w:tr>
      <w:tr w:rsidR="0071610D" w:rsidRPr="00F93E4B" w14:paraId="6694561A"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58B139A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S4</w:t>
            </w:r>
          </w:p>
        </w:tc>
        <w:tc>
          <w:tcPr>
            <w:tcW w:w="1566" w:type="dxa"/>
            <w:tcBorders>
              <w:top w:val="nil"/>
              <w:left w:val="nil"/>
              <w:bottom w:val="single" w:sz="4" w:space="0" w:color="auto"/>
              <w:right w:val="single" w:sz="4" w:space="0" w:color="auto"/>
            </w:tcBorders>
            <w:shd w:val="clear" w:color="auto" w:fill="auto"/>
            <w:noWrap/>
            <w:hideMark/>
          </w:tcPr>
          <w:p w14:paraId="21FDCD3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ReqReserved1</w:t>
            </w:r>
          </w:p>
        </w:tc>
        <w:tc>
          <w:tcPr>
            <w:tcW w:w="1134" w:type="dxa"/>
            <w:gridSpan w:val="2"/>
            <w:tcBorders>
              <w:top w:val="nil"/>
              <w:left w:val="nil"/>
              <w:bottom w:val="single" w:sz="4" w:space="0" w:color="auto"/>
              <w:right w:val="single" w:sz="4" w:space="0" w:color="auto"/>
            </w:tcBorders>
            <w:shd w:val="clear" w:color="auto" w:fill="auto"/>
            <w:noWrap/>
            <w:hideMark/>
          </w:tcPr>
          <w:p w14:paraId="20B69DC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保留字段</w:t>
            </w:r>
          </w:p>
        </w:tc>
        <w:tc>
          <w:tcPr>
            <w:tcW w:w="922" w:type="dxa"/>
            <w:gridSpan w:val="2"/>
            <w:tcBorders>
              <w:top w:val="nil"/>
              <w:left w:val="nil"/>
              <w:bottom w:val="single" w:sz="4" w:space="0" w:color="auto"/>
              <w:right w:val="single" w:sz="4" w:space="0" w:color="auto"/>
            </w:tcBorders>
            <w:shd w:val="clear" w:color="auto" w:fill="auto"/>
            <w:noWrap/>
            <w:hideMark/>
          </w:tcPr>
          <w:p w14:paraId="18CFE39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7A5AD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A8A52C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7796930D" w14:textId="77777777" w:rsidR="0071610D" w:rsidRPr="00F93E4B" w:rsidRDefault="0071610D" w:rsidP="001E53AC">
            <w:pPr>
              <w:rPr>
                <w:rFonts w:ascii="宋体" w:hAnsi="宋体" w:cs="宋体"/>
                <w:color w:val="000000"/>
                <w:sz w:val="18"/>
                <w:szCs w:val="18"/>
              </w:rPr>
            </w:pPr>
            <w:r w:rsidRPr="00F93E4B">
              <w:rPr>
                <w:rFonts w:ascii="宋体" w:hAnsi="宋体" w:cs="宋体"/>
                <w:color w:val="000000"/>
                <w:sz w:val="18"/>
                <w:szCs w:val="18"/>
              </w:rPr>
              <w:t>预留</w:t>
            </w:r>
            <w:r w:rsidRPr="00F93E4B">
              <w:rPr>
                <w:rFonts w:ascii="宋体" w:hAnsi="宋体" w:cs="宋体" w:hint="eastAsia"/>
                <w:color w:val="000000"/>
                <w:sz w:val="18"/>
                <w:szCs w:val="18"/>
              </w:rPr>
              <w:t>字段</w:t>
            </w:r>
          </w:p>
        </w:tc>
      </w:tr>
      <w:tr w:rsidR="0071610D" w:rsidRPr="00F93E4B" w14:paraId="391A82C9" w14:textId="77777777" w:rsidTr="00C445BB">
        <w:trPr>
          <w:trHeight w:val="255"/>
        </w:trPr>
        <w:tc>
          <w:tcPr>
            <w:tcW w:w="1006" w:type="dxa"/>
            <w:tcBorders>
              <w:top w:val="nil"/>
              <w:left w:val="single" w:sz="4" w:space="0" w:color="auto"/>
              <w:bottom w:val="single" w:sz="4" w:space="0" w:color="auto"/>
              <w:right w:val="single" w:sz="4" w:space="0" w:color="auto"/>
            </w:tcBorders>
            <w:shd w:val="clear" w:color="000000" w:fill="FFFFFF"/>
            <w:noWrap/>
            <w:hideMark/>
          </w:tcPr>
          <w:p w14:paraId="63B8115D"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S5</w:t>
            </w:r>
          </w:p>
        </w:tc>
        <w:tc>
          <w:tcPr>
            <w:tcW w:w="1566" w:type="dxa"/>
            <w:tcBorders>
              <w:top w:val="nil"/>
              <w:left w:val="nil"/>
              <w:bottom w:val="single" w:sz="4" w:space="0" w:color="auto"/>
              <w:right w:val="single" w:sz="4" w:space="0" w:color="auto"/>
            </w:tcBorders>
            <w:shd w:val="clear" w:color="auto" w:fill="auto"/>
            <w:noWrap/>
            <w:hideMark/>
          </w:tcPr>
          <w:p w14:paraId="277F088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ReqReserved2</w:t>
            </w:r>
          </w:p>
        </w:tc>
        <w:tc>
          <w:tcPr>
            <w:tcW w:w="1134" w:type="dxa"/>
            <w:gridSpan w:val="2"/>
            <w:tcBorders>
              <w:top w:val="nil"/>
              <w:left w:val="nil"/>
              <w:bottom w:val="single" w:sz="4" w:space="0" w:color="auto"/>
              <w:right w:val="single" w:sz="4" w:space="0" w:color="auto"/>
            </w:tcBorders>
            <w:shd w:val="clear" w:color="auto" w:fill="auto"/>
            <w:noWrap/>
            <w:hideMark/>
          </w:tcPr>
          <w:p w14:paraId="4F772AE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保留字段</w:t>
            </w:r>
          </w:p>
        </w:tc>
        <w:tc>
          <w:tcPr>
            <w:tcW w:w="922" w:type="dxa"/>
            <w:gridSpan w:val="2"/>
            <w:tcBorders>
              <w:top w:val="nil"/>
              <w:left w:val="nil"/>
              <w:bottom w:val="single" w:sz="4" w:space="0" w:color="auto"/>
              <w:right w:val="single" w:sz="4" w:space="0" w:color="auto"/>
            </w:tcBorders>
            <w:shd w:val="clear" w:color="auto" w:fill="auto"/>
            <w:noWrap/>
            <w:hideMark/>
          </w:tcPr>
          <w:p w14:paraId="29B52C5E"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2673ED3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85F188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nil"/>
              <w:right w:val="single" w:sz="4" w:space="0" w:color="auto"/>
            </w:tcBorders>
            <w:shd w:val="clear" w:color="auto" w:fill="auto"/>
            <w:noWrap/>
            <w:hideMark/>
          </w:tcPr>
          <w:p w14:paraId="033C3DC6" w14:textId="77777777" w:rsidR="0071610D" w:rsidRPr="00F93E4B" w:rsidRDefault="0071610D" w:rsidP="001E53AC">
            <w:pPr>
              <w:rPr>
                <w:rFonts w:ascii="宋体" w:hAnsi="宋体" w:cs="宋体"/>
                <w:color w:val="000000"/>
                <w:sz w:val="18"/>
                <w:szCs w:val="18"/>
              </w:rPr>
            </w:pPr>
            <w:r w:rsidRPr="00F93E4B">
              <w:rPr>
                <w:rFonts w:ascii="宋体" w:hAnsi="宋体" w:cs="宋体"/>
                <w:color w:val="000000"/>
                <w:sz w:val="18"/>
                <w:szCs w:val="18"/>
              </w:rPr>
              <w:t>预留</w:t>
            </w:r>
            <w:r w:rsidRPr="00F93E4B">
              <w:rPr>
                <w:rFonts w:ascii="宋体" w:hAnsi="宋体" w:cs="宋体" w:hint="eastAsia"/>
                <w:color w:val="000000"/>
                <w:sz w:val="18"/>
                <w:szCs w:val="18"/>
              </w:rPr>
              <w:t>字段</w:t>
            </w:r>
          </w:p>
        </w:tc>
      </w:tr>
      <w:tr w:rsidR="0071610D" w:rsidRPr="00F93E4B" w14:paraId="41557FBC" w14:textId="77777777" w:rsidTr="00C445BB">
        <w:trPr>
          <w:trHeight w:val="255"/>
        </w:trPr>
        <w:tc>
          <w:tcPr>
            <w:tcW w:w="9265" w:type="dxa"/>
            <w:gridSpan w:val="10"/>
            <w:tcBorders>
              <w:top w:val="single" w:sz="4" w:space="0" w:color="auto"/>
              <w:left w:val="single" w:sz="4" w:space="0" w:color="auto"/>
              <w:bottom w:val="single" w:sz="4" w:space="0" w:color="auto"/>
              <w:right w:val="single" w:sz="4" w:space="0" w:color="auto"/>
            </w:tcBorders>
            <w:shd w:val="clear" w:color="000000" w:fill="A6A6A6"/>
            <w:noWrap/>
            <w:hideMark/>
          </w:tcPr>
          <w:p w14:paraId="49183928" w14:textId="77777777" w:rsidR="0071610D" w:rsidRPr="00F93E4B" w:rsidRDefault="0071610D" w:rsidP="001E53AC">
            <w:pPr>
              <w:rPr>
                <w:rFonts w:ascii="宋体" w:hAnsi="宋体" w:cs="宋体"/>
                <w:b/>
                <w:bCs/>
                <w:color w:val="000000"/>
                <w:sz w:val="18"/>
                <w:szCs w:val="18"/>
              </w:rPr>
            </w:pPr>
            <w:r w:rsidRPr="00F93E4B">
              <w:rPr>
                <w:rFonts w:ascii="宋体" w:hAnsi="宋体" w:cs="宋体" w:hint="eastAsia"/>
                <w:b/>
                <w:bCs/>
                <w:color w:val="000000"/>
                <w:sz w:val="18"/>
                <w:szCs w:val="18"/>
              </w:rPr>
              <w:t>R</w:t>
            </w:r>
            <w:r w:rsidRPr="00F93E4B">
              <w:rPr>
                <w:rFonts w:ascii="宋体" w:hAnsi="宋体" w:cs="宋体"/>
                <w:b/>
                <w:bCs/>
                <w:color w:val="000000"/>
                <w:sz w:val="18"/>
                <w:szCs w:val="18"/>
              </w:rPr>
              <w:t>D</w:t>
            </w:r>
          </w:p>
        </w:tc>
      </w:tr>
      <w:tr w:rsidR="0071610D" w:rsidRPr="00F93E4B" w14:paraId="009E4750"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8121EB9"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w:t>
            </w:r>
          </w:p>
        </w:tc>
        <w:tc>
          <w:tcPr>
            <w:tcW w:w="1566" w:type="dxa"/>
            <w:tcBorders>
              <w:top w:val="nil"/>
              <w:left w:val="nil"/>
              <w:bottom w:val="single" w:sz="4" w:space="0" w:color="auto"/>
              <w:right w:val="single" w:sz="4" w:space="0" w:color="auto"/>
            </w:tcBorders>
            <w:shd w:val="clear" w:color="auto" w:fill="auto"/>
            <w:noWrap/>
            <w:hideMark/>
          </w:tcPr>
          <w:p w14:paraId="3A31675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RdSeq</w:t>
            </w:r>
          </w:p>
        </w:tc>
        <w:tc>
          <w:tcPr>
            <w:tcW w:w="1134" w:type="dxa"/>
            <w:gridSpan w:val="2"/>
            <w:tcBorders>
              <w:top w:val="nil"/>
              <w:left w:val="nil"/>
              <w:bottom w:val="single" w:sz="4" w:space="0" w:color="auto"/>
              <w:right w:val="single" w:sz="4" w:space="0" w:color="auto"/>
            </w:tcBorders>
            <w:shd w:val="clear" w:color="auto" w:fill="auto"/>
            <w:noWrap/>
            <w:hideMark/>
          </w:tcPr>
          <w:p w14:paraId="1457318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指令顺序号</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014D519"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6A4008F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5A56A6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hideMark/>
          </w:tcPr>
          <w:p w14:paraId="25F02732"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每笔指令的流水号，</w:t>
            </w:r>
            <w:r w:rsidRPr="00692DA6">
              <w:rPr>
                <w:rFonts w:ascii="宋体" w:hAnsi="宋体" w:cs="宋体" w:hint="eastAsia"/>
                <w:sz w:val="18"/>
                <w:szCs w:val="18"/>
                <w:shd w:val="clear" w:color="auto" w:fill="FFFF00"/>
                <w:lang w:eastAsia="zh-CN"/>
              </w:rPr>
              <w:t>同一批次内唯一</w:t>
            </w:r>
          </w:p>
          <w:p w14:paraId="091C75F8"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来源系统标识</w:t>
            </w:r>
            <w:r>
              <w:rPr>
                <w:rFonts w:ascii="宋体" w:hAnsi="宋体" w:cs="宋体" w:hint="eastAsia"/>
                <w:color w:val="000000"/>
                <w:sz w:val="18"/>
                <w:szCs w:val="18"/>
                <w:lang w:eastAsia="zh-CN"/>
              </w:rPr>
              <w:t>（</w:t>
            </w:r>
            <w:r w:rsidRPr="0034519D">
              <w:rPr>
                <w:rFonts w:ascii="宋体" w:hAnsi="宋体" w:cs="宋体" w:hint="eastAsia"/>
                <w:color w:val="FF0000"/>
                <w:sz w:val="18"/>
                <w:szCs w:val="18"/>
                <w:lang w:eastAsia="zh-CN"/>
              </w:rPr>
              <w:t>有意义</w:t>
            </w:r>
            <w:r>
              <w:rPr>
                <w:rFonts w:ascii="宋体" w:hAnsi="宋体" w:cs="宋体" w:hint="eastAsia"/>
                <w:color w:val="FF0000"/>
                <w:sz w:val="18"/>
                <w:szCs w:val="18"/>
                <w:lang w:eastAsia="zh-CN"/>
              </w:rPr>
              <w:t>的标示</w:t>
            </w:r>
            <w:r w:rsidRPr="0034519D">
              <w:rPr>
                <w:rFonts w:ascii="宋体" w:hAnsi="宋体" w:cs="宋体" w:hint="eastAsia"/>
                <w:color w:val="FF0000"/>
                <w:sz w:val="18"/>
                <w:szCs w:val="18"/>
                <w:lang w:eastAsia="zh-CN"/>
              </w:rPr>
              <w:t>，不要和批号一致</w:t>
            </w:r>
            <w:r>
              <w:rPr>
                <w:rFonts w:ascii="宋体" w:hAnsi="宋体" w:cs="宋体" w:hint="eastAsia"/>
                <w:color w:val="000000"/>
                <w:sz w:val="18"/>
                <w:szCs w:val="18"/>
                <w:lang w:eastAsia="zh-CN"/>
              </w:rPr>
              <w:t>）</w:t>
            </w:r>
            <w:r w:rsidRPr="00F93E4B">
              <w:rPr>
                <w:rFonts w:ascii="宋体" w:hAnsi="宋体" w:cs="宋体" w:hint="eastAsia"/>
                <w:color w:val="000000"/>
                <w:sz w:val="18"/>
                <w:szCs w:val="18"/>
                <w:lang w:eastAsia="zh-CN"/>
              </w:rPr>
              <w:t>+YYYYMMDD+6位流水号，</w:t>
            </w:r>
            <w:r w:rsidRPr="00692DA6">
              <w:rPr>
                <w:rFonts w:ascii="宋体" w:hAnsi="宋体" w:cs="宋体" w:hint="eastAsia"/>
                <w:color w:val="000000"/>
                <w:sz w:val="18"/>
                <w:szCs w:val="18"/>
                <w:shd w:val="clear" w:color="auto" w:fill="FFFF00"/>
                <w:lang w:eastAsia="zh-CN"/>
              </w:rPr>
              <w:t>不要和交易批号一致</w:t>
            </w:r>
            <w:r w:rsidRPr="00F93E4B">
              <w:rPr>
                <w:rFonts w:ascii="宋体" w:hAnsi="宋体" w:cs="宋体" w:hint="eastAsia"/>
                <w:color w:val="000000"/>
                <w:sz w:val="18"/>
                <w:szCs w:val="18"/>
                <w:lang w:eastAsia="zh-CN"/>
              </w:rPr>
              <w:t>；示例</w:t>
            </w:r>
          </w:p>
          <w:p w14:paraId="23E6658A"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团险：02+YYYYMMDD+6位流水号</w:t>
            </w:r>
          </w:p>
          <w:p w14:paraId="58D22CAF" w14:textId="77777777" w:rsidR="0071610D" w:rsidRPr="00F93E4B" w:rsidRDefault="0071610D" w:rsidP="001E53AC">
            <w:pPr>
              <w:shd w:val="clear" w:color="auto" w:fill="FFFFFF"/>
              <w:rPr>
                <w:rFonts w:ascii="宋体" w:hAnsi="宋体" w:cs="宋体"/>
                <w:color w:val="000000"/>
                <w:sz w:val="18"/>
                <w:szCs w:val="18"/>
                <w:lang w:eastAsia="zh-CN"/>
              </w:rPr>
            </w:pPr>
            <w:r w:rsidRPr="00F93E4B">
              <w:rPr>
                <w:rFonts w:ascii="宋体" w:hAnsi="宋体" w:cs="宋体" w:hint="eastAsia"/>
                <w:color w:val="000000"/>
                <w:sz w:val="18"/>
                <w:szCs w:val="18"/>
                <w:lang w:eastAsia="zh-CN"/>
              </w:rPr>
              <w:t>个险：01+YYYYMMDD+6位流水号</w:t>
            </w:r>
          </w:p>
          <w:p w14:paraId="12090F57" w14:textId="77777777" w:rsidR="0071610D" w:rsidRPr="00F93E4B" w:rsidRDefault="0071610D" w:rsidP="001E53AC">
            <w:pPr>
              <w:rPr>
                <w:rFonts w:ascii="宋体" w:hAnsi="宋体" w:cs="宋体"/>
                <w:color w:val="000000"/>
                <w:sz w:val="18"/>
                <w:szCs w:val="18"/>
                <w:lang w:eastAsia="zh-CN"/>
              </w:rPr>
            </w:pPr>
          </w:p>
        </w:tc>
      </w:tr>
      <w:tr w:rsidR="0071610D" w:rsidRPr="00F93E4B" w14:paraId="7985FCEB"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3227F3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w:t>
            </w:r>
          </w:p>
        </w:tc>
        <w:tc>
          <w:tcPr>
            <w:tcW w:w="1566" w:type="dxa"/>
            <w:tcBorders>
              <w:top w:val="nil"/>
              <w:left w:val="nil"/>
              <w:bottom w:val="single" w:sz="4" w:space="0" w:color="auto"/>
              <w:right w:val="single" w:sz="4" w:space="0" w:color="auto"/>
            </w:tcBorders>
            <w:shd w:val="clear" w:color="auto" w:fill="auto"/>
            <w:noWrap/>
            <w:hideMark/>
          </w:tcPr>
          <w:p w14:paraId="6D77087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PayDate</w:t>
            </w:r>
          </w:p>
        </w:tc>
        <w:tc>
          <w:tcPr>
            <w:tcW w:w="1134" w:type="dxa"/>
            <w:gridSpan w:val="2"/>
            <w:tcBorders>
              <w:top w:val="nil"/>
              <w:left w:val="nil"/>
              <w:bottom w:val="single" w:sz="4" w:space="0" w:color="auto"/>
              <w:right w:val="single" w:sz="4" w:space="0" w:color="auto"/>
            </w:tcBorders>
            <w:shd w:val="clear" w:color="auto" w:fill="auto"/>
            <w:noWrap/>
            <w:hideMark/>
          </w:tcPr>
          <w:p w14:paraId="0A8CBE5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支付日期</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546E9B85"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3251129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日期</w:t>
            </w:r>
          </w:p>
        </w:tc>
        <w:tc>
          <w:tcPr>
            <w:tcW w:w="850" w:type="dxa"/>
            <w:tcBorders>
              <w:top w:val="nil"/>
              <w:left w:val="nil"/>
              <w:bottom w:val="single" w:sz="4" w:space="0" w:color="auto"/>
              <w:right w:val="single" w:sz="4" w:space="0" w:color="auto"/>
            </w:tcBorders>
            <w:shd w:val="clear" w:color="auto" w:fill="auto"/>
            <w:noWrap/>
            <w:hideMark/>
          </w:tcPr>
          <w:p w14:paraId="6B42D31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8</w:t>
            </w:r>
          </w:p>
        </w:tc>
        <w:tc>
          <w:tcPr>
            <w:tcW w:w="2838" w:type="dxa"/>
            <w:tcBorders>
              <w:top w:val="nil"/>
              <w:left w:val="nil"/>
              <w:bottom w:val="single" w:sz="4" w:space="0" w:color="auto"/>
              <w:right w:val="single" w:sz="4" w:space="0" w:color="auto"/>
            </w:tcBorders>
            <w:shd w:val="clear" w:color="auto" w:fill="auto"/>
            <w:noWrap/>
            <w:hideMark/>
          </w:tcPr>
          <w:p w14:paraId="7DA907F2"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提交日期格式YYYYMMDD</w:t>
            </w:r>
            <w:r>
              <w:rPr>
                <w:rFonts w:ascii="宋体" w:hAnsi="宋体" w:cs="宋体" w:hint="eastAsia"/>
                <w:color w:val="000000"/>
                <w:sz w:val="18"/>
                <w:szCs w:val="18"/>
              </w:rPr>
              <w:t>（</w:t>
            </w:r>
            <w:r>
              <w:rPr>
                <w:rFonts w:ascii="宋体" w:hAnsi="宋体" w:cs="宋体" w:hint="eastAsia"/>
                <w:color w:val="FF0000"/>
                <w:sz w:val="18"/>
                <w:szCs w:val="18"/>
              </w:rPr>
              <w:t>当前日期</w:t>
            </w:r>
            <w:r>
              <w:rPr>
                <w:rFonts w:ascii="宋体" w:hAnsi="宋体" w:cs="宋体" w:hint="eastAsia"/>
                <w:color w:val="000000"/>
                <w:sz w:val="18"/>
                <w:szCs w:val="18"/>
              </w:rPr>
              <w:t>）</w:t>
            </w:r>
          </w:p>
          <w:p w14:paraId="58A2D303" w14:textId="77777777" w:rsidR="0071610D" w:rsidRPr="00F93E4B" w:rsidRDefault="0071610D" w:rsidP="001E53AC">
            <w:pPr>
              <w:rPr>
                <w:rFonts w:ascii="宋体" w:hAnsi="宋体" w:cs="宋体"/>
                <w:color w:val="000000"/>
                <w:sz w:val="18"/>
                <w:szCs w:val="18"/>
              </w:rPr>
            </w:pPr>
          </w:p>
        </w:tc>
      </w:tr>
      <w:tr w:rsidR="0071610D" w:rsidRPr="00F93E4B" w14:paraId="4C5E978B" w14:textId="77777777" w:rsidTr="00C445BB">
        <w:trPr>
          <w:trHeight w:val="674"/>
        </w:trPr>
        <w:tc>
          <w:tcPr>
            <w:tcW w:w="1006" w:type="dxa"/>
            <w:tcBorders>
              <w:top w:val="nil"/>
              <w:left w:val="single" w:sz="4" w:space="0" w:color="auto"/>
              <w:bottom w:val="single" w:sz="4" w:space="0" w:color="auto"/>
              <w:right w:val="single" w:sz="4" w:space="0" w:color="auto"/>
            </w:tcBorders>
            <w:shd w:val="clear" w:color="auto" w:fill="auto"/>
            <w:noWrap/>
            <w:hideMark/>
          </w:tcPr>
          <w:p w14:paraId="2444B39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p>
        </w:tc>
        <w:tc>
          <w:tcPr>
            <w:tcW w:w="1566" w:type="dxa"/>
            <w:tcBorders>
              <w:top w:val="nil"/>
              <w:left w:val="nil"/>
              <w:bottom w:val="single" w:sz="4" w:space="0" w:color="auto"/>
              <w:right w:val="single" w:sz="4" w:space="0" w:color="auto"/>
            </w:tcBorders>
            <w:shd w:val="clear" w:color="auto" w:fill="auto"/>
            <w:noWrap/>
            <w:hideMark/>
          </w:tcPr>
          <w:p w14:paraId="7AAB6BC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ApplyEntity</w:t>
            </w:r>
          </w:p>
        </w:tc>
        <w:tc>
          <w:tcPr>
            <w:tcW w:w="1134" w:type="dxa"/>
            <w:gridSpan w:val="2"/>
            <w:tcBorders>
              <w:top w:val="nil"/>
              <w:left w:val="nil"/>
              <w:bottom w:val="single" w:sz="4" w:space="0" w:color="auto"/>
              <w:right w:val="single" w:sz="4" w:space="0" w:color="auto"/>
            </w:tcBorders>
            <w:shd w:val="clear" w:color="auto" w:fill="auto"/>
            <w:noWrap/>
            <w:hideMark/>
          </w:tcPr>
          <w:p w14:paraId="1D524753"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申请组织</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886FE36" w14:textId="77777777" w:rsidR="0071610D" w:rsidRPr="00F93E4B" w:rsidRDefault="0071610D" w:rsidP="001E53AC">
            <w:pPr>
              <w:jc w:val="center"/>
              <w:rPr>
                <w:rFonts w:ascii="宋体" w:hAnsi="宋体" w:cs="宋体"/>
                <w:color w:val="9C0006"/>
                <w:sz w:val="18"/>
                <w:szCs w:val="18"/>
              </w:rPr>
            </w:pPr>
            <w:r w:rsidRPr="00F93E4B">
              <w:rPr>
                <w:rFonts w:ascii="宋体" w:hAnsi="宋体" w:cs="宋体" w:hint="eastAsia"/>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6DD34D4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E47CFB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03F796BE"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单据的业务发生组织，保单管理机构编码</w:t>
            </w:r>
            <w:r>
              <w:rPr>
                <w:rFonts w:ascii="宋体" w:hAnsi="宋体" w:cs="宋体" w:hint="eastAsia"/>
                <w:color w:val="000000"/>
                <w:sz w:val="18"/>
                <w:szCs w:val="18"/>
                <w:lang w:eastAsia="zh-CN"/>
              </w:rPr>
              <w:t>（</w:t>
            </w:r>
            <w:r>
              <w:rPr>
                <w:rFonts w:ascii="宋体" w:hAnsi="宋体" w:cs="宋体" w:hint="eastAsia"/>
                <w:color w:val="FF0000"/>
                <w:sz w:val="18"/>
                <w:szCs w:val="18"/>
                <w:lang w:eastAsia="zh-CN"/>
              </w:rPr>
              <w:t xml:space="preserve">1-总公司，从分支机构存储表取 </w:t>
            </w:r>
            <w:r>
              <w:rPr>
                <w:rFonts w:ascii="宋体" w:hAnsi="宋体" w:cs="宋体" w:hint="eastAsia"/>
                <w:color w:val="000000"/>
                <w:sz w:val="18"/>
                <w:szCs w:val="18"/>
                <w:lang w:eastAsia="zh-CN"/>
              </w:rPr>
              <w:t>）</w:t>
            </w:r>
          </w:p>
        </w:tc>
      </w:tr>
      <w:tr w:rsidR="0071610D" w:rsidRPr="00F93E4B" w14:paraId="6E7CAADB"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63E882E4"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D4</w:t>
            </w:r>
          </w:p>
        </w:tc>
        <w:tc>
          <w:tcPr>
            <w:tcW w:w="1566" w:type="dxa"/>
            <w:tcBorders>
              <w:top w:val="nil"/>
              <w:left w:val="nil"/>
              <w:bottom w:val="single" w:sz="4" w:space="0" w:color="auto"/>
              <w:right w:val="single" w:sz="4" w:space="0" w:color="auto"/>
            </w:tcBorders>
            <w:shd w:val="clear" w:color="auto" w:fill="auto"/>
            <w:noWrap/>
            <w:hideMark/>
          </w:tcPr>
          <w:p w14:paraId="69F2450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PayType</w:t>
            </w:r>
          </w:p>
        </w:tc>
        <w:tc>
          <w:tcPr>
            <w:tcW w:w="1134" w:type="dxa"/>
            <w:gridSpan w:val="2"/>
            <w:tcBorders>
              <w:top w:val="nil"/>
              <w:left w:val="nil"/>
              <w:bottom w:val="single" w:sz="4" w:space="0" w:color="auto"/>
              <w:right w:val="single" w:sz="4" w:space="0" w:color="auto"/>
            </w:tcBorders>
            <w:shd w:val="clear" w:color="auto" w:fill="auto"/>
            <w:noWrap/>
            <w:hideMark/>
          </w:tcPr>
          <w:p w14:paraId="0E4F4CCE"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交易类型</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34228D8"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6C25AE2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C97C7A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65D3C45C" w14:textId="77777777" w:rsidR="0071610D" w:rsidRDefault="0071610D" w:rsidP="001E53AC">
            <w:pPr>
              <w:rPr>
                <w:rFonts w:ascii="宋体" w:hAnsi="宋体" w:cs="宋体"/>
                <w:color w:val="000000"/>
                <w:sz w:val="18"/>
                <w:szCs w:val="18"/>
                <w:highlight w:val="yellow"/>
                <w:lang w:eastAsia="zh-CN"/>
              </w:rPr>
            </w:pPr>
            <w:r w:rsidRPr="00F93E4B">
              <w:rPr>
                <w:rFonts w:ascii="宋体" w:hAnsi="宋体" w:cs="宋体" w:hint="eastAsia"/>
                <w:color w:val="000000"/>
                <w:sz w:val="18"/>
                <w:szCs w:val="18"/>
                <w:highlight w:val="yellow"/>
                <w:lang w:eastAsia="zh-CN"/>
              </w:rPr>
              <w:t xml:space="preserve">业务类型 </w:t>
            </w:r>
            <w:r>
              <w:rPr>
                <w:rFonts w:ascii="宋体" w:hAnsi="宋体" w:cs="宋体" w:hint="eastAsia"/>
                <w:color w:val="000000"/>
                <w:sz w:val="18"/>
                <w:szCs w:val="18"/>
                <w:highlight w:val="yellow"/>
                <w:lang w:eastAsia="zh-CN"/>
              </w:rPr>
              <w:t>： 费控</w:t>
            </w:r>
          </w:p>
          <w:p w14:paraId="0820E427" w14:textId="77777777" w:rsidR="0071610D" w:rsidRDefault="0071610D" w:rsidP="001E53AC">
            <w:pPr>
              <w:ind w:firstLine="1080"/>
              <w:rPr>
                <w:rFonts w:ascii="宋体" w:hAnsi="宋体" w:cs="宋体"/>
                <w:color w:val="000000"/>
                <w:sz w:val="18"/>
                <w:szCs w:val="18"/>
                <w:highlight w:val="yellow"/>
                <w:lang w:eastAsia="zh-CN"/>
              </w:rPr>
            </w:pPr>
            <w:r>
              <w:rPr>
                <w:rFonts w:ascii="宋体" w:hAnsi="宋体" w:cs="宋体" w:hint="eastAsia"/>
                <w:color w:val="000000"/>
                <w:sz w:val="18"/>
                <w:szCs w:val="18"/>
                <w:highlight w:val="yellow"/>
                <w:lang w:eastAsia="zh-CN"/>
              </w:rPr>
              <w:t xml:space="preserve">保全 </w:t>
            </w:r>
          </w:p>
          <w:p w14:paraId="70DD60C4" w14:textId="77777777" w:rsidR="0071610D" w:rsidRDefault="0071610D" w:rsidP="001E53AC">
            <w:pPr>
              <w:ind w:firstLine="1080"/>
              <w:rPr>
                <w:rFonts w:ascii="宋体" w:hAnsi="宋体" w:cs="宋体"/>
                <w:color w:val="000000"/>
                <w:sz w:val="18"/>
                <w:szCs w:val="18"/>
                <w:highlight w:val="yellow"/>
                <w:lang w:eastAsia="zh-CN"/>
              </w:rPr>
            </w:pPr>
            <w:r>
              <w:rPr>
                <w:rFonts w:ascii="宋体" w:hAnsi="宋体" w:cs="宋体" w:hint="eastAsia"/>
                <w:color w:val="000000"/>
                <w:sz w:val="18"/>
                <w:szCs w:val="18"/>
                <w:highlight w:val="yellow"/>
                <w:lang w:eastAsia="zh-CN"/>
              </w:rPr>
              <w:t xml:space="preserve">理赔 </w:t>
            </w:r>
          </w:p>
          <w:p w14:paraId="77D62CAC" w14:textId="77777777" w:rsidR="0071610D" w:rsidRPr="00F93E4B" w:rsidRDefault="0071610D" w:rsidP="001E53AC">
            <w:pPr>
              <w:ind w:firstLine="1080"/>
              <w:rPr>
                <w:rFonts w:ascii="宋体" w:hAnsi="宋体" w:cs="宋体"/>
                <w:color w:val="000000"/>
                <w:sz w:val="18"/>
                <w:szCs w:val="18"/>
                <w:highlight w:val="yellow"/>
                <w:lang w:eastAsia="zh-CN"/>
              </w:rPr>
            </w:pPr>
            <w:r>
              <w:rPr>
                <w:rFonts w:ascii="宋体" w:hAnsi="宋体" w:cs="宋体" w:hint="eastAsia"/>
                <w:color w:val="000000"/>
                <w:sz w:val="18"/>
                <w:szCs w:val="18"/>
                <w:highlight w:val="yellow"/>
                <w:lang w:eastAsia="zh-CN"/>
              </w:rPr>
              <w:t>码值给到保融资金平台</w:t>
            </w:r>
          </w:p>
        </w:tc>
      </w:tr>
      <w:tr w:rsidR="0071610D" w:rsidRPr="00F93E4B" w14:paraId="6F25AAE9"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FB394C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D5</w:t>
            </w:r>
          </w:p>
        </w:tc>
        <w:tc>
          <w:tcPr>
            <w:tcW w:w="1566" w:type="dxa"/>
            <w:tcBorders>
              <w:top w:val="nil"/>
              <w:left w:val="nil"/>
              <w:bottom w:val="single" w:sz="4" w:space="0" w:color="auto"/>
              <w:right w:val="single" w:sz="4" w:space="0" w:color="auto"/>
            </w:tcBorders>
            <w:shd w:val="clear" w:color="auto" w:fill="auto"/>
            <w:noWrap/>
            <w:hideMark/>
          </w:tcPr>
          <w:p w14:paraId="6760AFC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SettlementMode</w:t>
            </w:r>
          </w:p>
        </w:tc>
        <w:tc>
          <w:tcPr>
            <w:tcW w:w="1134" w:type="dxa"/>
            <w:gridSpan w:val="2"/>
            <w:tcBorders>
              <w:top w:val="nil"/>
              <w:left w:val="nil"/>
              <w:bottom w:val="single" w:sz="4" w:space="0" w:color="auto"/>
              <w:right w:val="single" w:sz="4" w:space="0" w:color="auto"/>
            </w:tcBorders>
            <w:shd w:val="clear" w:color="auto" w:fill="auto"/>
            <w:noWrap/>
            <w:hideMark/>
          </w:tcPr>
          <w:p w14:paraId="03443253"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结算方式</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A4B432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645B7D4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4E18B9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7BB523A7"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highlight w:val="yellow"/>
                <w:lang w:eastAsia="zh-CN"/>
              </w:rPr>
              <w:t>1-转账/直联3-支票99-其他</w:t>
            </w:r>
            <w:r>
              <w:rPr>
                <w:rFonts w:ascii="宋体" w:hAnsi="宋体" w:cs="宋体" w:hint="eastAsia"/>
                <w:color w:val="000000"/>
                <w:sz w:val="18"/>
                <w:szCs w:val="18"/>
                <w:lang w:eastAsia="zh-CN"/>
              </w:rPr>
              <w:t xml:space="preserve"> </w:t>
            </w:r>
            <w:r w:rsidRPr="00B61C68">
              <w:rPr>
                <w:rFonts w:ascii="宋体" w:hAnsi="宋体" w:cs="宋体" w:hint="eastAsia"/>
                <w:color w:val="FF0000"/>
                <w:sz w:val="18"/>
                <w:szCs w:val="18"/>
                <w:lang w:eastAsia="zh-CN"/>
              </w:rPr>
              <w:t>5-网银转账</w:t>
            </w:r>
          </w:p>
        </w:tc>
      </w:tr>
      <w:tr w:rsidR="0071610D" w:rsidRPr="00F93E4B" w14:paraId="68296BFB"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131AA68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D6</w:t>
            </w:r>
          </w:p>
        </w:tc>
        <w:tc>
          <w:tcPr>
            <w:tcW w:w="1566" w:type="dxa"/>
            <w:tcBorders>
              <w:top w:val="nil"/>
              <w:left w:val="nil"/>
              <w:bottom w:val="single" w:sz="4" w:space="0" w:color="auto"/>
              <w:right w:val="single" w:sz="4" w:space="0" w:color="auto"/>
            </w:tcBorders>
            <w:shd w:val="clear" w:color="auto" w:fill="auto"/>
            <w:noWrap/>
            <w:hideMark/>
          </w:tcPr>
          <w:p w14:paraId="00745D72" w14:textId="77777777" w:rsidR="0071610D" w:rsidRPr="00F93E4B" w:rsidRDefault="0071610D" w:rsidP="001E53AC">
            <w:pPr>
              <w:rPr>
                <w:rFonts w:ascii="宋体" w:hAnsi="宋体" w:cs="Arial"/>
                <w:sz w:val="18"/>
                <w:szCs w:val="18"/>
              </w:rPr>
            </w:pPr>
            <w:r w:rsidRPr="00F93E4B">
              <w:rPr>
                <w:rFonts w:ascii="宋体" w:hAnsi="宋体" w:cs="Arial"/>
                <w:sz w:val="18"/>
                <w:szCs w:val="18"/>
              </w:rPr>
              <w:t>CorpAct</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0B319950" w14:textId="77777777" w:rsidR="0071610D" w:rsidRPr="00F93E4B" w:rsidRDefault="0071610D" w:rsidP="001E53AC">
            <w:pPr>
              <w:rPr>
                <w:rFonts w:ascii="宋体" w:hAnsi="宋体" w:cs="宋体"/>
                <w:sz w:val="18"/>
                <w:szCs w:val="18"/>
              </w:rPr>
            </w:pPr>
            <w:r w:rsidRPr="00F93E4B">
              <w:rPr>
                <w:rFonts w:ascii="宋体" w:hAnsi="宋体" w:cs="宋体" w:hint="eastAsia"/>
                <w:sz w:val="18"/>
                <w:szCs w:val="18"/>
              </w:rPr>
              <w:t>企业方账户</w:t>
            </w:r>
          </w:p>
        </w:tc>
        <w:tc>
          <w:tcPr>
            <w:tcW w:w="922" w:type="dxa"/>
            <w:gridSpan w:val="2"/>
            <w:tcBorders>
              <w:top w:val="nil"/>
              <w:left w:val="nil"/>
              <w:bottom w:val="single" w:sz="4" w:space="0" w:color="auto"/>
              <w:right w:val="single" w:sz="4" w:space="0" w:color="auto"/>
            </w:tcBorders>
            <w:shd w:val="clear" w:color="auto" w:fill="auto"/>
            <w:noWrap/>
            <w:hideMark/>
          </w:tcPr>
          <w:p w14:paraId="08D33CB4" w14:textId="77777777" w:rsidR="0071610D" w:rsidRPr="00F93E4B" w:rsidRDefault="0071610D" w:rsidP="001E53AC">
            <w:pPr>
              <w:jc w:val="center"/>
              <w:rPr>
                <w:rFonts w:ascii="宋体" w:hAnsi="宋体" w:cs="宋体"/>
                <w:sz w:val="18"/>
                <w:szCs w:val="18"/>
              </w:rPr>
            </w:pPr>
            <w:r w:rsidRPr="00F93E4B">
              <w:rPr>
                <w:rFonts w:ascii="宋体" w:hAnsi="宋体" w:cs="宋体" w:hint="eastAsia"/>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2ACC6B91" w14:textId="77777777" w:rsidR="0071610D" w:rsidRPr="00F93E4B" w:rsidRDefault="0071610D" w:rsidP="001E53AC">
            <w:pPr>
              <w:jc w:val="center"/>
              <w:rPr>
                <w:rFonts w:ascii="宋体" w:hAnsi="宋体" w:cs="宋体"/>
                <w:sz w:val="18"/>
                <w:szCs w:val="18"/>
              </w:rPr>
            </w:pPr>
            <w:r w:rsidRPr="00F93E4B">
              <w:rPr>
                <w:rFonts w:ascii="宋体" w:hAnsi="宋体" w:cs="宋体" w:hint="eastAsia"/>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F47754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30</w:t>
            </w:r>
          </w:p>
        </w:tc>
        <w:tc>
          <w:tcPr>
            <w:tcW w:w="2838" w:type="dxa"/>
            <w:tcBorders>
              <w:top w:val="nil"/>
              <w:left w:val="nil"/>
              <w:bottom w:val="single" w:sz="4" w:space="0" w:color="auto"/>
              <w:right w:val="single" w:sz="4" w:space="0" w:color="auto"/>
            </w:tcBorders>
            <w:shd w:val="clear" w:color="auto" w:fill="auto"/>
            <w:noWrap/>
            <w:vAlign w:val="bottom"/>
            <w:hideMark/>
          </w:tcPr>
          <w:p w14:paraId="736AED95" w14:textId="77777777" w:rsidR="0071610D" w:rsidRPr="00F93E4B" w:rsidRDefault="0071610D" w:rsidP="001E53AC">
            <w:pPr>
              <w:rPr>
                <w:rFonts w:ascii="宋体" w:hAnsi="宋体" w:cs="宋体"/>
                <w:sz w:val="18"/>
                <w:szCs w:val="18"/>
              </w:rPr>
            </w:pPr>
            <w:r w:rsidRPr="002749C3">
              <w:rPr>
                <w:rFonts w:ascii="宋体" w:hAnsi="宋体" w:cs="宋体" w:hint="eastAsia"/>
                <w:sz w:val="18"/>
                <w:szCs w:val="18"/>
              </w:rPr>
              <w:t>空（</w:t>
            </w:r>
            <w:r w:rsidRPr="000745BF">
              <w:rPr>
                <w:rFonts w:ascii="宋体" w:hAnsi="宋体" w:cs="宋体" w:hint="eastAsia"/>
                <w:color w:val="000000" w:themeColor="text1"/>
                <w:sz w:val="18"/>
                <w:szCs w:val="18"/>
                <w:highlight w:val="magenta"/>
              </w:rPr>
              <w:t>是放在信美</w:t>
            </w:r>
            <w:r w:rsidRPr="002749C3">
              <w:rPr>
                <w:rFonts w:ascii="宋体" w:hAnsi="宋体" w:cs="宋体" w:hint="eastAsia"/>
                <w:sz w:val="18"/>
                <w:szCs w:val="18"/>
              </w:rPr>
              <w:t>）</w:t>
            </w:r>
          </w:p>
        </w:tc>
      </w:tr>
      <w:tr w:rsidR="0071610D" w:rsidRPr="00F93E4B" w14:paraId="466CC372"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182069F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D7</w:t>
            </w:r>
          </w:p>
        </w:tc>
        <w:tc>
          <w:tcPr>
            <w:tcW w:w="1566" w:type="dxa"/>
            <w:tcBorders>
              <w:top w:val="nil"/>
              <w:left w:val="nil"/>
              <w:bottom w:val="single" w:sz="4" w:space="0" w:color="auto"/>
              <w:right w:val="single" w:sz="4" w:space="0" w:color="auto"/>
            </w:tcBorders>
            <w:shd w:val="clear" w:color="auto" w:fill="auto"/>
            <w:noWrap/>
            <w:hideMark/>
          </w:tcPr>
          <w:p w14:paraId="2E8D937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CustomName</w:t>
            </w:r>
          </w:p>
        </w:tc>
        <w:tc>
          <w:tcPr>
            <w:tcW w:w="1134" w:type="dxa"/>
            <w:gridSpan w:val="2"/>
            <w:tcBorders>
              <w:top w:val="nil"/>
              <w:left w:val="nil"/>
              <w:bottom w:val="single" w:sz="4" w:space="0" w:color="auto"/>
              <w:right w:val="single" w:sz="4" w:space="0" w:color="auto"/>
            </w:tcBorders>
            <w:shd w:val="clear" w:color="auto" w:fill="auto"/>
            <w:noWrap/>
            <w:hideMark/>
          </w:tcPr>
          <w:p w14:paraId="085E8C8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交易方名称</w:t>
            </w:r>
          </w:p>
        </w:tc>
        <w:tc>
          <w:tcPr>
            <w:tcW w:w="922" w:type="dxa"/>
            <w:gridSpan w:val="2"/>
            <w:tcBorders>
              <w:top w:val="nil"/>
              <w:left w:val="nil"/>
              <w:bottom w:val="single" w:sz="4" w:space="0" w:color="auto"/>
              <w:right w:val="single" w:sz="4" w:space="0" w:color="auto"/>
            </w:tcBorders>
            <w:shd w:val="clear" w:color="auto" w:fill="auto"/>
            <w:noWrap/>
            <w:hideMark/>
          </w:tcPr>
          <w:p w14:paraId="2E40EFA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0C36BBC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2ACD85AD" w14:textId="77777777" w:rsidR="0071610D" w:rsidRPr="00F93E4B" w:rsidRDefault="0071610D" w:rsidP="001E53AC">
            <w:pPr>
              <w:jc w:val="center"/>
              <w:rPr>
                <w:rFonts w:ascii="宋体" w:hAnsi="宋体" w:cs="Arial"/>
                <w:color w:val="000000"/>
                <w:sz w:val="18"/>
                <w:szCs w:val="18"/>
              </w:rPr>
            </w:pPr>
            <w:r w:rsidRPr="00F93E4B">
              <w:rPr>
                <w:rFonts w:ascii="宋体" w:hAnsi="宋体" w:cs="Arial" w:hint="eastAsia"/>
                <w:color w:val="FF0000"/>
                <w:sz w:val="18"/>
                <w:szCs w:val="18"/>
              </w:rPr>
              <w:t>128</w:t>
            </w:r>
          </w:p>
        </w:tc>
        <w:tc>
          <w:tcPr>
            <w:tcW w:w="2838" w:type="dxa"/>
            <w:tcBorders>
              <w:top w:val="nil"/>
              <w:left w:val="nil"/>
              <w:bottom w:val="single" w:sz="4" w:space="0" w:color="auto"/>
              <w:right w:val="single" w:sz="4" w:space="0" w:color="auto"/>
            </w:tcBorders>
            <w:shd w:val="clear" w:color="auto" w:fill="auto"/>
            <w:hideMark/>
          </w:tcPr>
          <w:p w14:paraId="298DF7EB"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仅在收方名称和收方户名不一致时使用</w:t>
            </w:r>
          </w:p>
        </w:tc>
      </w:tr>
      <w:tr w:rsidR="0071610D" w:rsidRPr="00F93E4B" w14:paraId="71B69368"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592B46B"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D8</w:t>
            </w:r>
          </w:p>
        </w:tc>
        <w:tc>
          <w:tcPr>
            <w:tcW w:w="1566" w:type="dxa"/>
            <w:tcBorders>
              <w:top w:val="nil"/>
              <w:left w:val="nil"/>
              <w:bottom w:val="single" w:sz="4" w:space="0" w:color="auto"/>
              <w:right w:val="single" w:sz="4" w:space="0" w:color="auto"/>
            </w:tcBorders>
            <w:shd w:val="clear" w:color="auto" w:fill="auto"/>
            <w:noWrap/>
            <w:hideMark/>
          </w:tcPr>
          <w:p w14:paraId="78205C1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OppAct</w:t>
            </w:r>
          </w:p>
        </w:tc>
        <w:tc>
          <w:tcPr>
            <w:tcW w:w="1134" w:type="dxa"/>
            <w:gridSpan w:val="2"/>
            <w:tcBorders>
              <w:top w:val="nil"/>
              <w:left w:val="nil"/>
              <w:bottom w:val="single" w:sz="4" w:space="0" w:color="auto"/>
              <w:right w:val="single" w:sz="4" w:space="0" w:color="auto"/>
            </w:tcBorders>
            <w:shd w:val="clear" w:color="auto" w:fill="auto"/>
            <w:noWrap/>
            <w:hideMark/>
          </w:tcPr>
          <w:p w14:paraId="0C78C0E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交易方账户</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F8E52B1" w14:textId="77777777" w:rsidR="0071610D" w:rsidRPr="00F93E4B" w:rsidRDefault="0071610D" w:rsidP="001E53AC">
            <w:pPr>
              <w:jc w:val="center"/>
              <w:rPr>
                <w:rFonts w:ascii="宋体" w:hAnsi="宋体" w:cs="Arial"/>
                <w:color w:val="9C0006"/>
                <w:sz w:val="18"/>
                <w:szCs w:val="18"/>
              </w:rPr>
            </w:pPr>
            <w:r w:rsidRPr="00F93E4B">
              <w:rPr>
                <w:rFonts w:ascii="宋体" w:hAnsi="宋体" w:cs="宋体" w:hint="eastAsia"/>
                <w:color w:val="9C6500"/>
                <w:sz w:val="18"/>
                <w:szCs w:val="18"/>
              </w:rPr>
              <w:t>选输项（转账必输）</w:t>
            </w:r>
          </w:p>
        </w:tc>
        <w:tc>
          <w:tcPr>
            <w:tcW w:w="949" w:type="dxa"/>
            <w:gridSpan w:val="2"/>
            <w:tcBorders>
              <w:top w:val="nil"/>
              <w:left w:val="nil"/>
              <w:bottom w:val="single" w:sz="4" w:space="0" w:color="auto"/>
              <w:right w:val="single" w:sz="4" w:space="0" w:color="auto"/>
            </w:tcBorders>
            <w:shd w:val="clear" w:color="auto" w:fill="auto"/>
            <w:noWrap/>
            <w:hideMark/>
          </w:tcPr>
          <w:p w14:paraId="6206F6D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037715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30</w:t>
            </w:r>
          </w:p>
        </w:tc>
        <w:tc>
          <w:tcPr>
            <w:tcW w:w="2838" w:type="dxa"/>
            <w:tcBorders>
              <w:top w:val="nil"/>
              <w:left w:val="nil"/>
              <w:bottom w:val="single" w:sz="4" w:space="0" w:color="auto"/>
              <w:right w:val="single" w:sz="4" w:space="0" w:color="auto"/>
            </w:tcBorders>
            <w:shd w:val="clear" w:color="auto" w:fill="auto"/>
            <w:noWrap/>
            <w:hideMark/>
          </w:tcPr>
          <w:p w14:paraId="2A03E009"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如通过资金系统进行付款单据，账户必填。已付款补录项可外部系统传递。</w:t>
            </w:r>
          </w:p>
        </w:tc>
      </w:tr>
      <w:tr w:rsidR="0071610D" w:rsidRPr="00F93E4B" w14:paraId="2A0AE535" w14:textId="77777777" w:rsidTr="00C445BB">
        <w:trPr>
          <w:trHeight w:val="495"/>
        </w:trPr>
        <w:tc>
          <w:tcPr>
            <w:tcW w:w="1006" w:type="dxa"/>
            <w:tcBorders>
              <w:top w:val="nil"/>
              <w:left w:val="single" w:sz="4" w:space="0" w:color="auto"/>
              <w:bottom w:val="single" w:sz="4" w:space="0" w:color="auto"/>
              <w:right w:val="single" w:sz="4" w:space="0" w:color="auto"/>
            </w:tcBorders>
            <w:shd w:val="clear" w:color="auto" w:fill="auto"/>
            <w:noWrap/>
            <w:hideMark/>
          </w:tcPr>
          <w:p w14:paraId="0441EA5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D9</w:t>
            </w:r>
          </w:p>
        </w:tc>
        <w:tc>
          <w:tcPr>
            <w:tcW w:w="1566" w:type="dxa"/>
            <w:tcBorders>
              <w:top w:val="nil"/>
              <w:left w:val="nil"/>
              <w:bottom w:val="single" w:sz="4" w:space="0" w:color="auto"/>
              <w:right w:val="single" w:sz="4" w:space="0" w:color="auto"/>
            </w:tcBorders>
            <w:shd w:val="clear" w:color="auto" w:fill="auto"/>
            <w:noWrap/>
            <w:hideMark/>
          </w:tcPr>
          <w:p w14:paraId="6FC7619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OppActName</w:t>
            </w:r>
          </w:p>
        </w:tc>
        <w:tc>
          <w:tcPr>
            <w:tcW w:w="1134" w:type="dxa"/>
            <w:gridSpan w:val="2"/>
            <w:tcBorders>
              <w:top w:val="nil"/>
              <w:left w:val="nil"/>
              <w:bottom w:val="single" w:sz="4" w:space="0" w:color="auto"/>
              <w:right w:val="single" w:sz="4" w:space="0" w:color="auto"/>
            </w:tcBorders>
            <w:shd w:val="clear" w:color="auto" w:fill="auto"/>
            <w:noWrap/>
            <w:hideMark/>
          </w:tcPr>
          <w:p w14:paraId="4EF6FBB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交易方户名</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7422DDF6"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78AA21B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1DBA945" w14:textId="77777777" w:rsidR="0071610D" w:rsidRPr="00F93E4B" w:rsidRDefault="0071610D" w:rsidP="001E53AC">
            <w:pPr>
              <w:jc w:val="center"/>
              <w:rPr>
                <w:rFonts w:ascii="宋体" w:hAnsi="宋体" w:cs="Arial"/>
                <w:color w:val="FF0000"/>
                <w:sz w:val="18"/>
                <w:szCs w:val="18"/>
              </w:rPr>
            </w:pPr>
            <w:r w:rsidRPr="00F93E4B">
              <w:rPr>
                <w:rFonts w:ascii="宋体" w:hAnsi="宋体" w:cs="Arial" w:hint="eastAsia"/>
                <w:color w:val="FF0000"/>
                <w:sz w:val="18"/>
                <w:szCs w:val="18"/>
              </w:rPr>
              <w:t>128</w:t>
            </w:r>
          </w:p>
        </w:tc>
        <w:tc>
          <w:tcPr>
            <w:tcW w:w="2838" w:type="dxa"/>
            <w:tcBorders>
              <w:top w:val="nil"/>
              <w:left w:val="nil"/>
              <w:bottom w:val="single" w:sz="4" w:space="0" w:color="auto"/>
              <w:right w:val="single" w:sz="4" w:space="0" w:color="auto"/>
            </w:tcBorders>
            <w:shd w:val="clear" w:color="auto" w:fill="auto"/>
            <w:hideMark/>
          </w:tcPr>
          <w:p w14:paraId="52F97C6E"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根据人行标准，人民币账户的户名不应超过</w:t>
            </w:r>
            <w:r w:rsidRPr="00F93E4B">
              <w:rPr>
                <w:rFonts w:ascii="宋体" w:hAnsi="宋体" w:cs="Arial"/>
                <w:color w:val="000000"/>
                <w:sz w:val="18"/>
                <w:szCs w:val="18"/>
                <w:lang w:eastAsia="zh-CN"/>
              </w:rPr>
              <w:t>60</w:t>
            </w:r>
            <w:r w:rsidRPr="00F93E4B">
              <w:rPr>
                <w:rFonts w:ascii="宋体" w:hAnsi="宋体" w:cs="Arial" w:hint="eastAsia"/>
                <w:color w:val="000000"/>
                <w:sz w:val="18"/>
                <w:szCs w:val="18"/>
                <w:lang w:eastAsia="zh-CN"/>
              </w:rPr>
              <w:t>字节，</w:t>
            </w:r>
          </w:p>
          <w:p w14:paraId="482762EC"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否则该字段可能被截取</w:t>
            </w:r>
          </w:p>
        </w:tc>
      </w:tr>
      <w:tr w:rsidR="0071610D" w:rsidRPr="00F93E4B" w14:paraId="66E1E32E" w14:textId="77777777" w:rsidTr="00C445BB">
        <w:trPr>
          <w:trHeight w:val="480"/>
        </w:trPr>
        <w:tc>
          <w:tcPr>
            <w:tcW w:w="1006" w:type="dxa"/>
            <w:tcBorders>
              <w:top w:val="nil"/>
              <w:left w:val="single" w:sz="4" w:space="0" w:color="auto"/>
              <w:bottom w:val="single" w:sz="4" w:space="0" w:color="auto"/>
              <w:right w:val="single" w:sz="4" w:space="0" w:color="auto"/>
            </w:tcBorders>
            <w:shd w:val="clear" w:color="auto" w:fill="auto"/>
            <w:noWrap/>
            <w:hideMark/>
          </w:tcPr>
          <w:p w14:paraId="7F07E43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D10</w:t>
            </w:r>
          </w:p>
        </w:tc>
        <w:tc>
          <w:tcPr>
            <w:tcW w:w="1566" w:type="dxa"/>
            <w:tcBorders>
              <w:top w:val="nil"/>
              <w:left w:val="nil"/>
              <w:bottom w:val="single" w:sz="4" w:space="0" w:color="auto"/>
              <w:right w:val="single" w:sz="4" w:space="0" w:color="auto"/>
            </w:tcBorders>
            <w:shd w:val="clear" w:color="auto" w:fill="auto"/>
            <w:noWrap/>
            <w:hideMark/>
          </w:tcPr>
          <w:p w14:paraId="6CC9FFA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OppAreaCode</w:t>
            </w:r>
          </w:p>
        </w:tc>
        <w:tc>
          <w:tcPr>
            <w:tcW w:w="1134" w:type="dxa"/>
            <w:gridSpan w:val="2"/>
            <w:tcBorders>
              <w:top w:val="nil"/>
              <w:left w:val="nil"/>
              <w:bottom w:val="single" w:sz="4" w:space="0" w:color="auto"/>
              <w:right w:val="single" w:sz="4" w:space="0" w:color="auto"/>
            </w:tcBorders>
            <w:shd w:val="clear" w:color="auto" w:fill="auto"/>
            <w:noWrap/>
            <w:hideMark/>
          </w:tcPr>
          <w:p w14:paraId="1C6140A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交易方区域编码</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59FAD755" w14:textId="3BEB99BA" w:rsidR="0071610D" w:rsidRPr="00F93E4B" w:rsidRDefault="0071610D" w:rsidP="001E53AC">
            <w:pPr>
              <w:jc w:val="center"/>
              <w:rPr>
                <w:rFonts w:ascii="宋体" w:hAnsi="宋体" w:cs="宋体"/>
                <w:color w:val="9C6500"/>
                <w:sz w:val="18"/>
                <w:szCs w:val="18"/>
              </w:rPr>
            </w:pPr>
            <w:r w:rsidRPr="00F93E4B">
              <w:rPr>
                <w:rFonts w:ascii="宋体" w:hAnsi="宋体" w:cs="宋体" w:hint="eastAsia"/>
                <w:color w:val="9C6500"/>
                <w:sz w:val="18"/>
                <w:szCs w:val="18"/>
              </w:rPr>
              <w:t>必输</w:t>
            </w:r>
          </w:p>
        </w:tc>
        <w:tc>
          <w:tcPr>
            <w:tcW w:w="949" w:type="dxa"/>
            <w:gridSpan w:val="2"/>
            <w:tcBorders>
              <w:top w:val="nil"/>
              <w:left w:val="nil"/>
              <w:bottom w:val="single" w:sz="4" w:space="0" w:color="auto"/>
              <w:right w:val="single" w:sz="4" w:space="0" w:color="auto"/>
            </w:tcBorders>
            <w:shd w:val="clear" w:color="auto" w:fill="auto"/>
            <w:noWrap/>
            <w:hideMark/>
          </w:tcPr>
          <w:p w14:paraId="0723B15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7F57522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4</w:t>
            </w:r>
          </w:p>
        </w:tc>
        <w:tc>
          <w:tcPr>
            <w:tcW w:w="2838" w:type="dxa"/>
            <w:tcBorders>
              <w:top w:val="nil"/>
              <w:left w:val="nil"/>
              <w:bottom w:val="single" w:sz="4" w:space="0" w:color="auto"/>
              <w:right w:val="single" w:sz="4" w:space="0" w:color="auto"/>
            </w:tcBorders>
            <w:shd w:val="clear" w:color="auto" w:fill="auto"/>
            <w:hideMark/>
          </w:tcPr>
          <w:p w14:paraId="53F7DCE3"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参考银行区域表页；标准区域代码引用《GB／T 2260—2007 中华人民共和国行政区划代码》，取前4位到二级行政区。</w:t>
            </w:r>
          </w:p>
        </w:tc>
      </w:tr>
      <w:tr w:rsidR="0071610D" w:rsidRPr="00F93E4B" w14:paraId="7DCFBB0B"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D5391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D11</w:t>
            </w:r>
          </w:p>
        </w:tc>
        <w:tc>
          <w:tcPr>
            <w:tcW w:w="1566" w:type="dxa"/>
            <w:tcBorders>
              <w:top w:val="nil"/>
              <w:left w:val="nil"/>
              <w:bottom w:val="single" w:sz="4" w:space="0" w:color="auto"/>
              <w:right w:val="single" w:sz="4" w:space="0" w:color="auto"/>
            </w:tcBorders>
            <w:shd w:val="clear" w:color="auto" w:fill="auto"/>
            <w:noWrap/>
            <w:hideMark/>
          </w:tcPr>
          <w:p w14:paraId="48FB4DD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OppAreaName</w:t>
            </w:r>
          </w:p>
        </w:tc>
        <w:tc>
          <w:tcPr>
            <w:tcW w:w="1134" w:type="dxa"/>
            <w:gridSpan w:val="2"/>
            <w:tcBorders>
              <w:top w:val="nil"/>
              <w:left w:val="nil"/>
              <w:bottom w:val="single" w:sz="4" w:space="0" w:color="auto"/>
              <w:right w:val="single" w:sz="4" w:space="0" w:color="auto"/>
            </w:tcBorders>
            <w:shd w:val="clear" w:color="auto" w:fill="auto"/>
            <w:noWrap/>
            <w:hideMark/>
          </w:tcPr>
          <w:p w14:paraId="6BE5227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交易方区域名称</w:t>
            </w:r>
          </w:p>
        </w:tc>
        <w:tc>
          <w:tcPr>
            <w:tcW w:w="922" w:type="dxa"/>
            <w:gridSpan w:val="2"/>
            <w:tcBorders>
              <w:top w:val="nil"/>
              <w:left w:val="nil"/>
              <w:bottom w:val="single" w:sz="4" w:space="0" w:color="auto"/>
              <w:right w:val="single" w:sz="4" w:space="0" w:color="auto"/>
            </w:tcBorders>
            <w:shd w:val="clear" w:color="auto" w:fill="auto"/>
            <w:noWrap/>
            <w:hideMark/>
          </w:tcPr>
          <w:p w14:paraId="50673FE3"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240AC49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C25195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46491C4E"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参考银行区域表页</w:t>
            </w:r>
            <w:r>
              <w:rPr>
                <w:rFonts w:ascii="宋体" w:hAnsi="宋体" w:cs="宋体" w:hint="eastAsia"/>
                <w:color w:val="000000"/>
                <w:sz w:val="18"/>
                <w:szCs w:val="18"/>
                <w:lang w:eastAsia="zh-CN"/>
              </w:rPr>
              <w:t>（区域编码传递即可，可不传名称）</w:t>
            </w:r>
          </w:p>
        </w:tc>
      </w:tr>
      <w:tr w:rsidR="0071610D" w:rsidRPr="00F93E4B" w14:paraId="42B267BD"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547859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D12</w:t>
            </w:r>
          </w:p>
        </w:tc>
        <w:tc>
          <w:tcPr>
            <w:tcW w:w="1566" w:type="dxa"/>
            <w:tcBorders>
              <w:top w:val="nil"/>
              <w:left w:val="nil"/>
              <w:bottom w:val="single" w:sz="4" w:space="0" w:color="auto"/>
              <w:right w:val="single" w:sz="4" w:space="0" w:color="auto"/>
            </w:tcBorders>
            <w:shd w:val="clear" w:color="auto" w:fill="auto"/>
            <w:noWrap/>
            <w:hideMark/>
          </w:tcPr>
          <w:p w14:paraId="43DDB22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OppBankCode</w:t>
            </w:r>
          </w:p>
        </w:tc>
        <w:tc>
          <w:tcPr>
            <w:tcW w:w="1134" w:type="dxa"/>
            <w:gridSpan w:val="2"/>
            <w:tcBorders>
              <w:top w:val="nil"/>
              <w:left w:val="nil"/>
              <w:bottom w:val="single" w:sz="4" w:space="0" w:color="auto"/>
              <w:right w:val="single" w:sz="4" w:space="0" w:color="auto"/>
            </w:tcBorders>
            <w:shd w:val="clear" w:color="auto" w:fill="auto"/>
            <w:noWrap/>
            <w:hideMark/>
          </w:tcPr>
          <w:p w14:paraId="2B092F8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交易方银行编码</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1A713D50" w14:textId="1F1ABF77" w:rsidR="0071610D" w:rsidRPr="00F93E4B" w:rsidRDefault="0071610D" w:rsidP="001E53AC">
            <w:pPr>
              <w:jc w:val="center"/>
              <w:rPr>
                <w:rFonts w:ascii="宋体" w:hAnsi="宋体" w:cs="宋体"/>
                <w:color w:val="9C6500"/>
                <w:sz w:val="18"/>
                <w:szCs w:val="18"/>
              </w:rPr>
            </w:pPr>
            <w:r w:rsidRPr="00F93E4B">
              <w:rPr>
                <w:rFonts w:ascii="宋体" w:hAnsi="宋体" w:cs="宋体" w:hint="eastAsia"/>
                <w:color w:val="9C6500"/>
                <w:sz w:val="18"/>
                <w:szCs w:val="18"/>
              </w:rPr>
              <w:t>必输</w:t>
            </w:r>
          </w:p>
        </w:tc>
        <w:tc>
          <w:tcPr>
            <w:tcW w:w="949" w:type="dxa"/>
            <w:gridSpan w:val="2"/>
            <w:tcBorders>
              <w:top w:val="nil"/>
              <w:left w:val="nil"/>
              <w:bottom w:val="single" w:sz="4" w:space="0" w:color="auto"/>
              <w:right w:val="single" w:sz="4" w:space="0" w:color="auto"/>
            </w:tcBorders>
            <w:shd w:val="clear" w:color="auto" w:fill="auto"/>
            <w:noWrap/>
            <w:hideMark/>
          </w:tcPr>
          <w:p w14:paraId="0549F5C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167040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68132D01"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参考银行表页</w:t>
            </w:r>
            <w:r>
              <w:rPr>
                <w:rFonts w:ascii="宋体" w:hAnsi="宋体" w:cs="宋体" w:hint="eastAsia"/>
                <w:color w:val="000000"/>
                <w:sz w:val="18"/>
                <w:szCs w:val="18"/>
                <w:lang w:eastAsia="zh-CN"/>
              </w:rPr>
              <w:t>（</w:t>
            </w:r>
            <w:r w:rsidRPr="00FA1CDB">
              <w:rPr>
                <w:rFonts w:ascii="宋体" w:hAnsi="宋体" w:cs="宋体" w:hint="eastAsia"/>
                <w:color w:val="FF0000"/>
                <w:sz w:val="18"/>
                <w:szCs w:val="18"/>
                <w:lang w:eastAsia="zh-CN"/>
              </w:rPr>
              <w:t>传银行大类UID</w:t>
            </w:r>
            <w:r>
              <w:rPr>
                <w:rFonts w:ascii="宋体" w:hAnsi="宋体" w:cs="宋体" w:hint="eastAsia"/>
                <w:color w:val="000000"/>
                <w:sz w:val="18"/>
                <w:szCs w:val="18"/>
                <w:lang w:eastAsia="zh-CN"/>
              </w:rPr>
              <w:t>）</w:t>
            </w:r>
          </w:p>
        </w:tc>
      </w:tr>
      <w:tr w:rsidR="0071610D" w:rsidRPr="00F93E4B" w14:paraId="6B97A608"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142A3F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D13</w:t>
            </w:r>
          </w:p>
        </w:tc>
        <w:tc>
          <w:tcPr>
            <w:tcW w:w="1566" w:type="dxa"/>
            <w:tcBorders>
              <w:top w:val="nil"/>
              <w:left w:val="nil"/>
              <w:bottom w:val="single" w:sz="4" w:space="0" w:color="auto"/>
              <w:right w:val="single" w:sz="4" w:space="0" w:color="auto"/>
            </w:tcBorders>
            <w:shd w:val="clear" w:color="auto" w:fill="auto"/>
            <w:noWrap/>
            <w:hideMark/>
          </w:tcPr>
          <w:p w14:paraId="049805B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OppBankName</w:t>
            </w:r>
          </w:p>
        </w:tc>
        <w:tc>
          <w:tcPr>
            <w:tcW w:w="1134" w:type="dxa"/>
            <w:gridSpan w:val="2"/>
            <w:tcBorders>
              <w:top w:val="nil"/>
              <w:left w:val="nil"/>
              <w:bottom w:val="single" w:sz="4" w:space="0" w:color="auto"/>
              <w:right w:val="single" w:sz="4" w:space="0" w:color="auto"/>
            </w:tcBorders>
            <w:shd w:val="clear" w:color="auto" w:fill="auto"/>
            <w:noWrap/>
            <w:hideMark/>
          </w:tcPr>
          <w:p w14:paraId="571FAA3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交易方银行名称</w:t>
            </w:r>
          </w:p>
        </w:tc>
        <w:tc>
          <w:tcPr>
            <w:tcW w:w="922" w:type="dxa"/>
            <w:gridSpan w:val="2"/>
            <w:tcBorders>
              <w:top w:val="nil"/>
              <w:left w:val="nil"/>
              <w:bottom w:val="single" w:sz="4" w:space="0" w:color="auto"/>
              <w:right w:val="single" w:sz="4" w:space="0" w:color="auto"/>
            </w:tcBorders>
            <w:shd w:val="clear" w:color="auto" w:fill="auto"/>
            <w:noWrap/>
            <w:hideMark/>
          </w:tcPr>
          <w:p w14:paraId="74D232C2" w14:textId="77777777" w:rsidR="0071610D" w:rsidRPr="00F93E4B" w:rsidRDefault="0071610D" w:rsidP="001E53AC">
            <w:pPr>
              <w:jc w:val="center"/>
              <w:rPr>
                <w:rFonts w:ascii="宋体" w:hAnsi="宋体" w:cs="宋体"/>
                <w:color w:val="000000"/>
                <w:sz w:val="18"/>
                <w:szCs w:val="18"/>
              </w:rPr>
            </w:pPr>
            <w:r w:rsidRPr="00F93E4B">
              <w:rPr>
                <w:rFonts w:ascii="宋体" w:hAnsi="宋体" w:cs="宋体" w:hint="eastAsia"/>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3EF2257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A93990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3B634D42"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参考银行表页</w:t>
            </w:r>
          </w:p>
        </w:tc>
      </w:tr>
      <w:tr w:rsidR="0071610D" w:rsidRPr="00F93E4B" w14:paraId="1D3E8377" w14:textId="77777777" w:rsidTr="00C445BB">
        <w:trPr>
          <w:trHeight w:val="1009"/>
        </w:trPr>
        <w:tc>
          <w:tcPr>
            <w:tcW w:w="1006" w:type="dxa"/>
            <w:tcBorders>
              <w:top w:val="nil"/>
              <w:left w:val="single" w:sz="4" w:space="0" w:color="auto"/>
              <w:bottom w:val="single" w:sz="4" w:space="0" w:color="auto"/>
              <w:right w:val="single" w:sz="4" w:space="0" w:color="auto"/>
            </w:tcBorders>
            <w:shd w:val="clear" w:color="auto" w:fill="auto"/>
            <w:noWrap/>
            <w:hideMark/>
          </w:tcPr>
          <w:p w14:paraId="33C95E9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D14</w:t>
            </w:r>
          </w:p>
        </w:tc>
        <w:tc>
          <w:tcPr>
            <w:tcW w:w="1566" w:type="dxa"/>
            <w:tcBorders>
              <w:top w:val="nil"/>
              <w:left w:val="nil"/>
              <w:bottom w:val="single" w:sz="4" w:space="0" w:color="auto"/>
              <w:right w:val="single" w:sz="4" w:space="0" w:color="auto"/>
            </w:tcBorders>
            <w:shd w:val="clear" w:color="auto" w:fill="auto"/>
            <w:noWrap/>
            <w:hideMark/>
          </w:tcPr>
          <w:p w14:paraId="4F3DBC9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OppBankLocation</w:t>
            </w:r>
          </w:p>
        </w:tc>
        <w:tc>
          <w:tcPr>
            <w:tcW w:w="1134" w:type="dxa"/>
            <w:gridSpan w:val="2"/>
            <w:tcBorders>
              <w:top w:val="nil"/>
              <w:left w:val="nil"/>
              <w:bottom w:val="single" w:sz="4" w:space="0" w:color="auto"/>
              <w:right w:val="single" w:sz="4" w:space="0" w:color="auto"/>
            </w:tcBorders>
            <w:shd w:val="clear" w:color="auto" w:fill="auto"/>
            <w:noWrap/>
            <w:hideMark/>
          </w:tcPr>
          <w:p w14:paraId="0E79A80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交易方开户行名称</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EB9C"/>
            <w:noWrap/>
            <w:hideMark/>
          </w:tcPr>
          <w:p w14:paraId="6C2F0773" w14:textId="77777777" w:rsidR="0071610D" w:rsidRPr="00F93E4B" w:rsidRDefault="0071610D" w:rsidP="001E53AC">
            <w:pPr>
              <w:jc w:val="center"/>
              <w:rPr>
                <w:rFonts w:ascii="宋体" w:hAnsi="宋体" w:cs="Arial"/>
                <w:color w:val="9C6500"/>
                <w:sz w:val="18"/>
                <w:szCs w:val="18"/>
              </w:rPr>
            </w:pPr>
            <w:r w:rsidRPr="00F93E4B">
              <w:rPr>
                <w:rFonts w:ascii="宋体" w:hAnsi="宋体" w:cs="Arial"/>
                <w:color w:val="9C6500"/>
                <w:sz w:val="18"/>
                <w:szCs w:val="18"/>
              </w:rPr>
              <w:t>选输项（转账必输）</w:t>
            </w:r>
          </w:p>
        </w:tc>
        <w:tc>
          <w:tcPr>
            <w:tcW w:w="949" w:type="dxa"/>
            <w:gridSpan w:val="2"/>
            <w:tcBorders>
              <w:top w:val="nil"/>
              <w:left w:val="nil"/>
              <w:bottom w:val="single" w:sz="4" w:space="0" w:color="auto"/>
              <w:right w:val="single" w:sz="4" w:space="0" w:color="auto"/>
            </w:tcBorders>
            <w:shd w:val="clear" w:color="auto" w:fill="auto"/>
            <w:noWrap/>
            <w:hideMark/>
          </w:tcPr>
          <w:p w14:paraId="633DC5D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3DC3EC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128</w:t>
            </w:r>
          </w:p>
        </w:tc>
        <w:tc>
          <w:tcPr>
            <w:tcW w:w="2838" w:type="dxa"/>
            <w:tcBorders>
              <w:top w:val="nil"/>
              <w:left w:val="nil"/>
              <w:bottom w:val="single" w:sz="4" w:space="0" w:color="auto"/>
              <w:right w:val="single" w:sz="4" w:space="0" w:color="auto"/>
            </w:tcBorders>
            <w:shd w:val="clear" w:color="auto" w:fill="auto"/>
            <w:noWrap/>
            <w:hideMark/>
          </w:tcPr>
          <w:p w14:paraId="4361E297" w14:textId="77777777" w:rsidR="0071610D" w:rsidRPr="00F93E4B" w:rsidRDefault="0071610D" w:rsidP="001E53AC">
            <w:pPr>
              <w:rPr>
                <w:rFonts w:ascii="宋体" w:hAnsi="宋体" w:cs="Arial"/>
                <w:color w:val="000000"/>
                <w:sz w:val="18"/>
                <w:szCs w:val="18"/>
                <w:lang w:eastAsia="zh-CN"/>
              </w:rPr>
            </w:pPr>
            <w:r w:rsidRPr="006F4725">
              <w:rPr>
                <w:rFonts w:ascii="宋体" w:hAnsi="宋体" w:cs="Arial" w:hint="eastAsia"/>
                <w:color w:val="000000"/>
                <w:sz w:val="18"/>
                <w:szCs w:val="18"/>
                <w:highlight w:val="magenta"/>
                <w:lang w:eastAsia="zh-CN"/>
              </w:rPr>
              <w:t>支行信息</w:t>
            </w:r>
            <w:r w:rsidRPr="000A1F95">
              <w:rPr>
                <w:rFonts w:ascii="宋体" w:hAnsi="宋体" w:cs="Arial" w:hint="eastAsia"/>
                <w:color w:val="000000"/>
                <w:sz w:val="18"/>
                <w:szCs w:val="18"/>
                <w:highlight w:val="magenta"/>
                <w:lang w:eastAsia="zh-CN"/>
              </w:rPr>
              <w:t>（费控、精英计划有、其他自己匹配）</w:t>
            </w:r>
          </w:p>
        </w:tc>
      </w:tr>
      <w:tr w:rsidR="0071610D" w:rsidRPr="00F93E4B" w14:paraId="6F2A4926"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46201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D15</w:t>
            </w:r>
          </w:p>
        </w:tc>
        <w:tc>
          <w:tcPr>
            <w:tcW w:w="1566" w:type="dxa"/>
            <w:tcBorders>
              <w:top w:val="nil"/>
              <w:left w:val="nil"/>
              <w:bottom w:val="single" w:sz="4" w:space="0" w:color="auto"/>
              <w:right w:val="single" w:sz="4" w:space="0" w:color="auto"/>
            </w:tcBorders>
            <w:shd w:val="clear" w:color="auto" w:fill="auto"/>
            <w:noWrap/>
            <w:hideMark/>
          </w:tcPr>
          <w:p w14:paraId="574993C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CNAPSCode</w:t>
            </w:r>
          </w:p>
        </w:tc>
        <w:tc>
          <w:tcPr>
            <w:tcW w:w="1134" w:type="dxa"/>
            <w:gridSpan w:val="2"/>
            <w:tcBorders>
              <w:top w:val="nil"/>
              <w:left w:val="nil"/>
              <w:bottom w:val="single" w:sz="4" w:space="0" w:color="auto"/>
              <w:right w:val="single" w:sz="4" w:space="0" w:color="auto"/>
            </w:tcBorders>
            <w:shd w:val="clear" w:color="auto" w:fill="auto"/>
            <w:noWrap/>
            <w:hideMark/>
          </w:tcPr>
          <w:p w14:paraId="3CB7247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交易方联行号编码</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C6EFCE"/>
            <w:noWrap/>
            <w:hideMark/>
          </w:tcPr>
          <w:p w14:paraId="58FDEA27" w14:textId="77777777" w:rsidR="0071610D" w:rsidRPr="00F93E4B" w:rsidRDefault="0071610D" w:rsidP="001E53AC">
            <w:pPr>
              <w:jc w:val="center"/>
              <w:rPr>
                <w:rFonts w:ascii="宋体" w:hAnsi="宋体" w:cs="Arial"/>
                <w:color w:val="006100"/>
                <w:sz w:val="18"/>
                <w:szCs w:val="18"/>
              </w:rPr>
            </w:pPr>
            <w:r w:rsidRPr="00F93E4B">
              <w:rPr>
                <w:rFonts w:ascii="宋体" w:hAnsi="宋体" w:cs="Arial"/>
                <w:color w:val="006100"/>
                <w:sz w:val="18"/>
                <w:szCs w:val="18"/>
              </w:rPr>
              <w:t>选输项（跨行必输）</w:t>
            </w:r>
          </w:p>
        </w:tc>
        <w:tc>
          <w:tcPr>
            <w:tcW w:w="949" w:type="dxa"/>
            <w:gridSpan w:val="2"/>
            <w:tcBorders>
              <w:top w:val="nil"/>
              <w:left w:val="nil"/>
              <w:bottom w:val="single" w:sz="4" w:space="0" w:color="auto"/>
              <w:right w:val="single" w:sz="4" w:space="0" w:color="auto"/>
            </w:tcBorders>
            <w:shd w:val="clear" w:color="auto" w:fill="auto"/>
            <w:noWrap/>
            <w:hideMark/>
          </w:tcPr>
          <w:p w14:paraId="200CB19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2206868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w:t>
            </w:r>
          </w:p>
        </w:tc>
        <w:tc>
          <w:tcPr>
            <w:tcW w:w="2838" w:type="dxa"/>
            <w:tcBorders>
              <w:top w:val="nil"/>
              <w:left w:val="nil"/>
              <w:bottom w:val="single" w:sz="4" w:space="0" w:color="auto"/>
              <w:right w:val="single" w:sz="4" w:space="0" w:color="auto"/>
            </w:tcBorders>
            <w:shd w:val="clear" w:color="auto" w:fill="auto"/>
            <w:noWrap/>
            <w:hideMark/>
          </w:tcPr>
          <w:p w14:paraId="6F641FF1"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人民银行标准联行号,默认12个9</w:t>
            </w:r>
            <w:r w:rsidRPr="006F4725">
              <w:rPr>
                <w:rFonts w:ascii="宋体" w:hAnsi="宋体" w:cs="Arial" w:hint="eastAsia"/>
                <w:color w:val="000000"/>
                <w:sz w:val="18"/>
                <w:szCs w:val="18"/>
                <w:highlight w:val="magenta"/>
                <w:lang w:eastAsia="zh-CN"/>
              </w:rPr>
              <w:t>（没有联航号</w:t>
            </w:r>
            <w:r w:rsidRPr="000A1F95">
              <w:rPr>
                <w:rFonts w:ascii="宋体" w:hAnsi="宋体" w:cs="Arial" w:hint="eastAsia"/>
                <w:color w:val="000000"/>
                <w:sz w:val="18"/>
                <w:szCs w:val="18"/>
                <w:highlight w:val="magenta"/>
                <w:lang w:eastAsia="zh-CN"/>
              </w:rPr>
              <w:t>）（都需要匹配）</w:t>
            </w:r>
          </w:p>
        </w:tc>
      </w:tr>
      <w:tr w:rsidR="0071610D" w:rsidRPr="00F93E4B" w14:paraId="1C3373A5"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4452686"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D16</w:t>
            </w:r>
          </w:p>
        </w:tc>
        <w:tc>
          <w:tcPr>
            <w:tcW w:w="1566" w:type="dxa"/>
            <w:tcBorders>
              <w:top w:val="nil"/>
              <w:left w:val="nil"/>
              <w:bottom w:val="single" w:sz="4" w:space="0" w:color="auto"/>
              <w:right w:val="single" w:sz="4" w:space="0" w:color="auto"/>
            </w:tcBorders>
            <w:shd w:val="clear" w:color="auto" w:fill="auto"/>
            <w:noWrap/>
            <w:hideMark/>
          </w:tcPr>
          <w:p w14:paraId="2BE3B5E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CNAPSName</w:t>
            </w:r>
          </w:p>
        </w:tc>
        <w:tc>
          <w:tcPr>
            <w:tcW w:w="1134" w:type="dxa"/>
            <w:gridSpan w:val="2"/>
            <w:tcBorders>
              <w:top w:val="nil"/>
              <w:left w:val="nil"/>
              <w:bottom w:val="single" w:sz="4" w:space="0" w:color="auto"/>
              <w:right w:val="single" w:sz="4" w:space="0" w:color="auto"/>
            </w:tcBorders>
            <w:shd w:val="clear" w:color="auto" w:fill="auto"/>
            <w:noWrap/>
            <w:hideMark/>
          </w:tcPr>
          <w:p w14:paraId="59C7175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交易方联行号名称</w:t>
            </w:r>
          </w:p>
        </w:tc>
        <w:tc>
          <w:tcPr>
            <w:tcW w:w="922" w:type="dxa"/>
            <w:gridSpan w:val="2"/>
            <w:tcBorders>
              <w:top w:val="nil"/>
              <w:left w:val="nil"/>
              <w:bottom w:val="single" w:sz="4" w:space="0" w:color="auto"/>
              <w:right w:val="single" w:sz="4" w:space="0" w:color="auto"/>
            </w:tcBorders>
            <w:shd w:val="clear" w:color="auto" w:fill="auto"/>
            <w:noWrap/>
            <w:hideMark/>
          </w:tcPr>
          <w:p w14:paraId="45D85BE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184B405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19F0B1D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128</w:t>
            </w:r>
          </w:p>
        </w:tc>
        <w:tc>
          <w:tcPr>
            <w:tcW w:w="2838" w:type="dxa"/>
            <w:tcBorders>
              <w:top w:val="nil"/>
              <w:left w:val="nil"/>
              <w:bottom w:val="single" w:sz="4" w:space="0" w:color="auto"/>
              <w:right w:val="single" w:sz="4" w:space="0" w:color="auto"/>
            </w:tcBorders>
            <w:shd w:val="clear" w:color="auto" w:fill="auto"/>
            <w:noWrap/>
            <w:hideMark/>
          </w:tcPr>
          <w:p w14:paraId="41E2285E"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 xml:space="preserve">　</w:t>
            </w:r>
          </w:p>
        </w:tc>
      </w:tr>
      <w:tr w:rsidR="0071610D" w:rsidRPr="00F93E4B" w14:paraId="3B96BC8A"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CE83E14"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D17</w:t>
            </w:r>
          </w:p>
        </w:tc>
        <w:tc>
          <w:tcPr>
            <w:tcW w:w="1566" w:type="dxa"/>
            <w:tcBorders>
              <w:top w:val="nil"/>
              <w:left w:val="nil"/>
              <w:bottom w:val="single" w:sz="4" w:space="0" w:color="auto"/>
              <w:right w:val="single" w:sz="4" w:space="0" w:color="auto"/>
            </w:tcBorders>
            <w:shd w:val="clear" w:color="auto" w:fill="auto"/>
            <w:noWrap/>
            <w:hideMark/>
          </w:tcPr>
          <w:p w14:paraId="74A28DD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Cur</w:t>
            </w:r>
          </w:p>
        </w:tc>
        <w:tc>
          <w:tcPr>
            <w:tcW w:w="1134" w:type="dxa"/>
            <w:gridSpan w:val="2"/>
            <w:tcBorders>
              <w:top w:val="nil"/>
              <w:left w:val="nil"/>
              <w:bottom w:val="single" w:sz="4" w:space="0" w:color="auto"/>
              <w:right w:val="single" w:sz="4" w:space="0" w:color="auto"/>
            </w:tcBorders>
            <w:shd w:val="clear" w:color="auto" w:fill="auto"/>
            <w:noWrap/>
            <w:hideMark/>
          </w:tcPr>
          <w:p w14:paraId="1B290FD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币种</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115223CC"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1733F76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FA7811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5</w:t>
            </w:r>
          </w:p>
        </w:tc>
        <w:tc>
          <w:tcPr>
            <w:tcW w:w="2838" w:type="dxa"/>
            <w:tcBorders>
              <w:top w:val="nil"/>
              <w:left w:val="nil"/>
              <w:bottom w:val="single" w:sz="4" w:space="0" w:color="auto"/>
              <w:right w:val="single" w:sz="4" w:space="0" w:color="auto"/>
            </w:tcBorders>
            <w:shd w:val="clear" w:color="auto" w:fill="auto"/>
            <w:noWrap/>
            <w:hideMark/>
          </w:tcPr>
          <w:p w14:paraId="18101232"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CNY</w:t>
            </w:r>
          </w:p>
        </w:tc>
      </w:tr>
      <w:tr w:rsidR="0071610D" w:rsidRPr="00F93E4B" w14:paraId="5287EC23"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0CBD2B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D18</w:t>
            </w:r>
          </w:p>
        </w:tc>
        <w:tc>
          <w:tcPr>
            <w:tcW w:w="1566" w:type="dxa"/>
            <w:tcBorders>
              <w:top w:val="nil"/>
              <w:left w:val="nil"/>
              <w:bottom w:val="single" w:sz="4" w:space="0" w:color="auto"/>
              <w:right w:val="single" w:sz="4" w:space="0" w:color="auto"/>
            </w:tcBorders>
            <w:shd w:val="clear" w:color="auto" w:fill="auto"/>
            <w:noWrap/>
            <w:hideMark/>
          </w:tcPr>
          <w:p w14:paraId="465EEB5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Amount</w:t>
            </w:r>
          </w:p>
        </w:tc>
        <w:tc>
          <w:tcPr>
            <w:tcW w:w="1134" w:type="dxa"/>
            <w:gridSpan w:val="2"/>
            <w:tcBorders>
              <w:top w:val="nil"/>
              <w:left w:val="nil"/>
              <w:bottom w:val="single" w:sz="4" w:space="0" w:color="auto"/>
              <w:right w:val="single" w:sz="4" w:space="0" w:color="auto"/>
            </w:tcBorders>
            <w:shd w:val="clear" w:color="auto" w:fill="auto"/>
            <w:noWrap/>
            <w:hideMark/>
          </w:tcPr>
          <w:p w14:paraId="4276C83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金额</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61EC9404"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4BF73EB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672D9D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18</w:t>
            </w:r>
          </w:p>
        </w:tc>
        <w:tc>
          <w:tcPr>
            <w:tcW w:w="2838" w:type="dxa"/>
            <w:tcBorders>
              <w:top w:val="nil"/>
              <w:left w:val="nil"/>
              <w:bottom w:val="single" w:sz="4" w:space="0" w:color="auto"/>
              <w:right w:val="single" w:sz="4" w:space="0" w:color="auto"/>
            </w:tcBorders>
            <w:shd w:val="clear" w:color="auto" w:fill="auto"/>
            <w:noWrap/>
            <w:hideMark/>
          </w:tcPr>
          <w:p w14:paraId="5BF148E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无正负号,如8888.88</w:t>
            </w:r>
          </w:p>
        </w:tc>
      </w:tr>
      <w:tr w:rsidR="0071610D" w:rsidRPr="00F93E4B" w14:paraId="1DB0E49A"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37AE975"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D19</w:t>
            </w:r>
          </w:p>
        </w:tc>
        <w:tc>
          <w:tcPr>
            <w:tcW w:w="1566" w:type="dxa"/>
            <w:tcBorders>
              <w:top w:val="nil"/>
              <w:left w:val="nil"/>
              <w:bottom w:val="single" w:sz="4" w:space="0" w:color="auto"/>
              <w:right w:val="single" w:sz="4" w:space="0" w:color="auto"/>
            </w:tcBorders>
            <w:shd w:val="clear" w:color="auto" w:fill="auto"/>
            <w:noWrap/>
            <w:hideMark/>
          </w:tcPr>
          <w:p w14:paraId="5D5B192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FastFlag</w:t>
            </w:r>
          </w:p>
        </w:tc>
        <w:tc>
          <w:tcPr>
            <w:tcW w:w="1134" w:type="dxa"/>
            <w:gridSpan w:val="2"/>
            <w:tcBorders>
              <w:top w:val="nil"/>
              <w:left w:val="nil"/>
              <w:bottom w:val="single" w:sz="4" w:space="0" w:color="auto"/>
              <w:right w:val="single" w:sz="4" w:space="0" w:color="auto"/>
            </w:tcBorders>
            <w:shd w:val="clear" w:color="auto" w:fill="auto"/>
            <w:noWrap/>
            <w:hideMark/>
          </w:tcPr>
          <w:p w14:paraId="0AE1ADD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加急标志</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0ED7BAF3"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052BB09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821EF5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48E89535"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1</w:t>
            </w:r>
            <w:r w:rsidRPr="00F93E4B">
              <w:rPr>
                <w:rFonts w:ascii="宋体" w:hAnsi="宋体" w:cs="Arial" w:hint="eastAsia"/>
                <w:color w:val="000000"/>
                <w:sz w:val="18"/>
                <w:szCs w:val="18"/>
                <w:lang w:eastAsia="zh-CN"/>
              </w:rPr>
              <w:t>：是</w:t>
            </w:r>
            <w:r w:rsidRPr="00F93E4B">
              <w:rPr>
                <w:rFonts w:ascii="宋体" w:hAnsi="宋体" w:cs="Arial"/>
                <w:color w:val="000000"/>
                <w:sz w:val="18"/>
                <w:szCs w:val="18"/>
                <w:lang w:eastAsia="zh-CN"/>
              </w:rPr>
              <w:t xml:space="preserve"> 0</w:t>
            </w:r>
            <w:r w:rsidRPr="00F93E4B">
              <w:rPr>
                <w:rFonts w:ascii="宋体" w:hAnsi="宋体" w:cs="Arial" w:hint="eastAsia"/>
                <w:color w:val="000000"/>
                <w:sz w:val="18"/>
                <w:szCs w:val="18"/>
                <w:lang w:eastAsia="zh-CN"/>
              </w:rPr>
              <w:t>：否；默认</w:t>
            </w:r>
            <w:r w:rsidRPr="00F93E4B">
              <w:rPr>
                <w:rFonts w:ascii="宋体" w:hAnsi="宋体" w:cs="Arial"/>
                <w:color w:val="000000"/>
                <w:sz w:val="18"/>
                <w:szCs w:val="18"/>
                <w:lang w:eastAsia="zh-CN"/>
              </w:rPr>
              <w:t>0</w:t>
            </w:r>
            <w:r w:rsidRPr="00F93E4B">
              <w:rPr>
                <w:rFonts w:ascii="宋体" w:hAnsi="宋体" w:cs="Arial" w:hint="eastAsia"/>
                <w:color w:val="000000"/>
                <w:sz w:val="18"/>
                <w:szCs w:val="18"/>
                <w:lang w:eastAsia="zh-CN"/>
              </w:rPr>
              <w:t>不加急</w:t>
            </w:r>
          </w:p>
        </w:tc>
      </w:tr>
      <w:tr w:rsidR="0071610D" w:rsidRPr="00F93E4B" w14:paraId="5991BBB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63EB35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D20</w:t>
            </w:r>
          </w:p>
        </w:tc>
        <w:tc>
          <w:tcPr>
            <w:tcW w:w="1566" w:type="dxa"/>
            <w:tcBorders>
              <w:top w:val="nil"/>
              <w:left w:val="nil"/>
              <w:bottom w:val="single" w:sz="4" w:space="0" w:color="auto"/>
              <w:right w:val="single" w:sz="4" w:space="0" w:color="auto"/>
            </w:tcBorders>
            <w:shd w:val="clear" w:color="auto" w:fill="auto"/>
            <w:noWrap/>
            <w:hideMark/>
          </w:tcPr>
          <w:p w14:paraId="4E7246A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PrivateFlag</w:t>
            </w:r>
          </w:p>
        </w:tc>
        <w:tc>
          <w:tcPr>
            <w:tcW w:w="1134" w:type="dxa"/>
            <w:gridSpan w:val="2"/>
            <w:tcBorders>
              <w:top w:val="nil"/>
              <w:left w:val="nil"/>
              <w:bottom w:val="single" w:sz="4" w:space="0" w:color="auto"/>
              <w:right w:val="single" w:sz="4" w:space="0" w:color="auto"/>
            </w:tcBorders>
            <w:shd w:val="clear" w:color="auto" w:fill="auto"/>
            <w:noWrap/>
            <w:hideMark/>
          </w:tcPr>
          <w:p w14:paraId="110D43C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公私标志</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44EE9564"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0FE6049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064A872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742F671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w:t>
            </w:r>
            <w:r w:rsidRPr="00F93E4B">
              <w:rPr>
                <w:rFonts w:ascii="宋体" w:hAnsi="宋体" w:cs="Arial" w:hint="eastAsia"/>
                <w:color w:val="000000"/>
                <w:sz w:val="18"/>
                <w:szCs w:val="18"/>
              </w:rPr>
              <w:t>：对私</w:t>
            </w:r>
            <w:r w:rsidRPr="00F93E4B">
              <w:rPr>
                <w:rFonts w:ascii="宋体" w:hAnsi="宋体" w:cs="Arial"/>
                <w:color w:val="000000"/>
                <w:sz w:val="18"/>
                <w:szCs w:val="18"/>
              </w:rPr>
              <w:t xml:space="preserve"> 0</w:t>
            </w:r>
            <w:r w:rsidRPr="00F93E4B">
              <w:rPr>
                <w:rFonts w:ascii="宋体" w:hAnsi="宋体" w:cs="Arial" w:hint="eastAsia"/>
                <w:color w:val="000000"/>
                <w:sz w:val="18"/>
                <w:szCs w:val="18"/>
              </w:rPr>
              <w:t>：对公；</w:t>
            </w:r>
          </w:p>
        </w:tc>
      </w:tr>
      <w:tr w:rsidR="0071610D" w:rsidRPr="00F93E4B" w14:paraId="41CB908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6DBFCEE"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D21</w:t>
            </w:r>
          </w:p>
        </w:tc>
        <w:tc>
          <w:tcPr>
            <w:tcW w:w="1566" w:type="dxa"/>
            <w:tcBorders>
              <w:top w:val="nil"/>
              <w:left w:val="nil"/>
              <w:bottom w:val="single" w:sz="4" w:space="0" w:color="auto"/>
              <w:right w:val="single" w:sz="4" w:space="0" w:color="auto"/>
            </w:tcBorders>
            <w:shd w:val="clear" w:color="auto" w:fill="auto"/>
            <w:noWrap/>
            <w:hideMark/>
          </w:tcPr>
          <w:p w14:paraId="008303F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Purpose</w:t>
            </w:r>
          </w:p>
        </w:tc>
        <w:tc>
          <w:tcPr>
            <w:tcW w:w="1134" w:type="dxa"/>
            <w:gridSpan w:val="2"/>
            <w:tcBorders>
              <w:top w:val="nil"/>
              <w:left w:val="nil"/>
              <w:bottom w:val="single" w:sz="4" w:space="0" w:color="auto"/>
              <w:right w:val="single" w:sz="4" w:space="0" w:color="auto"/>
            </w:tcBorders>
            <w:shd w:val="clear" w:color="auto" w:fill="auto"/>
            <w:noWrap/>
            <w:hideMark/>
          </w:tcPr>
          <w:p w14:paraId="3D3AE0FC"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用途</w:t>
            </w:r>
          </w:p>
        </w:tc>
        <w:tc>
          <w:tcPr>
            <w:tcW w:w="922" w:type="dxa"/>
            <w:gridSpan w:val="2"/>
            <w:tcBorders>
              <w:top w:val="nil"/>
              <w:left w:val="nil"/>
              <w:bottom w:val="single" w:sz="4" w:space="0" w:color="auto"/>
              <w:right w:val="single" w:sz="4" w:space="0" w:color="auto"/>
            </w:tcBorders>
            <w:shd w:val="clear" w:color="auto" w:fill="auto"/>
            <w:noWrap/>
            <w:hideMark/>
          </w:tcPr>
          <w:p w14:paraId="16D5F26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28C00F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B1094E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val="restart"/>
            <w:tcBorders>
              <w:top w:val="nil"/>
              <w:left w:val="nil"/>
              <w:right w:val="single" w:sz="4" w:space="0" w:color="auto"/>
            </w:tcBorders>
            <w:shd w:val="clear" w:color="auto" w:fill="auto"/>
            <w:noWrap/>
            <w:hideMark/>
          </w:tcPr>
          <w:p w14:paraId="762CC1FF" w14:textId="4CE9D97F" w:rsidR="0071610D" w:rsidRPr="00F93E4B"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 xml:space="preserve">　</w:t>
            </w:r>
            <w:r w:rsidR="00B94F46">
              <w:rPr>
                <w:rFonts w:ascii="宋体" w:hAnsi="宋体" w:cs="Arial"/>
                <w:color w:val="000000"/>
                <w:sz w:val="18"/>
                <w:szCs w:val="18"/>
                <w:lang w:eastAsia="zh-CN"/>
              </w:rPr>
              <w:t>资金申请传备注</w:t>
            </w:r>
            <w:r w:rsidR="00B94F46">
              <w:rPr>
                <w:rFonts w:ascii="宋体" w:hAnsi="宋体" w:cs="Arial" w:hint="eastAsia"/>
                <w:color w:val="000000"/>
                <w:sz w:val="18"/>
                <w:szCs w:val="18"/>
                <w:lang w:eastAsia="zh-CN"/>
              </w:rPr>
              <w:t>ME</w:t>
            </w:r>
            <w:r w:rsidR="00B94F46">
              <w:rPr>
                <w:rFonts w:ascii="宋体" w:hAnsi="宋体" w:cs="Arial"/>
                <w:color w:val="000000"/>
                <w:sz w:val="18"/>
                <w:szCs w:val="18"/>
                <w:lang w:eastAsia="zh-CN"/>
              </w:rPr>
              <w:t>MO</w:t>
            </w:r>
            <w:r w:rsidR="00B94F46">
              <w:rPr>
                <w:rFonts w:ascii="宋体" w:hAnsi="宋体" w:cs="Arial" w:hint="eastAsia"/>
                <w:color w:val="000000"/>
                <w:sz w:val="18"/>
                <w:szCs w:val="18"/>
                <w:lang w:eastAsia="zh-CN"/>
              </w:rPr>
              <w:t>，</w:t>
            </w:r>
            <w:r w:rsidR="00B94F46">
              <w:rPr>
                <w:rFonts w:ascii="宋体" w:hAnsi="宋体" w:cs="Arial"/>
                <w:color w:val="000000"/>
                <w:sz w:val="18"/>
                <w:szCs w:val="18"/>
                <w:lang w:eastAsia="zh-CN"/>
              </w:rPr>
              <w:t>其他交易传摘要</w:t>
            </w:r>
          </w:p>
          <w:p w14:paraId="2E1B4574" w14:textId="77777777" w:rsidR="0071610D" w:rsidRDefault="0071610D" w:rsidP="001E53AC">
            <w:pPr>
              <w:rPr>
                <w:rFonts w:ascii="宋体" w:hAnsi="宋体" w:cs="Arial"/>
                <w:color w:val="000000"/>
                <w:sz w:val="18"/>
                <w:szCs w:val="18"/>
                <w:lang w:eastAsia="zh-CN"/>
              </w:rPr>
            </w:pPr>
            <w:r w:rsidRPr="00F93E4B">
              <w:rPr>
                <w:rFonts w:ascii="宋体" w:hAnsi="宋体" w:cs="Arial"/>
                <w:color w:val="000000"/>
                <w:sz w:val="18"/>
                <w:szCs w:val="18"/>
                <w:lang w:eastAsia="zh-CN"/>
              </w:rPr>
              <w:t xml:space="preserve">　</w:t>
            </w:r>
            <w:r>
              <w:rPr>
                <w:rFonts w:ascii="宋体" w:hAnsi="宋体" w:cs="Arial" w:hint="eastAsia"/>
                <w:color w:val="000000"/>
                <w:sz w:val="18"/>
                <w:szCs w:val="18"/>
                <w:lang w:eastAsia="zh-CN"/>
              </w:rPr>
              <w:t>非费控：（</w:t>
            </w:r>
            <w:r w:rsidRPr="00EE6DC3">
              <w:rPr>
                <w:rFonts w:ascii="宋体" w:hAnsi="宋体" w:cs="Arial" w:hint="eastAsia"/>
                <w:color w:val="FF0000"/>
                <w:sz w:val="18"/>
                <w:szCs w:val="18"/>
                <w:lang w:eastAsia="zh-CN"/>
              </w:rPr>
              <w:t>信美相互</w:t>
            </w:r>
            <w:r>
              <w:rPr>
                <w:rFonts w:ascii="宋体" w:hAnsi="宋体" w:cs="Arial" w:hint="eastAsia"/>
                <w:color w:val="000000"/>
                <w:sz w:val="18"/>
                <w:szCs w:val="18"/>
                <w:lang w:eastAsia="zh-CN"/>
              </w:rPr>
              <w:t xml:space="preserve">） </w:t>
            </w:r>
          </w:p>
          <w:p w14:paraId="674449AE" w14:textId="77777777" w:rsidR="0071610D" w:rsidRPr="00F93E4B" w:rsidRDefault="0071610D" w:rsidP="001E53AC">
            <w:pPr>
              <w:rPr>
                <w:rFonts w:ascii="宋体" w:hAnsi="宋体" w:cs="Arial"/>
                <w:color w:val="000000"/>
                <w:sz w:val="18"/>
                <w:szCs w:val="18"/>
                <w:lang w:eastAsia="zh-CN"/>
              </w:rPr>
            </w:pPr>
            <w:r>
              <w:rPr>
                <w:rFonts w:ascii="宋体" w:hAnsi="宋体" w:cs="Arial" w:hint="eastAsia"/>
                <w:color w:val="000000"/>
                <w:sz w:val="18"/>
                <w:szCs w:val="18"/>
                <w:lang w:eastAsia="zh-CN"/>
              </w:rPr>
              <w:t xml:space="preserve">  费控：（</w:t>
            </w:r>
            <w:r w:rsidRPr="00EE6DC3">
              <w:rPr>
                <w:rFonts w:ascii="宋体" w:hAnsi="宋体" w:cs="Arial" w:hint="eastAsia"/>
                <w:color w:val="FF0000"/>
                <w:sz w:val="18"/>
                <w:szCs w:val="18"/>
                <w:lang w:eastAsia="zh-CN"/>
              </w:rPr>
              <w:t>摘要信息</w:t>
            </w:r>
            <w:r>
              <w:rPr>
                <w:rFonts w:ascii="宋体" w:hAnsi="宋体" w:cs="Arial" w:hint="eastAsia"/>
                <w:color w:val="000000"/>
                <w:sz w:val="18"/>
                <w:szCs w:val="18"/>
                <w:lang w:eastAsia="zh-CN"/>
              </w:rPr>
              <w:t>）</w:t>
            </w:r>
            <w:r w:rsidRPr="00F93E4B">
              <w:rPr>
                <w:rFonts w:ascii="宋体" w:hAnsi="宋体" w:cs="Arial"/>
                <w:color w:val="FF0000"/>
                <w:sz w:val="18"/>
                <w:szCs w:val="18"/>
                <w:lang w:eastAsia="zh-CN"/>
              </w:rPr>
              <w:t xml:space="preserve">　</w:t>
            </w:r>
          </w:p>
        </w:tc>
      </w:tr>
      <w:tr w:rsidR="0071610D" w:rsidRPr="00F93E4B" w14:paraId="73076EB8"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7519C2"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D22</w:t>
            </w:r>
          </w:p>
        </w:tc>
        <w:tc>
          <w:tcPr>
            <w:tcW w:w="1566" w:type="dxa"/>
            <w:tcBorders>
              <w:top w:val="nil"/>
              <w:left w:val="nil"/>
              <w:bottom w:val="single" w:sz="4" w:space="0" w:color="auto"/>
              <w:right w:val="single" w:sz="4" w:space="0" w:color="auto"/>
            </w:tcBorders>
            <w:shd w:val="clear" w:color="auto" w:fill="auto"/>
            <w:noWrap/>
            <w:hideMark/>
          </w:tcPr>
          <w:p w14:paraId="5C6A0B9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Memo</w:t>
            </w:r>
          </w:p>
        </w:tc>
        <w:tc>
          <w:tcPr>
            <w:tcW w:w="1134" w:type="dxa"/>
            <w:gridSpan w:val="2"/>
            <w:tcBorders>
              <w:top w:val="nil"/>
              <w:left w:val="nil"/>
              <w:bottom w:val="single" w:sz="4" w:space="0" w:color="auto"/>
              <w:right w:val="single" w:sz="4" w:space="0" w:color="auto"/>
            </w:tcBorders>
            <w:shd w:val="clear" w:color="auto" w:fill="auto"/>
            <w:noWrap/>
            <w:hideMark/>
          </w:tcPr>
          <w:p w14:paraId="6B4B206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备注</w:t>
            </w:r>
          </w:p>
        </w:tc>
        <w:tc>
          <w:tcPr>
            <w:tcW w:w="922" w:type="dxa"/>
            <w:gridSpan w:val="2"/>
            <w:tcBorders>
              <w:top w:val="nil"/>
              <w:left w:val="nil"/>
              <w:bottom w:val="single" w:sz="4" w:space="0" w:color="auto"/>
              <w:right w:val="single" w:sz="4" w:space="0" w:color="auto"/>
            </w:tcBorders>
            <w:shd w:val="clear" w:color="auto" w:fill="auto"/>
            <w:noWrap/>
            <w:hideMark/>
          </w:tcPr>
          <w:p w14:paraId="3C260D7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1AE0761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301FFA1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tcBorders>
              <w:left w:val="nil"/>
              <w:right w:val="single" w:sz="4" w:space="0" w:color="auto"/>
            </w:tcBorders>
            <w:shd w:val="clear" w:color="auto" w:fill="auto"/>
            <w:noWrap/>
            <w:hideMark/>
          </w:tcPr>
          <w:p w14:paraId="55CB4AF5" w14:textId="77777777" w:rsidR="0071610D" w:rsidRPr="00F93E4B" w:rsidRDefault="0071610D" w:rsidP="001E53AC">
            <w:pPr>
              <w:rPr>
                <w:rFonts w:ascii="宋体" w:hAnsi="宋体" w:cs="Arial"/>
                <w:color w:val="000000"/>
                <w:sz w:val="18"/>
                <w:szCs w:val="18"/>
              </w:rPr>
            </w:pPr>
          </w:p>
        </w:tc>
      </w:tr>
      <w:tr w:rsidR="0071610D" w:rsidRPr="00F93E4B" w14:paraId="31D682DB"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F2F814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D23</w:t>
            </w:r>
          </w:p>
        </w:tc>
        <w:tc>
          <w:tcPr>
            <w:tcW w:w="1566" w:type="dxa"/>
            <w:tcBorders>
              <w:top w:val="nil"/>
              <w:left w:val="nil"/>
              <w:bottom w:val="single" w:sz="4" w:space="0" w:color="auto"/>
              <w:right w:val="single" w:sz="4" w:space="0" w:color="auto"/>
            </w:tcBorders>
            <w:shd w:val="clear" w:color="auto" w:fill="auto"/>
            <w:noWrap/>
            <w:hideMark/>
          </w:tcPr>
          <w:p w14:paraId="5C7E708E"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Description</w:t>
            </w:r>
          </w:p>
        </w:tc>
        <w:tc>
          <w:tcPr>
            <w:tcW w:w="1134" w:type="dxa"/>
            <w:gridSpan w:val="2"/>
            <w:tcBorders>
              <w:top w:val="nil"/>
              <w:left w:val="nil"/>
              <w:bottom w:val="single" w:sz="4" w:space="0" w:color="auto"/>
              <w:right w:val="single" w:sz="4" w:space="0" w:color="auto"/>
            </w:tcBorders>
            <w:shd w:val="clear" w:color="auto" w:fill="auto"/>
            <w:noWrap/>
            <w:hideMark/>
          </w:tcPr>
          <w:p w14:paraId="79B0DE9C"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摘要</w:t>
            </w:r>
          </w:p>
        </w:tc>
        <w:tc>
          <w:tcPr>
            <w:tcW w:w="922" w:type="dxa"/>
            <w:gridSpan w:val="2"/>
            <w:tcBorders>
              <w:top w:val="nil"/>
              <w:left w:val="nil"/>
              <w:bottom w:val="single" w:sz="4" w:space="0" w:color="auto"/>
              <w:right w:val="single" w:sz="4" w:space="0" w:color="auto"/>
            </w:tcBorders>
            <w:shd w:val="clear" w:color="auto" w:fill="auto"/>
            <w:noWrap/>
            <w:hideMark/>
          </w:tcPr>
          <w:p w14:paraId="1158FD8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1E02415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57925E2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256</w:t>
            </w:r>
          </w:p>
        </w:tc>
        <w:tc>
          <w:tcPr>
            <w:tcW w:w="2838" w:type="dxa"/>
            <w:vMerge/>
            <w:tcBorders>
              <w:left w:val="nil"/>
              <w:bottom w:val="single" w:sz="4" w:space="0" w:color="auto"/>
              <w:right w:val="single" w:sz="4" w:space="0" w:color="auto"/>
            </w:tcBorders>
            <w:shd w:val="clear" w:color="auto" w:fill="auto"/>
            <w:noWrap/>
            <w:hideMark/>
          </w:tcPr>
          <w:p w14:paraId="2533086A" w14:textId="77777777" w:rsidR="0071610D" w:rsidRPr="00F93E4B" w:rsidRDefault="0071610D" w:rsidP="001E53AC">
            <w:pPr>
              <w:rPr>
                <w:rFonts w:ascii="宋体" w:hAnsi="宋体" w:cs="Arial"/>
                <w:color w:val="FF0000"/>
                <w:sz w:val="18"/>
                <w:szCs w:val="18"/>
              </w:rPr>
            </w:pPr>
          </w:p>
        </w:tc>
      </w:tr>
      <w:tr w:rsidR="0071610D" w:rsidRPr="00F93E4B" w14:paraId="406EF8C5"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D66D5D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D24</w:t>
            </w:r>
          </w:p>
        </w:tc>
        <w:tc>
          <w:tcPr>
            <w:tcW w:w="1566" w:type="dxa"/>
            <w:tcBorders>
              <w:top w:val="nil"/>
              <w:left w:val="nil"/>
              <w:bottom w:val="single" w:sz="4" w:space="0" w:color="auto"/>
              <w:right w:val="single" w:sz="4" w:space="0" w:color="auto"/>
            </w:tcBorders>
            <w:shd w:val="clear" w:color="auto" w:fill="auto"/>
            <w:noWrap/>
            <w:hideMark/>
          </w:tcPr>
          <w:p w14:paraId="3D2566A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CardType</w:t>
            </w:r>
          </w:p>
        </w:tc>
        <w:tc>
          <w:tcPr>
            <w:tcW w:w="1134" w:type="dxa"/>
            <w:gridSpan w:val="2"/>
            <w:tcBorders>
              <w:top w:val="nil"/>
              <w:left w:val="nil"/>
              <w:bottom w:val="single" w:sz="4" w:space="0" w:color="auto"/>
              <w:right w:val="single" w:sz="4" w:space="0" w:color="auto"/>
            </w:tcBorders>
            <w:shd w:val="clear" w:color="auto" w:fill="auto"/>
            <w:noWrap/>
            <w:hideMark/>
          </w:tcPr>
          <w:p w14:paraId="5EDEEEB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卡折类型</w:t>
            </w:r>
          </w:p>
        </w:tc>
        <w:tc>
          <w:tcPr>
            <w:tcW w:w="922"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9783C6B" w14:textId="77777777" w:rsidR="0071610D" w:rsidRPr="00F93E4B" w:rsidRDefault="0071610D" w:rsidP="001E53AC">
            <w:pPr>
              <w:jc w:val="center"/>
              <w:rPr>
                <w:rFonts w:ascii="宋体" w:hAnsi="宋体" w:cs="Arial"/>
                <w:color w:val="9C0006"/>
                <w:sz w:val="18"/>
                <w:szCs w:val="18"/>
              </w:rPr>
            </w:pPr>
            <w:r w:rsidRPr="00F93E4B">
              <w:rPr>
                <w:rFonts w:ascii="宋体" w:hAnsi="宋体" w:cs="Arial"/>
                <w:color w:val="9C0006"/>
                <w:sz w:val="18"/>
                <w:szCs w:val="18"/>
              </w:rPr>
              <w:t>必输项</w:t>
            </w:r>
          </w:p>
        </w:tc>
        <w:tc>
          <w:tcPr>
            <w:tcW w:w="949" w:type="dxa"/>
            <w:gridSpan w:val="2"/>
            <w:tcBorders>
              <w:top w:val="nil"/>
              <w:left w:val="nil"/>
              <w:bottom w:val="single" w:sz="4" w:space="0" w:color="auto"/>
              <w:right w:val="single" w:sz="4" w:space="0" w:color="auto"/>
            </w:tcBorders>
            <w:shd w:val="clear" w:color="auto" w:fill="auto"/>
            <w:noWrap/>
            <w:hideMark/>
          </w:tcPr>
          <w:p w14:paraId="04B2A43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5452DFE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0A642F15" w14:textId="77777777" w:rsidR="0071610D" w:rsidRPr="00F93E4B" w:rsidRDefault="0071610D" w:rsidP="001E53AC">
            <w:pPr>
              <w:rPr>
                <w:rFonts w:ascii="宋体" w:hAnsi="宋体" w:cs="Arial"/>
                <w:color w:val="000000"/>
                <w:sz w:val="18"/>
                <w:szCs w:val="18"/>
                <w:lang w:eastAsia="zh-CN"/>
              </w:rPr>
            </w:pPr>
            <w:r w:rsidRPr="00F93E4B">
              <w:rPr>
                <w:rFonts w:ascii="宋体" w:hAnsi="宋体" w:cs="Arial" w:hint="eastAsia"/>
                <w:color w:val="000000"/>
                <w:sz w:val="18"/>
                <w:szCs w:val="18"/>
                <w:lang w:eastAsia="zh-CN"/>
              </w:rPr>
              <w:t>参考卡折标志表页；默认</w:t>
            </w:r>
            <w:r w:rsidRPr="00F93E4B">
              <w:rPr>
                <w:rFonts w:ascii="宋体" w:hAnsi="宋体" w:cs="Arial"/>
                <w:color w:val="000000"/>
                <w:sz w:val="18"/>
                <w:szCs w:val="18"/>
                <w:lang w:eastAsia="zh-CN"/>
              </w:rPr>
              <w:t>2</w:t>
            </w:r>
            <w:r w:rsidRPr="00F93E4B">
              <w:rPr>
                <w:rFonts w:ascii="宋体" w:hAnsi="宋体" w:cs="Arial" w:hint="eastAsia"/>
                <w:color w:val="000000"/>
                <w:sz w:val="18"/>
                <w:szCs w:val="18"/>
                <w:lang w:eastAsia="zh-CN"/>
              </w:rPr>
              <w:t>借记卡</w:t>
            </w:r>
          </w:p>
        </w:tc>
      </w:tr>
      <w:tr w:rsidR="0071610D" w:rsidRPr="00F93E4B" w14:paraId="0B87430E"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C4A639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D25</w:t>
            </w:r>
          </w:p>
        </w:tc>
        <w:tc>
          <w:tcPr>
            <w:tcW w:w="1566" w:type="dxa"/>
            <w:tcBorders>
              <w:top w:val="nil"/>
              <w:left w:val="nil"/>
              <w:bottom w:val="single" w:sz="4" w:space="0" w:color="auto"/>
              <w:right w:val="single" w:sz="4" w:space="0" w:color="auto"/>
            </w:tcBorders>
            <w:shd w:val="clear" w:color="auto" w:fill="auto"/>
            <w:noWrap/>
            <w:hideMark/>
          </w:tcPr>
          <w:p w14:paraId="4CDCC498"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SMSFlag</w:t>
            </w:r>
          </w:p>
        </w:tc>
        <w:tc>
          <w:tcPr>
            <w:tcW w:w="1134" w:type="dxa"/>
            <w:gridSpan w:val="2"/>
            <w:tcBorders>
              <w:top w:val="nil"/>
              <w:left w:val="nil"/>
              <w:bottom w:val="single" w:sz="4" w:space="0" w:color="auto"/>
              <w:right w:val="single" w:sz="4" w:space="0" w:color="auto"/>
            </w:tcBorders>
            <w:shd w:val="clear" w:color="auto" w:fill="auto"/>
            <w:noWrap/>
            <w:hideMark/>
          </w:tcPr>
          <w:p w14:paraId="4C6EE28B"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短信通知标志</w:t>
            </w:r>
          </w:p>
        </w:tc>
        <w:tc>
          <w:tcPr>
            <w:tcW w:w="922" w:type="dxa"/>
            <w:gridSpan w:val="2"/>
            <w:tcBorders>
              <w:top w:val="nil"/>
              <w:left w:val="nil"/>
              <w:bottom w:val="single" w:sz="4" w:space="0" w:color="auto"/>
              <w:right w:val="single" w:sz="4" w:space="0" w:color="auto"/>
            </w:tcBorders>
            <w:shd w:val="clear" w:color="auto" w:fill="auto"/>
            <w:noWrap/>
            <w:hideMark/>
          </w:tcPr>
          <w:p w14:paraId="54F5DAD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76D95CF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0BD0816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5900B75D" w14:textId="77777777" w:rsidR="0071610D" w:rsidRPr="00F93E4B" w:rsidRDefault="0071610D" w:rsidP="001E53AC">
            <w:pPr>
              <w:rPr>
                <w:rFonts w:ascii="宋体" w:hAnsi="宋体" w:cs="Arial"/>
                <w:color w:val="000000"/>
                <w:sz w:val="18"/>
                <w:szCs w:val="18"/>
                <w:lang w:eastAsia="zh-CN"/>
              </w:rPr>
            </w:pPr>
            <w:r w:rsidRPr="007853E1">
              <w:rPr>
                <w:rFonts w:ascii="宋体" w:hAnsi="宋体" w:cs="Arial"/>
                <w:color w:val="000000"/>
                <w:sz w:val="18"/>
                <w:szCs w:val="18"/>
                <w:highlight w:val="magenta"/>
                <w:lang w:eastAsia="zh-CN"/>
              </w:rPr>
              <w:t>1</w:t>
            </w:r>
            <w:r w:rsidRPr="007853E1">
              <w:rPr>
                <w:rFonts w:ascii="宋体" w:hAnsi="宋体" w:cs="Arial" w:hint="eastAsia"/>
                <w:sz w:val="18"/>
                <w:szCs w:val="18"/>
                <w:highlight w:val="magenta"/>
                <w:lang w:eastAsia="zh-CN"/>
              </w:rPr>
              <w:t>：是</w:t>
            </w:r>
            <w:r w:rsidRPr="007853E1">
              <w:rPr>
                <w:rFonts w:ascii="宋体" w:hAnsi="宋体" w:cs="Arial"/>
                <w:sz w:val="18"/>
                <w:szCs w:val="18"/>
                <w:highlight w:val="magenta"/>
                <w:lang w:eastAsia="zh-CN"/>
              </w:rPr>
              <w:t xml:space="preserve"> 0</w:t>
            </w:r>
            <w:r w:rsidRPr="007853E1">
              <w:rPr>
                <w:rFonts w:ascii="宋体" w:hAnsi="宋体" w:cs="Arial" w:hint="eastAsia"/>
                <w:sz w:val="18"/>
                <w:szCs w:val="18"/>
                <w:highlight w:val="magenta"/>
                <w:lang w:eastAsia="zh-CN"/>
              </w:rPr>
              <w:t>：否；默认</w:t>
            </w:r>
            <w:r w:rsidRPr="007853E1">
              <w:rPr>
                <w:rFonts w:ascii="宋体" w:hAnsi="宋体" w:cs="Arial"/>
                <w:sz w:val="18"/>
                <w:szCs w:val="18"/>
                <w:highlight w:val="magenta"/>
                <w:lang w:eastAsia="zh-CN"/>
              </w:rPr>
              <w:t>0</w:t>
            </w:r>
            <w:r w:rsidRPr="008B3810">
              <w:rPr>
                <w:rFonts w:ascii="宋体" w:hAnsi="宋体" w:cs="Arial" w:hint="eastAsia"/>
                <w:sz w:val="18"/>
                <w:szCs w:val="18"/>
                <w:highlight w:val="magenta"/>
                <w:lang w:eastAsia="zh-CN"/>
              </w:rPr>
              <w:t>（保</w:t>
            </w:r>
            <w:r w:rsidRPr="007853E1">
              <w:rPr>
                <w:rFonts w:ascii="宋体" w:hAnsi="宋体" w:cs="Arial" w:hint="eastAsia"/>
                <w:sz w:val="18"/>
                <w:szCs w:val="18"/>
                <w:highlight w:val="magenta"/>
                <w:lang w:eastAsia="zh-CN"/>
              </w:rPr>
              <w:t>融资金平台不支</w:t>
            </w:r>
            <w:r w:rsidRPr="008B3810">
              <w:rPr>
                <w:rFonts w:ascii="宋体" w:hAnsi="宋体" w:cs="Arial" w:hint="eastAsia"/>
                <w:sz w:val="18"/>
                <w:szCs w:val="18"/>
                <w:highlight w:val="magenta"/>
                <w:lang w:eastAsia="zh-CN"/>
              </w:rPr>
              <w:t>持为空）</w:t>
            </w:r>
          </w:p>
        </w:tc>
      </w:tr>
      <w:tr w:rsidR="0071610D" w:rsidRPr="00F93E4B" w14:paraId="0C05134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5F24228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D26</w:t>
            </w:r>
          </w:p>
        </w:tc>
        <w:tc>
          <w:tcPr>
            <w:tcW w:w="1566" w:type="dxa"/>
            <w:tcBorders>
              <w:top w:val="nil"/>
              <w:left w:val="nil"/>
              <w:bottom w:val="single" w:sz="4" w:space="0" w:color="auto"/>
              <w:right w:val="single" w:sz="4" w:space="0" w:color="auto"/>
            </w:tcBorders>
            <w:shd w:val="clear" w:color="auto" w:fill="auto"/>
            <w:noWrap/>
            <w:hideMark/>
          </w:tcPr>
          <w:p w14:paraId="084CDEC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Cellphone</w:t>
            </w:r>
          </w:p>
        </w:tc>
        <w:tc>
          <w:tcPr>
            <w:tcW w:w="1134" w:type="dxa"/>
            <w:gridSpan w:val="2"/>
            <w:tcBorders>
              <w:top w:val="nil"/>
              <w:left w:val="nil"/>
              <w:bottom w:val="single" w:sz="4" w:space="0" w:color="auto"/>
              <w:right w:val="single" w:sz="4" w:space="0" w:color="auto"/>
            </w:tcBorders>
            <w:shd w:val="clear" w:color="auto" w:fill="auto"/>
            <w:noWrap/>
            <w:hideMark/>
          </w:tcPr>
          <w:p w14:paraId="080BFE7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手机号码</w:t>
            </w:r>
          </w:p>
        </w:tc>
        <w:tc>
          <w:tcPr>
            <w:tcW w:w="922" w:type="dxa"/>
            <w:gridSpan w:val="2"/>
            <w:tcBorders>
              <w:top w:val="nil"/>
              <w:left w:val="nil"/>
              <w:bottom w:val="single" w:sz="4" w:space="0" w:color="auto"/>
              <w:right w:val="single" w:sz="4" w:space="0" w:color="auto"/>
            </w:tcBorders>
            <w:shd w:val="clear" w:color="auto" w:fill="auto"/>
            <w:noWrap/>
            <w:hideMark/>
          </w:tcPr>
          <w:p w14:paraId="4F2E0A9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3458801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236F8A1"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15</w:t>
            </w:r>
          </w:p>
        </w:tc>
        <w:tc>
          <w:tcPr>
            <w:tcW w:w="2838" w:type="dxa"/>
            <w:tcBorders>
              <w:top w:val="nil"/>
              <w:left w:val="nil"/>
              <w:bottom w:val="single" w:sz="4" w:space="0" w:color="auto"/>
              <w:right w:val="single" w:sz="4" w:space="0" w:color="auto"/>
            </w:tcBorders>
            <w:shd w:val="clear" w:color="auto" w:fill="auto"/>
            <w:noWrap/>
            <w:hideMark/>
          </w:tcPr>
          <w:p w14:paraId="51ECFF2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5291ADF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C210D1"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D27</w:t>
            </w:r>
          </w:p>
        </w:tc>
        <w:tc>
          <w:tcPr>
            <w:tcW w:w="1566" w:type="dxa"/>
            <w:tcBorders>
              <w:top w:val="nil"/>
              <w:left w:val="nil"/>
              <w:bottom w:val="single" w:sz="4" w:space="0" w:color="auto"/>
              <w:right w:val="single" w:sz="4" w:space="0" w:color="auto"/>
            </w:tcBorders>
            <w:shd w:val="clear" w:color="auto" w:fill="auto"/>
            <w:noWrap/>
            <w:hideMark/>
          </w:tcPr>
          <w:p w14:paraId="650C035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MailFlag</w:t>
            </w:r>
          </w:p>
        </w:tc>
        <w:tc>
          <w:tcPr>
            <w:tcW w:w="1134" w:type="dxa"/>
            <w:gridSpan w:val="2"/>
            <w:tcBorders>
              <w:top w:val="nil"/>
              <w:left w:val="nil"/>
              <w:bottom w:val="single" w:sz="4" w:space="0" w:color="auto"/>
              <w:right w:val="single" w:sz="4" w:space="0" w:color="auto"/>
            </w:tcBorders>
            <w:shd w:val="clear" w:color="auto" w:fill="auto"/>
            <w:noWrap/>
            <w:hideMark/>
          </w:tcPr>
          <w:p w14:paraId="18E8B2D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邮件通知标志</w:t>
            </w:r>
          </w:p>
        </w:tc>
        <w:tc>
          <w:tcPr>
            <w:tcW w:w="922" w:type="dxa"/>
            <w:gridSpan w:val="2"/>
            <w:tcBorders>
              <w:top w:val="nil"/>
              <w:left w:val="nil"/>
              <w:bottom w:val="single" w:sz="4" w:space="0" w:color="auto"/>
              <w:right w:val="single" w:sz="4" w:space="0" w:color="auto"/>
            </w:tcBorders>
            <w:shd w:val="clear" w:color="auto" w:fill="auto"/>
            <w:noWrap/>
            <w:hideMark/>
          </w:tcPr>
          <w:p w14:paraId="3220B4B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2BC1EAE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495DADF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w:t>
            </w:r>
          </w:p>
        </w:tc>
        <w:tc>
          <w:tcPr>
            <w:tcW w:w="2838" w:type="dxa"/>
            <w:tcBorders>
              <w:top w:val="nil"/>
              <w:left w:val="nil"/>
              <w:bottom w:val="single" w:sz="4" w:space="0" w:color="auto"/>
              <w:right w:val="single" w:sz="4" w:space="0" w:color="auto"/>
            </w:tcBorders>
            <w:shd w:val="clear" w:color="auto" w:fill="auto"/>
            <w:noWrap/>
            <w:hideMark/>
          </w:tcPr>
          <w:p w14:paraId="29E85F0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w:t>
            </w:r>
            <w:r w:rsidRPr="00F93E4B">
              <w:rPr>
                <w:rFonts w:ascii="宋体" w:hAnsi="宋体" w:cs="Arial" w:hint="eastAsia"/>
                <w:sz w:val="18"/>
                <w:szCs w:val="18"/>
              </w:rPr>
              <w:t>：是</w:t>
            </w:r>
            <w:r w:rsidRPr="00F93E4B">
              <w:rPr>
                <w:rFonts w:ascii="宋体" w:hAnsi="宋体" w:cs="Arial"/>
                <w:sz w:val="18"/>
                <w:szCs w:val="18"/>
              </w:rPr>
              <w:t xml:space="preserve"> 0</w:t>
            </w:r>
            <w:r w:rsidRPr="00F93E4B">
              <w:rPr>
                <w:rFonts w:ascii="宋体" w:hAnsi="宋体" w:cs="Arial" w:hint="eastAsia"/>
                <w:sz w:val="18"/>
                <w:szCs w:val="18"/>
              </w:rPr>
              <w:t>：否；默认</w:t>
            </w:r>
            <w:r w:rsidRPr="00F93E4B">
              <w:rPr>
                <w:rFonts w:ascii="宋体" w:hAnsi="宋体" w:cs="Arial"/>
                <w:sz w:val="18"/>
                <w:szCs w:val="18"/>
              </w:rPr>
              <w:t>0</w:t>
            </w:r>
          </w:p>
        </w:tc>
      </w:tr>
      <w:tr w:rsidR="0071610D" w:rsidRPr="00F93E4B" w14:paraId="692B8E0E"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39CC89B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D28</w:t>
            </w:r>
          </w:p>
        </w:tc>
        <w:tc>
          <w:tcPr>
            <w:tcW w:w="1566" w:type="dxa"/>
            <w:tcBorders>
              <w:top w:val="nil"/>
              <w:left w:val="nil"/>
              <w:bottom w:val="single" w:sz="4" w:space="0" w:color="auto"/>
              <w:right w:val="single" w:sz="4" w:space="0" w:color="auto"/>
            </w:tcBorders>
            <w:shd w:val="clear" w:color="auto" w:fill="auto"/>
            <w:noWrap/>
            <w:hideMark/>
          </w:tcPr>
          <w:p w14:paraId="76CC2445"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MailAddr</w:t>
            </w:r>
          </w:p>
        </w:tc>
        <w:tc>
          <w:tcPr>
            <w:tcW w:w="1134" w:type="dxa"/>
            <w:gridSpan w:val="2"/>
            <w:tcBorders>
              <w:top w:val="nil"/>
              <w:left w:val="nil"/>
              <w:bottom w:val="single" w:sz="4" w:space="0" w:color="auto"/>
              <w:right w:val="single" w:sz="4" w:space="0" w:color="auto"/>
            </w:tcBorders>
            <w:shd w:val="clear" w:color="auto" w:fill="auto"/>
            <w:noWrap/>
            <w:hideMark/>
          </w:tcPr>
          <w:p w14:paraId="10984F6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邮件地址</w:t>
            </w:r>
          </w:p>
        </w:tc>
        <w:tc>
          <w:tcPr>
            <w:tcW w:w="922" w:type="dxa"/>
            <w:gridSpan w:val="2"/>
            <w:tcBorders>
              <w:top w:val="nil"/>
              <w:left w:val="nil"/>
              <w:bottom w:val="single" w:sz="4" w:space="0" w:color="auto"/>
              <w:right w:val="single" w:sz="4" w:space="0" w:color="auto"/>
            </w:tcBorders>
            <w:shd w:val="clear" w:color="auto" w:fill="auto"/>
            <w:noWrap/>
            <w:hideMark/>
          </w:tcPr>
          <w:p w14:paraId="3E2AB7E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07DEB799"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6361A6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649FFFF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0766605E"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46F59B6F"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D29</w:t>
            </w:r>
          </w:p>
        </w:tc>
        <w:tc>
          <w:tcPr>
            <w:tcW w:w="1566" w:type="dxa"/>
            <w:tcBorders>
              <w:top w:val="nil"/>
              <w:left w:val="nil"/>
              <w:bottom w:val="single" w:sz="4" w:space="0" w:color="auto"/>
              <w:right w:val="single" w:sz="4" w:space="0" w:color="auto"/>
            </w:tcBorders>
            <w:shd w:val="clear" w:color="auto" w:fill="auto"/>
            <w:noWrap/>
            <w:hideMark/>
          </w:tcPr>
          <w:p w14:paraId="5758BDD3"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CertType</w:t>
            </w:r>
          </w:p>
        </w:tc>
        <w:tc>
          <w:tcPr>
            <w:tcW w:w="1134" w:type="dxa"/>
            <w:gridSpan w:val="2"/>
            <w:tcBorders>
              <w:top w:val="nil"/>
              <w:left w:val="nil"/>
              <w:bottom w:val="single" w:sz="4" w:space="0" w:color="auto"/>
              <w:right w:val="single" w:sz="4" w:space="0" w:color="auto"/>
            </w:tcBorders>
            <w:shd w:val="clear" w:color="auto" w:fill="auto"/>
            <w:noWrap/>
            <w:hideMark/>
          </w:tcPr>
          <w:p w14:paraId="027732F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证件类型</w:t>
            </w:r>
          </w:p>
        </w:tc>
        <w:tc>
          <w:tcPr>
            <w:tcW w:w="922" w:type="dxa"/>
            <w:gridSpan w:val="2"/>
            <w:tcBorders>
              <w:top w:val="nil"/>
              <w:left w:val="nil"/>
              <w:bottom w:val="single" w:sz="4" w:space="0" w:color="auto"/>
              <w:right w:val="single" w:sz="4" w:space="0" w:color="auto"/>
            </w:tcBorders>
            <w:shd w:val="clear" w:color="auto" w:fill="auto"/>
            <w:noWrap/>
            <w:hideMark/>
          </w:tcPr>
          <w:p w14:paraId="31EA725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0A303F5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数字</w:t>
            </w:r>
          </w:p>
        </w:tc>
        <w:tc>
          <w:tcPr>
            <w:tcW w:w="850" w:type="dxa"/>
            <w:tcBorders>
              <w:top w:val="nil"/>
              <w:left w:val="nil"/>
              <w:bottom w:val="single" w:sz="4" w:space="0" w:color="auto"/>
              <w:right w:val="single" w:sz="4" w:space="0" w:color="auto"/>
            </w:tcBorders>
            <w:shd w:val="clear" w:color="auto" w:fill="auto"/>
            <w:noWrap/>
            <w:hideMark/>
          </w:tcPr>
          <w:p w14:paraId="77FA694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64</w:t>
            </w:r>
          </w:p>
        </w:tc>
        <w:tc>
          <w:tcPr>
            <w:tcW w:w="2838" w:type="dxa"/>
            <w:tcBorders>
              <w:top w:val="nil"/>
              <w:left w:val="nil"/>
              <w:bottom w:val="single" w:sz="4" w:space="0" w:color="auto"/>
              <w:right w:val="single" w:sz="4" w:space="0" w:color="auto"/>
            </w:tcBorders>
            <w:shd w:val="clear" w:color="auto" w:fill="auto"/>
            <w:noWrap/>
            <w:hideMark/>
          </w:tcPr>
          <w:p w14:paraId="5CA6D5D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7F9FBB08"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7D8B9FA8"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D30</w:t>
            </w:r>
          </w:p>
        </w:tc>
        <w:tc>
          <w:tcPr>
            <w:tcW w:w="1566" w:type="dxa"/>
            <w:tcBorders>
              <w:top w:val="nil"/>
              <w:left w:val="nil"/>
              <w:bottom w:val="single" w:sz="4" w:space="0" w:color="auto"/>
              <w:right w:val="single" w:sz="4" w:space="0" w:color="auto"/>
            </w:tcBorders>
            <w:shd w:val="clear" w:color="auto" w:fill="auto"/>
            <w:noWrap/>
            <w:hideMark/>
          </w:tcPr>
          <w:p w14:paraId="7078E1F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CertNumber</w:t>
            </w:r>
          </w:p>
        </w:tc>
        <w:tc>
          <w:tcPr>
            <w:tcW w:w="1134" w:type="dxa"/>
            <w:gridSpan w:val="2"/>
            <w:tcBorders>
              <w:top w:val="nil"/>
              <w:left w:val="nil"/>
              <w:bottom w:val="single" w:sz="4" w:space="0" w:color="auto"/>
              <w:right w:val="single" w:sz="4" w:space="0" w:color="auto"/>
            </w:tcBorders>
            <w:shd w:val="clear" w:color="auto" w:fill="auto"/>
            <w:noWrap/>
            <w:hideMark/>
          </w:tcPr>
          <w:p w14:paraId="6882D81D"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证件号码</w:t>
            </w:r>
          </w:p>
        </w:tc>
        <w:tc>
          <w:tcPr>
            <w:tcW w:w="922" w:type="dxa"/>
            <w:gridSpan w:val="2"/>
            <w:tcBorders>
              <w:top w:val="nil"/>
              <w:left w:val="nil"/>
              <w:bottom w:val="single" w:sz="4" w:space="0" w:color="auto"/>
              <w:right w:val="single" w:sz="4" w:space="0" w:color="auto"/>
            </w:tcBorders>
            <w:shd w:val="clear" w:color="auto" w:fill="auto"/>
            <w:noWrap/>
            <w:hideMark/>
          </w:tcPr>
          <w:p w14:paraId="7EA9C0B3"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51529002"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676B75A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20</w:t>
            </w:r>
          </w:p>
        </w:tc>
        <w:tc>
          <w:tcPr>
            <w:tcW w:w="2838" w:type="dxa"/>
            <w:tcBorders>
              <w:top w:val="nil"/>
              <w:left w:val="nil"/>
              <w:bottom w:val="single" w:sz="4" w:space="0" w:color="auto"/>
              <w:right w:val="single" w:sz="4" w:space="0" w:color="auto"/>
            </w:tcBorders>
            <w:shd w:val="clear" w:color="auto" w:fill="auto"/>
            <w:noWrap/>
            <w:hideMark/>
          </w:tcPr>
          <w:p w14:paraId="208DEBE7"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 xml:space="preserve">　</w:t>
            </w:r>
          </w:p>
        </w:tc>
      </w:tr>
      <w:tr w:rsidR="0071610D" w:rsidRPr="00F93E4B" w14:paraId="7FF5431A"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2DD71200"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D31</w:t>
            </w:r>
          </w:p>
        </w:tc>
        <w:tc>
          <w:tcPr>
            <w:tcW w:w="1566" w:type="dxa"/>
            <w:tcBorders>
              <w:top w:val="nil"/>
              <w:left w:val="nil"/>
              <w:bottom w:val="single" w:sz="4" w:space="0" w:color="auto"/>
              <w:right w:val="single" w:sz="4" w:space="0" w:color="auto"/>
            </w:tcBorders>
            <w:shd w:val="clear" w:color="auto" w:fill="auto"/>
            <w:noWrap/>
            <w:hideMark/>
          </w:tcPr>
          <w:p w14:paraId="2EDA59A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SourceNoteCode</w:t>
            </w:r>
          </w:p>
        </w:tc>
        <w:tc>
          <w:tcPr>
            <w:tcW w:w="1134" w:type="dxa"/>
            <w:gridSpan w:val="2"/>
            <w:tcBorders>
              <w:top w:val="nil"/>
              <w:left w:val="nil"/>
              <w:bottom w:val="single" w:sz="4" w:space="0" w:color="auto"/>
              <w:right w:val="single" w:sz="4" w:space="0" w:color="auto"/>
            </w:tcBorders>
            <w:shd w:val="clear" w:color="auto" w:fill="auto"/>
            <w:noWrap/>
            <w:hideMark/>
          </w:tcPr>
          <w:p w14:paraId="09AE125F"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来源系统单据号码</w:t>
            </w:r>
          </w:p>
        </w:tc>
        <w:tc>
          <w:tcPr>
            <w:tcW w:w="922" w:type="dxa"/>
            <w:gridSpan w:val="2"/>
            <w:tcBorders>
              <w:top w:val="nil"/>
              <w:left w:val="nil"/>
              <w:bottom w:val="single" w:sz="4" w:space="0" w:color="auto"/>
              <w:right w:val="single" w:sz="4" w:space="0" w:color="auto"/>
            </w:tcBorders>
            <w:shd w:val="clear" w:color="auto" w:fill="auto"/>
            <w:noWrap/>
            <w:hideMark/>
          </w:tcPr>
          <w:p w14:paraId="76036A8D"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7C1B8B38"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47B8E80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1BAABBD9" w14:textId="77777777" w:rsidR="0071610D" w:rsidRPr="00F93E4B" w:rsidRDefault="0071610D" w:rsidP="001E53AC">
            <w:pPr>
              <w:rPr>
                <w:rFonts w:ascii="宋体" w:hAnsi="宋体" w:cs="宋体"/>
                <w:color w:val="000000"/>
                <w:sz w:val="18"/>
                <w:szCs w:val="18"/>
                <w:lang w:eastAsia="zh-CN"/>
              </w:rPr>
            </w:pPr>
            <w:r w:rsidRPr="00F93E4B">
              <w:rPr>
                <w:rFonts w:ascii="宋体" w:hAnsi="宋体" w:cs="宋体"/>
                <w:color w:val="000000"/>
                <w:sz w:val="18"/>
                <w:szCs w:val="18"/>
                <w:lang w:eastAsia="zh-CN"/>
              </w:rPr>
              <w:t>保单号</w:t>
            </w:r>
            <w:r>
              <w:rPr>
                <w:rFonts w:ascii="宋体" w:hAnsi="宋体" w:cs="宋体" w:hint="eastAsia"/>
                <w:color w:val="000000"/>
                <w:sz w:val="18"/>
                <w:szCs w:val="18"/>
                <w:lang w:eastAsia="zh-CN"/>
              </w:rPr>
              <w:t>（暂时没有）</w:t>
            </w:r>
          </w:p>
        </w:tc>
      </w:tr>
      <w:tr w:rsidR="0071610D" w:rsidRPr="00F93E4B" w14:paraId="14971209" w14:textId="77777777" w:rsidTr="00C445BB">
        <w:trPr>
          <w:trHeight w:val="300"/>
        </w:trPr>
        <w:tc>
          <w:tcPr>
            <w:tcW w:w="1006" w:type="dxa"/>
            <w:tcBorders>
              <w:top w:val="nil"/>
              <w:left w:val="single" w:sz="4" w:space="0" w:color="auto"/>
              <w:bottom w:val="single" w:sz="4" w:space="0" w:color="auto"/>
              <w:right w:val="single" w:sz="4" w:space="0" w:color="auto"/>
            </w:tcBorders>
            <w:shd w:val="clear" w:color="auto" w:fill="auto"/>
            <w:noWrap/>
            <w:hideMark/>
          </w:tcPr>
          <w:p w14:paraId="7F1C4363" w14:textId="77777777" w:rsidR="0071610D" w:rsidRPr="00F93E4B" w:rsidRDefault="0071610D" w:rsidP="001E53AC">
            <w:pPr>
              <w:jc w:val="center"/>
              <w:rPr>
                <w:rFonts w:ascii="宋体" w:hAnsi="宋体" w:cs="Arial"/>
                <w:sz w:val="18"/>
                <w:szCs w:val="18"/>
              </w:rPr>
            </w:pPr>
            <w:r w:rsidRPr="00F93E4B">
              <w:rPr>
                <w:rFonts w:ascii="宋体" w:hAnsi="宋体" w:cs="Arial"/>
                <w:sz w:val="18"/>
                <w:szCs w:val="18"/>
              </w:rPr>
              <w:t>D32</w:t>
            </w:r>
          </w:p>
        </w:tc>
        <w:tc>
          <w:tcPr>
            <w:tcW w:w="1566" w:type="dxa"/>
            <w:tcBorders>
              <w:top w:val="nil"/>
              <w:left w:val="nil"/>
              <w:bottom w:val="single" w:sz="4" w:space="0" w:color="auto"/>
              <w:right w:val="single" w:sz="4" w:space="0" w:color="auto"/>
            </w:tcBorders>
            <w:shd w:val="clear" w:color="auto" w:fill="auto"/>
            <w:noWrap/>
            <w:hideMark/>
          </w:tcPr>
          <w:p w14:paraId="7A52326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Category</w:t>
            </w:r>
          </w:p>
        </w:tc>
        <w:tc>
          <w:tcPr>
            <w:tcW w:w="1134" w:type="dxa"/>
            <w:gridSpan w:val="2"/>
            <w:tcBorders>
              <w:top w:val="nil"/>
              <w:left w:val="nil"/>
              <w:bottom w:val="single" w:sz="4" w:space="0" w:color="auto"/>
              <w:right w:val="single" w:sz="4" w:space="0" w:color="auto"/>
            </w:tcBorders>
            <w:shd w:val="clear" w:color="auto" w:fill="auto"/>
            <w:noWrap/>
            <w:hideMark/>
          </w:tcPr>
          <w:p w14:paraId="3E64D351"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资金用途</w:t>
            </w:r>
          </w:p>
        </w:tc>
        <w:tc>
          <w:tcPr>
            <w:tcW w:w="922" w:type="dxa"/>
            <w:gridSpan w:val="2"/>
            <w:tcBorders>
              <w:top w:val="nil"/>
              <w:left w:val="nil"/>
              <w:bottom w:val="single" w:sz="4" w:space="0" w:color="auto"/>
              <w:right w:val="single" w:sz="4" w:space="0" w:color="auto"/>
            </w:tcBorders>
            <w:shd w:val="clear" w:color="auto" w:fill="auto"/>
            <w:noWrap/>
            <w:hideMark/>
          </w:tcPr>
          <w:p w14:paraId="3D0B96EE"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00A9ED6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120519B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32</w:t>
            </w:r>
          </w:p>
        </w:tc>
        <w:tc>
          <w:tcPr>
            <w:tcW w:w="2838" w:type="dxa"/>
            <w:tcBorders>
              <w:top w:val="nil"/>
              <w:left w:val="nil"/>
              <w:bottom w:val="single" w:sz="4" w:space="0" w:color="auto"/>
              <w:right w:val="single" w:sz="4" w:space="0" w:color="auto"/>
            </w:tcBorders>
            <w:shd w:val="clear" w:color="auto" w:fill="auto"/>
            <w:noWrap/>
            <w:hideMark/>
          </w:tcPr>
          <w:p w14:paraId="68B8CCD6"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财务确认</w:t>
            </w:r>
          </w:p>
        </w:tc>
      </w:tr>
      <w:tr w:rsidR="00D103E2" w:rsidRPr="00F93E4B" w14:paraId="07B37C4B" w14:textId="77777777" w:rsidTr="00C445BB">
        <w:trPr>
          <w:trHeight w:val="300"/>
        </w:trPr>
        <w:tc>
          <w:tcPr>
            <w:tcW w:w="1006" w:type="dxa"/>
            <w:tcBorders>
              <w:top w:val="nil"/>
              <w:left w:val="single" w:sz="4" w:space="0" w:color="auto"/>
              <w:bottom w:val="single" w:sz="4" w:space="0" w:color="auto"/>
              <w:right w:val="single" w:sz="4" w:space="0" w:color="auto"/>
            </w:tcBorders>
            <w:shd w:val="clear" w:color="auto" w:fill="auto"/>
            <w:noWrap/>
          </w:tcPr>
          <w:p w14:paraId="16F40ACC" w14:textId="73C58599" w:rsidR="00D103E2" w:rsidRPr="00F93E4B" w:rsidRDefault="00D103E2" w:rsidP="001E53AC">
            <w:pPr>
              <w:jc w:val="center"/>
              <w:rPr>
                <w:rFonts w:ascii="宋体" w:hAnsi="宋体" w:cs="Arial"/>
                <w:sz w:val="18"/>
                <w:szCs w:val="18"/>
                <w:lang w:eastAsia="zh-CN"/>
              </w:rPr>
            </w:pPr>
            <w:r>
              <w:rPr>
                <w:rFonts w:ascii="宋体" w:hAnsi="宋体" w:cs="Arial" w:hint="eastAsia"/>
                <w:sz w:val="18"/>
                <w:szCs w:val="18"/>
                <w:lang w:eastAsia="zh-CN"/>
              </w:rPr>
              <w:t>D33</w:t>
            </w:r>
          </w:p>
        </w:tc>
        <w:tc>
          <w:tcPr>
            <w:tcW w:w="1566" w:type="dxa"/>
            <w:tcBorders>
              <w:top w:val="nil"/>
              <w:left w:val="nil"/>
              <w:bottom w:val="single" w:sz="4" w:space="0" w:color="auto"/>
              <w:right w:val="single" w:sz="4" w:space="0" w:color="auto"/>
            </w:tcBorders>
            <w:shd w:val="clear" w:color="auto" w:fill="auto"/>
            <w:noWrap/>
          </w:tcPr>
          <w:p w14:paraId="2B4EE304" w14:textId="0114D12C" w:rsidR="00D103E2" w:rsidRPr="00F93E4B" w:rsidRDefault="00D103E2" w:rsidP="001E53AC">
            <w:pPr>
              <w:rPr>
                <w:rFonts w:ascii="宋体" w:hAnsi="宋体" w:cs="Arial"/>
                <w:color w:val="000000"/>
                <w:sz w:val="18"/>
                <w:szCs w:val="18"/>
              </w:rPr>
            </w:pPr>
            <w:r w:rsidRPr="00D103E2">
              <w:rPr>
                <w:rFonts w:ascii="宋体" w:hAnsi="宋体" w:cs="Arial"/>
                <w:color w:val="000000"/>
                <w:sz w:val="18"/>
                <w:szCs w:val="18"/>
              </w:rPr>
              <w:t>SettleChannel</w:t>
            </w:r>
          </w:p>
        </w:tc>
        <w:tc>
          <w:tcPr>
            <w:tcW w:w="1134" w:type="dxa"/>
            <w:gridSpan w:val="2"/>
            <w:tcBorders>
              <w:top w:val="nil"/>
              <w:left w:val="nil"/>
              <w:bottom w:val="single" w:sz="4" w:space="0" w:color="auto"/>
              <w:right w:val="single" w:sz="4" w:space="0" w:color="auto"/>
            </w:tcBorders>
            <w:shd w:val="clear" w:color="auto" w:fill="auto"/>
            <w:noWrap/>
          </w:tcPr>
          <w:p w14:paraId="0C67DF0E" w14:textId="371AB8F3" w:rsidR="00D103E2" w:rsidRPr="00F93E4B" w:rsidRDefault="00D103E2" w:rsidP="001E53AC">
            <w:pPr>
              <w:rPr>
                <w:rFonts w:ascii="宋体" w:hAnsi="宋体" w:cs="宋体"/>
                <w:color w:val="000000"/>
                <w:sz w:val="18"/>
                <w:szCs w:val="18"/>
                <w:lang w:eastAsia="zh-CN"/>
              </w:rPr>
            </w:pPr>
            <w:r>
              <w:rPr>
                <w:rFonts w:ascii="宋体" w:hAnsi="宋体" w:cs="宋体"/>
                <w:color w:val="000000"/>
                <w:sz w:val="18"/>
                <w:szCs w:val="18"/>
                <w:lang w:eastAsia="zh-CN"/>
              </w:rPr>
              <w:t>结算渠道</w:t>
            </w:r>
          </w:p>
        </w:tc>
        <w:tc>
          <w:tcPr>
            <w:tcW w:w="922" w:type="dxa"/>
            <w:gridSpan w:val="2"/>
            <w:tcBorders>
              <w:top w:val="nil"/>
              <w:left w:val="nil"/>
              <w:bottom w:val="single" w:sz="4" w:space="0" w:color="auto"/>
              <w:right w:val="single" w:sz="4" w:space="0" w:color="auto"/>
            </w:tcBorders>
            <w:shd w:val="clear" w:color="auto" w:fill="auto"/>
            <w:noWrap/>
          </w:tcPr>
          <w:p w14:paraId="07E4E452" w14:textId="12855534" w:rsidR="00D103E2" w:rsidRPr="00F93E4B" w:rsidRDefault="00D103E2"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7317D529" w14:textId="35614939" w:rsidR="00D103E2" w:rsidRPr="00F93E4B" w:rsidRDefault="00D103E2"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745968A6" w14:textId="5228EFFB" w:rsidR="00D103E2" w:rsidRPr="00F93E4B" w:rsidRDefault="00D103E2" w:rsidP="001E53AC">
            <w:pPr>
              <w:jc w:val="center"/>
              <w:rPr>
                <w:rFonts w:ascii="宋体" w:hAnsi="宋体" w:cs="Arial"/>
                <w:color w:val="000000"/>
                <w:sz w:val="18"/>
                <w:szCs w:val="18"/>
              </w:rPr>
            </w:pPr>
            <w:r>
              <w:rPr>
                <w:rFonts w:ascii="宋体" w:hAnsi="宋体" w:cs="Arial"/>
                <w:color w:val="000000"/>
                <w:sz w:val="18"/>
                <w:szCs w:val="18"/>
              </w:rPr>
              <w:t>32</w:t>
            </w:r>
          </w:p>
        </w:tc>
        <w:tc>
          <w:tcPr>
            <w:tcW w:w="2838" w:type="dxa"/>
            <w:tcBorders>
              <w:top w:val="nil"/>
              <w:left w:val="nil"/>
              <w:bottom w:val="single" w:sz="4" w:space="0" w:color="auto"/>
              <w:right w:val="single" w:sz="4" w:space="0" w:color="auto"/>
            </w:tcBorders>
            <w:shd w:val="clear" w:color="auto" w:fill="auto"/>
            <w:noWrap/>
          </w:tcPr>
          <w:p w14:paraId="251091BB" w14:textId="06C30D65" w:rsidR="00D103E2" w:rsidRPr="00F93E4B" w:rsidRDefault="00D103E2" w:rsidP="001E53AC">
            <w:pPr>
              <w:rPr>
                <w:rFonts w:ascii="宋体" w:hAnsi="宋体" w:cs="宋体"/>
                <w:color w:val="000000"/>
                <w:sz w:val="18"/>
                <w:szCs w:val="18"/>
                <w:lang w:eastAsia="zh-CN"/>
              </w:rPr>
            </w:pPr>
            <w:r>
              <w:rPr>
                <w:rFonts w:ascii="宋体" w:hAnsi="宋体" w:cs="宋体" w:hint="eastAsia"/>
                <w:color w:val="000000"/>
                <w:sz w:val="18"/>
                <w:szCs w:val="18"/>
                <w:lang w:eastAsia="zh-CN"/>
              </w:rPr>
              <w:t>FMT提供渠道枚举</w:t>
            </w:r>
          </w:p>
        </w:tc>
      </w:tr>
      <w:tr w:rsidR="00D103E2" w:rsidRPr="00F93E4B" w14:paraId="02412D76" w14:textId="77777777" w:rsidTr="00C445BB">
        <w:trPr>
          <w:trHeight w:val="300"/>
        </w:trPr>
        <w:tc>
          <w:tcPr>
            <w:tcW w:w="1006" w:type="dxa"/>
            <w:tcBorders>
              <w:top w:val="nil"/>
              <w:left w:val="single" w:sz="4" w:space="0" w:color="auto"/>
              <w:bottom w:val="single" w:sz="4" w:space="0" w:color="auto"/>
              <w:right w:val="single" w:sz="4" w:space="0" w:color="auto"/>
            </w:tcBorders>
            <w:shd w:val="clear" w:color="auto" w:fill="auto"/>
            <w:noWrap/>
          </w:tcPr>
          <w:p w14:paraId="64AA1C0B" w14:textId="77134ACB" w:rsidR="00D103E2" w:rsidRDefault="00D103E2" w:rsidP="00D103E2">
            <w:pPr>
              <w:jc w:val="center"/>
              <w:rPr>
                <w:rFonts w:ascii="宋体" w:hAnsi="宋体" w:cs="Arial"/>
                <w:sz w:val="18"/>
                <w:szCs w:val="18"/>
                <w:lang w:eastAsia="zh-CN"/>
              </w:rPr>
            </w:pPr>
            <w:r w:rsidRPr="00F93E4B">
              <w:rPr>
                <w:rFonts w:ascii="宋体" w:hAnsi="宋体" w:cs="Arial"/>
                <w:sz w:val="18"/>
                <w:szCs w:val="18"/>
              </w:rPr>
              <w:t>D3</w:t>
            </w:r>
            <w:r>
              <w:rPr>
                <w:rFonts w:ascii="宋体" w:hAnsi="宋体" w:cs="Arial" w:hint="eastAsia"/>
                <w:sz w:val="18"/>
                <w:szCs w:val="18"/>
              </w:rPr>
              <w:t>4</w:t>
            </w:r>
          </w:p>
        </w:tc>
        <w:tc>
          <w:tcPr>
            <w:tcW w:w="1566" w:type="dxa"/>
            <w:tcBorders>
              <w:top w:val="nil"/>
              <w:left w:val="nil"/>
              <w:bottom w:val="single" w:sz="4" w:space="0" w:color="auto"/>
              <w:right w:val="single" w:sz="4" w:space="0" w:color="auto"/>
            </w:tcBorders>
            <w:shd w:val="clear" w:color="auto" w:fill="auto"/>
            <w:noWrap/>
          </w:tcPr>
          <w:p w14:paraId="6D02CE14" w14:textId="34BFD44E" w:rsidR="00D103E2" w:rsidRPr="00D103E2" w:rsidRDefault="00D103E2" w:rsidP="00D103E2">
            <w:pPr>
              <w:rPr>
                <w:rFonts w:ascii="宋体" w:hAnsi="宋体" w:cs="Arial"/>
                <w:color w:val="000000"/>
                <w:sz w:val="18"/>
                <w:szCs w:val="18"/>
              </w:rPr>
            </w:pPr>
            <w:r w:rsidRPr="00F93E4B">
              <w:rPr>
                <w:rFonts w:ascii="宋体" w:hAnsi="宋体" w:cs="Arial"/>
                <w:color w:val="000000"/>
                <w:sz w:val="18"/>
                <w:szCs w:val="18"/>
              </w:rPr>
              <w:t>PaymentCode</w:t>
            </w:r>
          </w:p>
        </w:tc>
        <w:tc>
          <w:tcPr>
            <w:tcW w:w="1134" w:type="dxa"/>
            <w:gridSpan w:val="2"/>
            <w:tcBorders>
              <w:top w:val="nil"/>
              <w:left w:val="nil"/>
              <w:bottom w:val="single" w:sz="4" w:space="0" w:color="auto"/>
              <w:right w:val="single" w:sz="4" w:space="0" w:color="auto"/>
            </w:tcBorders>
            <w:shd w:val="clear" w:color="auto" w:fill="auto"/>
            <w:noWrap/>
          </w:tcPr>
          <w:p w14:paraId="1FA8B4F4" w14:textId="3E40809D" w:rsidR="00D103E2" w:rsidRPr="00F93E4B" w:rsidRDefault="00D103E2" w:rsidP="00D103E2">
            <w:pPr>
              <w:rPr>
                <w:rFonts w:ascii="宋体" w:hAnsi="宋体" w:cs="宋体"/>
                <w:color w:val="000000"/>
                <w:sz w:val="18"/>
                <w:szCs w:val="18"/>
              </w:rPr>
            </w:pPr>
            <w:r w:rsidRPr="00F93E4B">
              <w:rPr>
                <w:rFonts w:ascii="宋体" w:hAnsi="宋体" w:cs="Arial" w:hint="eastAsia"/>
                <w:color w:val="000000"/>
                <w:sz w:val="18"/>
                <w:szCs w:val="18"/>
              </w:rPr>
              <w:t>业务号</w:t>
            </w:r>
          </w:p>
        </w:tc>
        <w:tc>
          <w:tcPr>
            <w:tcW w:w="922" w:type="dxa"/>
            <w:gridSpan w:val="2"/>
            <w:tcBorders>
              <w:top w:val="nil"/>
              <w:left w:val="nil"/>
              <w:bottom w:val="single" w:sz="4" w:space="0" w:color="auto"/>
              <w:right w:val="single" w:sz="4" w:space="0" w:color="auto"/>
            </w:tcBorders>
            <w:shd w:val="clear" w:color="auto" w:fill="auto"/>
            <w:noWrap/>
          </w:tcPr>
          <w:p w14:paraId="2632A678" w14:textId="4B92DD6D" w:rsidR="00D103E2" w:rsidRPr="00F93E4B" w:rsidRDefault="00D103E2" w:rsidP="00D103E2">
            <w:pPr>
              <w:jc w:val="center"/>
              <w:rPr>
                <w:rFonts w:ascii="宋体" w:hAnsi="宋体" w:cs="Arial"/>
                <w:color w:val="000000"/>
                <w:sz w:val="18"/>
                <w:szCs w:val="18"/>
              </w:rPr>
            </w:pPr>
            <w:r w:rsidRPr="00F93E4B">
              <w:rPr>
                <w:rFonts w:ascii="宋体" w:hAnsi="宋体" w:cs="Arial" w:hint="eastAsia"/>
                <w:color w:val="000000"/>
                <w:sz w:val="18"/>
                <w:szCs w:val="18"/>
              </w:rPr>
              <w:t>必输项</w:t>
            </w:r>
          </w:p>
        </w:tc>
        <w:tc>
          <w:tcPr>
            <w:tcW w:w="949" w:type="dxa"/>
            <w:gridSpan w:val="2"/>
            <w:tcBorders>
              <w:top w:val="nil"/>
              <w:left w:val="nil"/>
              <w:bottom w:val="single" w:sz="4" w:space="0" w:color="auto"/>
              <w:right w:val="single" w:sz="4" w:space="0" w:color="auto"/>
            </w:tcBorders>
            <w:shd w:val="clear" w:color="auto" w:fill="auto"/>
            <w:noWrap/>
          </w:tcPr>
          <w:p w14:paraId="00291B6B" w14:textId="5C4588FF" w:rsidR="00D103E2" w:rsidRPr="00F93E4B" w:rsidRDefault="00D103E2" w:rsidP="00D103E2">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440D98D6" w14:textId="3ABED7D1" w:rsidR="00D103E2" w:rsidRPr="00F93E4B" w:rsidRDefault="00DB5005" w:rsidP="00D103E2">
            <w:pPr>
              <w:jc w:val="center"/>
              <w:rPr>
                <w:rFonts w:ascii="宋体" w:hAnsi="宋体" w:cs="Arial"/>
                <w:color w:val="000000"/>
                <w:sz w:val="18"/>
                <w:szCs w:val="18"/>
                <w:lang w:eastAsia="zh-CN"/>
              </w:rPr>
            </w:pPr>
            <w:r>
              <w:rPr>
                <w:rFonts w:ascii="宋体" w:hAnsi="宋体" w:cs="Arial"/>
                <w:color w:val="FF0000"/>
                <w:sz w:val="18"/>
                <w:szCs w:val="18"/>
              </w:rPr>
              <w:t>128</w:t>
            </w:r>
            <w:r w:rsidR="0093660F">
              <w:rPr>
                <w:rFonts w:ascii="宋体" w:hAnsi="宋体" w:cs="Arial"/>
                <w:color w:val="FF0000"/>
                <w:sz w:val="18"/>
                <w:szCs w:val="18"/>
              </w:rPr>
              <w:t>,调整到</w:t>
            </w:r>
            <w:r>
              <w:rPr>
                <w:rFonts w:ascii="宋体" w:hAnsi="宋体" w:cs="Arial" w:hint="eastAsia"/>
                <w:color w:val="FF0000"/>
                <w:sz w:val="18"/>
                <w:szCs w:val="18"/>
                <w:lang w:eastAsia="zh-CN"/>
              </w:rPr>
              <w:t>128</w:t>
            </w:r>
          </w:p>
        </w:tc>
        <w:tc>
          <w:tcPr>
            <w:tcW w:w="2838" w:type="dxa"/>
            <w:tcBorders>
              <w:top w:val="nil"/>
              <w:left w:val="nil"/>
              <w:bottom w:val="single" w:sz="4" w:space="0" w:color="auto"/>
              <w:right w:val="single" w:sz="4" w:space="0" w:color="auto"/>
            </w:tcBorders>
            <w:shd w:val="clear" w:color="auto" w:fill="auto"/>
            <w:noWrap/>
          </w:tcPr>
          <w:p w14:paraId="50A436A6" w14:textId="77777777" w:rsidR="00D103E2" w:rsidRPr="00F93E4B" w:rsidRDefault="00D103E2" w:rsidP="00D103E2">
            <w:pPr>
              <w:rPr>
                <w:rFonts w:ascii="宋体" w:hAnsi="宋体" w:cs="宋体"/>
                <w:color w:val="000000"/>
                <w:sz w:val="18"/>
                <w:szCs w:val="18"/>
                <w:lang w:eastAsia="zh-CN"/>
              </w:rPr>
            </w:pPr>
            <w:r w:rsidRPr="00F93E4B">
              <w:rPr>
                <w:rFonts w:ascii="宋体" w:hAnsi="宋体" w:cs="宋体" w:hint="eastAsia"/>
                <w:color w:val="000000"/>
                <w:sz w:val="18"/>
                <w:szCs w:val="18"/>
                <w:lang w:eastAsia="zh-CN"/>
              </w:rPr>
              <w:t>业务号</w:t>
            </w:r>
            <w:r>
              <w:rPr>
                <w:rFonts w:ascii="宋体" w:hAnsi="宋体" w:cs="宋体" w:hint="eastAsia"/>
                <w:color w:val="000000"/>
                <w:sz w:val="18"/>
                <w:szCs w:val="18"/>
                <w:lang w:eastAsia="zh-CN"/>
              </w:rPr>
              <w:t>（保全号、理赔号、费控业务号）</w:t>
            </w:r>
          </w:p>
          <w:p w14:paraId="58AD0FBA" w14:textId="46D152C0" w:rsidR="00D103E2" w:rsidRPr="00F93E4B" w:rsidRDefault="00D103E2" w:rsidP="00D103E2">
            <w:pPr>
              <w:rPr>
                <w:rFonts w:ascii="宋体" w:hAnsi="宋体" w:cs="宋体"/>
                <w:color w:val="000000"/>
                <w:sz w:val="18"/>
                <w:szCs w:val="18"/>
                <w:lang w:eastAsia="zh-CN"/>
              </w:rPr>
            </w:pPr>
            <w:r w:rsidRPr="00F93E4B">
              <w:rPr>
                <w:rFonts w:ascii="宋体" w:hAnsi="宋体" w:cs="宋体" w:hint="eastAsia"/>
                <w:color w:val="000000"/>
                <w:sz w:val="18"/>
                <w:szCs w:val="18"/>
                <w:lang w:eastAsia="zh-CN"/>
              </w:rPr>
              <w:t>外部系统需要在资金建立关系的可识别业务单据号。业务上唯一收付号码，资金系统进行检测，保存业务上只进行收付一次。</w:t>
            </w:r>
          </w:p>
        </w:tc>
      </w:tr>
      <w:tr w:rsidR="0071610D" w:rsidRPr="00F93E4B" w14:paraId="1C4296AD"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hideMark/>
          </w:tcPr>
          <w:p w14:paraId="029BAECD" w14:textId="5D979556"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00D103E2">
              <w:rPr>
                <w:rFonts w:ascii="宋体" w:hAnsi="宋体" w:cs="Arial"/>
                <w:sz w:val="18"/>
                <w:szCs w:val="18"/>
              </w:rPr>
              <w:t>5</w:t>
            </w:r>
          </w:p>
        </w:tc>
        <w:tc>
          <w:tcPr>
            <w:tcW w:w="1566" w:type="dxa"/>
            <w:tcBorders>
              <w:top w:val="nil"/>
              <w:left w:val="nil"/>
              <w:bottom w:val="single" w:sz="4" w:space="0" w:color="auto"/>
              <w:right w:val="single" w:sz="4" w:space="0" w:color="auto"/>
            </w:tcBorders>
            <w:shd w:val="clear" w:color="auto" w:fill="auto"/>
            <w:noWrap/>
            <w:hideMark/>
          </w:tcPr>
          <w:p w14:paraId="298DA58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ReqReserved3</w:t>
            </w:r>
          </w:p>
        </w:tc>
        <w:tc>
          <w:tcPr>
            <w:tcW w:w="1134" w:type="dxa"/>
            <w:gridSpan w:val="2"/>
            <w:tcBorders>
              <w:top w:val="nil"/>
              <w:left w:val="nil"/>
              <w:bottom w:val="single" w:sz="4" w:space="0" w:color="auto"/>
              <w:right w:val="single" w:sz="4" w:space="0" w:color="auto"/>
            </w:tcBorders>
            <w:shd w:val="clear" w:color="auto" w:fill="auto"/>
            <w:noWrap/>
            <w:hideMark/>
          </w:tcPr>
          <w:p w14:paraId="3A14B2BF"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hideMark/>
          </w:tcPr>
          <w:p w14:paraId="471A0D6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hideMark/>
          </w:tcPr>
          <w:p w14:paraId="4D81BF60"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hideMark/>
          </w:tcPr>
          <w:p w14:paraId="0597A93C"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hideMark/>
          </w:tcPr>
          <w:p w14:paraId="264410BB"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33308C8C"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419B1BED" w14:textId="5745A8BD"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00D103E2">
              <w:rPr>
                <w:rFonts w:ascii="宋体" w:hAnsi="宋体" w:cs="Arial"/>
                <w:sz w:val="18"/>
                <w:szCs w:val="18"/>
              </w:rPr>
              <w:t>6</w:t>
            </w:r>
          </w:p>
        </w:tc>
        <w:tc>
          <w:tcPr>
            <w:tcW w:w="1566" w:type="dxa"/>
            <w:tcBorders>
              <w:top w:val="nil"/>
              <w:left w:val="nil"/>
              <w:bottom w:val="single" w:sz="4" w:space="0" w:color="auto"/>
              <w:right w:val="single" w:sz="4" w:space="0" w:color="auto"/>
            </w:tcBorders>
            <w:shd w:val="clear" w:color="auto" w:fill="auto"/>
            <w:noWrap/>
          </w:tcPr>
          <w:p w14:paraId="768B2BF6"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ReqReserved4</w:t>
            </w:r>
          </w:p>
        </w:tc>
        <w:tc>
          <w:tcPr>
            <w:tcW w:w="1134" w:type="dxa"/>
            <w:gridSpan w:val="2"/>
            <w:tcBorders>
              <w:top w:val="nil"/>
              <w:left w:val="nil"/>
              <w:bottom w:val="single" w:sz="4" w:space="0" w:color="auto"/>
              <w:right w:val="single" w:sz="4" w:space="0" w:color="auto"/>
            </w:tcBorders>
            <w:shd w:val="clear" w:color="auto" w:fill="auto"/>
            <w:noWrap/>
          </w:tcPr>
          <w:p w14:paraId="5422668A"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46C4A4CF"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00F3698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152408BB"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226FB99D"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348164DD"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688CA425" w14:textId="5FCECA40"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00D103E2">
              <w:rPr>
                <w:rFonts w:ascii="宋体" w:hAnsi="宋体" w:cs="Arial" w:hint="eastAsia"/>
                <w:sz w:val="18"/>
                <w:szCs w:val="18"/>
              </w:rPr>
              <w:t>7</w:t>
            </w:r>
          </w:p>
        </w:tc>
        <w:tc>
          <w:tcPr>
            <w:tcW w:w="1566" w:type="dxa"/>
            <w:tcBorders>
              <w:top w:val="nil"/>
              <w:left w:val="nil"/>
              <w:bottom w:val="single" w:sz="4" w:space="0" w:color="auto"/>
              <w:right w:val="single" w:sz="4" w:space="0" w:color="auto"/>
            </w:tcBorders>
            <w:shd w:val="clear" w:color="auto" w:fill="auto"/>
            <w:noWrap/>
          </w:tcPr>
          <w:p w14:paraId="76821A5C"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w:t>
            </w:r>
            <w:r w:rsidRPr="00F93E4B">
              <w:rPr>
                <w:rFonts w:ascii="宋体" w:hAnsi="宋体" w:cs="Arial" w:hint="eastAsia"/>
                <w:color w:val="000000"/>
                <w:sz w:val="18"/>
                <w:szCs w:val="18"/>
              </w:rPr>
              <w:t>5</w:t>
            </w:r>
          </w:p>
        </w:tc>
        <w:tc>
          <w:tcPr>
            <w:tcW w:w="1134" w:type="dxa"/>
            <w:gridSpan w:val="2"/>
            <w:tcBorders>
              <w:top w:val="nil"/>
              <w:left w:val="nil"/>
              <w:bottom w:val="single" w:sz="4" w:space="0" w:color="auto"/>
              <w:right w:val="single" w:sz="4" w:space="0" w:color="auto"/>
            </w:tcBorders>
            <w:shd w:val="clear" w:color="auto" w:fill="auto"/>
            <w:noWrap/>
          </w:tcPr>
          <w:p w14:paraId="783A27C4"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6A147D37"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2F14A04A"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455613A5"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123C75D7" w14:textId="77777777" w:rsidR="0071610D" w:rsidRPr="00F93E4B" w:rsidRDefault="0071610D" w:rsidP="001E53AC">
            <w:pPr>
              <w:rPr>
                <w:rFonts w:ascii="宋体" w:hAnsi="宋体"/>
              </w:rPr>
            </w:pPr>
            <w:r w:rsidRPr="00F93E4B">
              <w:rPr>
                <w:rFonts w:ascii="宋体" w:hAnsi="宋体" w:cs="宋体" w:hint="eastAsia"/>
                <w:color w:val="000000"/>
                <w:sz w:val="18"/>
                <w:szCs w:val="18"/>
              </w:rPr>
              <w:t>预留</w:t>
            </w:r>
          </w:p>
        </w:tc>
      </w:tr>
      <w:tr w:rsidR="0071610D" w:rsidRPr="00F93E4B" w14:paraId="247A50F5"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63074F1F" w14:textId="61B28892" w:rsidR="0071610D" w:rsidRPr="00F93E4B" w:rsidRDefault="0071610D" w:rsidP="001E53AC">
            <w:pPr>
              <w:jc w:val="center"/>
              <w:rPr>
                <w:rFonts w:ascii="宋体" w:hAnsi="宋体" w:cs="Arial"/>
                <w:sz w:val="18"/>
                <w:szCs w:val="18"/>
              </w:rPr>
            </w:pPr>
            <w:r w:rsidRPr="00F93E4B">
              <w:rPr>
                <w:rFonts w:ascii="宋体" w:hAnsi="宋体" w:cs="Arial"/>
                <w:sz w:val="18"/>
                <w:szCs w:val="18"/>
              </w:rPr>
              <w:t>D3</w:t>
            </w:r>
            <w:r w:rsidR="00D103E2">
              <w:rPr>
                <w:rFonts w:ascii="宋体" w:hAnsi="宋体" w:cs="Arial" w:hint="eastAsia"/>
                <w:sz w:val="18"/>
                <w:szCs w:val="18"/>
              </w:rPr>
              <w:t>8</w:t>
            </w:r>
          </w:p>
        </w:tc>
        <w:tc>
          <w:tcPr>
            <w:tcW w:w="1566" w:type="dxa"/>
            <w:tcBorders>
              <w:top w:val="nil"/>
              <w:left w:val="nil"/>
              <w:bottom w:val="single" w:sz="4" w:space="0" w:color="auto"/>
              <w:right w:val="single" w:sz="4" w:space="0" w:color="auto"/>
            </w:tcBorders>
            <w:shd w:val="clear" w:color="auto" w:fill="auto"/>
            <w:noWrap/>
          </w:tcPr>
          <w:p w14:paraId="2A733420"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ReqReserved</w:t>
            </w:r>
            <w:r w:rsidRPr="00F93E4B">
              <w:rPr>
                <w:rFonts w:ascii="宋体" w:hAnsi="宋体" w:cs="Arial" w:hint="eastAsia"/>
                <w:color w:val="000000"/>
                <w:sz w:val="18"/>
                <w:szCs w:val="18"/>
              </w:rPr>
              <w:t>6</w:t>
            </w:r>
          </w:p>
        </w:tc>
        <w:tc>
          <w:tcPr>
            <w:tcW w:w="1134" w:type="dxa"/>
            <w:gridSpan w:val="2"/>
            <w:tcBorders>
              <w:top w:val="nil"/>
              <w:left w:val="nil"/>
              <w:bottom w:val="single" w:sz="4" w:space="0" w:color="auto"/>
              <w:right w:val="single" w:sz="4" w:space="0" w:color="auto"/>
            </w:tcBorders>
            <w:shd w:val="clear" w:color="auto" w:fill="auto"/>
            <w:noWrap/>
          </w:tcPr>
          <w:p w14:paraId="20A37DA1"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3B17405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060BFB96"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14BF62E4" w14:textId="77777777" w:rsidR="0071610D" w:rsidRPr="00F93E4B" w:rsidRDefault="0071610D" w:rsidP="001E53AC">
            <w:pPr>
              <w:jc w:val="center"/>
              <w:rPr>
                <w:rFonts w:ascii="宋体" w:hAnsi="宋体" w:cs="Arial"/>
                <w:color w:val="000000"/>
                <w:sz w:val="18"/>
                <w:szCs w:val="18"/>
              </w:rPr>
            </w:pPr>
            <w:r w:rsidRPr="00F93E4B">
              <w:rPr>
                <w:rFonts w:ascii="宋体" w:hAnsi="宋体" w:cs="Arial"/>
                <w:color w:val="000000"/>
                <w:sz w:val="18"/>
                <w:szCs w:val="18"/>
              </w:rPr>
              <w:t>100</w:t>
            </w:r>
          </w:p>
        </w:tc>
        <w:tc>
          <w:tcPr>
            <w:tcW w:w="2838" w:type="dxa"/>
            <w:tcBorders>
              <w:top w:val="nil"/>
              <w:left w:val="nil"/>
              <w:bottom w:val="single" w:sz="4" w:space="0" w:color="auto"/>
              <w:right w:val="single" w:sz="4" w:space="0" w:color="auto"/>
            </w:tcBorders>
            <w:shd w:val="clear" w:color="auto" w:fill="auto"/>
            <w:noWrap/>
          </w:tcPr>
          <w:p w14:paraId="0D417D8D" w14:textId="77777777" w:rsidR="0071610D" w:rsidRPr="00F93E4B" w:rsidRDefault="0071610D" w:rsidP="001E53AC">
            <w:pPr>
              <w:rPr>
                <w:rFonts w:ascii="宋体" w:hAnsi="宋体" w:cs="宋体"/>
                <w:color w:val="000000"/>
                <w:sz w:val="18"/>
                <w:szCs w:val="18"/>
              </w:rPr>
            </w:pPr>
            <w:r w:rsidRPr="00F93E4B">
              <w:rPr>
                <w:rFonts w:ascii="宋体" w:hAnsi="宋体" w:cs="宋体" w:hint="eastAsia"/>
                <w:color w:val="000000"/>
                <w:sz w:val="18"/>
                <w:szCs w:val="18"/>
              </w:rPr>
              <w:t>预留</w:t>
            </w:r>
          </w:p>
        </w:tc>
      </w:tr>
      <w:tr w:rsidR="009F5F98" w:rsidRPr="00F93E4B" w14:paraId="1B577823"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033BA71D" w14:textId="30C08AED"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D3</w:t>
            </w:r>
            <w:r w:rsidRPr="009F5F98">
              <w:rPr>
                <w:rFonts w:ascii="宋体" w:hAnsi="宋体" w:cs="Arial" w:hint="eastAsia"/>
                <w:color w:val="FF0000"/>
                <w:sz w:val="18"/>
                <w:szCs w:val="18"/>
              </w:rPr>
              <w:t>9</w:t>
            </w:r>
          </w:p>
        </w:tc>
        <w:tc>
          <w:tcPr>
            <w:tcW w:w="1566" w:type="dxa"/>
            <w:tcBorders>
              <w:top w:val="nil"/>
              <w:left w:val="nil"/>
              <w:bottom w:val="single" w:sz="4" w:space="0" w:color="auto"/>
              <w:right w:val="single" w:sz="4" w:space="0" w:color="auto"/>
            </w:tcBorders>
            <w:shd w:val="clear" w:color="auto" w:fill="auto"/>
            <w:noWrap/>
          </w:tcPr>
          <w:p w14:paraId="2286A4BB" w14:textId="1B837A32"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ReqReserved</w:t>
            </w:r>
            <w:r w:rsidRPr="009F5F98">
              <w:rPr>
                <w:rFonts w:ascii="宋体" w:hAnsi="宋体" w:cs="Arial" w:hint="eastAsia"/>
                <w:color w:val="FF0000"/>
                <w:sz w:val="18"/>
                <w:szCs w:val="18"/>
              </w:rPr>
              <w:t>7</w:t>
            </w:r>
          </w:p>
        </w:tc>
        <w:tc>
          <w:tcPr>
            <w:tcW w:w="1134" w:type="dxa"/>
            <w:gridSpan w:val="2"/>
            <w:tcBorders>
              <w:top w:val="nil"/>
              <w:left w:val="nil"/>
              <w:bottom w:val="single" w:sz="4" w:space="0" w:color="auto"/>
              <w:right w:val="single" w:sz="4" w:space="0" w:color="auto"/>
            </w:tcBorders>
            <w:shd w:val="clear" w:color="auto" w:fill="auto"/>
            <w:noWrap/>
          </w:tcPr>
          <w:p w14:paraId="226A5F52" w14:textId="57EEABE7"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65D79EE9" w14:textId="7A459242"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1BF82D7C" w14:textId="5A08E9E8"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1AF5A38C" w14:textId="230253E8"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100</w:t>
            </w:r>
          </w:p>
        </w:tc>
        <w:tc>
          <w:tcPr>
            <w:tcW w:w="2838" w:type="dxa"/>
            <w:tcBorders>
              <w:top w:val="nil"/>
              <w:left w:val="nil"/>
              <w:bottom w:val="single" w:sz="4" w:space="0" w:color="auto"/>
              <w:right w:val="single" w:sz="4" w:space="0" w:color="auto"/>
            </w:tcBorders>
            <w:shd w:val="clear" w:color="auto" w:fill="auto"/>
            <w:noWrap/>
          </w:tcPr>
          <w:p w14:paraId="5C8FFFDC" w14:textId="2B59B0F7" w:rsidR="009F5F98" w:rsidRPr="009F5F98" w:rsidRDefault="009F5F98" w:rsidP="009F5F98">
            <w:pPr>
              <w:rPr>
                <w:rFonts w:ascii="宋体" w:hAnsi="宋体" w:cs="宋体"/>
                <w:color w:val="FF0000"/>
                <w:sz w:val="18"/>
                <w:szCs w:val="18"/>
              </w:rPr>
            </w:pPr>
            <w:r w:rsidRPr="009F5F98">
              <w:rPr>
                <w:rFonts w:ascii="宋体" w:hAnsi="宋体" w:cs="宋体" w:hint="eastAsia"/>
                <w:color w:val="FF0000"/>
                <w:sz w:val="18"/>
                <w:szCs w:val="18"/>
              </w:rPr>
              <w:t>预留</w:t>
            </w:r>
          </w:p>
        </w:tc>
      </w:tr>
      <w:tr w:rsidR="009F5F98" w:rsidRPr="00F93E4B" w14:paraId="7F30EBB0"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259C44AD" w14:textId="51AAFBF3"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D40</w:t>
            </w:r>
          </w:p>
        </w:tc>
        <w:tc>
          <w:tcPr>
            <w:tcW w:w="1566" w:type="dxa"/>
            <w:tcBorders>
              <w:top w:val="nil"/>
              <w:left w:val="nil"/>
              <w:bottom w:val="single" w:sz="4" w:space="0" w:color="auto"/>
              <w:right w:val="single" w:sz="4" w:space="0" w:color="auto"/>
            </w:tcBorders>
            <w:shd w:val="clear" w:color="auto" w:fill="auto"/>
            <w:noWrap/>
          </w:tcPr>
          <w:p w14:paraId="770363D5" w14:textId="237B0BD4"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ReqReserved</w:t>
            </w:r>
            <w:r w:rsidRPr="009F5F98">
              <w:rPr>
                <w:rFonts w:ascii="宋体" w:hAnsi="宋体" w:cs="Arial" w:hint="eastAsia"/>
                <w:color w:val="FF0000"/>
                <w:sz w:val="18"/>
                <w:szCs w:val="18"/>
              </w:rPr>
              <w:t>8</w:t>
            </w:r>
          </w:p>
        </w:tc>
        <w:tc>
          <w:tcPr>
            <w:tcW w:w="1134" w:type="dxa"/>
            <w:gridSpan w:val="2"/>
            <w:tcBorders>
              <w:top w:val="nil"/>
              <w:left w:val="nil"/>
              <w:bottom w:val="single" w:sz="4" w:space="0" w:color="auto"/>
              <w:right w:val="single" w:sz="4" w:space="0" w:color="auto"/>
            </w:tcBorders>
            <w:shd w:val="clear" w:color="auto" w:fill="auto"/>
            <w:noWrap/>
          </w:tcPr>
          <w:p w14:paraId="5819CB0D" w14:textId="6A8CC888"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708FA87B" w14:textId="35F5F1C8"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523F7310" w14:textId="37496078"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672E1ABB" w14:textId="1506BB21"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100</w:t>
            </w:r>
          </w:p>
        </w:tc>
        <w:tc>
          <w:tcPr>
            <w:tcW w:w="2838" w:type="dxa"/>
            <w:tcBorders>
              <w:top w:val="nil"/>
              <w:left w:val="nil"/>
              <w:bottom w:val="single" w:sz="4" w:space="0" w:color="auto"/>
              <w:right w:val="single" w:sz="4" w:space="0" w:color="auto"/>
            </w:tcBorders>
            <w:shd w:val="clear" w:color="auto" w:fill="auto"/>
            <w:noWrap/>
          </w:tcPr>
          <w:p w14:paraId="6EC463AE" w14:textId="3E45AB2B" w:rsidR="009F5F98" w:rsidRPr="009F5F98" w:rsidRDefault="009F5F98" w:rsidP="009F5F98">
            <w:pPr>
              <w:rPr>
                <w:rFonts w:ascii="宋体" w:hAnsi="宋体" w:cs="宋体"/>
                <w:color w:val="FF0000"/>
                <w:sz w:val="18"/>
                <w:szCs w:val="18"/>
              </w:rPr>
            </w:pPr>
            <w:r w:rsidRPr="009F5F98">
              <w:rPr>
                <w:rFonts w:ascii="宋体" w:hAnsi="宋体" w:cs="宋体" w:hint="eastAsia"/>
                <w:color w:val="FF0000"/>
                <w:sz w:val="18"/>
                <w:szCs w:val="18"/>
              </w:rPr>
              <w:t>预留</w:t>
            </w:r>
          </w:p>
        </w:tc>
      </w:tr>
      <w:tr w:rsidR="009F5F98" w:rsidRPr="00F93E4B" w14:paraId="5407D0E4"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29648815" w14:textId="7E2EBA98"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D41</w:t>
            </w:r>
          </w:p>
        </w:tc>
        <w:tc>
          <w:tcPr>
            <w:tcW w:w="1566" w:type="dxa"/>
            <w:tcBorders>
              <w:top w:val="nil"/>
              <w:left w:val="nil"/>
              <w:bottom w:val="single" w:sz="4" w:space="0" w:color="auto"/>
              <w:right w:val="single" w:sz="4" w:space="0" w:color="auto"/>
            </w:tcBorders>
            <w:shd w:val="clear" w:color="auto" w:fill="auto"/>
            <w:noWrap/>
          </w:tcPr>
          <w:p w14:paraId="10C55EB4" w14:textId="7DCEB78D"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ReqReserved</w:t>
            </w:r>
            <w:r w:rsidRPr="009F5F98">
              <w:rPr>
                <w:rFonts w:ascii="宋体" w:hAnsi="宋体" w:cs="Arial" w:hint="eastAsia"/>
                <w:color w:val="FF0000"/>
                <w:sz w:val="18"/>
                <w:szCs w:val="18"/>
              </w:rPr>
              <w:t>9</w:t>
            </w:r>
          </w:p>
        </w:tc>
        <w:tc>
          <w:tcPr>
            <w:tcW w:w="1134" w:type="dxa"/>
            <w:gridSpan w:val="2"/>
            <w:tcBorders>
              <w:top w:val="nil"/>
              <w:left w:val="nil"/>
              <w:bottom w:val="single" w:sz="4" w:space="0" w:color="auto"/>
              <w:right w:val="single" w:sz="4" w:space="0" w:color="auto"/>
            </w:tcBorders>
            <w:shd w:val="clear" w:color="auto" w:fill="auto"/>
            <w:noWrap/>
          </w:tcPr>
          <w:p w14:paraId="7ECEE765" w14:textId="37E81532"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628FFCE2" w14:textId="5D82036B"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48E55938" w14:textId="5FC9FB0F"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219CA17F" w14:textId="62B14A76"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100</w:t>
            </w:r>
          </w:p>
        </w:tc>
        <w:tc>
          <w:tcPr>
            <w:tcW w:w="2838" w:type="dxa"/>
            <w:tcBorders>
              <w:top w:val="nil"/>
              <w:left w:val="nil"/>
              <w:bottom w:val="single" w:sz="4" w:space="0" w:color="auto"/>
              <w:right w:val="single" w:sz="4" w:space="0" w:color="auto"/>
            </w:tcBorders>
            <w:shd w:val="clear" w:color="auto" w:fill="auto"/>
            <w:noWrap/>
          </w:tcPr>
          <w:p w14:paraId="10EC4B0C" w14:textId="46826CCE" w:rsidR="009F5F98" w:rsidRPr="009F5F98" w:rsidRDefault="009F5F98" w:rsidP="009F5F98">
            <w:pPr>
              <w:rPr>
                <w:rFonts w:ascii="宋体" w:hAnsi="宋体" w:cs="宋体"/>
                <w:color w:val="FF0000"/>
                <w:sz w:val="18"/>
                <w:szCs w:val="18"/>
              </w:rPr>
            </w:pPr>
            <w:r w:rsidRPr="009F5F98">
              <w:rPr>
                <w:rFonts w:ascii="宋体" w:hAnsi="宋体" w:cs="宋体" w:hint="eastAsia"/>
                <w:color w:val="FF0000"/>
                <w:sz w:val="18"/>
                <w:szCs w:val="18"/>
              </w:rPr>
              <w:t>预留</w:t>
            </w:r>
          </w:p>
        </w:tc>
      </w:tr>
      <w:tr w:rsidR="009F5F98" w:rsidRPr="00F93E4B" w14:paraId="35012D2E" w14:textId="77777777" w:rsidTr="00C445BB">
        <w:trPr>
          <w:trHeight w:val="255"/>
        </w:trPr>
        <w:tc>
          <w:tcPr>
            <w:tcW w:w="1006" w:type="dxa"/>
            <w:tcBorders>
              <w:top w:val="nil"/>
              <w:left w:val="single" w:sz="4" w:space="0" w:color="auto"/>
              <w:bottom w:val="single" w:sz="4" w:space="0" w:color="auto"/>
              <w:right w:val="single" w:sz="4" w:space="0" w:color="auto"/>
            </w:tcBorders>
            <w:shd w:val="clear" w:color="auto" w:fill="auto"/>
            <w:noWrap/>
          </w:tcPr>
          <w:p w14:paraId="655B77EE" w14:textId="30ACE3C5"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D42</w:t>
            </w:r>
          </w:p>
        </w:tc>
        <w:tc>
          <w:tcPr>
            <w:tcW w:w="1566" w:type="dxa"/>
            <w:tcBorders>
              <w:top w:val="nil"/>
              <w:left w:val="nil"/>
              <w:bottom w:val="single" w:sz="4" w:space="0" w:color="auto"/>
              <w:right w:val="single" w:sz="4" w:space="0" w:color="auto"/>
            </w:tcBorders>
            <w:shd w:val="clear" w:color="auto" w:fill="auto"/>
            <w:noWrap/>
          </w:tcPr>
          <w:p w14:paraId="0114CE84" w14:textId="77C2D58F"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ReqReserved</w:t>
            </w:r>
            <w:r w:rsidRPr="009F5F98">
              <w:rPr>
                <w:rFonts w:ascii="宋体" w:hAnsi="宋体" w:cs="Arial" w:hint="eastAsia"/>
                <w:color w:val="FF0000"/>
                <w:sz w:val="18"/>
                <w:szCs w:val="18"/>
              </w:rPr>
              <w:t>10</w:t>
            </w:r>
          </w:p>
        </w:tc>
        <w:tc>
          <w:tcPr>
            <w:tcW w:w="1134" w:type="dxa"/>
            <w:gridSpan w:val="2"/>
            <w:tcBorders>
              <w:top w:val="nil"/>
              <w:left w:val="nil"/>
              <w:bottom w:val="single" w:sz="4" w:space="0" w:color="auto"/>
              <w:right w:val="single" w:sz="4" w:space="0" w:color="auto"/>
            </w:tcBorders>
            <w:shd w:val="clear" w:color="auto" w:fill="auto"/>
            <w:noWrap/>
          </w:tcPr>
          <w:p w14:paraId="16434465" w14:textId="4E74D410" w:rsidR="009F5F98" w:rsidRPr="009F5F98" w:rsidRDefault="009F5F98" w:rsidP="009F5F98">
            <w:pPr>
              <w:rPr>
                <w:rFonts w:ascii="宋体" w:hAnsi="宋体" w:cs="Arial"/>
                <w:color w:val="FF0000"/>
                <w:sz w:val="18"/>
                <w:szCs w:val="18"/>
              </w:rPr>
            </w:pPr>
            <w:r w:rsidRPr="009F5F98">
              <w:rPr>
                <w:rFonts w:ascii="宋体" w:hAnsi="宋体" w:cs="Arial"/>
                <w:color w:val="FF0000"/>
                <w:sz w:val="18"/>
                <w:szCs w:val="18"/>
              </w:rPr>
              <w:t>明细保留字段</w:t>
            </w:r>
          </w:p>
        </w:tc>
        <w:tc>
          <w:tcPr>
            <w:tcW w:w="922" w:type="dxa"/>
            <w:gridSpan w:val="2"/>
            <w:tcBorders>
              <w:top w:val="nil"/>
              <w:left w:val="nil"/>
              <w:bottom w:val="single" w:sz="4" w:space="0" w:color="auto"/>
              <w:right w:val="single" w:sz="4" w:space="0" w:color="auto"/>
            </w:tcBorders>
            <w:shd w:val="clear" w:color="auto" w:fill="auto"/>
            <w:noWrap/>
          </w:tcPr>
          <w:p w14:paraId="2DA39123" w14:textId="72F83783"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选输项</w:t>
            </w:r>
          </w:p>
        </w:tc>
        <w:tc>
          <w:tcPr>
            <w:tcW w:w="949" w:type="dxa"/>
            <w:gridSpan w:val="2"/>
            <w:tcBorders>
              <w:top w:val="nil"/>
              <w:left w:val="nil"/>
              <w:bottom w:val="single" w:sz="4" w:space="0" w:color="auto"/>
              <w:right w:val="single" w:sz="4" w:space="0" w:color="auto"/>
            </w:tcBorders>
            <w:shd w:val="clear" w:color="auto" w:fill="auto"/>
            <w:noWrap/>
          </w:tcPr>
          <w:p w14:paraId="7703C4C4" w14:textId="3776844B"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字符</w:t>
            </w:r>
          </w:p>
        </w:tc>
        <w:tc>
          <w:tcPr>
            <w:tcW w:w="850" w:type="dxa"/>
            <w:tcBorders>
              <w:top w:val="nil"/>
              <w:left w:val="nil"/>
              <w:bottom w:val="single" w:sz="4" w:space="0" w:color="auto"/>
              <w:right w:val="single" w:sz="4" w:space="0" w:color="auto"/>
            </w:tcBorders>
            <w:shd w:val="clear" w:color="auto" w:fill="auto"/>
            <w:noWrap/>
          </w:tcPr>
          <w:p w14:paraId="66A07B9D" w14:textId="58BDF3B5" w:rsidR="009F5F98" w:rsidRPr="009F5F98" w:rsidRDefault="009F5F98" w:rsidP="009F5F98">
            <w:pPr>
              <w:jc w:val="center"/>
              <w:rPr>
                <w:rFonts w:ascii="宋体" w:hAnsi="宋体" w:cs="Arial"/>
                <w:color w:val="FF0000"/>
                <w:sz w:val="18"/>
                <w:szCs w:val="18"/>
              </w:rPr>
            </w:pPr>
            <w:r w:rsidRPr="009F5F98">
              <w:rPr>
                <w:rFonts w:ascii="宋体" w:hAnsi="宋体" w:cs="Arial"/>
                <w:color w:val="FF0000"/>
                <w:sz w:val="18"/>
                <w:szCs w:val="18"/>
              </w:rPr>
              <w:t>100</w:t>
            </w:r>
          </w:p>
        </w:tc>
        <w:tc>
          <w:tcPr>
            <w:tcW w:w="2838" w:type="dxa"/>
            <w:tcBorders>
              <w:top w:val="nil"/>
              <w:left w:val="nil"/>
              <w:bottom w:val="single" w:sz="4" w:space="0" w:color="auto"/>
              <w:right w:val="single" w:sz="4" w:space="0" w:color="auto"/>
            </w:tcBorders>
            <w:shd w:val="clear" w:color="auto" w:fill="auto"/>
            <w:noWrap/>
          </w:tcPr>
          <w:p w14:paraId="35B3278D" w14:textId="0A3B4504" w:rsidR="009F5F98" w:rsidRPr="009F5F98" w:rsidRDefault="009F5F98" w:rsidP="009F5F98">
            <w:pPr>
              <w:rPr>
                <w:rFonts w:ascii="宋体" w:hAnsi="宋体" w:cs="宋体"/>
                <w:color w:val="FF0000"/>
                <w:sz w:val="18"/>
                <w:szCs w:val="18"/>
              </w:rPr>
            </w:pPr>
            <w:r w:rsidRPr="009F5F98">
              <w:rPr>
                <w:rFonts w:ascii="宋体" w:hAnsi="宋体" w:cs="宋体" w:hint="eastAsia"/>
                <w:color w:val="FF0000"/>
                <w:sz w:val="18"/>
                <w:szCs w:val="18"/>
              </w:rPr>
              <w:t>预留</w:t>
            </w:r>
          </w:p>
        </w:tc>
      </w:tr>
      <w:tr w:rsidR="0071610D" w:rsidRPr="00F93E4B" w14:paraId="4E2343E8" w14:textId="77777777" w:rsidTr="00C445BB">
        <w:trPr>
          <w:trHeight w:val="255"/>
        </w:trPr>
        <w:tc>
          <w:tcPr>
            <w:tcW w:w="1006" w:type="dxa"/>
            <w:tcBorders>
              <w:top w:val="nil"/>
              <w:left w:val="single" w:sz="4" w:space="0" w:color="auto"/>
              <w:bottom w:val="single" w:sz="4" w:space="0" w:color="auto"/>
              <w:right w:val="nil"/>
            </w:tcBorders>
            <w:shd w:val="clear" w:color="000000" w:fill="D9D9D9"/>
            <w:noWrap/>
            <w:hideMark/>
          </w:tcPr>
          <w:p w14:paraId="4B92ACEE"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1566" w:type="dxa"/>
            <w:tcBorders>
              <w:top w:val="single" w:sz="4" w:space="0" w:color="auto"/>
              <w:left w:val="nil"/>
              <w:bottom w:val="single" w:sz="4" w:space="0" w:color="auto"/>
              <w:right w:val="nil"/>
            </w:tcBorders>
            <w:shd w:val="clear" w:color="000000" w:fill="D9D9D9"/>
            <w:noWrap/>
            <w:hideMark/>
          </w:tcPr>
          <w:p w14:paraId="550111D5"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1134" w:type="dxa"/>
            <w:gridSpan w:val="2"/>
            <w:tcBorders>
              <w:top w:val="single" w:sz="4" w:space="0" w:color="auto"/>
              <w:left w:val="nil"/>
              <w:bottom w:val="single" w:sz="4" w:space="0" w:color="auto"/>
              <w:right w:val="nil"/>
            </w:tcBorders>
            <w:shd w:val="clear" w:color="000000" w:fill="D9D9D9"/>
            <w:noWrap/>
            <w:hideMark/>
          </w:tcPr>
          <w:p w14:paraId="2515FD62"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922" w:type="dxa"/>
            <w:gridSpan w:val="2"/>
            <w:tcBorders>
              <w:top w:val="single" w:sz="4" w:space="0" w:color="auto"/>
              <w:left w:val="nil"/>
              <w:bottom w:val="single" w:sz="4" w:space="0" w:color="auto"/>
              <w:right w:val="nil"/>
            </w:tcBorders>
            <w:shd w:val="clear" w:color="000000" w:fill="D9D9D9"/>
            <w:noWrap/>
            <w:hideMark/>
          </w:tcPr>
          <w:p w14:paraId="57A66CBF"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949" w:type="dxa"/>
            <w:gridSpan w:val="2"/>
            <w:tcBorders>
              <w:top w:val="single" w:sz="4" w:space="0" w:color="auto"/>
              <w:left w:val="nil"/>
              <w:bottom w:val="single" w:sz="4" w:space="0" w:color="auto"/>
              <w:right w:val="nil"/>
            </w:tcBorders>
            <w:shd w:val="clear" w:color="000000" w:fill="D9D9D9"/>
            <w:noWrap/>
            <w:hideMark/>
          </w:tcPr>
          <w:p w14:paraId="26A6B48E"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850" w:type="dxa"/>
            <w:tcBorders>
              <w:top w:val="single" w:sz="4" w:space="0" w:color="auto"/>
              <w:left w:val="nil"/>
              <w:bottom w:val="single" w:sz="4" w:space="0" w:color="auto"/>
              <w:right w:val="nil"/>
            </w:tcBorders>
            <w:shd w:val="clear" w:color="000000" w:fill="D9D9D9"/>
            <w:noWrap/>
            <w:hideMark/>
          </w:tcPr>
          <w:p w14:paraId="646964E7"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c>
          <w:tcPr>
            <w:tcW w:w="2838" w:type="dxa"/>
            <w:tcBorders>
              <w:top w:val="single" w:sz="4" w:space="0" w:color="auto"/>
              <w:left w:val="nil"/>
              <w:bottom w:val="single" w:sz="4" w:space="0" w:color="auto"/>
              <w:right w:val="single" w:sz="4" w:space="0" w:color="auto"/>
            </w:tcBorders>
            <w:shd w:val="clear" w:color="000000" w:fill="D9D9D9"/>
            <w:noWrap/>
            <w:hideMark/>
          </w:tcPr>
          <w:p w14:paraId="3A50F066" w14:textId="77777777" w:rsidR="0071610D" w:rsidRPr="00F93E4B" w:rsidRDefault="0071610D" w:rsidP="001E53AC">
            <w:pPr>
              <w:jc w:val="center"/>
              <w:rPr>
                <w:rFonts w:ascii="宋体" w:hAnsi="宋体" w:cs="Arial"/>
                <w:sz w:val="16"/>
                <w:szCs w:val="16"/>
                <w:lang w:eastAsia="zh-CN"/>
              </w:rPr>
            </w:pPr>
            <w:r w:rsidRPr="00F93E4B">
              <w:rPr>
                <w:rFonts w:ascii="宋体" w:hAnsi="宋体" w:cs="Arial"/>
                <w:sz w:val="16"/>
                <w:szCs w:val="16"/>
                <w:lang w:eastAsia="zh-CN"/>
              </w:rPr>
              <w:t xml:space="preserve">　</w:t>
            </w:r>
          </w:p>
        </w:tc>
      </w:tr>
    </w:tbl>
    <w:p w14:paraId="39F106BB" w14:textId="77777777" w:rsidR="0071610D" w:rsidRPr="00F93E4B" w:rsidRDefault="0071610D" w:rsidP="0071610D">
      <w:pPr>
        <w:pStyle w:val="af9"/>
        <w:rPr>
          <w:lang w:eastAsia="zh-CN"/>
        </w:rPr>
      </w:pPr>
      <w:bookmarkStart w:id="164" w:name="_Toc508647351"/>
      <w:bookmarkStart w:id="165" w:name="_Toc513462829"/>
      <w:r w:rsidRPr="00F93E4B">
        <w:rPr>
          <w:rFonts w:hint="eastAsia"/>
        </w:rPr>
        <w:t>响应参数说明</w:t>
      </w:r>
      <w:bookmarkEnd w:id="164"/>
      <w:bookmarkEnd w:id="165"/>
    </w:p>
    <w:p w14:paraId="6E9BF98A" w14:textId="77777777" w:rsidR="0071610D" w:rsidRPr="00F93E4B" w:rsidRDefault="0071610D" w:rsidP="0071610D">
      <w:pPr>
        <w:rPr>
          <w:rFonts w:ascii="宋体" w:hAnsi="宋体"/>
          <w:lang w:val="x-none"/>
        </w:rPr>
      </w:pPr>
    </w:p>
    <w:tbl>
      <w:tblPr>
        <w:tblW w:w="0" w:type="auto"/>
        <w:tblLayout w:type="fixed"/>
        <w:tblLook w:val="04A0" w:firstRow="1" w:lastRow="0" w:firstColumn="1" w:lastColumn="0" w:noHBand="0" w:noVBand="1"/>
      </w:tblPr>
      <w:tblGrid>
        <w:gridCol w:w="917"/>
        <w:gridCol w:w="1904"/>
        <w:gridCol w:w="1092"/>
        <w:gridCol w:w="873"/>
        <w:gridCol w:w="851"/>
        <w:gridCol w:w="708"/>
        <w:gridCol w:w="2375"/>
      </w:tblGrid>
      <w:tr w:rsidR="0071610D" w:rsidRPr="00F93E4B" w14:paraId="11B199CC" w14:textId="77777777" w:rsidTr="00C020CE">
        <w:trPr>
          <w:trHeight w:val="300"/>
        </w:trPr>
        <w:tc>
          <w:tcPr>
            <w:tcW w:w="917" w:type="dxa"/>
            <w:tcBorders>
              <w:top w:val="nil"/>
              <w:left w:val="single" w:sz="4" w:space="0" w:color="auto"/>
              <w:bottom w:val="single" w:sz="4" w:space="0" w:color="auto"/>
              <w:right w:val="single" w:sz="4" w:space="0" w:color="auto"/>
            </w:tcBorders>
            <w:shd w:val="clear" w:color="000000" w:fill="666699"/>
            <w:noWrap/>
            <w:vAlign w:val="bottom"/>
            <w:hideMark/>
          </w:tcPr>
          <w:p w14:paraId="70C11984" w14:textId="77777777" w:rsidR="0071610D" w:rsidRPr="00F93E4B" w:rsidRDefault="0071610D" w:rsidP="001E53AC">
            <w:pPr>
              <w:ind w:left="360"/>
              <w:rPr>
                <w:rFonts w:ascii="宋体" w:hAnsi="宋体" w:cs="宋体"/>
                <w:color w:val="FFCC00"/>
                <w:sz w:val="20"/>
                <w:szCs w:val="20"/>
              </w:rPr>
            </w:pPr>
            <w:r w:rsidRPr="00F93E4B">
              <w:rPr>
                <w:rFonts w:ascii="宋体" w:hAnsi="宋体" w:cs="宋体" w:hint="eastAsia"/>
                <w:color w:val="FFCC00"/>
                <w:sz w:val="20"/>
                <w:szCs w:val="20"/>
              </w:rPr>
              <w:t>响应报文</w:t>
            </w:r>
          </w:p>
        </w:tc>
        <w:tc>
          <w:tcPr>
            <w:tcW w:w="7803" w:type="dxa"/>
            <w:gridSpan w:val="6"/>
            <w:tcBorders>
              <w:top w:val="nil"/>
              <w:left w:val="nil"/>
              <w:bottom w:val="single" w:sz="4" w:space="0" w:color="auto"/>
              <w:right w:val="single" w:sz="4" w:space="0" w:color="auto"/>
            </w:tcBorders>
            <w:shd w:val="clear" w:color="000000" w:fill="666699"/>
            <w:noWrap/>
            <w:vAlign w:val="bottom"/>
            <w:hideMark/>
          </w:tcPr>
          <w:p w14:paraId="3AFCDCDB" w14:textId="77777777" w:rsidR="0071610D" w:rsidRPr="00F93E4B" w:rsidRDefault="0071610D" w:rsidP="001E53AC">
            <w:pPr>
              <w:rPr>
                <w:rFonts w:ascii="宋体" w:hAnsi="宋体" w:cs="宋体"/>
                <w:color w:val="FFCC00"/>
                <w:sz w:val="20"/>
                <w:szCs w:val="20"/>
              </w:rPr>
            </w:pPr>
            <w:r w:rsidRPr="00F93E4B">
              <w:rPr>
                <w:rFonts w:ascii="宋体" w:hAnsi="宋体" w:cs="宋体" w:hint="eastAsia"/>
                <w:color w:val="FFCC00"/>
                <w:sz w:val="20"/>
                <w:szCs w:val="20"/>
              </w:rPr>
              <w:t>Response Message</w:t>
            </w:r>
          </w:p>
        </w:tc>
      </w:tr>
      <w:tr w:rsidR="0071610D" w:rsidRPr="00F93E4B" w14:paraId="6E8BC51A" w14:textId="77777777" w:rsidTr="00C020CE">
        <w:trPr>
          <w:trHeight w:val="255"/>
        </w:trPr>
        <w:tc>
          <w:tcPr>
            <w:tcW w:w="917" w:type="dxa"/>
            <w:tcBorders>
              <w:top w:val="nil"/>
              <w:left w:val="single" w:sz="4" w:space="0" w:color="auto"/>
              <w:bottom w:val="single" w:sz="4" w:space="0" w:color="auto"/>
              <w:right w:val="single" w:sz="4" w:space="0" w:color="auto"/>
            </w:tcBorders>
            <w:shd w:val="clear" w:color="000000" w:fill="4BACC6"/>
            <w:noWrap/>
            <w:vAlign w:val="center"/>
            <w:hideMark/>
          </w:tcPr>
          <w:p w14:paraId="6565F196"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编号</w:t>
            </w:r>
          </w:p>
        </w:tc>
        <w:tc>
          <w:tcPr>
            <w:tcW w:w="1904" w:type="dxa"/>
            <w:tcBorders>
              <w:top w:val="nil"/>
              <w:left w:val="nil"/>
              <w:bottom w:val="single" w:sz="4" w:space="0" w:color="auto"/>
              <w:right w:val="single" w:sz="4" w:space="0" w:color="auto"/>
            </w:tcBorders>
            <w:shd w:val="clear" w:color="000000" w:fill="4BACC6"/>
            <w:noWrap/>
            <w:vAlign w:val="center"/>
            <w:hideMark/>
          </w:tcPr>
          <w:p w14:paraId="12F1F677"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字段路径</w:t>
            </w:r>
          </w:p>
        </w:tc>
        <w:tc>
          <w:tcPr>
            <w:tcW w:w="1092" w:type="dxa"/>
            <w:tcBorders>
              <w:top w:val="nil"/>
              <w:left w:val="nil"/>
              <w:bottom w:val="single" w:sz="4" w:space="0" w:color="auto"/>
              <w:right w:val="single" w:sz="4" w:space="0" w:color="auto"/>
            </w:tcBorders>
            <w:shd w:val="clear" w:color="000000" w:fill="4BACC6"/>
            <w:noWrap/>
            <w:vAlign w:val="center"/>
            <w:hideMark/>
          </w:tcPr>
          <w:p w14:paraId="6788E714"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字段名称</w:t>
            </w:r>
          </w:p>
        </w:tc>
        <w:tc>
          <w:tcPr>
            <w:tcW w:w="873" w:type="dxa"/>
            <w:tcBorders>
              <w:top w:val="nil"/>
              <w:left w:val="nil"/>
              <w:bottom w:val="single" w:sz="4" w:space="0" w:color="auto"/>
              <w:right w:val="single" w:sz="4" w:space="0" w:color="auto"/>
            </w:tcBorders>
            <w:shd w:val="clear" w:color="000000" w:fill="4BACC6"/>
            <w:vAlign w:val="center"/>
            <w:hideMark/>
          </w:tcPr>
          <w:p w14:paraId="0A15DEC8" w14:textId="77777777" w:rsidR="0071610D" w:rsidRPr="00F93E4B" w:rsidRDefault="0071610D" w:rsidP="001E53AC">
            <w:pPr>
              <w:jc w:val="center"/>
              <w:rPr>
                <w:rFonts w:ascii="宋体" w:hAnsi="宋体" w:cs="宋体"/>
                <w:b/>
                <w:bCs/>
                <w:sz w:val="20"/>
                <w:szCs w:val="20"/>
              </w:rPr>
            </w:pPr>
            <w:r w:rsidRPr="00F93E4B">
              <w:rPr>
                <w:rFonts w:ascii="宋体" w:hAnsi="宋体" w:cs="宋体" w:hint="eastAsia"/>
                <w:b/>
                <w:bCs/>
                <w:sz w:val="20"/>
                <w:szCs w:val="20"/>
              </w:rPr>
              <w:t>是否必输</w:t>
            </w:r>
          </w:p>
        </w:tc>
        <w:tc>
          <w:tcPr>
            <w:tcW w:w="851" w:type="dxa"/>
            <w:tcBorders>
              <w:top w:val="nil"/>
              <w:left w:val="nil"/>
              <w:bottom w:val="single" w:sz="4" w:space="0" w:color="auto"/>
              <w:right w:val="single" w:sz="4" w:space="0" w:color="auto"/>
            </w:tcBorders>
            <w:shd w:val="clear" w:color="000000" w:fill="4BACC6"/>
            <w:vAlign w:val="center"/>
            <w:hideMark/>
          </w:tcPr>
          <w:p w14:paraId="04106372"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字段类型</w:t>
            </w:r>
          </w:p>
        </w:tc>
        <w:tc>
          <w:tcPr>
            <w:tcW w:w="708" w:type="dxa"/>
            <w:tcBorders>
              <w:top w:val="nil"/>
              <w:left w:val="nil"/>
              <w:bottom w:val="single" w:sz="4" w:space="0" w:color="auto"/>
              <w:right w:val="single" w:sz="4" w:space="0" w:color="auto"/>
            </w:tcBorders>
            <w:shd w:val="clear" w:color="000000" w:fill="4BACC6"/>
            <w:vAlign w:val="center"/>
            <w:hideMark/>
          </w:tcPr>
          <w:p w14:paraId="03C3B627"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字段长度</w:t>
            </w:r>
          </w:p>
        </w:tc>
        <w:tc>
          <w:tcPr>
            <w:tcW w:w="2375" w:type="dxa"/>
            <w:tcBorders>
              <w:top w:val="nil"/>
              <w:left w:val="nil"/>
              <w:bottom w:val="single" w:sz="4" w:space="0" w:color="auto"/>
              <w:right w:val="single" w:sz="4" w:space="0" w:color="auto"/>
            </w:tcBorders>
            <w:shd w:val="clear" w:color="000000" w:fill="4BACC6"/>
            <w:noWrap/>
            <w:vAlign w:val="center"/>
            <w:hideMark/>
          </w:tcPr>
          <w:p w14:paraId="062FB051" w14:textId="77777777" w:rsidR="0071610D" w:rsidRPr="00F93E4B" w:rsidRDefault="0071610D" w:rsidP="001E53AC">
            <w:pPr>
              <w:rPr>
                <w:rFonts w:ascii="宋体" w:hAnsi="宋体" w:cs="宋体"/>
                <w:b/>
                <w:bCs/>
                <w:sz w:val="20"/>
                <w:szCs w:val="20"/>
              </w:rPr>
            </w:pPr>
            <w:r w:rsidRPr="00F93E4B">
              <w:rPr>
                <w:rFonts w:ascii="宋体" w:hAnsi="宋体" w:cs="宋体" w:hint="eastAsia"/>
                <w:b/>
                <w:bCs/>
                <w:sz w:val="20"/>
                <w:szCs w:val="20"/>
              </w:rPr>
              <w:t>说明</w:t>
            </w:r>
          </w:p>
        </w:tc>
      </w:tr>
      <w:tr w:rsidR="0071610D" w:rsidRPr="00F93E4B" w14:paraId="662B5604"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31560B3"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P</w:t>
            </w:r>
            <w:r w:rsidRPr="00F93E4B">
              <w:rPr>
                <w:rFonts w:ascii="宋体" w:hAnsi="宋体" w:cs="宋体"/>
                <w:b/>
                <w:bCs/>
                <w:color w:val="000000"/>
                <w:sz w:val="20"/>
                <w:szCs w:val="20"/>
              </w:rPr>
              <w:t>UB</w:t>
            </w:r>
          </w:p>
        </w:tc>
      </w:tr>
      <w:tr w:rsidR="0071610D" w:rsidRPr="00F93E4B" w14:paraId="40576799"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278FD0FE"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H1</w:t>
            </w:r>
          </w:p>
        </w:tc>
        <w:tc>
          <w:tcPr>
            <w:tcW w:w="1904" w:type="dxa"/>
            <w:tcBorders>
              <w:top w:val="nil"/>
              <w:left w:val="nil"/>
              <w:bottom w:val="single" w:sz="4" w:space="0" w:color="auto"/>
              <w:right w:val="single" w:sz="4" w:space="0" w:color="auto"/>
            </w:tcBorders>
            <w:shd w:val="clear" w:color="auto" w:fill="auto"/>
            <w:noWrap/>
            <w:hideMark/>
          </w:tcPr>
          <w:p w14:paraId="53515C37" w14:textId="77777777" w:rsidR="0071610D" w:rsidRPr="00F93E4B" w:rsidRDefault="0071610D" w:rsidP="001E53AC">
            <w:pPr>
              <w:rPr>
                <w:rFonts w:ascii="宋体" w:hAnsi="宋体" w:cs="Arial"/>
                <w:sz w:val="20"/>
                <w:szCs w:val="20"/>
              </w:rPr>
            </w:pPr>
            <w:r w:rsidRPr="00F93E4B">
              <w:rPr>
                <w:rFonts w:ascii="宋体" w:hAnsi="宋体" w:cs="Arial"/>
                <w:sz w:val="20"/>
                <w:szCs w:val="20"/>
              </w:rPr>
              <w:t>TransSource</w:t>
            </w:r>
          </w:p>
        </w:tc>
        <w:tc>
          <w:tcPr>
            <w:tcW w:w="1092" w:type="dxa"/>
            <w:tcBorders>
              <w:top w:val="nil"/>
              <w:left w:val="nil"/>
              <w:bottom w:val="single" w:sz="4" w:space="0" w:color="auto"/>
              <w:right w:val="single" w:sz="4" w:space="0" w:color="auto"/>
            </w:tcBorders>
            <w:shd w:val="clear" w:color="auto" w:fill="auto"/>
            <w:noWrap/>
            <w:hideMark/>
          </w:tcPr>
          <w:p w14:paraId="734B8FCE"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交易来源</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34D8CC45"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7C214569"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2370BEE3"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3757DA1D" w14:textId="77777777" w:rsidR="0071610D" w:rsidRPr="00F93E4B" w:rsidRDefault="0071610D" w:rsidP="001E53AC">
            <w:pPr>
              <w:rPr>
                <w:rFonts w:ascii="宋体" w:hAnsi="宋体" w:cs="Arial"/>
                <w:sz w:val="20"/>
                <w:szCs w:val="20"/>
              </w:rPr>
            </w:pPr>
            <w:r w:rsidRPr="00F93E4B">
              <w:rPr>
                <w:rFonts w:ascii="宋体" w:hAnsi="宋体" w:hint="eastAsia"/>
              </w:rPr>
              <w:t>来源系统标识</w:t>
            </w:r>
          </w:p>
        </w:tc>
      </w:tr>
      <w:tr w:rsidR="0071610D" w:rsidRPr="00F93E4B" w14:paraId="3EAC7E1B"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742E22FC"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H2</w:t>
            </w:r>
          </w:p>
        </w:tc>
        <w:tc>
          <w:tcPr>
            <w:tcW w:w="1904" w:type="dxa"/>
            <w:tcBorders>
              <w:top w:val="nil"/>
              <w:left w:val="nil"/>
              <w:bottom w:val="single" w:sz="4" w:space="0" w:color="auto"/>
              <w:right w:val="single" w:sz="4" w:space="0" w:color="auto"/>
            </w:tcBorders>
            <w:shd w:val="clear" w:color="auto" w:fill="auto"/>
            <w:noWrap/>
            <w:hideMark/>
          </w:tcPr>
          <w:p w14:paraId="2901058D" w14:textId="77777777" w:rsidR="0071610D" w:rsidRPr="00F93E4B" w:rsidRDefault="0071610D" w:rsidP="001E53AC">
            <w:pPr>
              <w:rPr>
                <w:rFonts w:ascii="宋体" w:hAnsi="宋体" w:cs="Arial"/>
                <w:sz w:val="20"/>
                <w:szCs w:val="20"/>
              </w:rPr>
            </w:pPr>
            <w:r w:rsidRPr="00F93E4B">
              <w:rPr>
                <w:rFonts w:ascii="宋体" w:hAnsi="宋体" w:cs="Arial"/>
                <w:sz w:val="20"/>
                <w:szCs w:val="20"/>
              </w:rPr>
              <w:t>TransCode</w:t>
            </w:r>
          </w:p>
        </w:tc>
        <w:tc>
          <w:tcPr>
            <w:tcW w:w="1092" w:type="dxa"/>
            <w:tcBorders>
              <w:top w:val="nil"/>
              <w:left w:val="nil"/>
              <w:bottom w:val="single" w:sz="4" w:space="0" w:color="auto"/>
              <w:right w:val="single" w:sz="4" w:space="0" w:color="auto"/>
            </w:tcBorders>
            <w:shd w:val="clear" w:color="auto" w:fill="auto"/>
            <w:noWrap/>
            <w:hideMark/>
          </w:tcPr>
          <w:p w14:paraId="273EAA32"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交易编码</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2A140DF1"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5E679EDB"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8461C43"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20</w:t>
            </w:r>
          </w:p>
        </w:tc>
        <w:tc>
          <w:tcPr>
            <w:tcW w:w="2375" w:type="dxa"/>
            <w:tcBorders>
              <w:top w:val="nil"/>
              <w:left w:val="nil"/>
              <w:bottom w:val="single" w:sz="4" w:space="0" w:color="auto"/>
              <w:right w:val="single" w:sz="4" w:space="0" w:color="auto"/>
            </w:tcBorders>
            <w:shd w:val="clear" w:color="auto" w:fill="auto"/>
            <w:noWrap/>
            <w:hideMark/>
          </w:tcPr>
          <w:p w14:paraId="44B714F9" w14:textId="77777777" w:rsidR="0071610D" w:rsidRPr="00F93E4B" w:rsidRDefault="0071610D" w:rsidP="001E53AC">
            <w:pPr>
              <w:rPr>
                <w:rFonts w:ascii="宋体" w:hAnsi="宋体" w:cs="Arial"/>
                <w:color w:val="000000"/>
                <w:sz w:val="18"/>
                <w:szCs w:val="18"/>
              </w:rPr>
            </w:pPr>
            <w:r w:rsidRPr="00F93E4B">
              <w:rPr>
                <w:rFonts w:ascii="宋体" w:hAnsi="宋体" w:cs="Arial"/>
                <w:color w:val="000000"/>
                <w:sz w:val="18"/>
                <w:szCs w:val="18"/>
              </w:rPr>
              <w:t>1988</w:t>
            </w:r>
            <w:r w:rsidRPr="00F93E4B">
              <w:rPr>
                <w:rFonts w:ascii="宋体" w:hAnsi="宋体" w:cs="Arial" w:hint="eastAsia"/>
                <w:color w:val="000000"/>
                <w:sz w:val="18"/>
                <w:szCs w:val="18"/>
              </w:rPr>
              <w:t>（付款）</w:t>
            </w:r>
            <w:r w:rsidRPr="00F93E4B">
              <w:rPr>
                <w:rFonts w:ascii="宋体" w:hAnsi="宋体" w:cs="Arial"/>
                <w:color w:val="000000"/>
                <w:sz w:val="18"/>
                <w:szCs w:val="18"/>
              </w:rPr>
              <w:t>|9188</w:t>
            </w:r>
            <w:r w:rsidRPr="00F93E4B">
              <w:rPr>
                <w:rFonts w:ascii="宋体" w:hAnsi="宋体" w:cs="Arial" w:hint="eastAsia"/>
                <w:color w:val="000000"/>
                <w:sz w:val="18"/>
                <w:szCs w:val="18"/>
              </w:rPr>
              <w:t xml:space="preserve"> （收款）</w:t>
            </w:r>
          </w:p>
        </w:tc>
      </w:tr>
      <w:tr w:rsidR="0071610D" w:rsidRPr="00F93E4B" w14:paraId="50FE9945"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04095A9F" w14:textId="101D4D63"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3</w:t>
            </w:r>
          </w:p>
        </w:tc>
        <w:tc>
          <w:tcPr>
            <w:tcW w:w="1904" w:type="dxa"/>
            <w:tcBorders>
              <w:top w:val="nil"/>
              <w:left w:val="nil"/>
              <w:bottom w:val="single" w:sz="4" w:space="0" w:color="auto"/>
              <w:right w:val="single" w:sz="4" w:space="0" w:color="auto"/>
            </w:tcBorders>
            <w:shd w:val="clear" w:color="auto" w:fill="auto"/>
            <w:noWrap/>
            <w:hideMark/>
          </w:tcPr>
          <w:p w14:paraId="75E62E98" w14:textId="77777777" w:rsidR="0071610D" w:rsidRPr="00F93E4B" w:rsidRDefault="0071610D" w:rsidP="001E53AC">
            <w:pPr>
              <w:rPr>
                <w:rFonts w:ascii="宋体" w:hAnsi="宋体" w:cs="Arial"/>
                <w:sz w:val="20"/>
                <w:szCs w:val="20"/>
              </w:rPr>
            </w:pPr>
            <w:r w:rsidRPr="00F93E4B">
              <w:rPr>
                <w:rFonts w:ascii="宋体" w:hAnsi="宋体" w:cs="Arial"/>
                <w:sz w:val="20"/>
                <w:szCs w:val="20"/>
              </w:rPr>
              <w:t>TransTime</w:t>
            </w:r>
          </w:p>
        </w:tc>
        <w:tc>
          <w:tcPr>
            <w:tcW w:w="1092" w:type="dxa"/>
            <w:tcBorders>
              <w:top w:val="nil"/>
              <w:left w:val="nil"/>
              <w:bottom w:val="single" w:sz="4" w:space="0" w:color="auto"/>
              <w:right w:val="single" w:sz="4" w:space="0" w:color="auto"/>
            </w:tcBorders>
            <w:shd w:val="clear" w:color="auto" w:fill="auto"/>
            <w:noWrap/>
            <w:hideMark/>
          </w:tcPr>
          <w:p w14:paraId="1A967D33"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交易时间</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1A4DCA4C" w14:textId="77777777" w:rsidR="0071610D" w:rsidRPr="00F93E4B" w:rsidRDefault="0071610D" w:rsidP="001E53AC">
            <w:pPr>
              <w:jc w:val="center"/>
              <w:rPr>
                <w:rFonts w:ascii="宋体" w:hAnsi="宋体" w:cs="Arial"/>
                <w:color w:val="9C0006"/>
                <w:sz w:val="20"/>
                <w:szCs w:val="20"/>
              </w:rPr>
            </w:pPr>
            <w:r w:rsidRPr="00F93E4B">
              <w:rPr>
                <w:rFonts w:ascii="宋体" w:hAnsi="宋体" w:cs="Arial"/>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35568500"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日期</w:t>
            </w:r>
          </w:p>
        </w:tc>
        <w:tc>
          <w:tcPr>
            <w:tcW w:w="708" w:type="dxa"/>
            <w:tcBorders>
              <w:top w:val="nil"/>
              <w:left w:val="nil"/>
              <w:bottom w:val="single" w:sz="4" w:space="0" w:color="auto"/>
              <w:right w:val="single" w:sz="4" w:space="0" w:color="auto"/>
            </w:tcBorders>
            <w:shd w:val="clear" w:color="auto" w:fill="auto"/>
            <w:noWrap/>
            <w:hideMark/>
          </w:tcPr>
          <w:p w14:paraId="53391E1A"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6</w:t>
            </w:r>
          </w:p>
        </w:tc>
        <w:tc>
          <w:tcPr>
            <w:tcW w:w="2375" w:type="dxa"/>
            <w:tcBorders>
              <w:top w:val="nil"/>
              <w:left w:val="nil"/>
              <w:bottom w:val="single" w:sz="4" w:space="0" w:color="auto"/>
              <w:right w:val="single" w:sz="4" w:space="0" w:color="auto"/>
            </w:tcBorders>
            <w:shd w:val="clear" w:color="auto" w:fill="auto"/>
            <w:noWrap/>
            <w:hideMark/>
          </w:tcPr>
          <w:p w14:paraId="5144A1C3" w14:textId="600DECC6" w:rsidR="0071610D" w:rsidRPr="00F93E4B" w:rsidRDefault="0071610D" w:rsidP="001E53AC">
            <w:pPr>
              <w:rPr>
                <w:rFonts w:ascii="宋体" w:hAnsi="宋体" w:cs="Arial"/>
                <w:sz w:val="20"/>
                <w:szCs w:val="20"/>
                <w:lang w:eastAsia="zh-CN"/>
              </w:rPr>
            </w:pPr>
            <w:r w:rsidRPr="00F93E4B">
              <w:rPr>
                <w:rFonts w:ascii="宋体" w:hAnsi="宋体" w:cs="Arial"/>
                <w:sz w:val="20"/>
                <w:szCs w:val="20"/>
                <w:lang w:eastAsia="zh-CN"/>
              </w:rPr>
              <w:t>来源系统产生的交易日期，格式是</w:t>
            </w:r>
            <w:r w:rsidR="00C020CE" w:rsidRPr="00F93E4B">
              <w:rPr>
                <w:rFonts w:ascii="宋体" w:hAnsi="宋体" w:cs="Arial"/>
                <w:sz w:val="20"/>
                <w:szCs w:val="20"/>
                <w:lang w:eastAsia="zh-CN"/>
              </w:rPr>
              <w:t>yyyyMMdd</w:t>
            </w:r>
            <w:r w:rsidR="00C020CE">
              <w:rPr>
                <w:rFonts w:ascii="宋体" w:hAnsi="宋体" w:cs="Arial"/>
                <w:sz w:val="20"/>
                <w:szCs w:val="20"/>
                <w:lang w:eastAsia="zh-CN"/>
              </w:rPr>
              <w:t xml:space="preserve"> </w:t>
            </w:r>
            <w:r w:rsidRPr="00F93E4B">
              <w:rPr>
                <w:rFonts w:ascii="宋体" w:hAnsi="宋体" w:cs="Arial"/>
                <w:sz w:val="20"/>
                <w:szCs w:val="20"/>
                <w:lang w:eastAsia="zh-CN"/>
              </w:rPr>
              <w:t>HH24miss</w:t>
            </w:r>
            <w:r>
              <w:rPr>
                <w:rFonts w:ascii="宋体" w:hAnsi="宋体" w:cs="Arial" w:hint="eastAsia"/>
                <w:sz w:val="20"/>
                <w:szCs w:val="20"/>
                <w:lang w:eastAsia="zh-CN"/>
              </w:rPr>
              <w:t>（</w:t>
            </w:r>
            <w:r w:rsidRPr="00D10847">
              <w:rPr>
                <w:rFonts w:ascii="宋体" w:hAnsi="宋体" w:cs="Arial" w:hint="eastAsia"/>
                <w:color w:val="FF0000"/>
                <w:sz w:val="20"/>
                <w:szCs w:val="20"/>
                <w:lang w:eastAsia="zh-CN"/>
              </w:rPr>
              <w:t>合并交易日期字断</w:t>
            </w:r>
            <w:r>
              <w:rPr>
                <w:rFonts w:ascii="宋体" w:hAnsi="宋体" w:cs="Arial" w:hint="eastAsia"/>
                <w:sz w:val="20"/>
                <w:szCs w:val="20"/>
                <w:lang w:eastAsia="zh-CN"/>
              </w:rPr>
              <w:t>）</w:t>
            </w:r>
          </w:p>
        </w:tc>
      </w:tr>
      <w:tr w:rsidR="0071610D" w:rsidRPr="00F93E4B" w14:paraId="5B4ED6F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524AC754" w14:textId="48010732"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4</w:t>
            </w:r>
          </w:p>
        </w:tc>
        <w:tc>
          <w:tcPr>
            <w:tcW w:w="1904" w:type="dxa"/>
            <w:tcBorders>
              <w:top w:val="nil"/>
              <w:left w:val="nil"/>
              <w:bottom w:val="single" w:sz="4" w:space="0" w:color="auto"/>
              <w:right w:val="single" w:sz="4" w:space="0" w:color="auto"/>
            </w:tcBorders>
            <w:shd w:val="clear" w:color="auto" w:fill="auto"/>
            <w:noWrap/>
            <w:hideMark/>
          </w:tcPr>
          <w:p w14:paraId="19CDC480" w14:textId="77777777" w:rsidR="0071610D" w:rsidRPr="00F93E4B" w:rsidRDefault="0071610D" w:rsidP="001E53AC">
            <w:pPr>
              <w:rPr>
                <w:rFonts w:ascii="宋体" w:hAnsi="宋体" w:cs="Arial"/>
                <w:sz w:val="20"/>
                <w:szCs w:val="20"/>
              </w:rPr>
            </w:pPr>
            <w:r w:rsidRPr="00F93E4B">
              <w:rPr>
                <w:rFonts w:ascii="宋体" w:hAnsi="宋体" w:cs="Arial"/>
                <w:sz w:val="20"/>
                <w:szCs w:val="20"/>
              </w:rPr>
              <w:t>TransSeq</w:t>
            </w:r>
          </w:p>
        </w:tc>
        <w:tc>
          <w:tcPr>
            <w:tcW w:w="1092" w:type="dxa"/>
            <w:tcBorders>
              <w:top w:val="nil"/>
              <w:left w:val="nil"/>
              <w:bottom w:val="single" w:sz="4" w:space="0" w:color="auto"/>
              <w:right w:val="single" w:sz="4" w:space="0" w:color="auto"/>
            </w:tcBorders>
            <w:shd w:val="clear" w:color="auto" w:fill="auto"/>
            <w:noWrap/>
            <w:hideMark/>
          </w:tcPr>
          <w:p w14:paraId="05F813F5"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交易流水号</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19224CFD"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53F0351D"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1328402"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49FF1ED6" w14:textId="77777777" w:rsidR="0071610D" w:rsidRPr="00F93E4B" w:rsidRDefault="0071610D" w:rsidP="001E53AC">
            <w:pPr>
              <w:rPr>
                <w:rFonts w:ascii="宋体" w:hAnsi="宋体" w:cs="Arial"/>
                <w:sz w:val="20"/>
                <w:szCs w:val="20"/>
              </w:rPr>
            </w:pPr>
            <w:r w:rsidRPr="00F93E4B">
              <w:rPr>
                <w:rFonts w:ascii="宋体" w:hAnsi="宋体" w:cs="Arial" w:hint="eastAsia"/>
                <w:sz w:val="20"/>
                <w:szCs w:val="20"/>
              </w:rPr>
              <w:t>时间戳，格式是</w:t>
            </w:r>
            <w:r w:rsidRPr="00F93E4B">
              <w:rPr>
                <w:rFonts w:ascii="宋体" w:hAnsi="宋体" w:cs="Arial"/>
                <w:sz w:val="20"/>
                <w:szCs w:val="20"/>
              </w:rPr>
              <w:t>yyyymmddhh24missff4</w:t>
            </w:r>
            <w:r>
              <w:rPr>
                <w:rFonts w:ascii="宋体" w:hAnsi="宋体" w:cs="Arial" w:hint="eastAsia"/>
                <w:sz w:val="20"/>
                <w:szCs w:val="20"/>
              </w:rPr>
              <w:t>（我们提交流水号）</w:t>
            </w:r>
          </w:p>
        </w:tc>
      </w:tr>
      <w:tr w:rsidR="0071610D" w:rsidRPr="00F93E4B" w14:paraId="05E1532D"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71FAAB18" w14:textId="79245E6C"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5</w:t>
            </w:r>
          </w:p>
        </w:tc>
        <w:tc>
          <w:tcPr>
            <w:tcW w:w="1904" w:type="dxa"/>
            <w:tcBorders>
              <w:top w:val="nil"/>
              <w:left w:val="nil"/>
              <w:bottom w:val="single" w:sz="4" w:space="0" w:color="auto"/>
              <w:right w:val="single" w:sz="4" w:space="0" w:color="auto"/>
            </w:tcBorders>
            <w:shd w:val="clear" w:color="auto" w:fill="auto"/>
            <w:noWrap/>
            <w:hideMark/>
          </w:tcPr>
          <w:p w14:paraId="3882A198" w14:textId="77777777" w:rsidR="0071610D" w:rsidRPr="00F93E4B" w:rsidRDefault="0071610D" w:rsidP="001E53AC">
            <w:pPr>
              <w:rPr>
                <w:rFonts w:ascii="宋体" w:hAnsi="宋体" w:cs="Arial"/>
                <w:sz w:val="20"/>
                <w:szCs w:val="20"/>
              </w:rPr>
            </w:pPr>
            <w:r w:rsidRPr="00F93E4B">
              <w:rPr>
                <w:rFonts w:ascii="宋体" w:hAnsi="宋体" w:cs="Arial"/>
                <w:sz w:val="20"/>
                <w:szCs w:val="20"/>
              </w:rPr>
              <w:t>RtnCode</w:t>
            </w:r>
          </w:p>
        </w:tc>
        <w:tc>
          <w:tcPr>
            <w:tcW w:w="1092" w:type="dxa"/>
            <w:tcBorders>
              <w:top w:val="nil"/>
              <w:left w:val="nil"/>
              <w:bottom w:val="single" w:sz="4" w:space="0" w:color="auto"/>
              <w:right w:val="single" w:sz="4" w:space="0" w:color="auto"/>
            </w:tcBorders>
            <w:shd w:val="clear" w:color="auto" w:fill="auto"/>
            <w:noWrap/>
            <w:hideMark/>
          </w:tcPr>
          <w:p w14:paraId="067E1106"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交易返回码</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2D5FCDA0"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4F6040AD"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3A9E069D"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w:t>
            </w:r>
          </w:p>
        </w:tc>
        <w:tc>
          <w:tcPr>
            <w:tcW w:w="2375" w:type="dxa"/>
            <w:tcBorders>
              <w:top w:val="nil"/>
              <w:left w:val="nil"/>
              <w:bottom w:val="single" w:sz="4" w:space="0" w:color="auto"/>
              <w:right w:val="single" w:sz="4" w:space="0" w:color="auto"/>
            </w:tcBorders>
            <w:shd w:val="clear" w:color="auto" w:fill="auto"/>
            <w:noWrap/>
            <w:hideMark/>
          </w:tcPr>
          <w:p w14:paraId="5B707FBD"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参考交易返回码表页</w:t>
            </w:r>
          </w:p>
        </w:tc>
      </w:tr>
      <w:tr w:rsidR="0071610D" w:rsidRPr="00F93E4B" w14:paraId="0919C006"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30408CD6" w14:textId="61552AA3" w:rsidR="0071610D" w:rsidRPr="00F93E4B" w:rsidRDefault="0071610D" w:rsidP="001E53AC">
            <w:pPr>
              <w:jc w:val="center"/>
              <w:rPr>
                <w:rFonts w:ascii="宋体" w:hAnsi="宋体" w:cs="Arial"/>
                <w:sz w:val="20"/>
                <w:szCs w:val="20"/>
              </w:rPr>
            </w:pPr>
            <w:r w:rsidRPr="00F93E4B">
              <w:rPr>
                <w:rFonts w:ascii="宋体" w:hAnsi="宋体" w:cs="Arial"/>
                <w:sz w:val="20"/>
                <w:szCs w:val="20"/>
              </w:rPr>
              <w:t>H</w:t>
            </w:r>
            <w:r w:rsidR="00C020CE">
              <w:rPr>
                <w:rFonts w:ascii="宋体" w:hAnsi="宋体" w:cs="Arial"/>
                <w:sz w:val="20"/>
                <w:szCs w:val="20"/>
              </w:rPr>
              <w:t>6</w:t>
            </w:r>
          </w:p>
        </w:tc>
        <w:tc>
          <w:tcPr>
            <w:tcW w:w="1904" w:type="dxa"/>
            <w:tcBorders>
              <w:top w:val="nil"/>
              <w:left w:val="nil"/>
              <w:bottom w:val="single" w:sz="4" w:space="0" w:color="auto"/>
              <w:right w:val="single" w:sz="4" w:space="0" w:color="auto"/>
            </w:tcBorders>
            <w:shd w:val="clear" w:color="auto" w:fill="auto"/>
            <w:noWrap/>
            <w:hideMark/>
          </w:tcPr>
          <w:p w14:paraId="3767BD04" w14:textId="77777777" w:rsidR="0071610D" w:rsidRPr="00F93E4B" w:rsidRDefault="0071610D" w:rsidP="001E53AC">
            <w:pPr>
              <w:rPr>
                <w:rFonts w:ascii="宋体" w:hAnsi="宋体" w:cs="Arial"/>
                <w:sz w:val="20"/>
                <w:szCs w:val="20"/>
              </w:rPr>
            </w:pPr>
            <w:r w:rsidRPr="00F93E4B">
              <w:rPr>
                <w:rFonts w:ascii="宋体" w:hAnsi="宋体" w:cs="Arial"/>
                <w:sz w:val="20"/>
                <w:szCs w:val="20"/>
              </w:rPr>
              <w:t>RtnMsg</w:t>
            </w:r>
          </w:p>
        </w:tc>
        <w:tc>
          <w:tcPr>
            <w:tcW w:w="1092" w:type="dxa"/>
            <w:tcBorders>
              <w:top w:val="nil"/>
              <w:left w:val="nil"/>
              <w:bottom w:val="single" w:sz="4" w:space="0" w:color="auto"/>
              <w:right w:val="single" w:sz="4" w:space="0" w:color="auto"/>
            </w:tcBorders>
            <w:shd w:val="clear" w:color="auto" w:fill="auto"/>
            <w:noWrap/>
            <w:hideMark/>
          </w:tcPr>
          <w:p w14:paraId="21CB230A"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交易返回描述</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090BEF48"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29E75CEC"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2BE49351"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50</w:t>
            </w:r>
          </w:p>
        </w:tc>
        <w:tc>
          <w:tcPr>
            <w:tcW w:w="2375" w:type="dxa"/>
            <w:tcBorders>
              <w:top w:val="nil"/>
              <w:left w:val="nil"/>
              <w:bottom w:val="single" w:sz="4" w:space="0" w:color="auto"/>
              <w:right w:val="single" w:sz="4" w:space="0" w:color="auto"/>
            </w:tcBorders>
            <w:shd w:val="clear" w:color="auto" w:fill="auto"/>
            <w:noWrap/>
            <w:hideMark/>
          </w:tcPr>
          <w:p w14:paraId="7AF44C22" w14:textId="77777777" w:rsidR="0071610D" w:rsidRPr="00F93E4B" w:rsidRDefault="0071610D" w:rsidP="001E53AC">
            <w:pPr>
              <w:rPr>
                <w:rFonts w:ascii="宋体" w:hAnsi="宋体" w:cs="Arial"/>
                <w:sz w:val="20"/>
                <w:szCs w:val="20"/>
              </w:rPr>
            </w:pPr>
            <w:r w:rsidRPr="00F93E4B">
              <w:rPr>
                <w:rFonts w:ascii="宋体" w:hAnsi="宋体" w:cs="Arial"/>
                <w:sz w:val="20"/>
                <w:szCs w:val="20"/>
              </w:rPr>
              <w:t xml:space="preserve">　</w:t>
            </w:r>
          </w:p>
        </w:tc>
      </w:tr>
      <w:tr w:rsidR="0071610D" w:rsidRPr="00F93E4B" w14:paraId="59576FA3"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3BE84979" w14:textId="77777777" w:rsidR="0071610D" w:rsidRPr="00F93E4B" w:rsidRDefault="0071610D" w:rsidP="001E53AC">
            <w:pPr>
              <w:rPr>
                <w:rFonts w:ascii="宋体" w:hAnsi="宋体" w:cs="宋体"/>
                <w:b/>
                <w:bCs/>
                <w:color w:val="000000"/>
                <w:sz w:val="20"/>
                <w:szCs w:val="20"/>
              </w:rPr>
            </w:pPr>
            <w:r w:rsidRPr="00F93E4B">
              <w:rPr>
                <w:rFonts w:ascii="宋体" w:hAnsi="宋体" w:cs="宋体"/>
                <w:b/>
                <w:bCs/>
                <w:color w:val="000000"/>
                <w:sz w:val="20"/>
                <w:szCs w:val="20"/>
              </w:rPr>
              <w:t>OUT</w:t>
            </w:r>
          </w:p>
        </w:tc>
      </w:tr>
      <w:tr w:rsidR="0071610D" w:rsidRPr="00F93E4B" w14:paraId="10D7BEE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0A62A167"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S1</w:t>
            </w:r>
          </w:p>
        </w:tc>
        <w:tc>
          <w:tcPr>
            <w:tcW w:w="1904" w:type="dxa"/>
            <w:tcBorders>
              <w:top w:val="nil"/>
              <w:left w:val="nil"/>
              <w:bottom w:val="single" w:sz="4" w:space="0" w:color="auto"/>
              <w:right w:val="single" w:sz="4" w:space="0" w:color="auto"/>
            </w:tcBorders>
            <w:shd w:val="clear" w:color="auto" w:fill="auto"/>
            <w:noWrap/>
            <w:hideMark/>
          </w:tcPr>
          <w:p w14:paraId="04D69016" w14:textId="77777777" w:rsidR="0071610D" w:rsidRPr="00F93E4B" w:rsidRDefault="0071610D" w:rsidP="001E53AC">
            <w:pPr>
              <w:rPr>
                <w:rFonts w:ascii="宋体" w:hAnsi="宋体" w:cs="Arial"/>
                <w:sz w:val="20"/>
                <w:szCs w:val="20"/>
              </w:rPr>
            </w:pPr>
            <w:r w:rsidRPr="00F93E4B">
              <w:rPr>
                <w:rFonts w:ascii="宋体" w:hAnsi="宋体" w:cs="Arial"/>
                <w:sz w:val="20"/>
                <w:szCs w:val="20"/>
              </w:rPr>
              <w:t>ReqSeqID</w:t>
            </w:r>
          </w:p>
        </w:tc>
        <w:tc>
          <w:tcPr>
            <w:tcW w:w="1092" w:type="dxa"/>
            <w:tcBorders>
              <w:top w:val="nil"/>
              <w:left w:val="nil"/>
              <w:bottom w:val="single" w:sz="4" w:space="0" w:color="auto"/>
              <w:right w:val="single" w:sz="4" w:space="0" w:color="auto"/>
            </w:tcBorders>
            <w:shd w:val="clear" w:color="auto" w:fill="auto"/>
            <w:noWrap/>
            <w:vAlign w:val="center"/>
            <w:hideMark/>
          </w:tcPr>
          <w:p w14:paraId="36626127"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交易批号</w:t>
            </w:r>
          </w:p>
        </w:tc>
        <w:tc>
          <w:tcPr>
            <w:tcW w:w="873" w:type="dxa"/>
            <w:tcBorders>
              <w:top w:val="single" w:sz="4" w:space="0" w:color="auto"/>
              <w:left w:val="single" w:sz="4" w:space="0" w:color="auto"/>
              <w:bottom w:val="single" w:sz="4" w:space="0" w:color="auto"/>
              <w:right w:val="single" w:sz="4" w:space="0" w:color="auto"/>
            </w:tcBorders>
            <w:shd w:val="clear" w:color="000000" w:fill="FFC7CE"/>
            <w:noWrap/>
            <w:hideMark/>
          </w:tcPr>
          <w:p w14:paraId="7735E1BE" w14:textId="77777777" w:rsidR="0071610D" w:rsidRPr="00F93E4B" w:rsidRDefault="0071610D" w:rsidP="001E53AC">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851" w:type="dxa"/>
            <w:tcBorders>
              <w:top w:val="nil"/>
              <w:left w:val="nil"/>
              <w:bottom w:val="single" w:sz="4" w:space="0" w:color="auto"/>
              <w:right w:val="single" w:sz="4" w:space="0" w:color="auto"/>
            </w:tcBorders>
            <w:shd w:val="clear" w:color="auto" w:fill="auto"/>
            <w:noWrap/>
            <w:hideMark/>
          </w:tcPr>
          <w:p w14:paraId="69222849"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数字</w:t>
            </w:r>
          </w:p>
        </w:tc>
        <w:tc>
          <w:tcPr>
            <w:tcW w:w="708" w:type="dxa"/>
            <w:tcBorders>
              <w:top w:val="nil"/>
              <w:left w:val="nil"/>
              <w:bottom w:val="single" w:sz="4" w:space="0" w:color="auto"/>
              <w:right w:val="single" w:sz="4" w:space="0" w:color="auto"/>
            </w:tcBorders>
            <w:shd w:val="clear" w:color="auto" w:fill="auto"/>
            <w:noWrap/>
            <w:hideMark/>
          </w:tcPr>
          <w:p w14:paraId="5E7078DF"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30</w:t>
            </w:r>
          </w:p>
        </w:tc>
        <w:tc>
          <w:tcPr>
            <w:tcW w:w="2375" w:type="dxa"/>
            <w:tcBorders>
              <w:top w:val="nil"/>
              <w:left w:val="nil"/>
              <w:bottom w:val="single" w:sz="4" w:space="0" w:color="auto"/>
              <w:right w:val="single" w:sz="4" w:space="0" w:color="auto"/>
            </w:tcBorders>
            <w:shd w:val="clear" w:color="auto" w:fill="auto"/>
            <w:noWrap/>
            <w:hideMark/>
          </w:tcPr>
          <w:p w14:paraId="1BD9E29F" w14:textId="77777777" w:rsidR="0071610D" w:rsidRPr="00F93E4B" w:rsidRDefault="0071610D" w:rsidP="001E53AC">
            <w:pPr>
              <w:rPr>
                <w:rFonts w:ascii="宋体" w:hAnsi="宋体" w:cs="Arial"/>
                <w:sz w:val="20"/>
                <w:szCs w:val="20"/>
              </w:rPr>
            </w:pPr>
            <w:r w:rsidRPr="00F93E4B">
              <w:rPr>
                <w:rFonts w:ascii="宋体" w:hAnsi="宋体" w:cs="Arial"/>
                <w:sz w:val="20"/>
                <w:szCs w:val="20"/>
              </w:rPr>
              <w:t>全局唯一</w:t>
            </w:r>
          </w:p>
        </w:tc>
      </w:tr>
      <w:tr w:rsidR="0071610D" w:rsidRPr="00F93E4B" w14:paraId="19E76BEF"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3FC3BF9F"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S2</w:t>
            </w:r>
          </w:p>
        </w:tc>
        <w:tc>
          <w:tcPr>
            <w:tcW w:w="1904" w:type="dxa"/>
            <w:tcBorders>
              <w:top w:val="nil"/>
              <w:left w:val="nil"/>
              <w:bottom w:val="single" w:sz="4" w:space="0" w:color="auto"/>
              <w:right w:val="single" w:sz="4" w:space="0" w:color="auto"/>
            </w:tcBorders>
            <w:shd w:val="clear" w:color="auto" w:fill="auto"/>
            <w:noWrap/>
            <w:hideMark/>
          </w:tcPr>
          <w:p w14:paraId="539AFB78" w14:textId="77777777" w:rsidR="0071610D" w:rsidRPr="00F93E4B" w:rsidRDefault="0071610D" w:rsidP="001E53AC">
            <w:pPr>
              <w:rPr>
                <w:rFonts w:ascii="宋体" w:hAnsi="宋体" w:cs="Arial"/>
                <w:sz w:val="20"/>
                <w:szCs w:val="20"/>
              </w:rPr>
            </w:pPr>
            <w:r w:rsidRPr="00F93E4B">
              <w:rPr>
                <w:rFonts w:ascii="宋体" w:hAnsi="宋体" w:cs="Arial"/>
                <w:sz w:val="20"/>
                <w:szCs w:val="20"/>
              </w:rPr>
              <w:t>ReqReserved1</w:t>
            </w:r>
          </w:p>
        </w:tc>
        <w:tc>
          <w:tcPr>
            <w:tcW w:w="1092" w:type="dxa"/>
            <w:tcBorders>
              <w:top w:val="nil"/>
              <w:left w:val="nil"/>
              <w:bottom w:val="single" w:sz="4" w:space="0" w:color="auto"/>
              <w:right w:val="single" w:sz="4" w:space="0" w:color="auto"/>
            </w:tcBorders>
            <w:shd w:val="clear" w:color="auto" w:fill="auto"/>
            <w:noWrap/>
            <w:vAlign w:val="center"/>
            <w:hideMark/>
          </w:tcPr>
          <w:p w14:paraId="7BAE1A15"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保留字段</w:t>
            </w:r>
          </w:p>
        </w:tc>
        <w:tc>
          <w:tcPr>
            <w:tcW w:w="873" w:type="dxa"/>
            <w:tcBorders>
              <w:top w:val="nil"/>
              <w:left w:val="nil"/>
              <w:bottom w:val="single" w:sz="4" w:space="0" w:color="auto"/>
              <w:right w:val="single" w:sz="4" w:space="0" w:color="auto"/>
            </w:tcBorders>
            <w:shd w:val="clear" w:color="auto" w:fill="auto"/>
            <w:noWrap/>
            <w:hideMark/>
          </w:tcPr>
          <w:p w14:paraId="612BA29F"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选输项</w:t>
            </w:r>
          </w:p>
        </w:tc>
        <w:tc>
          <w:tcPr>
            <w:tcW w:w="851" w:type="dxa"/>
            <w:tcBorders>
              <w:top w:val="nil"/>
              <w:left w:val="nil"/>
              <w:bottom w:val="single" w:sz="4" w:space="0" w:color="auto"/>
              <w:right w:val="single" w:sz="4" w:space="0" w:color="auto"/>
            </w:tcBorders>
            <w:shd w:val="clear" w:color="auto" w:fill="auto"/>
            <w:noWrap/>
            <w:hideMark/>
          </w:tcPr>
          <w:p w14:paraId="620A8580"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48B0743D"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100</w:t>
            </w:r>
          </w:p>
        </w:tc>
        <w:tc>
          <w:tcPr>
            <w:tcW w:w="2375" w:type="dxa"/>
            <w:tcBorders>
              <w:top w:val="nil"/>
              <w:left w:val="nil"/>
              <w:bottom w:val="single" w:sz="4" w:space="0" w:color="auto"/>
              <w:right w:val="single" w:sz="4" w:space="0" w:color="auto"/>
            </w:tcBorders>
            <w:shd w:val="clear" w:color="auto" w:fill="auto"/>
            <w:noWrap/>
            <w:hideMark/>
          </w:tcPr>
          <w:p w14:paraId="346821DA" w14:textId="77777777" w:rsidR="0071610D" w:rsidRPr="00F93E4B" w:rsidRDefault="0071610D" w:rsidP="001E53AC">
            <w:pPr>
              <w:rPr>
                <w:rFonts w:ascii="宋体" w:hAnsi="宋体" w:cs="宋体"/>
                <w:sz w:val="20"/>
                <w:szCs w:val="20"/>
              </w:rPr>
            </w:pPr>
            <w:r w:rsidRPr="00F93E4B">
              <w:rPr>
                <w:rFonts w:ascii="宋体" w:hAnsi="宋体" w:cs="宋体"/>
                <w:sz w:val="20"/>
                <w:szCs w:val="20"/>
              </w:rPr>
              <w:t>预留</w:t>
            </w:r>
          </w:p>
        </w:tc>
      </w:tr>
      <w:tr w:rsidR="0071610D" w:rsidRPr="00F93E4B" w14:paraId="05E0522A" w14:textId="77777777" w:rsidTr="00C020CE">
        <w:trPr>
          <w:trHeight w:val="255"/>
        </w:trPr>
        <w:tc>
          <w:tcPr>
            <w:tcW w:w="917" w:type="dxa"/>
            <w:tcBorders>
              <w:top w:val="nil"/>
              <w:left w:val="single" w:sz="4" w:space="0" w:color="auto"/>
              <w:bottom w:val="single" w:sz="4" w:space="0" w:color="auto"/>
              <w:right w:val="single" w:sz="4" w:space="0" w:color="auto"/>
            </w:tcBorders>
            <w:shd w:val="clear" w:color="auto" w:fill="auto"/>
            <w:noWrap/>
            <w:hideMark/>
          </w:tcPr>
          <w:p w14:paraId="5E246B17"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S3</w:t>
            </w:r>
          </w:p>
        </w:tc>
        <w:tc>
          <w:tcPr>
            <w:tcW w:w="1904" w:type="dxa"/>
            <w:tcBorders>
              <w:top w:val="nil"/>
              <w:left w:val="nil"/>
              <w:bottom w:val="single" w:sz="4" w:space="0" w:color="auto"/>
              <w:right w:val="single" w:sz="4" w:space="0" w:color="auto"/>
            </w:tcBorders>
            <w:shd w:val="clear" w:color="auto" w:fill="auto"/>
            <w:noWrap/>
            <w:hideMark/>
          </w:tcPr>
          <w:p w14:paraId="362D4532" w14:textId="77777777" w:rsidR="0071610D" w:rsidRPr="00F93E4B" w:rsidRDefault="0071610D" w:rsidP="001E53AC">
            <w:pPr>
              <w:rPr>
                <w:rFonts w:ascii="宋体" w:hAnsi="宋体" w:cs="Arial"/>
                <w:sz w:val="20"/>
                <w:szCs w:val="20"/>
              </w:rPr>
            </w:pPr>
            <w:r w:rsidRPr="00F93E4B">
              <w:rPr>
                <w:rFonts w:ascii="宋体" w:hAnsi="宋体" w:cs="Arial"/>
                <w:sz w:val="20"/>
                <w:szCs w:val="20"/>
              </w:rPr>
              <w:t>ReqReserved2</w:t>
            </w:r>
          </w:p>
        </w:tc>
        <w:tc>
          <w:tcPr>
            <w:tcW w:w="1092" w:type="dxa"/>
            <w:tcBorders>
              <w:top w:val="nil"/>
              <w:left w:val="nil"/>
              <w:bottom w:val="single" w:sz="4" w:space="0" w:color="auto"/>
              <w:right w:val="single" w:sz="4" w:space="0" w:color="auto"/>
            </w:tcBorders>
            <w:shd w:val="clear" w:color="auto" w:fill="auto"/>
            <w:noWrap/>
            <w:vAlign w:val="center"/>
            <w:hideMark/>
          </w:tcPr>
          <w:p w14:paraId="01C461F7"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保留字段</w:t>
            </w:r>
          </w:p>
        </w:tc>
        <w:tc>
          <w:tcPr>
            <w:tcW w:w="873" w:type="dxa"/>
            <w:tcBorders>
              <w:top w:val="nil"/>
              <w:left w:val="nil"/>
              <w:bottom w:val="single" w:sz="4" w:space="0" w:color="auto"/>
              <w:right w:val="single" w:sz="4" w:space="0" w:color="auto"/>
            </w:tcBorders>
            <w:shd w:val="clear" w:color="auto" w:fill="auto"/>
            <w:noWrap/>
            <w:hideMark/>
          </w:tcPr>
          <w:p w14:paraId="65EEE931"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选输项</w:t>
            </w:r>
          </w:p>
        </w:tc>
        <w:tc>
          <w:tcPr>
            <w:tcW w:w="851" w:type="dxa"/>
            <w:tcBorders>
              <w:top w:val="nil"/>
              <w:left w:val="nil"/>
              <w:bottom w:val="single" w:sz="4" w:space="0" w:color="auto"/>
              <w:right w:val="single" w:sz="4" w:space="0" w:color="auto"/>
            </w:tcBorders>
            <w:shd w:val="clear" w:color="auto" w:fill="auto"/>
            <w:noWrap/>
            <w:hideMark/>
          </w:tcPr>
          <w:p w14:paraId="1974D9F1" w14:textId="77777777" w:rsidR="0071610D" w:rsidRPr="00F93E4B" w:rsidRDefault="0071610D" w:rsidP="001E53AC">
            <w:pPr>
              <w:jc w:val="center"/>
              <w:rPr>
                <w:rFonts w:ascii="宋体" w:hAnsi="宋体" w:cs="宋体"/>
                <w:sz w:val="20"/>
                <w:szCs w:val="20"/>
              </w:rPr>
            </w:pPr>
            <w:r w:rsidRPr="00F93E4B">
              <w:rPr>
                <w:rFonts w:ascii="宋体" w:hAnsi="宋体" w:cs="宋体" w:hint="eastAsia"/>
                <w:sz w:val="20"/>
                <w:szCs w:val="20"/>
              </w:rPr>
              <w:t>字符</w:t>
            </w:r>
          </w:p>
        </w:tc>
        <w:tc>
          <w:tcPr>
            <w:tcW w:w="708" w:type="dxa"/>
            <w:tcBorders>
              <w:top w:val="nil"/>
              <w:left w:val="nil"/>
              <w:bottom w:val="single" w:sz="4" w:space="0" w:color="auto"/>
              <w:right w:val="single" w:sz="4" w:space="0" w:color="auto"/>
            </w:tcBorders>
            <w:shd w:val="clear" w:color="auto" w:fill="auto"/>
            <w:noWrap/>
            <w:hideMark/>
          </w:tcPr>
          <w:p w14:paraId="32D9B490" w14:textId="77777777" w:rsidR="0071610D" w:rsidRPr="00F93E4B" w:rsidRDefault="0071610D" w:rsidP="001E53AC">
            <w:pPr>
              <w:jc w:val="center"/>
              <w:rPr>
                <w:rFonts w:ascii="宋体" w:hAnsi="宋体" w:cs="Arial"/>
                <w:sz w:val="20"/>
                <w:szCs w:val="20"/>
              </w:rPr>
            </w:pPr>
            <w:r w:rsidRPr="00F93E4B">
              <w:rPr>
                <w:rFonts w:ascii="宋体" w:hAnsi="宋体" w:cs="Arial"/>
                <w:sz w:val="20"/>
                <w:szCs w:val="20"/>
              </w:rPr>
              <w:t>100</w:t>
            </w:r>
          </w:p>
        </w:tc>
        <w:tc>
          <w:tcPr>
            <w:tcW w:w="2375" w:type="dxa"/>
            <w:tcBorders>
              <w:top w:val="nil"/>
              <w:left w:val="nil"/>
              <w:bottom w:val="single" w:sz="4" w:space="0" w:color="auto"/>
              <w:right w:val="single" w:sz="4" w:space="0" w:color="auto"/>
            </w:tcBorders>
            <w:shd w:val="clear" w:color="auto" w:fill="auto"/>
            <w:noWrap/>
            <w:hideMark/>
          </w:tcPr>
          <w:p w14:paraId="64F0D320" w14:textId="77777777" w:rsidR="0071610D" w:rsidRPr="00F93E4B" w:rsidRDefault="0071610D" w:rsidP="001E53AC">
            <w:pPr>
              <w:rPr>
                <w:rFonts w:ascii="宋体" w:hAnsi="宋体" w:cs="宋体"/>
                <w:sz w:val="20"/>
                <w:szCs w:val="20"/>
              </w:rPr>
            </w:pPr>
            <w:r w:rsidRPr="00F93E4B">
              <w:rPr>
                <w:rFonts w:ascii="宋体" w:hAnsi="宋体" w:cs="宋体" w:hint="eastAsia"/>
                <w:sz w:val="20"/>
                <w:szCs w:val="20"/>
              </w:rPr>
              <w:t>预留</w:t>
            </w:r>
          </w:p>
        </w:tc>
      </w:tr>
      <w:tr w:rsidR="0071610D" w:rsidRPr="00F93E4B" w14:paraId="2814E100" w14:textId="77777777" w:rsidTr="00C020CE">
        <w:trPr>
          <w:trHeight w:val="255"/>
        </w:trPr>
        <w:tc>
          <w:tcPr>
            <w:tcW w:w="8720"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9BCB914" w14:textId="77777777" w:rsidR="0071610D" w:rsidRPr="00F93E4B" w:rsidRDefault="0071610D" w:rsidP="001E53AC">
            <w:pPr>
              <w:rPr>
                <w:rFonts w:ascii="宋体" w:hAnsi="宋体" w:cs="宋体"/>
                <w:b/>
                <w:bCs/>
                <w:color w:val="000000"/>
                <w:sz w:val="20"/>
                <w:szCs w:val="20"/>
              </w:rPr>
            </w:pPr>
            <w:r w:rsidRPr="00F93E4B">
              <w:rPr>
                <w:rFonts w:ascii="宋体" w:hAnsi="宋体" w:cs="宋体" w:hint="eastAsia"/>
                <w:b/>
                <w:bCs/>
                <w:color w:val="000000"/>
                <w:sz w:val="20"/>
                <w:szCs w:val="20"/>
              </w:rPr>
              <w:t>指令明细</w:t>
            </w:r>
          </w:p>
        </w:tc>
      </w:tr>
    </w:tbl>
    <w:p w14:paraId="44088156" w14:textId="77777777" w:rsidR="0071610D" w:rsidRPr="00F93E4B" w:rsidRDefault="0071610D" w:rsidP="0071610D">
      <w:pPr>
        <w:rPr>
          <w:rFonts w:ascii="宋体" w:hAnsi="宋体"/>
          <w:lang w:val="x-none"/>
        </w:rPr>
      </w:pPr>
    </w:p>
    <w:p w14:paraId="15568CE6" w14:textId="77777777" w:rsidR="0071610D" w:rsidRPr="00B07A0D" w:rsidRDefault="0071610D" w:rsidP="0071610D">
      <w:pPr>
        <w:rPr>
          <w:lang w:eastAsia="zh-CN"/>
        </w:rPr>
      </w:pPr>
    </w:p>
    <w:p w14:paraId="34680010" w14:textId="56DFFCD8" w:rsidR="0071610D" w:rsidRPr="00B07A0D" w:rsidDel="00915544" w:rsidRDefault="0071610D" w:rsidP="0071610D">
      <w:pPr>
        <w:pStyle w:val="40"/>
        <w:numPr>
          <w:ilvl w:val="3"/>
          <w:numId w:val="2"/>
        </w:numPr>
        <w:rPr>
          <w:del w:id="166" w:author="F" w:date="2019-04-12T14:41:00Z"/>
          <w:lang w:eastAsia="zh-CN"/>
        </w:rPr>
      </w:pPr>
      <w:del w:id="167" w:author="F" w:date="2019-04-12T14:41:00Z">
        <w:r w:rsidDel="00915544">
          <w:rPr>
            <w:lang w:eastAsia="zh-CN"/>
          </w:rPr>
          <w:delText>批量代付状态查询接口业务元素</w:delText>
        </w:r>
      </w:del>
    </w:p>
    <w:tbl>
      <w:tblPr>
        <w:tblW w:w="5000" w:type="pct"/>
        <w:tblLayout w:type="fixed"/>
        <w:tblCellMar>
          <w:top w:w="15" w:type="dxa"/>
          <w:bottom w:w="15" w:type="dxa"/>
        </w:tblCellMar>
        <w:tblLook w:val="04A0" w:firstRow="1" w:lastRow="0" w:firstColumn="1" w:lastColumn="0" w:noHBand="0" w:noVBand="1"/>
      </w:tblPr>
      <w:tblGrid>
        <w:gridCol w:w="769"/>
        <w:gridCol w:w="1607"/>
        <w:gridCol w:w="1335"/>
        <w:gridCol w:w="970"/>
        <w:gridCol w:w="7"/>
        <w:gridCol w:w="831"/>
        <w:gridCol w:w="696"/>
        <w:gridCol w:w="2313"/>
      </w:tblGrid>
      <w:tr w:rsidR="0071610D" w:rsidRPr="00F93E4B" w:rsidDel="00915544" w14:paraId="1A927BE7" w14:textId="473679D8" w:rsidTr="001E53AC">
        <w:trPr>
          <w:trHeight w:val="240"/>
          <w:del w:id="168" w:author="F" w:date="2019-04-12T14:41:00Z"/>
        </w:trPr>
        <w:tc>
          <w:tcPr>
            <w:tcW w:w="451" w:type="pct"/>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14D73B9C" w14:textId="4B34348A" w:rsidR="0071610D" w:rsidRPr="00F93E4B" w:rsidDel="00915544" w:rsidRDefault="0071610D" w:rsidP="001E53AC">
            <w:pPr>
              <w:rPr>
                <w:del w:id="169" w:author="F" w:date="2019-04-12T14:41:00Z"/>
                <w:rFonts w:ascii="宋体" w:hAnsi="宋体" w:cs="宋体"/>
                <w:color w:val="FFCC00"/>
                <w:sz w:val="20"/>
                <w:szCs w:val="20"/>
              </w:rPr>
            </w:pPr>
            <w:del w:id="170" w:author="F" w:date="2019-04-12T14:41:00Z">
              <w:r w:rsidRPr="00F93E4B" w:rsidDel="00915544">
                <w:rPr>
                  <w:rFonts w:ascii="宋体" w:hAnsi="宋体" w:cs="宋体" w:hint="eastAsia"/>
                  <w:color w:val="FFCC00"/>
                  <w:sz w:val="20"/>
                  <w:szCs w:val="20"/>
                </w:rPr>
                <w:delText>请求报文</w:delText>
              </w:r>
            </w:del>
          </w:p>
        </w:tc>
        <w:tc>
          <w:tcPr>
            <w:tcW w:w="4549" w:type="pct"/>
            <w:gridSpan w:val="7"/>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20168253" w14:textId="523B4798" w:rsidR="0071610D" w:rsidRPr="00F93E4B" w:rsidDel="00915544" w:rsidRDefault="0071610D" w:rsidP="001E53AC">
            <w:pPr>
              <w:rPr>
                <w:del w:id="171" w:author="F" w:date="2019-04-12T14:41:00Z"/>
                <w:rFonts w:ascii="宋体" w:hAnsi="宋体" w:cs="宋体"/>
                <w:color w:val="FFCC00"/>
                <w:sz w:val="20"/>
                <w:szCs w:val="20"/>
              </w:rPr>
            </w:pPr>
            <w:del w:id="172" w:author="F" w:date="2019-04-12T14:41:00Z">
              <w:r w:rsidRPr="00F93E4B" w:rsidDel="00915544">
                <w:rPr>
                  <w:rFonts w:ascii="宋体" w:hAnsi="宋体" w:cs="宋体" w:hint="eastAsia"/>
                  <w:color w:val="FFCC00"/>
                  <w:sz w:val="20"/>
                  <w:szCs w:val="20"/>
                </w:rPr>
                <w:delText>Request Message</w:delText>
              </w:r>
            </w:del>
          </w:p>
        </w:tc>
      </w:tr>
      <w:tr w:rsidR="0071610D" w:rsidRPr="00F93E4B" w:rsidDel="00915544" w14:paraId="17CBDC76" w14:textId="1F74CA80" w:rsidTr="001E53AC">
        <w:trPr>
          <w:trHeight w:val="240"/>
          <w:del w:id="173" w:author="F" w:date="2019-04-12T14:41:00Z"/>
        </w:trPr>
        <w:tc>
          <w:tcPr>
            <w:tcW w:w="451"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00A806EB" w14:textId="1A239389" w:rsidR="0071610D" w:rsidRPr="00F93E4B" w:rsidDel="00915544" w:rsidRDefault="0071610D" w:rsidP="001E53AC">
            <w:pPr>
              <w:rPr>
                <w:del w:id="174" w:author="F" w:date="2019-04-12T14:41:00Z"/>
                <w:rFonts w:ascii="宋体" w:hAnsi="宋体" w:cs="宋体"/>
                <w:b/>
                <w:bCs/>
                <w:sz w:val="20"/>
                <w:szCs w:val="20"/>
              </w:rPr>
            </w:pPr>
            <w:del w:id="175" w:author="F" w:date="2019-04-12T14:41:00Z">
              <w:r w:rsidRPr="00F93E4B" w:rsidDel="00915544">
                <w:rPr>
                  <w:rFonts w:ascii="宋体" w:hAnsi="宋体" w:cs="宋体" w:hint="eastAsia"/>
                  <w:b/>
                  <w:bCs/>
                  <w:sz w:val="20"/>
                  <w:szCs w:val="20"/>
                </w:rPr>
                <w:delText>编号</w:delText>
              </w:r>
            </w:del>
          </w:p>
        </w:tc>
        <w:tc>
          <w:tcPr>
            <w:tcW w:w="942"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491E091D" w14:textId="5E375BD6" w:rsidR="0071610D" w:rsidRPr="00F93E4B" w:rsidDel="00915544" w:rsidRDefault="0071610D" w:rsidP="001E53AC">
            <w:pPr>
              <w:rPr>
                <w:del w:id="176" w:author="F" w:date="2019-04-12T14:41:00Z"/>
                <w:rFonts w:ascii="宋体" w:hAnsi="宋体" w:cs="宋体"/>
                <w:b/>
                <w:bCs/>
                <w:sz w:val="20"/>
                <w:szCs w:val="20"/>
              </w:rPr>
            </w:pPr>
            <w:del w:id="177" w:author="F" w:date="2019-04-12T14:41:00Z">
              <w:r w:rsidRPr="00F93E4B" w:rsidDel="00915544">
                <w:rPr>
                  <w:rFonts w:ascii="宋体" w:hAnsi="宋体" w:cs="宋体" w:hint="eastAsia"/>
                  <w:b/>
                  <w:bCs/>
                  <w:sz w:val="20"/>
                  <w:szCs w:val="20"/>
                </w:rPr>
                <w:delText>字段路径</w:delText>
              </w:r>
            </w:del>
          </w:p>
        </w:tc>
        <w:tc>
          <w:tcPr>
            <w:tcW w:w="783"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205069AA" w14:textId="66A4E221" w:rsidR="0071610D" w:rsidRPr="00F93E4B" w:rsidDel="00915544" w:rsidRDefault="0071610D" w:rsidP="001E53AC">
            <w:pPr>
              <w:rPr>
                <w:del w:id="178" w:author="F" w:date="2019-04-12T14:41:00Z"/>
                <w:rFonts w:ascii="宋体" w:hAnsi="宋体" w:cs="宋体"/>
                <w:b/>
                <w:bCs/>
                <w:sz w:val="20"/>
                <w:szCs w:val="20"/>
              </w:rPr>
            </w:pPr>
            <w:del w:id="179" w:author="F" w:date="2019-04-12T14:41:00Z">
              <w:r w:rsidRPr="00F93E4B" w:rsidDel="00915544">
                <w:rPr>
                  <w:rFonts w:ascii="宋体" w:hAnsi="宋体" w:cs="宋体" w:hint="eastAsia"/>
                  <w:b/>
                  <w:bCs/>
                  <w:sz w:val="20"/>
                  <w:szCs w:val="20"/>
                </w:rPr>
                <w:delText>字段名称</w:delText>
              </w:r>
            </w:del>
          </w:p>
        </w:tc>
        <w:tc>
          <w:tcPr>
            <w:tcW w:w="573" w:type="pct"/>
            <w:gridSpan w:val="2"/>
            <w:tcBorders>
              <w:top w:val="single" w:sz="4" w:space="0" w:color="auto"/>
              <w:left w:val="single" w:sz="4" w:space="0" w:color="auto"/>
              <w:bottom w:val="single" w:sz="4" w:space="0" w:color="auto"/>
              <w:right w:val="single" w:sz="4" w:space="0" w:color="auto"/>
            </w:tcBorders>
            <w:shd w:val="clear" w:color="000000" w:fill="4BACC6"/>
            <w:vAlign w:val="center"/>
            <w:hideMark/>
          </w:tcPr>
          <w:p w14:paraId="47F272AD" w14:textId="076D8CAA" w:rsidR="0071610D" w:rsidRPr="00F93E4B" w:rsidDel="00915544" w:rsidRDefault="0071610D" w:rsidP="001E53AC">
            <w:pPr>
              <w:rPr>
                <w:del w:id="180" w:author="F" w:date="2019-04-12T14:41:00Z"/>
                <w:rFonts w:ascii="宋体" w:hAnsi="宋体" w:cs="宋体"/>
                <w:b/>
                <w:bCs/>
                <w:sz w:val="20"/>
                <w:szCs w:val="20"/>
              </w:rPr>
            </w:pPr>
            <w:del w:id="181" w:author="F" w:date="2019-04-12T14:41:00Z">
              <w:r w:rsidRPr="00F93E4B" w:rsidDel="00915544">
                <w:rPr>
                  <w:rFonts w:ascii="宋体" w:hAnsi="宋体" w:cs="宋体" w:hint="eastAsia"/>
                  <w:b/>
                  <w:bCs/>
                  <w:sz w:val="20"/>
                  <w:szCs w:val="20"/>
                </w:rPr>
                <w:delText>是否必输</w:delText>
              </w:r>
            </w:del>
          </w:p>
        </w:tc>
        <w:tc>
          <w:tcPr>
            <w:tcW w:w="487"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3B264179" w14:textId="4957D31E" w:rsidR="0071610D" w:rsidRPr="00F93E4B" w:rsidDel="00915544" w:rsidRDefault="0071610D" w:rsidP="001E53AC">
            <w:pPr>
              <w:rPr>
                <w:del w:id="182" w:author="F" w:date="2019-04-12T14:41:00Z"/>
                <w:rFonts w:ascii="宋体" w:hAnsi="宋体" w:cs="宋体"/>
                <w:b/>
                <w:bCs/>
                <w:sz w:val="20"/>
                <w:szCs w:val="20"/>
              </w:rPr>
            </w:pPr>
            <w:del w:id="183" w:author="F" w:date="2019-04-12T14:41:00Z">
              <w:r w:rsidRPr="00F93E4B" w:rsidDel="00915544">
                <w:rPr>
                  <w:rFonts w:ascii="宋体" w:hAnsi="宋体" w:cs="宋体" w:hint="eastAsia"/>
                  <w:b/>
                  <w:bCs/>
                  <w:sz w:val="20"/>
                  <w:szCs w:val="20"/>
                </w:rPr>
                <w:delText>字段类型</w:delText>
              </w:r>
            </w:del>
          </w:p>
        </w:tc>
        <w:tc>
          <w:tcPr>
            <w:tcW w:w="408"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45AA84A4" w14:textId="5FD409B7" w:rsidR="0071610D" w:rsidRPr="00F93E4B" w:rsidDel="00915544" w:rsidRDefault="0071610D" w:rsidP="001E53AC">
            <w:pPr>
              <w:jc w:val="center"/>
              <w:rPr>
                <w:del w:id="184" w:author="F" w:date="2019-04-12T14:41:00Z"/>
                <w:rFonts w:ascii="宋体" w:hAnsi="宋体" w:cs="宋体"/>
                <w:b/>
                <w:bCs/>
                <w:sz w:val="20"/>
                <w:szCs w:val="20"/>
              </w:rPr>
            </w:pPr>
            <w:del w:id="185" w:author="F" w:date="2019-04-12T14:41:00Z">
              <w:r w:rsidRPr="00F93E4B" w:rsidDel="00915544">
                <w:rPr>
                  <w:rFonts w:ascii="宋体" w:hAnsi="宋体" w:cs="宋体" w:hint="eastAsia"/>
                  <w:b/>
                  <w:bCs/>
                  <w:sz w:val="20"/>
                  <w:szCs w:val="20"/>
                </w:rPr>
                <w:delText>字段长度</w:delText>
              </w:r>
            </w:del>
          </w:p>
        </w:tc>
        <w:tc>
          <w:tcPr>
            <w:tcW w:w="1357"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9AF5E92" w14:textId="747AA0B9" w:rsidR="0071610D" w:rsidRPr="00F93E4B" w:rsidDel="00915544" w:rsidRDefault="0071610D" w:rsidP="001E53AC">
            <w:pPr>
              <w:rPr>
                <w:del w:id="186" w:author="F" w:date="2019-04-12T14:41:00Z"/>
                <w:rFonts w:ascii="宋体" w:hAnsi="宋体" w:cs="宋体"/>
                <w:b/>
                <w:bCs/>
                <w:sz w:val="20"/>
                <w:szCs w:val="20"/>
              </w:rPr>
            </w:pPr>
            <w:del w:id="187" w:author="F" w:date="2019-04-12T14:41:00Z">
              <w:r w:rsidRPr="00F93E4B" w:rsidDel="00915544">
                <w:rPr>
                  <w:rFonts w:ascii="宋体" w:hAnsi="宋体" w:cs="宋体" w:hint="eastAsia"/>
                  <w:b/>
                  <w:bCs/>
                  <w:sz w:val="20"/>
                  <w:szCs w:val="20"/>
                </w:rPr>
                <w:delText>说明</w:delText>
              </w:r>
            </w:del>
          </w:p>
        </w:tc>
      </w:tr>
      <w:tr w:rsidR="0071610D" w:rsidRPr="00F93E4B" w:rsidDel="00915544" w14:paraId="4C92D2FC" w14:textId="4A882A4D" w:rsidTr="001E53AC">
        <w:trPr>
          <w:trHeight w:val="240"/>
          <w:del w:id="188" w:author="F" w:date="2019-04-12T14:41:00Z"/>
        </w:trPr>
        <w:tc>
          <w:tcPr>
            <w:tcW w:w="5000" w:type="pct"/>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2D5510B" w14:textId="56B07512" w:rsidR="0071610D" w:rsidRPr="00F93E4B" w:rsidDel="00915544" w:rsidRDefault="0071610D" w:rsidP="001E53AC">
            <w:pPr>
              <w:rPr>
                <w:del w:id="189" w:author="F" w:date="2019-04-12T14:41:00Z"/>
                <w:rFonts w:ascii="宋体" w:hAnsi="宋体" w:cs="宋体"/>
                <w:b/>
                <w:bCs/>
                <w:color w:val="000000"/>
                <w:sz w:val="20"/>
                <w:szCs w:val="20"/>
              </w:rPr>
            </w:pPr>
            <w:del w:id="190" w:author="F" w:date="2019-04-12T14:41:00Z">
              <w:r w:rsidRPr="00F93E4B" w:rsidDel="00915544">
                <w:rPr>
                  <w:rFonts w:ascii="宋体" w:hAnsi="宋体" w:cs="宋体"/>
                  <w:b/>
                  <w:bCs/>
                  <w:color w:val="000000"/>
                  <w:sz w:val="20"/>
                  <w:szCs w:val="20"/>
                </w:rPr>
                <w:delText>PUB</w:delText>
              </w:r>
            </w:del>
          </w:p>
        </w:tc>
      </w:tr>
      <w:tr w:rsidR="0071610D" w:rsidRPr="00F93E4B" w:rsidDel="00915544" w14:paraId="16A95662" w14:textId="5A08F762" w:rsidTr="001E53AC">
        <w:trPr>
          <w:trHeight w:val="240"/>
          <w:del w:id="191"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7B4EC09" w14:textId="731254D4" w:rsidR="0071610D" w:rsidRPr="00F93E4B" w:rsidDel="00915544" w:rsidRDefault="0071610D" w:rsidP="001E53AC">
            <w:pPr>
              <w:jc w:val="center"/>
              <w:rPr>
                <w:del w:id="192" w:author="F" w:date="2019-04-12T14:41:00Z"/>
                <w:rFonts w:ascii="宋体" w:hAnsi="宋体" w:cs="宋体"/>
                <w:sz w:val="20"/>
                <w:szCs w:val="20"/>
              </w:rPr>
            </w:pPr>
            <w:del w:id="193" w:author="F" w:date="2019-04-12T14:41:00Z">
              <w:r w:rsidRPr="00F93E4B" w:rsidDel="00915544">
                <w:rPr>
                  <w:rFonts w:ascii="宋体" w:hAnsi="宋体" w:cs="宋体" w:hint="eastAsia"/>
                  <w:sz w:val="20"/>
                  <w:szCs w:val="20"/>
                </w:rPr>
                <w:delText>H1</w:delText>
              </w:r>
            </w:del>
          </w:p>
        </w:tc>
        <w:tc>
          <w:tcPr>
            <w:tcW w:w="942" w:type="pct"/>
            <w:tcBorders>
              <w:top w:val="single" w:sz="4" w:space="0" w:color="auto"/>
              <w:left w:val="single" w:sz="4" w:space="0" w:color="auto"/>
              <w:bottom w:val="single" w:sz="4" w:space="0" w:color="auto"/>
              <w:right w:val="single" w:sz="4" w:space="0" w:color="auto"/>
            </w:tcBorders>
            <w:noWrap/>
            <w:hideMark/>
          </w:tcPr>
          <w:p w14:paraId="32CFE19F" w14:textId="29EDFE79" w:rsidR="0071610D" w:rsidRPr="00F93E4B" w:rsidDel="00915544" w:rsidRDefault="0071610D" w:rsidP="001E53AC">
            <w:pPr>
              <w:rPr>
                <w:del w:id="194" w:author="F" w:date="2019-04-12T14:41:00Z"/>
                <w:rFonts w:ascii="宋体" w:hAnsi="宋体" w:cs="宋体"/>
                <w:color w:val="000000"/>
                <w:sz w:val="20"/>
                <w:szCs w:val="20"/>
              </w:rPr>
            </w:pPr>
            <w:del w:id="195" w:author="F" w:date="2019-04-12T14:41:00Z">
              <w:r w:rsidRPr="00F93E4B" w:rsidDel="00915544">
                <w:rPr>
                  <w:rFonts w:ascii="宋体" w:hAnsi="宋体" w:cs="宋体" w:hint="eastAsia"/>
                  <w:color w:val="000000"/>
                  <w:sz w:val="20"/>
                  <w:szCs w:val="20"/>
                </w:rPr>
                <w:delText>TransSource</w:delText>
              </w:r>
            </w:del>
          </w:p>
        </w:tc>
        <w:tc>
          <w:tcPr>
            <w:tcW w:w="783" w:type="pct"/>
            <w:tcBorders>
              <w:top w:val="single" w:sz="4" w:space="0" w:color="auto"/>
              <w:left w:val="single" w:sz="4" w:space="0" w:color="auto"/>
              <w:bottom w:val="single" w:sz="4" w:space="0" w:color="auto"/>
              <w:right w:val="single" w:sz="4" w:space="0" w:color="auto"/>
            </w:tcBorders>
            <w:noWrap/>
            <w:hideMark/>
          </w:tcPr>
          <w:p w14:paraId="6C0F6E1F" w14:textId="2F36B61F" w:rsidR="0071610D" w:rsidRPr="00F93E4B" w:rsidDel="00915544" w:rsidRDefault="0071610D" w:rsidP="001E53AC">
            <w:pPr>
              <w:rPr>
                <w:del w:id="196" w:author="F" w:date="2019-04-12T14:41:00Z"/>
                <w:rFonts w:ascii="宋体" w:hAnsi="宋体" w:cs="宋体"/>
                <w:color w:val="000000"/>
                <w:sz w:val="20"/>
                <w:szCs w:val="20"/>
              </w:rPr>
            </w:pPr>
            <w:del w:id="197" w:author="F" w:date="2019-04-12T14:41:00Z">
              <w:r w:rsidRPr="00F93E4B" w:rsidDel="00915544">
                <w:rPr>
                  <w:rFonts w:ascii="宋体" w:hAnsi="宋体" w:cs="宋体" w:hint="eastAsia"/>
                  <w:color w:val="000000"/>
                  <w:sz w:val="20"/>
                  <w:szCs w:val="20"/>
                </w:rPr>
                <w:delText>交易来源</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2700818A" w14:textId="47F23321" w:rsidR="0071610D" w:rsidRPr="00F93E4B" w:rsidDel="00915544" w:rsidRDefault="0071610D" w:rsidP="001E53AC">
            <w:pPr>
              <w:jc w:val="center"/>
              <w:rPr>
                <w:del w:id="198" w:author="F" w:date="2019-04-12T14:41:00Z"/>
                <w:rFonts w:ascii="宋体" w:hAnsi="宋体" w:cs="宋体"/>
                <w:color w:val="9C0006"/>
                <w:sz w:val="20"/>
                <w:szCs w:val="20"/>
              </w:rPr>
            </w:pPr>
            <w:del w:id="199"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597662B9" w14:textId="6D518F4D" w:rsidR="0071610D" w:rsidRPr="00F93E4B" w:rsidDel="00915544" w:rsidRDefault="0071610D" w:rsidP="001E53AC">
            <w:pPr>
              <w:jc w:val="center"/>
              <w:rPr>
                <w:del w:id="200" w:author="F" w:date="2019-04-12T14:41:00Z"/>
                <w:rFonts w:ascii="宋体" w:hAnsi="宋体" w:cs="宋体"/>
                <w:color w:val="000000"/>
                <w:sz w:val="20"/>
                <w:szCs w:val="20"/>
              </w:rPr>
            </w:pPr>
            <w:del w:id="201"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2DB63A03" w14:textId="4F1112D4" w:rsidR="0071610D" w:rsidRPr="00F93E4B" w:rsidDel="00915544" w:rsidRDefault="0071610D" w:rsidP="001E53AC">
            <w:pPr>
              <w:jc w:val="center"/>
              <w:rPr>
                <w:del w:id="202" w:author="F" w:date="2019-04-12T14:41:00Z"/>
                <w:rFonts w:ascii="宋体" w:hAnsi="宋体" w:cs="宋体"/>
                <w:color w:val="000000"/>
                <w:sz w:val="20"/>
                <w:szCs w:val="20"/>
              </w:rPr>
            </w:pPr>
            <w:del w:id="203" w:author="F" w:date="2019-04-12T14:41:00Z">
              <w:r w:rsidRPr="00F93E4B" w:rsidDel="00915544">
                <w:rPr>
                  <w:rFonts w:ascii="宋体" w:hAnsi="宋体" w:cs="宋体" w:hint="eastAsia"/>
                  <w:color w:val="000000"/>
                  <w:sz w:val="20"/>
                  <w:szCs w:val="20"/>
                </w:rPr>
                <w:delText>30</w:delText>
              </w:r>
            </w:del>
          </w:p>
        </w:tc>
        <w:tc>
          <w:tcPr>
            <w:tcW w:w="1357" w:type="pct"/>
            <w:tcBorders>
              <w:top w:val="single" w:sz="4" w:space="0" w:color="auto"/>
              <w:left w:val="single" w:sz="4" w:space="0" w:color="auto"/>
              <w:bottom w:val="single" w:sz="4" w:space="0" w:color="auto"/>
              <w:right w:val="single" w:sz="4" w:space="0" w:color="auto"/>
            </w:tcBorders>
            <w:noWrap/>
            <w:vAlign w:val="center"/>
            <w:hideMark/>
          </w:tcPr>
          <w:p w14:paraId="42DC40A8" w14:textId="3693AAB7" w:rsidR="0071610D" w:rsidRPr="00F93E4B" w:rsidDel="00915544" w:rsidRDefault="0071610D" w:rsidP="001E53AC">
            <w:pPr>
              <w:rPr>
                <w:del w:id="204" w:author="F" w:date="2019-04-12T14:41:00Z"/>
                <w:rFonts w:ascii="宋体" w:hAnsi="宋体" w:cs="宋体"/>
                <w:color w:val="000000"/>
                <w:sz w:val="20"/>
                <w:szCs w:val="20"/>
              </w:rPr>
            </w:pPr>
            <w:del w:id="205" w:author="F" w:date="2019-04-12T14:41:00Z">
              <w:r w:rsidRPr="00F93E4B" w:rsidDel="00915544">
                <w:rPr>
                  <w:rFonts w:ascii="宋体" w:hAnsi="宋体" w:cs="宋体" w:hint="eastAsia"/>
                  <w:color w:val="000000"/>
                  <w:sz w:val="20"/>
                  <w:szCs w:val="20"/>
                </w:rPr>
                <w:delText>来源系统标识</w:delText>
              </w:r>
            </w:del>
          </w:p>
        </w:tc>
      </w:tr>
      <w:tr w:rsidR="0071610D" w:rsidRPr="00F93E4B" w:rsidDel="00915544" w14:paraId="4DEEDC1E" w14:textId="3D6FA6FB" w:rsidTr="001E53AC">
        <w:trPr>
          <w:trHeight w:val="240"/>
          <w:del w:id="206"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7963AFE9" w14:textId="271523F8" w:rsidR="0071610D" w:rsidRPr="00F93E4B" w:rsidDel="00915544" w:rsidRDefault="0071610D" w:rsidP="001E53AC">
            <w:pPr>
              <w:jc w:val="center"/>
              <w:rPr>
                <w:del w:id="207" w:author="F" w:date="2019-04-12T14:41:00Z"/>
                <w:rFonts w:ascii="宋体" w:hAnsi="宋体" w:cs="宋体"/>
                <w:sz w:val="20"/>
                <w:szCs w:val="20"/>
              </w:rPr>
            </w:pPr>
            <w:del w:id="208" w:author="F" w:date="2019-04-12T14:41:00Z">
              <w:r w:rsidRPr="00F93E4B" w:rsidDel="00915544">
                <w:rPr>
                  <w:rFonts w:ascii="宋体" w:hAnsi="宋体" w:cs="宋体" w:hint="eastAsia"/>
                  <w:sz w:val="20"/>
                  <w:szCs w:val="20"/>
                </w:rPr>
                <w:delText>H2</w:delText>
              </w:r>
            </w:del>
          </w:p>
        </w:tc>
        <w:tc>
          <w:tcPr>
            <w:tcW w:w="942" w:type="pct"/>
            <w:tcBorders>
              <w:top w:val="single" w:sz="4" w:space="0" w:color="auto"/>
              <w:left w:val="single" w:sz="4" w:space="0" w:color="auto"/>
              <w:bottom w:val="single" w:sz="4" w:space="0" w:color="auto"/>
              <w:right w:val="single" w:sz="4" w:space="0" w:color="auto"/>
            </w:tcBorders>
            <w:noWrap/>
            <w:hideMark/>
          </w:tcPr>
          <w:p w14:paraId="00607456" w14:textId="4D4EF640" w:rsidR="0071610D" w:rsidRPr="00F93E4B" w:rsidDel="00915544" w:rsidRDefault="0071610D" w:rsidP="001E53AC">
            <w:pPr>
              <w:rPr>
                <w:del w:id="209" w:author="F" w:date="2019-04-12T14:41:00Z"/>
                <w:rFonts w:ascii="宋体" w:hAnsi="宋体" w:cs="宋体"/>
                <w:color w:val="000000"/>
                <w:sz w:val="20"/>
                <w:szCs w:val="20"/>
              </w:rPr>
            </w:pPr>
            <w:del w:id="210" w:author="F" w:date="2019-04-12T14:41:00Z">
              <w:r w:rsidRPr="00F93E4B" w:rsidDel="00915544">
                <w:rPr>
                  <w:rFonts w:ascii="宋体" w:hAnsi="宋体" w:cs="宋体" w:hint="eastAsia"/>
                  <w:color w:val="000000"/>
                  <w:sz w:val="20"/>
                  <w:szCs w:val="20"/>
                </w:rPr>
                <w:delText>TransCode</w:delText>
              </w:r>
            </w:del>
          </w:p>
        </w:tc>
        <w:tc>
          <w:tcPr>
            <w:tcW w:w="783" w:type="pct"/>
            <w:tcBorders>
              <w:top w:val="single" w:sz="4" w:space="0" w:color="auto"/>
              <w:left w:val="single" w:sz="4" w:space="0" w:color="auto"/>
              <w:bottom w:val="single" w:sz="4" w:space="0" w:color="auto"/>
              <w:right w:val="single" w:sz="4" w:space="0" w:color="auto"/>
            </w:tcBorders>
            <w:noWrap/>
            <w:hideMark/>
          </w:tcPr>
          <w:p w14:paraId="0F5BAFEE" w14:textId="4FC2B537" w:rsidR="0071610D" w:rsidRPr="00F93E4B" w:rsidDel="00915544" w:rsidRDefault="0071610D" w:rsidP="001E53AC">
            <w:pPr>
              <w:rPr>
                <w:del w:id="211" w:author="F" w:date="2019-04-12T14:41:00Z"/>
                <w:rFonts w:ascii="宋体" w:hAnsi="宋体" w:cs="宋体"/>
                <w:color w:val="000000"/>
                <w:sz w:val="20"/>
                <w:szCs w:val="20"/>
              </w:rPr>
            </w:pPr>
            <w:del w:id="212" w:author="F" w:date="2019-04-12T14:41:00Z">
              <w:r w:rsidRPr="00F93E4B" w:rsidDel="00915544">
                <w:rPr>
                  <w:rFonts w:ascii="宋体" w:hAnsi="宋体" w:cs="宋体" w:hint="eastAsia"/>
                  <w:color w:val="000000"/>
                  <w:sz w:val="20"/>
                  <w:szCs w:val="20"/>
                </w:rPr>
                <w:delText>交易编码</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B790924" w14:textId="0089A1E4" w:rsidR="0071610D" w:rsidRPr="00F93E4B" w:rsidDel="00915544" w:rsidRDefault="0071610D" w:rsidP="001E53AC">
            <w:pPr>
              <w:jc w:val="center"/>
              <w:rPr>
                <w:del w:id="213" w:author="F" w:date="2019-04-12T14:41:00Z"/>
                <w:rFonts w:ascii="宋体" w:hAnsi="宋体" w:cs="宋体"/>
                <w:color w:val="9C0006"/>
                <w:sz w:val="20"/>
                <w:szCs w:val="20"/>
              </w:rPr>
            </w:pPr>
            <w:del w:id="214"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7D607D73" w14:textId="1904F9BC" w:rsidR="0071610D" w:rsidRPr="00F93E4B" w:rsidDel="00915544" w:rsidRDefault="0071610D" w:rsidP="001E53AC">
            <w:pPr>
              <w:jc w:val="center"/>
              <w:rPr>
                <w:del w:id="215" w:author="F" w:date="2019-04-12T14:41:00Z"/>
                <w:rFonts w:ascii="宋体" w:hAnsi="宋体" w:cs="宋体"/>
                <w:color w:val="000000"/>
                <w:sz w:val="20"/>
                <w:szCs w:val="20"/>
              </w:rPr>
            </w:pPr>
            <w:del w:id="216"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79B9B336" w14:textId="219224D6" w:rsidR="0071610D" w:rsidRPr="00F93E4B" w:rsidDel="00915544" w:rsidRDefault="0071610D" w:rsidP="001E53AC">
            <w:pPr>
              <w:jc w:val="center"/>
              <w:rPr>
                <w:del w:id="217" w:author="F" w:date="2019-04-12T14:41:00Z"/>
                <w:rFonts w:ascii="宋体" w:hAnsi="宋体" w:cs="宋体"/>
                <w:color w:val="000000"/>
                <w:sz w:val="20"/>
                <w:szCs w:val="20"/>
              </w:rPr>
            </w:pPr>
            <w:del w:id="218" w:author="F" w:date="2019-04-12T14:41:00Z">
              <w:r w:rsidRPr="00F93E4B" w:rsidDel="00915544">
                <w:rPr>
                  <w:rFonts w:ascii="宋体" w:hAnsi="宋体" w:cs="宋体" w:hint="eastAsia"/>
                  <w:color w:val="000000"/>
                  <w:sz w:val="20"/>
                  <w:szCs w:val="20"/>
                </w:rPr>
                <w:delText>20</w:delText>
              </w:r>
            </w:del>
          </w:p>
        </w:tc>
        <w:tc>
          <w:tcPr>
            <w:tcW w:w="1357" w:type="pct"/>
            <w:tcBorders>
              <w:top w:val="single" w:sz="4" w:space="0" w:color="auto"/>
              <w:left w:val="single" w:sz="4" w:space="0" w:color="auto"/>
              <w:bottom w:val="single" w:sz="4" w:space="0" w:color="auto"/>
              <w:right w:val="single" w:sz="4" w:space="0" w:color="auto"/>
            </w:tcBorders>
            <w:noWrap/>
            <w:hideMark/>
          </w:tcPr>
          <w:p w14:paraId="641D2A5B" w14:textId="2A594318" w:rsidR="0071610D" w:rsidRPr="00F93E4B" w:rsidDel="00915544" w:rsidRDefault="0071610D" w:rsidP="001E53AC">
            <w:pPr>
              <w:rPr>
                <w:del w:id="219" w:author="F" w:date="2019-04-12T14:41:00Z"/>
                <w:rFonts w:ascii="宋体" w:hAnsi="宋体" w:cs="宋体"/>
                <w:color w:val="000000"/>
                <w:sz w:val="20"/>
                <w:szCs w:val="20"/>
              </w:rPr>
            </w:pPr>
            <w:del w:id="220" w:author="F" w:date="2019-04-12T14:41:00Z">
              <w:r w:rsidRPr="00F93E4B" w:rsidDel="00915544">
                <w:rPr>
                  <w:rFonts w:ascii="宋体" w:hAnsi="宋体" w:cs="宋体" w:hint="eastAsia"/>
                  <w:color w:val="000000"/>
                  <w:sz w:val="20"/>
                  <w:szCs w:val="20"/>
                </w:rPr>
                <w:delText>代付用1998，代收用9198</w:delText>
              </w:r>
            </w:del>
          </w:p>
        </w:tc>
      </w:tr>
      <w:tr w:rsidR="0071610D" w:rsidRPr="00F93E4B" w:rsidDel="00915544" w14:paraId="37BEF83A" w14:textId="3CE70B6B" w:rsidTr="001E53AC">
        <w:trPr>
          <w:trHeight w:val="240"/>
          <w:del w:id="221"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5F7F5CCA" w14:textId="7B297CA5" w:rsidR="0071610D" w:rsidRPr="00F93E4B" w:rsidDel="00915544" w:rsidRDefault="0071610D" w:rsidP="001E53AC">
            <w:pPr>
              <w:jc w:val="center"/>
              <w:rPr>
                <w:del w:id="222" w:author="F" w:date="2019-04-12T14:41:00Z"/>
                <w:rFonts w:ascii="宋体" w:hAnsi="宋体" w:cs="宋体"/>
                <w:sz w:val="20"/>
                <w:szCs w:val="20"/>
              </w:rPr>
            </w:pPr>
            <w:del w:id="223" w:author="F" w:date="2019-04-12T14:41:00Z">
              <w:r w:rsidRPr="00F93E4B" w:rsidDel="00915544">
                <w:rPr>
                  <w:rFonts w:ascii="宋体" w:hAnsi="宋体" w:cs="宋体" w:hint="eastAsia"/>
                  <w:sz w:val="20"/>
                  <w:szCs w:val="20"/>
                </w:rPr>
                <w:delText>H3</w:delText>
              </w:r>
            </w:del>
          </w:p>
        </w:tc>
        <w:tc>
          <w:tcPr>
            <w:tcW w:w="942" w:type="pct"/>
            <w:tcBorders>
              <w:top w:val="single" w:sz="4" w:space="0" w:color="auto"/>
              <w:left w:val="single" w:sz="4" w:space="0" w:color="auto"/>
              <w:bottom w:val="single" w:sz="4" w:space="0" w:color="auto"/>
              <w:right w:val="single" w:sz="4" w:space="0" w:color="auto"/>
            </w:tcBorders>
            <w:noWrap/>
            <w:hideMark/>
          </w:tcPr>
          <w:p w14:paraId="34178ED2" w14:textId="683F59AC" w:rsidR="0071610D" w:rsidRPr="00F93E4B" w:rsidDel="00915544" w:rsidRDefault="0071610D" w:rsidP="001E53AC">
            <w:pPr>
              <w:rPr>
                <w:del w:id="224" w:author="F" w:date="2019-04-12T14:41:00Z"/>
                <w:rFonts w:ascii="宋体" w:hAnsi="宋体" w:cs="宋体"/>
                <w:color w:val="000000"/>
                <w:sz w:val="20"/>
                <w:szCs w:val="20"/>
              </w:rPr>
            </w:pPr>
            <w:del w:id="225" w:author="F" w:date="2019-04-12T14:41:00Z">
              <w:r w:rsidRPr="00F93E4B" w:rsidDel="00915544">
                <w:rPr>
                  <w:rFonts w:ascii="宋体" w:hAnsi="宋体" w:cs="宋体" w:hint="eastAsia"/>
                  <w:color w:val="000000"/>
                  <w:sz w:val="20"/>
                  <w:szCs w:val="20"/>
                </w:rPr>
                <w:delText>TransDate</w:delText>
              </w:r>
            </w:del>
          </w:p>
        </w:tc>
        <w:tc>
          <w:tcPr>
            <w:tcW w:w="783" w:type="pct"/>
            <w:tcBorders>
              <w:top w:val="single" w:sz="4" w:space="0" w:color="auto"/>
              <w:left w:val="single" w:sz="4" w:space="0" w:color="auto"/>
              <w:bottom w:val="single" w:sz="4" w:space="0" w:color="auto"/>
              <w:right w:val="single" w:sz="4" w:space="0" w:color="auto"/>
            </w:tcBorders>
            <w:noWrap/>
            <w:hideMark/>
          </w:tcPr>
          <w:p w14:paraId="06CED52D" w14:textId="3A7B60F8" w:rsidR="0071610D" w:rsidRPr="00F93E4B" w:rsidDel="00915544" w:rsidRDefault="0071610D" w:rsidP="001E53AC">
            <w:pPr>
              <w:rPr>
                <w:del w:id="226" w:author="F" w:date="2019-04-12T14:41:00Z"/>
                <w:rFonts w:ascii="宋体" w:hAnsi="宋体" w:cs="宋体"/>
                <w:color w:val="000000"/>
                <w:sz w:val="20"/>
                <w:szCs w:val="20"/>
              </w:rPr>
            </w:pPr>
            <w:del w:id="227" w:author="F" w:date="2019-04-12T14:41:00Z">
              <w:r w:rsidRPr="00F93E4B" w:rsidDel="00915544">
                <w:rPr>
                  <w:rFonts w:ascii="宋体" w:hAnsi="宋体" w:cs="宋体" w:hint="eastAsia"/>
                  <w:color w:val="000000"/>
                  <w:sz w:val="20"/>
                  <w:szCs w:val="20"/>
                </w:rPr>
                <w:delText>交易日期</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7D4CC61" w14:textId="07E86C62" w:rsidR="0071610D" w:rsidRPr="00F93E4B" w:rsidDel="00915544" w:rsidRDefault="0071610D" w:rsidP="001E53AC">
            <w:pPr>
              <w:jc w:val="center"/>
              <w:rPr>
                <w:del w:id="228" w:author="F" w:date="2019-04-12T14:41:00Z"/>
                <w:rFonts w:ascii="宋体" w:hAnsi="宋体" w:cs="宋体"/>
                <w:color w:val="9C0006"/>
                <w:sz w:val="20"/>
                <w:szCs w:val="20"/>
              </w:rPr>
            </w:pPr>
            <w:del w:id="229"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49B18572" w14:textId="640AA9AA" w:rsidR="0071610D" w:rsidRPr="00F93E4B" w:rsidDel="00915544" w:rsidRDefault="0071610D" w:rsidP="001E53AC">
            <w:pPr>
              <w:jc w:val="center"/>
              <w:rPr>
                <w:del w:id="230" w:author="F" w:date="2019-04-12T14:41:00Z"/>
                <w:rFonts w:ascii="宋体" w:hAnsi="宋体" w:cs="宋体"/>
                <w:color w:val="000000"/>
                <w:sz w:val="20"/>
                <w:szCs w:val="20"/>
              </w:rPr>
            </w:pPr>
            <w:del w:id="231" w:author="F" w:date="2019-04-12T14:41:00Z">
              <w:r w:rsidRPr="00F93E4B" w:rsidDel="00915544">
                <w:rPr>
                  <w:rFonts w:ascii="宋体" w:hAnsi="宋体" w:cs="宋体" w:hint="eastAsia"/>
                  <w:color w:val="000000"/>
                  <w:sz w:val="20"/>
                  <w:szCs w:val="20"/>
                </w:rPr>
                <w:delText>日期</w:delText>
              </w:r>
            </w:del>
          </w:p>
        </w:tc>
        <w:tc>
          <w:tcPr>
            <w:tcW w:w="408" w:type="pct"/>
            <w:tcBorders>
              <w:top w:val="single" w:sz="4" w:space="0" w:color="auto"/>
              <w:left w:val="single" w:sz="4" w:space="0" w:color="auto"/>
              <w:bottom w:val="single" w:sz="4" w:space="0" w:color="auto"/>
              <w:right w:val="single" w:sz="4" w:space="0" w:color="auto"/>
            </w:tcBorders>
            <w:noWrap/>
            <w:hideMark/>
          </w:tcPr>
          <w:p w14:paraId="3A5948F2" w14:textId="2ABF14AB" w:rsidR="0071610D" w:rsidRPr="00F93E4B" w:rsidDel="00915544" w:rsidRDefault="0071610D" w:rsidP="001E53AC">
            <w:pPr>
              <w:jc w:val="center"/>
              <w:rPr>
                <w:del w:id="232" w:author="F" w:date="2019-04-12T14:41:00Z"/>
                <w:rFonts w:ascii="宋体" w:hAnsi="宋体" w:cs="宋体"/>
                <w:color w:val="000000"/>
                <w:sz w:val="20"/>
                <w:szCs w:val="20"/>
              </w:rPr>
            </w:pPr>
            <w:del w:id="233" w:author="F" w:date="2019-04-12T14:41:00Z">
              <w:r w:rsidRPr="00F93E4B" w:rsidDel="00915544">
                <w:rPr>
                  <w:rFonts w:ascii="宋体" w:hAnsi="宋体" w:cs="宋体" w:hint="eastAsia"/>
                  <w:color w:val="000000"/>
                  <w:sz w:val="20"/>
                  <w:szCs w:val="20"/>
                </w:rPr>
                <w:delText>8</w:delText>
              </w:r>
            </w:del>
          </w:p>
        </w:tc>
        <w:tc>
          <w:tcPr>
            <w:tcW w:w="1357" w:type="pct"/>
            <w:tcBorders>
              <w:top w:val="single" w:sz="4" w:space="0" w:color="auto"/>
              <w:left w:val="single" w:sz="4" w:space="0" w:color="auto"/>
              <w:bottom w:val="single" w:sz="4" w:space="0" w:color="auto"/>
              <w:right w:val="single" w:sz="4" w:space="0" w:color="auto"/>
            </w:tcBorders>
            <w:noWrap/>
            <w:hideMark/>
          </w:tcPr>
          <w:p w14:paraId="0E504049" w14:textId="6DA06246" w:rsidR="0071610D" w:rsidRPr="00F93E4B" w:rsidDel="00915544" w:rsidRDefault="0071610D" w:rsidP="001E53AC">
            <w:pPr>
              <w:rPr>
                <w:del w:id="234" w:author="F" w:date="2019-04-12T14:41:00Z"/>
                <w:rFonts w:ascii="宋体" w:hAnsi="宋体" w:cs="宋体"/>
                <w:color w:val="000000"/>
                <w:sz w:val="20"/>
                <w:szCs w:val="20"/>
                <w:lang w:eastAsia="zh-CN"/>
              </w:rPr>
            </w:pPr>
            <w:del w:id="235" w:author="F" w:date="2019-04-12T14:41:00Z">
              <w:r w:rsidRPr="00F93E4B" w:rsidDel="00915544">
                <w:rPr>
                  <w:rFonts w:ascii="宋体" w:hAnsi="宋体" w:cs="宋体" w:hint="eastAsia"/>
                  <w:color w:val="000000"/>
                  <w:sz w:val="20"/>
                  <w:szCs w:val="20"/>
                  <w:lang w:eastAsia="zh-CN"/>
                </w:rPr>
                <w:delText>外部系统产生的请求日期，格式是yyyyMMdd，如20160106</w:delText>
              </w:r>
            </w:del>
          </w:p>
        </w:tc>
      </w:tr>
      <w:tr w:rsidR="0071610D" w:rsidRPr="00F93E4B" w:rsidDel="00915544" w14:paraId="715A5BF2" w14:textId="44CEFD4A" w:rsidTr="001E53AC">
        <w:trPr>
          <w:trHeight w:val="240"/>
          <w:del w:id="236"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4459C64" w14:textId="58C148E4" w:rsidR="0071610D" w:rsidRPr="00F93E4B" w:rsidDel="00915544" w:rsidRDefault="0071610D" w:rsidP="001E53AC">
            <w:pPr>
              <w:jc w:val="center"/>
              <w:rPr>
                <w:del w:id="237" w:author="F" w:date="2019-04-12T14:41:00Z"/>
                <w:rFonts w:ascii="宋体" w:hAnsi="宋体" w:cs="宋体"/>
                <w:sz w:val="20"/>
                <w:szCs w:val="20"/>
              </w:rPr>
            </w:pPr>
            <w:del w:id="238" w:author="F" w:date="2019-04-12T14:41:00Z">
              <w:r w:rsidRPr="00F93E4B" w:rsidDel="00915544">
                <w:rPr>
                  <w:rFonts w:ascii="宋体" w:hAnsi="宋体" w:cs="宋体" w:hint="eastAsia"/>
                  <w:sz w:val="20"/>
                  <w:szCs w:val="20"/>
                </w:rPr>
                <w:delText>H4</w:delText>
              </w:r>
            </w:del>
          </w:p>
        </w:tc>
        <w:tc>
          <w:tcPr>
            <w:tcW w:w="942" w:type="pct"/>
            <w:tcBorders>
              <w:top w:val="single" w:sz="4" w:space="0" w:color="auto"/>
              <w:left w:val="single" w:sz="4" w:space="0" w:color="auto"/>
              <w:bottom w:val="single" w:sz="4" w:space="0" w:color="auto"/>
              <w:right w:val="single" w:sz="4" w:space="0" w:color="auto"/>
            </w:tcBorders>
            <w:noWrap/>
            <w:hideMark/>
          </w:tcPr>
          <w:p w14:paraId="6D8D8191" w14:textId="1057A6D0" w:rsidR="0071610D" w:rsidRPr="00F93E4B" w:rsidDel="00915544" w:rsidRDefault="0071610D" w:rsidP="001E53AC">
            <w:pPr>
              <w:rPr>
                <w:del w:id="239" w:author="F" w:date="2019-04-12T14:41:00Z"/>
                <w:rFonts w:ascii="宋体" w:hAnsi="宋体" w:cs="宋体"/>
                <w:color w:val="000000"/>
                <w:sz w:val="20"/>
                <w:szCs w:val="20"/>
              </w:rPr>
            </w:pPr>
            <w:del w:id="240" w:author="F" w:date="2019-04-12T14:41:00Z">
              <w:r w:rsidRPr="00F93E4B" w:rsidDel="00915544">
                <w:rPr>
                  <w:rFonts w:ascii="宋体" w:hAnsi="宋体" w:cs="宋体" w:hint="eastAsia"/>
                  <w:color w:val="000000"/>
                  <w:sz w:val="20"/>
                  <w:szCs w:val="20"/>
                </w:rPr>
                <w:delText>TransTime</w:delText>
              </w:r>
            </w:del>
          </w:p>
        </w:tc>
        <w:tc>
          <w:tcPr>
            <w:tcW w:w="783" w:type="pct"/>
            <w:tcBorders>
              <w:top w:val="single" w:sz="4" w:space="0" w:color="auto"/>
              <w:left w:val="single" w:sz="4" w:space="0" w:color="auto"/>
              <w:bottom w:val="single" w:sz="4" w:space="0" w:color="auto"/>
              <w:right w:val="single" w:sz="4" w:space="0" w:color="auto"/>
            </w:tcBorders>
            <w:noWrap/>
            <w:hideMark/>
          </w:tcPr>
          <w:p w14:paraId="68B07E53" w14:textId="628B9DE3" w:rsidR="0071610D" w:rsidRPr="00F93E4B" w:rsidDel="00915544" w:rsidRDefault="0071610D" w:rsidP="001E53AC">
            <w:pPr>
              <w:rPr>
                <w:del w:id="241" w:author="F" w:date="2019-04-12T14:41:00Z"/>
                <w:rFonts w:ascii="宋体" w:hAnsi="宋体" w:cs="宋体"/>
                <w:color w:val="000000"/>
                <w:sz w:val="20"/>
                <w:szCs w:val="20"/>
              </w:rPr>
            </w:pPr>
            <w:del w:id="242" w:author="F" w:date="2019-04-12T14:41:00Z">
              <w:r w:rsidRPr="00F93E4B" w:rsidDel="00915544">
                <w:rPr>
                  <w:rFonts w:ascii="宋体" w:hAnsi="宋体" w:cs="宋体" w:hint="eastAsia"/>
                  <w:color w:val="000000"/>
                  <w:sz w:val="20"/>
                  <w:szCs w:val="20"/>
                </w:rPr>
                <w:delText>交易时间</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55EB30A9" w14:textId="097D0044" w:rsidR="0071610D" w:rsidRPr="00F93E4B" w:rsidDel="00915544" w:rsidRDefault="0071610D" w:rsidP="001E53AC">
            <w:pPr>
              <w:jc w:val="center"/>
              <w:rPr>
                <w:del w:id="243" w:author="F" w:date="2019-04-12T14:41:00Z"/>
                <w:rFonts w:ascii="宋体" w:hAnsi="宋体" w:cs="宋体"/>
                <w:color w:val="9C0006"/>
                <w:sz w:val="20"/>
                <w:szCs w:val="20"/>
              </w:rPr>
            </w:pPr>
            <w:del w:id="244"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3AB69C8F" w14:textId="13591649" w:rsidR="0071610D" w:rsidRPr="00F93E4B" w:rsidDel="00915544" w:rsidRDefault="0071610D" w:rsidP="001E53AC">
            <w:pPr>
              <w:jc w:val="center"/>
              <w:rPr>
                <w:del w:id="245" w:author="F" w:date="2019-04-12T14:41:00Z"/>
                <w:rFonts w:ascii="宋体" w:hAnsi="宋体" w:cs="宋体"/>
                <w:color w:val="000000"/>
                <w:sz w:val="20"/>
                <w:szCs w:val="20"/>
              </w:rPr>
            </w:pPr>
            <w:del w:id="246" w:author="F" w:date="2019-04-12T14:41:00Z">
              <w:r w:rsidRPr="00F93E4B" w:rsidDel="00915544">
                <w:rPr>
                  <w:rFonts w:ascii="宋体" w:hAnsi="宋体" w:cs="宋体" w:hint="eastAsia"/>
                  <w:color w:val="000000"/>
                  <w:sz w:val="20"/>
                  <w:szCs w:val="20"/>
                </w:rPr>
                <w:delText>日期</w:delText>
              </w:r>
            </w:del>
          </w:p>
        </w:tc>
        <w:tc>
          <w:tcPr>
            <w:tcW w:w="408" w:type="pct"/>
            <w:tcBorders>
              <w:top w:val="single" w:sz="4" w:space="0" w:color="auto"/>
              <w:left w:val="single" w:sz="4" w:space="0" w:color="auto"/>
              <w:bottom w:val="single" w:sz="4" w:space="0" w:color="auto"/>
              <w:right w:val="single" w:sz="4" w:space="0" w:color="auto"/>
            </w:tcBorders>
            <w:noWrap/>
            <w:hideMark/>
          </w:tcPr>
          <w:p w14:paraId="0AA0F9A3" w14:textId="546DCDD8" w:rsidR="0071610D" w:rsidRPr="00F93E4B" w:rsidDel="00915544" w:rsidRDefault="0071610D" w:rsidP="001E53AC">
            <w:pPr>
              <w:jc w:val="center"/>
              <w:rPr>
                <w:del w:id="247" w:author="F" w:date="2019-04-12T14:41:00Z"/>
                <w:rFonts w:ascii="宋体" w:hAnsi="宋体" w:cs="宋体"/>
                <w:color w:val="000000"/>
                <w:sz w:val="20"/>
                <w:szCs w:val="20"/>
              </w:rPr>
            </w:pPr>
            <w:del w:id="248" w:author="F" w:date="2019-04-12T14:41:00Z">
              <w:r w:rsidRPr="00F93E4B" w:rsidDel="00915544">
                <w:rPr>
                  <w:rFonts w:ascii="宋体" w:hAnsi="宋体" w:cs="宋体" w:hint="eastAsia"/>
                  <w:color w:val="000000"/>
                  <w:sz w:val="20"/>
                  <w:szCs w:val="20"/>
                </w:rPr>
                <w:delText>6</w:delText>
              </w:r>
            </w:del>
          </w:p>
        </w:tc>
        <w:tc>
          <w:tcPr>
            <w:tcW w:w="1357" w:type="pct"/>
            <w:tcBorders>
              <w:top w:val="single" w:sz="4" w:space="0" w:color="auto"/>
              <w:left w:val="single" w:sz="4" w:space="0" w:color="auto"/>
              <w:bottom w:val="single" w:sz="4" w:space="0" w:color="auto"/>
              <w:right w:val="single" w:sz="4" w:space="0" w:color="auto"/>
            </w:tcBorders>
            <w:noWrap/>
            <w:hideMark/>
          </w:tcPr>
          <w:p w14:paraId="5C9593F7" w14:textId="469E5FD3" w:rsidR="0071610D" w:rsidRPr="00F93E4B" w:rsidDel="00915544" w:rsidRDefault="0071610D" w:rsidP="001E53AC">
            <w:pPr>
              <w:rPr>
                <w:del w:id="249" w:author="F" w:date="2019-04-12T14:41:00Z"/>
                <w:rFonts w:ascii="宋体" w:hAnsi="宋体" w:cs="宋体"/>
                <w:color w:val="000000"/>
                <w:sz w:val="20"/>
                <w:szCs w:val="20"/>
                <w:lang w:eastAsia="zh-CN"/>
              </w:rPr>
            </w:pPr>
            <w:del w:id="250" w:author="F" w:date="2019-04-12T14:41:00Z">
              <w:r w:rsidRPr="00F93E4B" w:rsidDel="00915544">
                <w:rPr>
                  <w:rFonts w:ascii="宋体" w:hAnsi="宋体" w:cs="宋体" w:hint="eastAsia"/>
                  <w:color w:val="000000"/>
                  <w:sz w:val="20"/>
                  <w:szCs w:val="20"/>
                  <w:lang w:eastAsia="zh-CN"/>
                </w:rPr>
                <w:delText>外部系统产生的请求时间，格式是HH24miss，如193557</w:delText>
              </w:r>
            </w:del>
          </w:p>
        </w:tc>
      </w:tr>
      <w:tr w:rsidR="0071610D" w:rsidRPr="00F93E4B" w:rsidDel="00915544" w14:paraId="7F615F91" w14:textId="24D4F87B" w:rsidTr="001E53AC">
        <w:trPr>
          <w:trHeight w:val="480"/>
          <w:del w:id="251"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32863E5D" w14:textId="1B9FF62F" w:rsidR="0071610D" w:rsidRPr="00F93E4B" w:rsidDel="00915544" w:rsidRDefault="0071610D" w:rsidP="001E53AC">
            <w:pPr>
              <w:jc w:val="center"/>
              <w:rPr>
                <w:del w:id="252" w:author="F" w:date="2019-04-12T14:41:00Z"/>
                <w:rFonts w:ascii="宋体" w:hAnsi="宋体" w:cs="宋体"/>
                <w:sz w:val="20"/>
                <w:szCs w:val="20"/>
              </w:rPr>
            </w:pPr>
            <w:del w:id="253" w:author="F" w:date="2019-04-12T14:41:00Z">
              <w:r w:rsidRPr="00F93E4B" w:rsidDel="00915544">
                <w:rPr>
                  <w:rFonts w:ascii="宋体" w:hAnsi="宋体" w:cs="宋体" w:hint="eastAsia"/>
                  <w:sz w:val="20"/>
                  <w:szCs w:val="20"/>
                </w:rPr>
                <w:delText>H5</w:delText>
              </w:r>
            </w:del>
          </w:p>
        </w:tc>
        <w:tc>
          <w:tcPr>
            <w:tcW w:w="942" w:type="pct"/>
            <w:tcBorders>
              <w:top w:val="single" w:sz="4" w:space="0" w:color="auto"/>
              <w:left w:val="single" w:sz="4" w:space="0" w:color="auto"/>
              <w:bottom w:val="single" w:sz="4" w:space="0" w:color="auto"/>
              <w:right w:val="single" w:sz="4" w:space="0" w:color="auto"/>
            </w:tcBorders>
            <w:noWrap/>
            <w:hideMark/>
          </w:tcPr>
          <w:p w14:paraId="63133B8B" w14:textId="3253836C" w:rsidR="0071610D" w:rsidRPr="00F93E4B" w:rsidDel="00915544" w:rsidRDefault="0071610D" w:rsidP="001E53AC">
            <w:pPr>
              <w:rPr>
                <w:del w:id="254" w:author="F" w:date="2019-04-12T14:41:00Z"/>
                <w:rFonts w:ascii="宋体" w:hAnsi="宋体" w:cs="宋体"/>
                <w:color w:val="000000"/>
                <w:sz w:val="20"/>
                <w:szCs w:val="20"/>
              </w:rPr>
            </w:pPr>
            <w:del w:id="255" w:author="F" w:date="2019-04-12T14:41:00Z">
              <w:r w:rsidRPr="00F93E4B" w:rsidDel="00915544">
                <w:rPr>
                  <w:rFonts w:ascii="宋体" w:hAnsi="宋体" w:cs="宋体" w:hint="eastAsia"/>
                  <w:color w:val="000000"/>
                  <w:sz w:val="20"/>
                  <w:szCs w:val="20"/>
                </w:rPr>
                <w:delText>TransSeq</w:delText>
              </w:r>
            </w:del>
          </w:p>
        </w:tc>
        <w:tc>
          <w:tcPr>
            <w:tcW w:w="783" w:type="pct"/>
            <w:tcBorders>
              <w:top w:val="single" w:sz="4" w:space="0" w:color="auto"/>
              <w:left w:val="single" w:sz="4" w:space="0" w:color="auto"/>
              <w:bottom w:val="single" w:sz="4" w:space="0" w:color="auto"/>
              <w:right w:val="single" w:sz="4" w:space="0" w:color="auto"/>
            </w:tcBorders>
            <w:noWrap/>
            <w:hideMark/>
          </w:tcPr>
          <w:p w14:paraId="73E02174" w14:textId="2AC7FB42" w:rsidR="0071610D" w:rsidRPr="00F93E4B" w:rsidDel="00915544" w:rsidRDefault="0071610D" w:rsidP="001E53AC">
            <w:pPr>
              <w:rPr>
                <w:del w:id="256" w:author="F" w:date="2019-04-12T14:41:00Z"/>
                <w:rFonts w:ascii="宋体" w:hAnsi="宋体" w:cs="宋体"/>
                <w:color w:val="000000"/>
                <w:sz w:val="20"/>
                <w:szCs w:val="20"/>
              </w:rPr>
            </w:pPr>
            <w:del w:id="257" w:author="F" w:date="2019-04-12T14:41:00Z">
              <w:r w:rsidRPr="00F93E4B" w:rsidDel="00915544">
                <w:rPr>
                  <w:rFonts w:ascii="宋体" w:hAnsi="宋体" w:cs="宋体" w:hint="eastAsia"/>
                  <w:color w:val="000000"/>
                  <w:sz w:val="20"/>
                  <w:szCs w:val="20"/>
                </w:rPr>
                <w:delText>交易流水号</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787056CC" w14:textId="51ECC9D0" w:rsidR="0071610D" w:rsidRPr="00F93E4B" w:rsidDel="00915544" w:rsidRDefault="0071610D" w:rsidP="001E53AC">
            <w:pPr>
              <w:jc w:val="center"/>
              <w:rPr>
                <w:del w:id="258" w:author="F" w:date="2019-04-12T14:41:00Z"/>
                <w:rFonts w:ascii="宋体" w:hAnsi="宋体" w:cs="宋体"/>
                <w:color w:val="9C0006"/>
                <w:sz w:val="20"/>
                <w:szCs w:val="20"/>
              </w:rPr>
            </w:pPr>
            <w:del w:id="259"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08BED376" w14:textId="1FE163AA" w:rsidR="0071610D" w:rsidRPr="00F93E4B" w:rsidDel="00915544" w:rsidRDefault="0071610D" w:rsidP="001E53AC">
            <w:pPr>
              <w:jc w:val="center"/>
              <w:rPr>
                <w:del w:id="260" w:author="F" w:date="2019-04-12T14:41:00Z"/>
                <w:rFonts w:ascii="宋体" w:hAnsi="宋体" w:cs="宋体"/>
                <w:color w:val="000000"/>
                <w:sz w:val="20"/>
                <w:szCs w:val="20"/>
              </w:rPr>
            </w:pPr>
            <w:del w:id="261" w:author="F" w:date="2019-04-12T14:41:00Z">
              <w:r w:rsidRPr="00F93E4B" w:rsidDel="00915544">
                <w:rPr>
                  <w:rFonts w:ascii="宋体" w:hAnsi="宋体" w:cs="宋体" w:hint="eastAsia"/>
                  <w:color w:val="000000"/>
                  <w:sz w:val="20"/>
                  <w:szCs w:val="20"/>
                </w:rPr>
                <w:delText>字符</w:delText>
              </w:r>
            </w:del>
          </w:p>
        </w:tc>
        <w:tc>
          <w:tcPr>
            <w:tcW w:w="408" w:type="pct"/>
            <w:tcBorders>
              <w:top w:val="single" w:sz="4" w:space="0" w:color="auto"/>
              <w:left w:val="single" w:sz="4" w:space="0" w:color="auto"/>
              <w:bottom w:val="single" w:sz="4" w:space="0" w:color="auto"/>
              <w:right w:val="single" w:sz="4" w:space="0" w:color="auto"/>
            </w:tcBorders>
            <w:noWrap/>
            <w:hideMark/>
          </w:tcPr>
          <w:p w14:paraId="1BC31961" w14:textId="72C608E2" w:rsidR="0071610D" w:rsidRPr="00F93E4B" w:rsidDel="00915544" w:rsidRDefault="0071610D" w:rsidP="001E53AC">
            <w:pPr>
              <w:jc w:val="center"/>
              <w:rPr>
                <w:del w:id="262" w:author="F" w:date="2019-04-12T14:41:00Z"/>
                <w:rFonts w:ascii="宋体" w:hAnsi="宋体" w:cs="宋体"/>
                <w:color w:val="000000"/>
                <w:sz w:val="20"/>
                <w:szCs w:val="20"/>
              </w:rPr>
            </w:pPr>
            <w:del w:id="263" w:author="F" w:date="2019-04-12T14:41:00Z">
              <w:r w:rsidRPr="00F93E4B" w:rsidDel="00915544">
                <w:rPr>
                  <w:rFonts w:ascii="宋体" w:hAnsi="宋体" w:cs="宋体" w:hint="eastAsia"/>
                  <w:color w:val="000000"/>
                  <w:sz w:val="20"/>
                  <w:szCs w:val="20"/>
                </w:rPr>
                <w:delText>30</w:delText>
              </w:r>
            </w:del>
          </w:p>
        </w:tc>
        <w:tc>
          <w:tcPr>
            <w:tcW w:w="1357" w:type="pct"/>
            <w:tcBorders>
              <w:top w:val="single" w:sz="4" w:space="0" w:color="auto"/>
              <w:left w:val="single" w:sz="4" w:space="0" w:color="auto"/>
              <w:bottom w:val="single" w:sz="4" w:space="0" w:color="auto"/>
              <w:right w:val="single" w:sz="4" w:space="0" w:color="auto"/>
            </w:tcBorders>
            <w:hideMark/>
          </w:tcPr>
          <w:p w14:paraId="26B16AF7" w14:textId="29A7C8F4" w:rsidR="0071610D" w:rsidRPr="00F93E4B" w:rsidDel="00915544" w:rsidRDefault="0071610D" w:rsidP="001E53AC">
            <w:pPr>
              <w:rPr>
                <w:del w:id="264" w:author="F" w:date="2019-04-12T14:41:00Z"/>
                <w:rFonts w:ascii="宋体" w:hAnsi="宋体" w:cs="宋体"/>
                <w:color w:val="000000"/>
                <w:sz w:val="20"/>
                <w:szCs w:val="20"/>
                <w:lang w:eastAsia="zh-CN"/>
              </w:rPr>
            </w:pPr>
            <w:del w:id="265" w:author="F" w:date="2019-04-12T14:41:00Z">
              <w:r w:rsidRPr="00F93E4B" w:rsidDel="00915544">
                <w:rPr>
                  <w:rFonts w:ascii="宋体" w:hAnsi="宋体" w:cs="宋体" w:hint="eastAsia"/>
                  <w:color w:val="000000"/>
                  <w:sz w:val="20"/>
                  <w:szCs w:val="20"/>
                  <w:lang w:eastAsia="zh-CN"/>
                </w:rPr>
                <w:delText>请求流水号，时间戳，如年月日时分秒微秒20160106093557916399，也可以到毫秒</w:delText>
              </w:r>
            </w:del>
          </w:p>
        </w:tc>
      </w:tr>
      <w:tr w:rsidR="0071610D" w:rsidRPr="00F93E4B" w:rsidDel="00915544" w14:paraId="64C560A8" w14:textId="0593F514" w:rsidTr="001E53AC">
        <w:trPr>
          <w:trHeight w:val="240"/>
          <w:del w:id="266" w:author="F" w:date="2019-04-12T14:41:00Z"/>
        </w:trPr>
        <w:tc>
          <w:tcPr>
            <w:tcW w:w="5000" w:type="pct"/>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559C35B6" w14:textId="0BB6F9A5" w:rsidR="0071610D" w:rsidRPr="00F93E4B" w:rsidDel="00915544" w:rsidRDefault="0071610D" w:rsidP="001E53AC">
            <w:pPr>
              <w:rPr>
                <w:del w:id="267" w:author="F" w:date="2019-04-12T14:41:00Z"/>
                <w:rFonts w:ascii="宋体" w:hAnsi="宋体" w:cs="宋体"/>
                <w:b/>
                <w:bCs/>
                <w:color w:val="000000"/>
                <w:sz w:val="20"/>
                <w:szCs w:val="20"/>
              </w:rPr>
            </w:pPr>
            <w:del w:id="268" w:author="F" w:date="2019-04-12T14:41:00Z">
              <w:r w:rsidRPr="00F93E4B" w:rsidDel="00915544">
                <w:rPr>
                  <w:rFonts w:ascii="宋体" w:hAnsi="宋体" w:cs="宋体" w:hint="eastAsia"/>
                  <w:b/>
                  <w:bCs/>
                  <w:color w:val="000000"/>
                  <w:sz w:val="20"/>
                  <w:szCs w:val="20"/>
                </w:rPr>
                <w:delText>I</w:delText>
              </w:r>
              <w:r w:rsidRPr="00F93E4B" w:rsidDel="00915544">
                <w:rPr>
                  <w:rFonts w:ascii="宋体" w:hAnsi="宋体" w:cs="宋体"/>
                  <w:b/>
                  <w:bCs/>
                  <w:color w:val="000000"/>
                  <w:sz w:val="20"/>
                  <w:szCs w:val="20"/>
                </w:rPr>
                <w:delText>N</w:delText>
              </w:r>
            </w:del>
          </w:p>
        </w:tc>
      </w:tr>
      <w:tr w:rsidR="0071610D" w:rsidRPr="00F93E4B" w:rsidDel="00915544" w14:paraId="49972599" w14:textId="732EDDA7" w:rsidTr="001E53AC">
        <w:trPr>
          <w:trHeight w:val="240"/>
          <w:del w:id="269"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0319E932" w14:textId="2C6C50AA" w:rsidR="0071610D" w:rsidRPr="00F93E4B" w:rsidDel="00915544" w:rsidRDefault="0071610D" w:rsidP="001E53AC">
            <w:pPr>
              <w:jc w:val="center"/>
              <w:rPr>
                <w:del w:id="270" w:author="F" w:date="2019-04-12T14:41:00Z"/>
                <w:rFonts w:ascii="宋体" w:hAnsi="宋体" w:cs="宋体"/>
                <w:sz w:val="20"/>
                <w:szCs w:val="20"/>
              </w:rPr>
            </w:pPr>
            <w:del w:id="271" w:author="F" w:date="2019-04-12T14:41:00Z">
              <w:r w:rsidRPr="00F93E4B" w:rsidDel="00915544">
                <w:rPr>
                  <w:rFonts w:ascii="宋体" w:hAnsi="宋体" w:cs="宋体" w:hint="eastAsia"/>
                  <w:sz w:val="20"/>
                  <w:szCs w:val="20"/>
                </w:rPr>
                <w:delText>D1</w:delText>
              </w:r>
            </w:del>
          </w:p>
        </w:tc>
        <w:tc>
          <w:tcPr>
            <w:tcW w:w="942" w:type="pct"/>
            <w:tcBorders>
              <w:top w:val="single" w:sz="4" w:space="0" w:color="auto"/>
              <w:left w:val="single" w:sz="4" w:space="0" w:color="auto"/>
              <w:bottom w:val="single" w:sz="4" w:space="0" w:color="auto"/>
              <w:right w:val="single" w:sz="4" w:space="0" w:color="auto"/>
            </w:tcBorders>
            <w:noWrap/>
            <w:hideMark/>
          </w:tcPr>
          <w:p w14:paraId="1413E6AD" w14:textId="2B7AAFEF" w:rsidR="0071610D" w:rsidRPr="00F93E4B" w:rsidDel="00915544" w:rsidRDefault="0071610D" w:rsidP="001E53AC">
            <w:pPr>
              <w:rPr>
                <w:del w:id="272" w:author="F" w:date="2019-04-12T14:41:00Z"/>
                <w:rFonts w:ascii="宋体" w:hAnsi="宋体" w:cs="宋体"/>
                <w:sz w:val="20"/>
                <w:szCs w:val="20"/>
              </w:rPr>
            </w:pPr>
            <w:del w:id="273" w:author="F" w:date="2019-04-12T14:41:00Z">
              <w:r w:rsidRPr="00F93E4B" w:rsidDel="00915544">
                <w:rPr>
                  <w:rFonts w:ascii="宋体" w:hAnsi="宋体" w:cs="宋体" w:hint="eastAsia"/>
                  <w:sz w:val="20"/>
                  <w:szCs w:val="20"/>
                </w:rPr>
                <w:delText>ReqSeqID</w:delText>
              </w:r>
            </w:del>
          </w:p>
        </w:tc>
        <w:tc>
          <w:tcPr>
            <w:tcW w:w="783" w:type="pct"/>
            <w:tcBorders>
              <w:top w:val="single" w:sz="4" w:space="0" w:color="auto"/>
              <w:left w:val="single" w:sz="4" w:space="0" w:color="auto"/>
              <w:bottom w:val="single" w:sz="4" w:space="0" w:color="auto"/>
              <w:right w:val="single" w:sz="4" w:space="0" w:color="auto"/>
            </w:tcBorders>
            <w:noWrap/>
            <w:hideMark/>
          </w:tcPr>
          <w:p w14:paraId="5A854793" w14:textId="7C00FB27" w:rsidR="0071610D" w:rsidRPr="00F93E4B" w:rsidDel="00915544" w:rsidRDefault="0071610D" w:rsidP="001E53AC">
            <w:pPr>
              <w:rPr>
                <w:del w:id="274" w:author="F" w:date="2019-04-12T14:41:00Z"/>
                <w:rFonts w:ascii="宋体" w:hAnsi="宋体" w:cs="宋体"/>
                <w:sz w:val="20"/>
                <w:szCs w:val="20"/>
              </w:rPr>
            </w:pPr>
            <w:del w:id="275" w:author="F" w:date="2019-04-12T14:41:00Z">
              <w:r w:rsidRPr="00F93E4B" w:rsidDel="00915544">
                <w:rPr>
                  <w:rFonts w:ascii="宋体" w:hAnsi="宋体" w:cs="宋体" w:hint="eastAsia"/>
                  <w:sz w:val="20"/>
                  <w:szCs w:val="20"/>
                </w:rPr>
                <w:delText>提交批次号</w:delText>
              </w:r>
            </w:del>
          </w:p>
        </w:tc>
        <w:tc>
          <w:tcPr>
            <w:tcW w:w="569" w:type="pct"/>
            <w:tcBorders>
              <w:top w:val="single" w:sz="4" w:space="0" w:color="auto"/>
              <w:left w:val="single" w:sz="4" w:space="0" w:color="auto"/>
              <w:bottom w:val="single" w:sz="4" w:space="0" w:color="auto"/>
              <w:right w:val="single" w:sz="4" w:space="0" w:color="auto"/>
            </w:tcBorders>
            <w:shd w:val="clear" w:color="000000" w:fill="FFC7CE"/>
            <w:noWrap/>
            <w:hideMark/>
          </w:tcPr>
          <w:p w14:paraId="4617C33F" w14:textId="15A4F574" w:rsidR="0071610D" w:rsidRPr="00F93E4B" w:rsidDel="00915544" w:rsidRDefault="0071610D" w:rsidP="001E53AC">
            <w:pPr>
              <w:jc w:val="center"/>
              <w:rPr>
                <w:del w:id="276" w:author="F" w:date="2019-04-12T14:41:00Z"/>
                <w:rFonts w:ascii="宋体" w:hAnsi="宋体" w:cs="宋体"/>
                <w:color w:val="9C0006"/>
                <w:sz w:val="20"/>
                <w:szCs w:val="20"/>
              </w:rPr>
            </w:pPr>
            <w:del w:id="277" w:author="F" w:date="2019-04-12T14:41:00Z">
              <w:r w:rsidRPr="00F93E4B" w:rsidDel="00915544">
                <w:rPr>
                  <w:rFonts w:ascii="宋体" w:hAnsi="宋体" w:cs="宋体" w:hint="eastAsia"/>
                  <w:color w:val="9C0006"/>
                  <w:sz w:val="20"/>
                  <w:szCs w:val="20"/>
                </w:rPr>
                <w:delText>必输项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18AA107F" w14:textId="01F6B626" w:rsidR="0071610D" w:rsidRPr="00F93E4B" w:rsidDel="00915544" w:rsidRDefault="0071610D" w:rsidP="001E53AC">
            <w:pPr>
              <w:jc w:val="center"/>
              <w:rPr>
                <w:del w:id="278" w:author="F" w:date="2019-04-12T14:41:00Z"/>
                <w:rFonts w:ascii="宋体" w:hAnsi="宋体" w:cs="宋体"/>
                <w:sz w:val="20"/>
                <w:szCs w:val="20"/>
              </w:rPr>
            </w:pPr>
            <w:del w:id="279" w:author="F" w:date="2019-04-12T14:41:00Z">
              <w:r w:rsidRPr="00F93E4B" w:rsidDel="00915544">
                <w:rPr>
                  <w:rFonts w:ascii="宋体" w:hAnsi="宋体" w:cs="宋体" w:hint="eastAsia"/>
                  <w:sz w:val="20"/>
                  <w:szCs w:val="20"/>
                </w:rPr>
                <w:delText>字符</w:delText>
              </w:r>
            </w:del>
          </w:p>
        </w:tc>
        <w:tc>
          <w:tcPr>
            <w:tcW w:w="405" w:type="pct"/>
            <w:tcBorders>
              <w:top w:val="single" w:sz="4" w:space="0" w:color="auto"/>
              <w:left w:val="single" w:sz="4" w:space="0" w:color="auto"/>
              <w:bottom w:val="single" w:sz="4" w:space="0" w:color="auto"/>
              <w:right w:val="single" w:sz="4" w:space="0" w:color="auto"/>
            </w:tcBorders>
            <w:noWrap/>
            <w:hideMark/>
          </w:tcPr>
          <w:p w14:paraId="4F478BFD" w14:textId="22DD4998" w:rsidR="0071610D" w:rsidRPr="00F93E4B" w:rsidDel="00915544" w:rsidRDefault="0071610D" w:rsidP="001E53AC">
            <w:pPr>
              <w:jc w:val="center"/>
              <w:rPr>
                <w:del w:id="280" w:author="F" w:date="2019-04-12T14:41:00Z"/>
                <w:rFonts w:ascii="宋体" w:hAnsi="宋体" w:cs="宋体"/>
                <w:sz w:val="20"/>
                <w:szCs w:val="20"/>
              </w:rPr>
            </w:pPr>
            <w:del w:id="281" w:author="F" w:date="2019-04-12T14:41:00Z">
              <w:r w:rsidRPr="00F93E4B" w:rsidDel="00915544">
                <w:rPr>
                  <w:rFonts w:ascii="宋体" w:hAnsi="宋体" w:cs="宋体" w:hint="eastAsia"/>
                  <w:sz w:val="20"/>
                  <w:szCs w:val="20"/>
                </w:rPr>
                <w:delText>30</w:delText>
              </w:r>
            </w:del>
          </w:p>
        </w:tc>
        <w:tc>
          <w:tcPr>
            <w:tcW w:w="1360" w:type="pct"/>
            <w:tcBorders>
              <w:top w:val="single" w:sz="4" w:space="0" w:color="auto"/>
              <w:left w:val="single" w:sz="4" w:space="0" w:color="auto"/>
              <w:bottom w:val="single" w:sz="4" w:space="0" w:color="auto"/>
              <w:right w:val="single" w:sz="4" w:space="0" w:color="auto"/>
            </w:tcBorders>
            <w:noWrap/>
            <w:hideMark/>
          </w:tcPr>
          <w:p w14:paraId="06D23710" w14:textId="7F4AC9DB" w:rsidR="0071610D" w:rsidRPr="00F93E4B" w:rsidDel="00915544" w:rsidRDefault="0071610D" w:rsidP="001E53AC">
            <w:pPr>
              <w:rPr>
                <w:del w:id="282" w:author="F" w:date="2019-04-12T14:41:00Z"/>
                <w:rFonts w:ascii="宋体" w:hAnsi="宋体" w:cs="宋体"/>
                <w:sz w:val="20"/>
                <w:szCs w:val="20"/>
                <w:lang w:eastAsia="zh-CN"/>
              </w:rPr>
            </w:pPr>
            <w:del w:id="283" w:author="F" w:date="2019-04-12T14:41:00Z">
              <w:r w:rsidRPr="00F93E4B" w:rsidDel="00915544">
                <w:rPr>
                  <w:rFonts w:ascii="宋体" w:hAnsi="宋体" w:cs="宋体" w:hint="eastAsia"/>
                  <w:sz w:val="20"/>
                  <w:szCs w:val="20"/>
                  <w:lang w:eastAsia="zh-CN"/>
                </w:rPr>
                <w:delText>提交时的批次号</w:delText>
              </w:r>
              <w:r w:rsidDel="00915544">
                <w:rPr>
                  <w:rFonts w:ascii="宋体" w:hAnsi="宋体" w:cs="宋体" w:hint="eastAsia"/>
                  <w:sz w:val="20"/>
                  <w:szCs w:val="20"/>
                  <w:lang w:eastAsia="zh-CN"/>
                </w:rPr>
                <w:delText>，一个请求可查询多批，用英文逗号分隔</w:delText>
              </w:r>
            </w:del>
          </w:p>
        </w:tc>
      </w:tr>
      <w:tr w:rsidR="0071610D" w:rsidRPr="00F93E4B" w:rsidDel="00915544" w14:paraId="3552F2AB" w14:textId="3C3055C7" w:rsidTr="001E53AC">
        <w:trPr>
          <w:trHeight w:val="240"/>
          <w:del w:id="284" w:author="F" w:date="2019-04-12T14:41:00Z"/>
        </w:trPr>
        <w:tc>
          <w:tcPr>
            <w:tcW w:w="451" w:type="pct"/>
            <w:tcBorders>
              <w:top w:val="single" w:sz="4" w:space="0" w:color="auto"/>
              <w:left w:val="single" w:sz="4" w:space="0" w:color="auto"/>
              <w:bottom w:val="single" w:sz="4" w:space="0" w:color="auto"/>
              <w:right w:val="single" w:sz="4" w:space="0" w:color="auto"/>
            </w:tcBorders>
            <w:noWrap/>
            <w:hideMark/>
          </w:tcPr>
          <w:p w14:paraId="468A2EAE" w14:textId="05F710DF" w:rsidR="0071610D" w:rsidRPr="00F93E4B" w:rsidDel="00915544" w:rsidRDefault="0071610D" w:rsidP="001E53AC">
            <w:pPr>
              <w:jc w:val="center"/>
              <w:rPr>
                <w:del w:id="285" w:author="F" w:date="2019-04-12T14:41:00Z"/>
                <w:rFonts w:ascii="宋体" w:hAnsi="宋体" w:cs="宋体"/>
                <w:sz w:val="20"/>
                <w:szCs w:val="20"/>
              </w:rPr>
            </w:pPr>
            <w:del w:id="286" w:author="F" w:date="2019-04-12T14:41:00Z">
              <w:r w:rsidRPr="00F93E4B" w:rsidDel="00915544">
                <w:rPr>
                  <w:rFonts w:ascii="宋体" w:hAnsi="宋体" w:cs="宋体" w:hint="eastAsia"/>
                  <w:sz w:val="20"/>
                  <w:szCs w:val="20"/>
                </w:rPr>
                <w:delText>D2</w:delText>
              </w:r>
            </w:del>
          </w:p>
        </w:tc>
        <w:tc>
          <w:tcPr>
            <w:tcW w:w="942" w:type="pct"/>
            <w:tcBorders>
              <w:top w:val="single" w:sz="4" w:space="0" w:color="auto"/>
              <w:left w:val="single" w:sz="4" w:space="0" w:color="auto"/>
              <w:bottom w:val="single" w:sz="4" w:space="0" w:color="auto"/>
              <w:right w:val="single" w:sz="4" w:space="0" w:color="auto"/>
            </w:tcBorders>
            <w:noWrap/>
            <w:hideMark/>
          </w:tcPr>
          <w:p w14:paraId="3E2DA9B8" w14:textId="573A38F0" w:rsidR="0071610D" w:rsidRPr="00F93E4B" w:rsidDel="00915544" w:rsidRDefault="0071610D" w:rsidP="001E53AC">
            <w:pPr>
              <w:rPr>
                <w:del w:id="287" w:author="F" w:date="2019-04-12T14:41:00Z"/>
                <w:rFonts w:ascii="宋体" w:hAnsi="宋体" w:cs="宋体"/>
                <w:sz w:val="20"/>
                <w:szCs w:val="20"/>
              </w:rPr>
            </w:pPr>
            <w:del w:id="288" w:author="F" w:date="2019-04-12T14:41:00Z">
              <w:r w:rsidRPr="00F93E4B" w:rsidDel="00915544">
                <w:rPr>
                  <w:rFonts w:ascii="宋体" w:hAnsi="宋体" w:cs="宋体" w:hint="eastAsia"/>
                  <w:sz w:val="20"/>
                  <w:szCs w:val="20"/>
                </w:rPr>
                <w:delText>RdSeq</w:delText>
              </w:r>
            </w:del>
          </w:p>
        </w:tc>
        <w:tc>
          <w:tcPr>
            <w:tcW w:w="783" w:type="pct"/>
            <w:tcBorders>
              <w:top w:val="single" w:sz="4" w:space="0" w:color="auto"/>
              <w:left w:val="single" w:sz="4" w:space="0" w:color="auto"/>
              <w:bottom w:val="single" w:sz="4" w:space="0" w:color="auto"/>
              <w:right w:val="single" w:sz="4" w:space="0" w:color="auto"/>
            </w:tcBorders>
            <w:noWrap/>
            <w:hideMark/>
          </w:tcPr>
          <w:p w14:paraId="78D4CFE2" w14:textId="7BB279A4" w:rsidR="0071610D" w:rsidRPr="00F93E4B" w:rsidDel="00915544" w:rsidRDefault="0071610D" w:rsidP="001E53AC">
            <w:pPr>
              <w:rPr>
                <w:del w:id="289" w:author="F" w:date="2019-04-12T14:41:00Z"/>
                <w:rFonts w:ascii="宋体" w:hAnsi="宋体" w:cs="宋体"/>
                <w:sz w:val="20"/>
                <w:szCs w:val="20"/>
              </w:rPr>
            </w:pPr>
            <w:del w:id="290" w:author="F" w:date="2019-04-12T14:41:00Z">
              <w:r w:rsidRPr="00F93E4B" w:rsidDel="00915544">
                <w:rPr>
                  <w:rFonts w:ascii="宋体" w:hAnsi="宋体" w:cs="宋体" w:hint="eastAsia"/>
                  <w:sz w:val="20"/>
                  <w:szCs w:val="20"/>
                </w:rPr>
                <w:delText>提交流水号</w:delText>
              </w:r>
            </w:del>
          </w:p>
        </w:tc>
        <w:tc>
          <w:tcPr>
            <w:tcW w:w="569" w:type="pct"/>
            <w:tcBorders>
              <w:top w:val="single" w:sz="4" w:space="0" w:color="auto"/>
              <w:left w:val="single" w:sz="4" w:space="0" w:color="auto"/>
              <w:bottom w:val="single" w:sz="4" w:space="0" w:color="auto"/>
              <w:right w:val="single" w:sz="4" w:space="0" w:color="auto"/>
            </w:tcBorders>
            <w:noWrap/>
            <w:hideMark/>
          </w:tcPr>
          <w:p w14:paraId="1737FB5A" w14:textId="3552AFD1" w:rsidR="0071610D" w:rsidRPr="00F93E4B" w:rsidDel="00915544" w:rsidRDefault="0071610D" w:rsidP="001E53AC">
            <w:pPr>
              <w:jc w:val="center"/>
              <w:rPr>
                <w:del w:id="291" w:author="F" w:date="2019-04-12T14:41:00Z"/>
                <w:rFonts w:ascii="宋体" w:hAnsi="宋体" w:cs="宋体"/>
                <w:color w:val="000000"/>
                <w:sz w:val="20"/>
                <w:szCs w:val="20"/>
              </w:rPr>
            </w:pPr>
            <w:del w:id="292" w:author="F" w:date="2019-04-12T14:41:00Z">
              <w:r w:rsidRPr="00F93E4B" w:rsidDel="00915544">
                <w:rPr>
                  <w:rFonts w:ascii="宋体" w:hAnsi="宋体" w:cs="宋体" w:hint="eastAsia"/>
                  <w:color w:val="000000"/>
                  <w:sz w:val="20"/>
                  <w:szCs w:val="20"/>
                </w:rPr>
                <w:delText>选输项</w:delText>
              </w:r>
            </w:del>
          </w:p>
        </w:tc>
        <w:tc>
          <w:tcPr>
            <w:tcW w:w="491" w:type="pct"/>
            <w:gridSpan w:val="2"/>
            <w:tcBorders>
              <w:top w:val="single" w:sz="4" w:space="0" w:color="auto"/>
              <w:left w:val="single" w:sz="4" w:space="0" w:color="auto"/>
              <w:bottom w:val="single" w:sz="4" w:space="0" w:color="auto"/>
              <w:right w:val="single" w:sz="4" w:space="0" w:color="auto"/>
            </w:tcBorders>
            <w:noWrap/>
            <w:hideMark/>
          </w:tcPr>
          <w:p w14:paraId="59B2750D" w14:textId="02D5D575" w:rsidR="0071610D" w:rsidRPr="00F93E4B" w:rsidDel="00915544" w:rsidRDefault="0071610D" w:rsidP="001E53AC">
            <w:pPr>
              <w:jc w:val="center"/>
              <w:rPr>
                <w:del w:id="293" w:author="F" w:date="2019-04-12T14:41:00Z"/>
                <w:rFonts w:ascii="宋体" w:hAnsi="宋体" w:cs="宋体"/>
                <w:sz w:val="20"/>
                <w:szCs w:val="20"/>
              </w:rPr>
            </w:pPr>
            <w:del w:id="294" w:author="F" w:date="2019-04-12T14:41:00Z">
              <w:r w:rsidRPr="00F93E4B" w:rsidDel="00915544">
                <w:rPr>
                  <w:rFonts w:ascii="宋体" w:hAnsi="宋体" w:cs="宋体" w:hint="eastAsia"/>
                  <w:sz w:val="20"/>
                  <w:szCs w:val="20"/>
                </w:rPr>
                <w:delText>字符</w:delText>
              </w:r>
            </w:del>
          </w:p>
        </w:tc>
        <w:tc>
          <w:tcPr>
            <w:tcW w:w="405" w:type="pct"/>
            <w:tcBorders>
              <w:top w:val="single" w:sz="4" w:space="0" w:color="auto"/>
              <w:left w:val="single" w:sz="4" w:space="0" w:color="auto"/>
              <w:bottom w:val="single" w:sz="4" w:space="0" w:color="auto"/>
              <w:right w:val="single" w:sz="4" w:space="0" w:color="auto"/>
            </w:tcBorders>
            <w:noWrap/>
            <w:hideMark/>
          </w:tcPr>
          <w:p w14:paraId="2E4146E5" w14:textId="73F887A8" w:rsidR="0071610D" w:rsidRPr="00F93E4B" w:rsidDel="00915544" w:rsidRDefault="0071610D" w:rsidP="001E53AC">
            <w:pPr>
              <w:jc w:val="center"/>
              <w:rPr>
                <w:del w:id="295" w:author="F" w:date="2019-04-12T14:41:00Z"/>
                <w:rFonts w:ascii="宋体" w:hAnsi="宋体" w:cs="宋体"/>
                <w:sz w:val="20"/>
                <w:szCs w:val="20"/>
              </w:rPr>
            </w:pPr>
            <w:del w:id="296" w:author="F" w:date="2019-04-12T14:41:00Z">
              <w:r w:rsidRPr="00F93E4B" w:rsidDel="00915544">
                <w:rPr>
                  <w:rFonts w:ascii="宋体" w:hAnsi="宋体" w:cs="宋体" w:hint="eastAsia"/>
                  <w:sz w:val="20"/>
                  <w:szCs w:val="20"/>
                </w:rPr>
                <w:delText>30</w:delText>
              </w:r>
            </w:del>
          </w:p>
        </w:tc>
        <w:tc>
          <w:tcPr>
            <w:tcW w:w="1360" w:type="pct"/>
            <w:tcBorders>
              <w:top w:val="single" w:sz="4" w:space="0" w:color="auto"/>
              <w:left w:val="single" w:sz="4" w:space="0" w:color="auto"/>
              <w:bottom w:val="single" w:sz="4" w:space="0" w:color="auto"/>
              <w:right w:val="single" w:sz="4" w:space="0" w:color="auto"/>
            </w:tcBorders>
            <w:noWrap/>
            <w:hideMark/>
          </w:tcPr>
          <w:p w14:paraId="19498A7F" w14:textId="0FA80765" w:rsidR="0071610D" w:rsidRPr="00F93E4B" w:rsidDel="00915544" w:rsidRDefault="0071610D" w:rsidP="001E53AC">
            <w:pPr>
              <w:rPr>
                <w:del w:id="297" w:author="F" w:date="2019-04-12T14:41:00Z"/>
                <w:rFonts w:ascii="宋体" w:hAnsi="宋体" w:cs="宋体"/>
                <w:sz w:val="20"/>
                <w:szCs w:val="20"/>
                <w:lang w:eastAsia="zh-CN"/>
              </w:rPr>
            </w:pPr>
            <w:del w:id="298" w:author="F" w:date="2019-04-12T14:41:00Z">
              <w:r w:rsidRPr="00F93E4B" w:rsidDel="00915544">
                <w:rPr>
                  <w:rFonts w:ascii="宋体" w:hAnsi="宋体" w:cs="宋体" w:hint="eastAsia"/>
                  <w:sz w:val="20"/>
                  <w:szCs w:val="20"/>
                  <w:lang w:eastAsia="zh-CN"/>
                </w:rPr>
                <w:delText>提交时的流水号</w:delText>
              </w:r>
              <w:r w:rsidDel="00915544">
                <w:rPr>
                  <w:rFonts w:ascii="宋体" w:hAnsi="宋体" w:cs="宋体" w:hint="eastAsia"/>
                  <w:sz w:val="20"/>
                  <w:szCs w:val="20"/>
                  <w:lang w:eastAsia="zh-CN"/>
                </w:rPr>
                <w:delText>，一个请求可查询多个流水，用英文逗号分隔</w:delText>
              </w:r>
            </w:del>
          </w:p>
        </w:tc>
      </w:tr>
      <w:tr w:rsidR="0071610D" w:rsidRPr="00F93E4B" w:rsidDel="00915544" w14:paraId="55EEB16B" w14:textId="742A1A9E" w:rsidTr="001E53AC">
        <w:trPr>
          <w:trHeight w:val="240"/>
          <w:del w:id="299" w:author="F" w:date="2019-04-12T14:41:00Z"/>
        </w:trPr>
        <w:tc>
          <w:tcPr>
            <w:tcW w:w="5000" w:type="pct"/>
            <w:gridSpan w:val="8"/>
            <w:tcBorders>
              <w:top w:val="single" w:sz="4" w:space="0" w:color="auto"/>
              <w:left w:val="single" w:sz="4" w:space="0" w:color="auto"/>
              <w:bottom w:val="single" w:sz="4" w:space="0" w:color="auto"/>
              <w:right w:val="nil"/>
            </w:tcBorders>
            <w:shd w:val="clear" w:color="000000" w:fill="A6A6A6"/>
            <w:noWrap/>
            <w:hideMark/>
          </w:tcPr>
          <w:p w14:paraId="4A345D5E" w14:textId="2BD3B742" w:rsidR="0071610D" w:rsidRPr="00F93E4B" w:rsidDel="00915544" w:rsidRDefault="0071610D" w:rsidP="001E53AC">
            <w:pPr>
              <w:rPr>
                <w:del w:id="300" w:author="F" w:date="2019-04-12T14:41:00Z"/>
                <w:rFonts w:ascii="宋体" w:hAnsi="宋体" w:cs="宋体"/>
                <w:b/>
                <w:bCs/>
                <w:color w:val="000000"/>
                <w:sz w:val="20"/>
                <w:szCs w:val="20"/>
              </w:rPr>
            </w:pPr>
            <w:del w:id="301" w:author="F" w:date="2019-04-12T14:41:00Z">
              <w:r w:rsidRPr="00F93E4B" w:rsidDel="00915544">
                <w:rPr>
                  <w:rFonts w:ascii="宋体" w:hAnsi="宋体" w:cs="宋体" w:hint="eastAsia"/>
                  <w:b/>
                  <w:bCs/>
                  <w:color w:val="000000"/>
                  <w:sz w:val="20"/>
                  <w:szCs w:val="20"/>
                </w:rPr>
                <w:delText>指令明细</w:delText>
              </w:r>
            </w:del>
          </w:p>
        </w:tc>
      </w:tr>
    </w:tbl>
    <w:p w14:paraId="411940A5" w14:textId="06873DD8" w:rsidR="0071610D" w:rsidRPr="00F93E4B" w:rsidDel="00915544" w:rsidRDefault="0071610D" w:rsidP="0071610D">
      <w:pPr>
        <w:pStyle w:val="af9"/>
        <w:ind w:firstLine="0"/>
        <w:rPr>
          <w:del w:id="302" w:author="F" w:date="2019-04-12T14:41:00Z"/>
          <w:lang w:eastAsia="zh-CN"/>
        </w:rPr>
      </w:pPr>
      <w:bookmarkStart w:id="303" w:name="_Toc508647356"/>
      <w:bookmarkStart w:id="304" w:name="_Toc513462834"/>
      <w:del w:id="305" w:author="F" w:date="2019-04-12T14:41:00Z">
        <w:r w:rsidRPr="00F93E4B" w:rsidDel="00915544">
          <w:rPr>
            <w:rFonts w:hint="eastAsia"/>
            <w:lang w:eastAsia="zh-CN"/>
          </w:rPr>
          <w:delText xml:space="preserve"> </w:delText>
        </w:r>
        <w:r w:rsidRPr="00F93E4B" w:rsidDel="00915544">
          <w:rPr>
            <w:rFonts w:hint="eastAsia"/>
          </w:rPr>
          <w:delText>响应参数说明</w:delText>
        </w:r>
        <w:bookmarkEnd w:id="303"/>
        <w:bookmarkEnd w:id="304"/>
      </w:del>
    </w:p>
    <w:p w14:paraId="00D1CD91" w14:textId="4D08D77F" w:rsidR="0071610D" w:rsidRPr="00B07A0D" w:rsidDel="00915544" w:rsidRDefault="0071610D" w:rsidP="0071610D">
      <w:pPr>
        <w:rPr>
          <w:del w:id="306" w:author="F" w:date="2019-04-12T14:41:00Z"/>
          <w:rFonts w:ascii="宋体" w:hAnsi="宋体"/>
          <w:lang w:val="x-none"/>
        </w:rPr>
      </w:pPr>
    </w:p>
    <w:tbl>
      <w:tblPr>
        <w:tblW w:w="5000" w:type="pct"/>
        <w:tblLayout w:type="fixed"/>
        <w:tblCellMar>
          <w:top w:w="15" w:type="dxa"/>
          <w:bottom w:w="15" w:type="dxa"/>
        </w:tblCellMar>
        <w:tblLook w:val="04A0" w:firstRow="1" w:lastRow="0" w:firstColumn="1" w:lastColumn="0" w:noHBand="0" w:noVBand="1"/>
      </w:tblPr>
      <w:tblGrid>
        <w:gridCol w:w="709"/>
        <w:gridCol w:w="1702"/>
        <w:gridCol w:w="1329"/>
        <w:gridCol w:w="941"/>
        <w:gridCol w:w="832"/>
        <w:gridCol w:w="692"/>
        <w:gridCol w:w="2323"/>
      </w:tblGrid>
      <w:tr w:rsidR="0071610D" w:rsidRPr="00F93E4B" w:rsidDel="00915544" w14:paraId="23D4A92E" w14:textId="21D64FE5" w:rsidTr="001E53AC">
        <w:trPr>
          <w:trHeight w:val="240"/>
          <w:del w:id="307" w:author="F" w:date="2019-04-12T14:41:00Z"/>
        </w:trPr>
        <w:tc>
          <w:tcPr>
            <w:tcW w:w="415" w:type="pct"/>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0BC7DC11" w14:textId="1B82C3E2" w:rsidR="0071610D" w:rsidRPr="00F93E4B" w:rsidDel="00915544" w:rsidRDefault="0071610D" w:rsidP="001E53AC">
            <w:pPr>
              <w:rPr>
                <w:del w:id="308" w:author="F" w:date="2019-04-12T14:41:00Z"/>
                <w:rFonts w:ascii="宋体" w:hAnsi="宋体" w:cs="宋体"/>
                <w:color w:val="FFCC00"/>
                <w:sz w:val="20"/>
                <w:szCs w:val="20"/>
              </w:rPr>
            </w:pPr>
            <w:del w:id="309" w:author="F" w:date="2019-04-12T14:41:00Z">
              <w:r w:rsidRPr="00F93E4B" w:rsidDel="00915544">
                <w:rPr>
                  <w:rFonts w:ascii="宋体" w:hAnsi="宋体" w:cs="宋体" w:hint="eastAsia"/>
                  <w:color w:val="FFCC00"/>
                  <w:sz w:val="20"/>
                  <w:szCs w:val="20"/>
                </w:rPr>
                <w:delText>应答报文</w:delText>
              </w:r>
            </w:del>
          </w:p>
        </w:tc>
        <w:tc>
          <w:tcPr>
            <w:tcW w:w="4585" w:type="pct"/>
            <w:gridSpan w:val="6"/>
            <w:tcBorders>
              <w:top w:val="single" w:sz="4" w:space="0" w:color="auto"/>
              <w:left w:val="single" w:sz="4" w:space="0" w:color="auto"/>
              <w:bottom w:val="single" w:sz="4" w:space="0" w:color="auto"/>
              <w:right w:val="nil"/>
            </w:tcBorders>
            <w:shd w:val="clear" w:color="000000" w:fill="666699"/>
            <w:noWrap/>
            <w:vAlign w:val="bottom"/>
            <w:hideMark/>
          </w:tcPr>
          <w:p w14:paraId="0D5227FC" w14:textId="09A5345B" w:rsidR="0071610D" w:rsidRPr="00F93E4B" w:rsidDel="00915544" w:rsidRDefault="0071610D" w:rsidP="001E53AC">
            <w:pPr>
              <w:rPr>
                <w:del w:id="310" w:author="F" w:date="2019-04-12T14:41:00Z"/>
                <w:rFonts w:ascii="宋体" w:hAnsi="宋体" w:cs="宋体"/>
                <w:color w:val="FFCC00"/>
                <w:sz w:val="20"/>
                <w:szCs w:val="20"/>
              </w:rPr>
            </w:pPr>
            <w:del w:id="311" w:author="F" w:date="2019-04-12T14:41:00Z">
              <w:r w:rsidRPr="00F93E4B" w:rsidDel="00915544">
                <w:rPr>
                  <w:rFonts w:ascii="宋体" w:hAnsi="宋体" w:cs="宋体" w:hint="eastAsia"/>
                  <w:color w:val="FFCC00"/>
                  <w:sz w:val="20"/>
                  <w:szCs w:val="20"/>
                </w:rPr>
                <w:delText>Response Message</w:delText>
              </w:r>
            </w:del>
          </w:p>
        </w:tc>
      </w:tr>
      <w:tr w:rsidR="0071610D" w:rsidRPr="00F93E4B" w:rsidDel="00915544" w14:paraId="4929EC32" w14:textId="2CADBD87" w:rsidTr="001E53AC">
        <w:trPr>
          <w:trHeight w:val="240"/>
          <w:del w:id="312" w:author="F" w:date="2019-04-12T14:41:00Z"/>
        </w:trPr>
        <w:tc>
          <w:tcPr>
            <w:tcW w:w="415"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06B1581" w14:textId="314CA69A" w:rsidR="0071610D" w:rsidRPr="00F93E4B" w:rsidDel="00915544" w:rsidRDefault="0071610D" w:rsidP="001E53AC">
            <w:pPr>
              <w:rPr>
                <w:del w:id="313" w:author="F" w:date="2019-04-12T14:41:00Z"/>
                <w:rFonts w:ascii="宋体" w:hAnsi="宋体" w:cs="宋体"/>
                <w:b/>
                <w:bCs/>
                <w:sz w:val="20"/>
                <w:szCs w:val="20"/>
              </w:rPr>
            </w:pPr>
            <w:del w:id="314" w:author="F" w:date="2019-04-12T14:41:00Z">
              <w:r w:rsidRPr="00F93E4B" w:rsidDel="00915544">
                <w:rPr>
                  <w:rFonts w:ascii="宋体" w:hAnsi="宋体" w:cs="宋体" w:hint="eastAsia"/>
                  <w:b/>
                  <w:bCs/>
                  <w:sz w:val="20"/>
                  <w:szCs w:val="20"/>
                </w:rPr>
                <w:delText>编号</w:delText>
              </w:r>
            </w:del>
          </w:p>
        </w:tc>
        <w:tc>
          <w:tcPr>
            <w:tcW w:w="998"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1724B225" w14:textId="7258FD3B" w:rsidR="0071610D" w:rsidRPr="00F93E4B" w:rsidDel="00915544" w:rsidRDefault="0071610D" w:rsidP="001E53AC">
            <w:pPr>
              <w:rPr>
                <w:del w:id="315" w:author="F" w:date="2019-04-12T14:41:00Z"/>
                <w:rFonts w:ascii="宋体" w:hAnsi="宋体" w:cs="宋体"/>
                <w:b/>
                <w:bCs/>
                <w:sz w:val="20"/>
                <w:szCs w:val="20"/>
              </w:rPr>
            </w:pPr>
            <w:del w:id="316" w:author="F" w:date="2019-04-12T14:41:00Z">
              <w:r w:rsidRPr="00F93E4B" w:rsidDel="00915544">
                <w:rPr>
                  <w:rFonts w:ascii="宋体" w:hAnsi="宋体" w:cs="宋体" w:hint="eastAsia"/>
                  <w:b/>
                  <w:bCs/>
                  <w:sz w:val="20"/>
                  <w:szCs w:val="20"/>
                </w:rPr>
                <w:delText>字段路径</w:delText>
              </w:r>
            </w:del>
          </w:p>
        </w:tc>
        <w:tc>
          <w:tcPr>
            <w:tcW w:w="779"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75D30114" w14:textId="6D586260" w:rsidR="0071610D" w:rsidRPr="00F93E4B" w:rsidDel="00915544" w:rsidRDefault="0071610D" w:rsidP="001E53AC">
            <w:pPr>
              <w:rPr>
                <w:del w:id="317" w:author="F" w:date="2019-04-12T14:41:00Z"/>
                <w:rFonts w:ascii="宋体" w:hAnsi="宋体" w:cs="宋体"/>
                <w:b/>
                <w:bCs/>
                <w:sz w:val="20"/>
                <w:szCs w:val="20"/>
              </w:rPr>
            </w:pPr>
            <w:del w:id="318" w:author="F" w:date="2019-04-12T14:41:00Z">
              <w:r w:rsidRPr="00F93E4B" w:rsidDel="00915544">
                <w:rPr>
                  <w:rFonts w:ascii="宋体" w:hAnsi="宋体" w:cs="宋体" w:hint="eastAsia"/>
                  <w:b/>
                  <w:bCs/>
                  <w:sz w:val="20"/>
                  <w:szCs w:val="20"/>
                </w:rPr>
                <w:delText>字段名称</w:delText>
              </w:r>
            </w:del>
          </w:p>
        </w:tc>
        <w:tc>
          <w:tcPr>
            <w:tcW w:w="552"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3ADD5756" w14:textId="3CCFE176" w:rsidR="0071610D" w:rsidRPr="00F93E4B" w:rsidDel="00915544" w:rsidRDefault="0071610D" w:rsidP="001E53AC">
            <w:pPr>
              <w:jc w:val="center"/>
              <w:rPr>
                <w:del w:id="319" w:author="F" w:date="2019-04-12T14:41:00Z"/>
                <w:rFonts w:ascii="宋体" w:hAnsi="宋体" w:cs="宋体"/>
                <w:b/>
                <w:bCs/>
                <w:sz w:val="20"/>
                <w:szCs w:val="20"/>
              </w:rPr>
            </w:pPr>
            <w:del w:id="320" w:author="F" w:date="2019-04-12T14:41:00Z">
              <w:r w:rsidRPr="00F93E4B" w:rsidDel="00915544">
                <w:rPr>
                  <w:rFonts w:ascii="宋体" w:hAnsi="宋体" w:cs="宋体" w:hint="eastAsia"/>
                  <w:b/>
                  <w:bCs/>
                  <w:sz w:val="20"/>
                  <w:szCs w:val="20"/>
                </w:rPr>
                <w:delText>是否必输</w:delText>
              </w:r>
            </w:del>
          </w:p>
        </w:tc>
        <w:tc>
          <w:tcPr>
            <w:tcW w:w="488"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586C523C" w14:textId="11C1A517" w:rsidR="0071610D" w:rsidRPr="00F93E4B" w:rsidDel="00915544" w:rsidRDefault="0071610D" w:rsidP="001E53AC">
            <w:pPr>
              <w:jc w:val="center"/>
              <w:rPr>
                <w:del w:id="321" w:author="F" w:date="2019-04-12T14:41:00Z"/>
                <w:rFonts w:ascii="宋体" w:hAnsi="宋体" w:cs="宋体"/>
                <w:b/>
                <w:bCs/>
                <w:sz w:val="20"/>
                <w:szCs w:val="20"/>
              </w:rPr>
            </w:pPr>
            <w:del w:id="322" w:author="F" w:date="2019-04-12T14:41:00Z">
              <w:r w:rsidRPr="00F93E4B" w:rsidDel="00915544">
                <w:rPr>
                  <w:rFonts w:ascii="宋体" w:hAnsi="宋体" w:cs="宋体" w:hint="eastAsia"/>
                  <w:b/>
                  <w:bCs/>
                  <w:sz w:val="20"/>
                  <w:szCs w:val="20"/>
                </w:rPr>
                <w:delText>字段类型</w:delText>
              </w:r>
            </w:del>
          </w:p>
        </w:tc>
        <w:tc>
          <w:tcPr>
            <w:tcW w:w="406" w:type="pct"/>
            <w:tcBorders>
              <w:top w:val="single" w:sz="4" w:space="0" w:color="auto"/>
              <w:left w:val="single" w:sz="4" w:space="0" w:color="auto"/>
              <w:bottom w:val="single" w:sz="4" w:space="0" w:color="auto"/>
              <w:right w:val="single" w:sz="4" w:space="0" w:color="auto"/>
            </w:tcBorders>
            <w:shd w:val="clear" w:color="000000" w:fill="4BACC6"/>
            <w:vAlign w:val="center"/>
            <w:hideMark/>
          </w:tcPr>
          <w:p w14:paraId="4E9BB963" w14:textId="571C09CB" w:rsidR="0071610D" w:rsidRPr="00F93E4B" w:rsidDel="00915544" w:rsidRDefault="0071610D" w:rsidP="001E53AC">
            <w:pPr>
              <w:jc w:val="center"/>
              <w:rPr>
                <w:del w:id="323" w:author="F" w:date="2019-04-12T14:41:00Z"/>
                <w:rFonts w:ascii="宋体" w:hAnsi="宋体" w:cs="宋体"/>
                <w:b/>
                <w:bCs/>
                <w:sz w:val="20"/>
                <w:szCs w:val="20"/>
              </w:rPr>
            </w:pPr>
            <w:del w:id="324" w:author="F" w:date="2019-04-12T14:41:00Z">
              <w:r w:rsidRPr="00F93E4B" w:rsidDel="00915544">
                <w:rPr>
                  <w:rFonts w:ascii="宋体" w:hAnsi="宋体" w:cs="宋体" w:hint="eastAsia"/>
                  <w:b/>
                  <w:bCs/>
                  <w:sz w:val="20"/>
                  <w:szCs w:val="20"/>
                </w:rPr>
                <w:delText>字段长度</w:delText>
              </w:r>
            </w:del>
          </w:p>
        </w:tc>
        <w:tc>
          <w:tcPr>
            <w:tcW w:w="1362" w:type="pct"/>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4723F2E4" w14:textId="361A5EA5" w:rsidR="0071610D" w:rsidRPr="00F93E4B" w:rsidDel="00915544" w:rsidRDefault="0071610D" w:rsidP="001E53AC">
            <w:pPr>
              <w:rPr>
                <w:del w:id="325" w:author="F" w:date="2019-04-12T14:41:00Z"/>
                <w:rFonts w:ascii="宋体" w:hAnsi="宋体" w:cs="宋体"/>
                <w:b/>
                <w:bCs/>
                <w:sz w:val="20"/>
                <w:szCs w:val="20"/>
              </w:rPr>
            </w:pPr>
            <w:del w:id="326" w:author="F" w:date="2019-04-12T14:41:00Z">
              <w:r w:rsidRPr="00F93E4B" w:rsidDel="00915544">
                <w:rPr>
                  <w:rFonts w:ascii="宋体" w:hAnsi="宋体" w:cs="宋体" w:hint="eastAsia"/>
                  <w:b/>
                  <w:bCs/>
                  <w:sz w:val="20"/>
                  <w:szCs w:val="20"/>
                </w:rPr>
                <w:delText>说明</w:delText>
              </w:r>
            </w:del>
          </w:p>
        </w:tc>
      </w:tr>
      <w:tr w:rsidR="0071610D" w:rsidRPr="00F93E4B" w:rsidDel="00915544" w14:paraId="6E7689BE" w14:textId="2852836E" w:rsidTr="001E53AC">
        <w:trPr>
          <w:trHeight w:val="240"/>
          <w:del w:id="327"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68570C0F" w14:textId="1375C6A6" w:rsidR="0071610D" w:rsidRPr="00F93E4B" w:rsidDel="00915544" w:rsidRDefault="0071610D" w:rsidP="001E53AC">
            <w:pPr>
              <w:rPr>
                <w:del w:id="328" w:author="F" w:date="2019-04-12T14:41:00Z"/>
                <w:rFonts w:ascii="宋体" w:hAnsi="宋体" w:cs="宋体"/>
                <w:b/>
                <w:bCs/>
                <w:color w:val="000000"/>
                <w:sz w:val="20"/>
                <w:szCs w:val="20"/>
              </w:rPr>
            </w:pPr>
            <w:del w:id="329"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0C60C6EE" w14:textId="5517B393" w:rsidTr="001E53AC">
        <w:trPr>
          <w:trHeight w:val="240"/>
          <w:del w:id="33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48F263F" w14:textId="1EB23481" w:rsidR="0071610D" w:rsidRPr="00F93E4B" w:rsidDel="00915544" w:rsidRDefault="0071610D" w:rsidP="001E53AC">
            <w:pPr>
              <w:jc w:val="center"/>
              <w:rPr>
                <w:del w:id="331" w:author="F" w:date="2019-04-12T14:41:00Z"/>
                <w:rFonts w:ascii="宋体" w:hAnsi="宋体" w:cs="宋体"/>
                <w:sz w:val="20"/>
                <w:szCs w:val="20"/>
              </w:rPr>
            </w:pPr>
            <w:del w:id="332" w:author="F" w:date="2019-04-12T14:41:00Z">
              <w:r w:rsidRPr="00F93E4B" w:rsidDel="00915544">
                <w:rPr>
                  <w:rFonts w:ascii="宋体" w:hAnsi="宋体" w:cs="宋体" w:hint="eastAsia"/>
                  <w:sz w:val="20"/>
                  <w:szCs w:val="20"/>
                </w:rPr>
                <w:delText>H1</w:delText>
              </w:r>
            </w:del>
          </w:p>
        </w:tc>
        <w:tc>
          <w:tcPr>
            <w:tcW w:w="998" w:type="pct"/>
            <w:tcBorders>
              <w:top w:val="single" w:sz="4" w:space="0" w:color="auto"/>
              <w:left w:val="single" w:sz="4" w:space="0" w:color="auto"/>
              <w:bottom w:val="single" w:sz="4" w:space="0" w:color="auto"/>
              <w:right w:val="single" w:sz="4" w:space="0" w:color="auto"/>
            </w:tcBorders>
            <w:noWrap/>
            <w:hideMark/>
          </w:tcPr>
          <w:p w14:paraId="12BB3234" w14:textId="2CBA489A" w:rsidR="0071610D" w:rsidRPr="00F93E4B" w:rsidDel="00915544" w:rsidRDefault="0071610D" w:rsidP="001E53AC">
            <w:pPr>
              <w:rPr>
                <w:del w:id="333" w:author="F" w:date="2019-04-12T14:41:00Z"/>
                <w:rFonts w:ascii="宋体" w:hAnsi="宋体" w:cs="宋体"/>
                <w:sz w:val="20"/>
                <w:szCs w:val="20"/>
              </w:rPr>
            </w:pPr>
            <w:del w:id="334" w:author="F" w:date="2019-04-12T14:41:00Z">
              <w:r w:rsidRPr="00F93E4B" w:rsidDel="00915544">
                <w:rPr>
                  <w:rFonts w:ascii="宋体" w:hAnsi="宋体" w:cs="宋体" w:hint="eastAsia"/>
                  <w:sz w:val="20"/>
                  <w:szCs w:val="20"/>
                </w:rPr>
                <w:delText>TransSource</w:delText>
              </w:r>
            </w:del>
          </w:p>
        </w:tc>
        <w:tc>
          <w:tcPr>
            <w:tcW w:w="779" w:type="pct"/>
            <w:tcBorders>
              <w:top w:val="single" w:sz="4" w:space="0" w:color="auto"/>
              <w:left w:val="single" w:sz="4" w:space="0" w:color="auto"/>
              <w:bottom w:val="single" w:sz="4" w:space="0" w:color="auto"/>
              <w:right w:val="single" w:sz="4" w:space="0" w:color="auto"/>
            </w:tcBorders>
            <w:noWrap/>
            <w:hideMark/>
          </w:tcPr>
          <w:p w14:paraId="3281BD46" w14:textId="253EA654" w:rsidR="0071610D" w:rsidRPr="00F93E4B" w:rsidDel="00915544" w:rsidRDefault="0071610D" w:rsidP="001E53AC">
            <w:pPr>
              <w:rPr>
                <w:del w:id="335" w:author="F" w:date="2019-04-12T14:41:00Z"/>
                <w:rFonts w:ascii="宋体" w:hAnsi="宋体" w:cs="宋体"/>
                <w:sz w:val="20"/>
                <w:szCs w:val="20"/>
              </w:rPr>
            </w:pPr>
            <w:del w:id="336" w:author="F" w:date="2019-04-12T14:41:00Z">
              <w:r w:rsidRPr="00F93E4B" w:rsidDel="00915544">
                <w:rPr>
                  <w:rFonts w:ascii="宋体" w:hAnsi="宋体" w:cs="宋体" w:hint="eastAsia"/>
                  <w:sz w:val="20"/>
                  <w:szCs w:val="20"/>
                </w:rPr>
                <w:delText>交易来源</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3646EBBD" w14:textId="110A3981" w:rsidR="0071610D" w:rsidRPr="00F93E4B" w:rsidDel="00915544" w:rsidRDefault="0071610D" w:rsidP="001E53AC">
            <w:pPr>
              <w:jc w:val="center"/>
              <w:rPr>
                <w:del w:id="337" w:author="F" w:date="2019-04-12T14:41:00Z"/>
                <w:rFonts w:ascii="宋体" w:hAnsi="宋体" w:cs="宋体"/>
                <w:color w:val="9C0006"/>
                <w:sz w:val="20"/>
                <w:szCs w:val="20"/>
              </w:rPr>
            </w:pPr>
            <w:del w:id="33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9CE8C2C" w14:textId="2D362B31" w:rsidR="0071610D" w:rsidRPr="00F93E4B" w:rsidDel="00915544" w:rsidRDefault="0071610D" w:rsidP="001E53AC">
            <w:pPr>
              <w:jc w:val="center"/>
              <w:rPr>
                <w:del w:id="339" w:author="F" w:date="2019-04-12T14:41:00Z"/>
                <w:rFonts w:ascii="宋体" w:hAnsi="宋体" w:cs="宋体"/>
                <w:sz w:val="20"/>
                <w:szCs w:val="20"/>
              </w:rPr>
            </w:pPr>
            <w:del w:id="340"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63E45E02" w14:textId="7E22ADA2" w:rsidR="0071610D" w:rsidRPr="00F93E4B" w:rsidDel="00915544" w:rsidRDefault="0071610D" w:rsidP="001E53AC">
            <w:pPr>
              <w:jc w:val="center"/>
              <w:rPr>
                <w:del w:id="341" w:author="F" w:date="2019-04-12T14:41:00Z"/>
                <w:rFonts w:ascii="宋体" w:hAnsi="宋体" w:cs="宋体"/>
                <w:sz w:val="20"/>
                <w:szCs w:val="20"/>
              </w:rPr>
            </w:pPr>
            <w:del w:id="342"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center"/>
            <w:hideMark/>
          </w:tcPr>
          <w:p w14:paraId="4AF74D64" w14:textId="3513D679" w:rsidR="0071610D" w:rsidRPr="00F93E4B" w:rsidDel="00915544" w:rsidRDefault="0071610D" w:rsidP="001E53AC">
            <w:pPr>
              <w:rPr>
                <w:del w:id="343" w:author="F" w:date="2019-04-12T14:41:00Z"/>
                <w:rFonts w:ascii="宋体" w:hAnsi="宋体" w:cs="宋体"/>
                <w:color w:val="000000"/>
                <w:sz w:val="20"/>
                <w:szCs w:val="20"/>
              </w:rPr>
            </w:pPr>
            <w:del w:id="344" w:author="F" w:date="2019-04-12T14:41:00Z">
              <w:r w:rsidRPr="00F93E4B" w:rsidDel="00915544">
                <w:rPr>
                  <w:rFonts w:ascii="宋体" w:hAnsi="宋体" w:cs="宋体" w:hint="eastAsia"/>
                  <w:color w:val="000000"/>
                  <w:sz w:val="20"/>
                  <w:szCs w:val="20"/>
                </w:rPr>
                <w:delText>同请求报文</w:delText>
              </w:r>
            </w:del>
          </w:p>
        </w:tc>
      </w:tr>
      <w:tr w:rsidR="0071610D" w:rsidRPr="00F93E4B" w:rsidDel="00915544" w14:paraId="7127DB9C" w14:textId="5C72E89E" w:rsidTr="001E53AC">
        <w:trPr>
          <w:trHeight w:val="240"/>
          <w:del w:id="34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7BC4484" w14:textId="0400B520" w:rsidR="0071610D" w:rsidRPr="00F93E4B" w:rsidDel="00915544" w:rsidRDefault="0071610D" w:rsidP="001E53AC">
            <w:pPr>
              <w:jc w:val="center"/>
              <w:rPr>
                <w:del w:id="346" w:author="F" w:date="2019-04-12T14:41:00Z"/>
                <w:rFonts w:ascii="宋体" w:hAnsi="宋体" w:cs="宋体"/>
                <w:sz w:val="20"/>
                <w:szCs w:val="20"/>
              </w:rPr>
            </w:pPr>
            <w:del w:id="347" w:author="F" w:date="2019-04-12T14:41:00Z">
              <w:r w:rsidRPr="00F93E4B" w:rsidDel="00915544">
                <w:rPr>
                  <w:rFonts w:ascii="宋体" w:hAnsi="宋体" w:cs="宋体" w:hint="eastAsia"/>
                  <w:sz w:val="20"/>
                  <w:szCs w:val="20"/>
                </w:rPr>
                <w:delText>H2</w:delText>
              </w:r>
            </w:del>
          </w:p>
        </w:tc>
        <w:tc>
          <w:tcPr>
            <w:tcW w:w="998" w:type="pct"/>
            <w:tcBorders>
              <w:top w:val="single" w:sz="4" w:space="0" w:color="auto"/>
              <w:left w:val="single" w:sz="4" w:space="0" w:color="auto"/>
              <w:bottom w:val="single" w:sz="4" w:space="0" w:color="auto"/>
              <w:right w:val="single" w:sz="4" w:space="0" w:color="auto"/>
            </w:tcBorders>
            <w:noWrap/>
            <w:hideMark/>
          </w:tcPr>
          <w:p w14:paraId="0C9D74AB" w14:textId="3DCE3E9E" w:rsidR="0071610D" w:rsidRPr="00F93E4B" w:rsidDel="00915544" w:rsidRDefault="0071610D" w:rsidP="001E53AC">
            <w:pPr>
              <w:rPr>
                <w:del w:id="348" w:author="F" w:date="2019-04-12T14:41:00Z"/>
                <w:rFonts w:ascii="宋体" w:hAnsi="宋体" w:cs="宋体"/>
                <w:sz w:val="20"/>
                <w:szCs w:val="20"/>
              </w:rPr>
            </w:pPr>
            <w:del w:id="349" w:author="F" w:date="2019-04-12T14:41:00Z">
              <w:r w:rsidRPr="00F93E4B" w:rsidDel="00915544">
                <w:rPr>
                  <w:rFonts w:ascii="宋体" w:hAnsi="宋体" w:cs="宋体" w:hint="eastAsia"/>
                  <w:sz w:val="20"/>
                  <w:szCs w:val="20"/>
                </w:rPr>
                <w:delText>TransCode</w:delText>
              </w:r>
            </w:del>
          </w:p>
        </w:tc>
        <w:tc>
          <w:tcPr>
            <w:tcW w:w="779" w:type="pct"/>
            <w:tcBorders>
              <w:top w:val="single" w:sz="4" w:space="0" w:color="auto"/>
              <w:left w:val="single" w:sz="4" w:space="0" w:color="auto"/>
              <w:bottom w:val="single" w:sz="4" w:space="0" w:color="auto"/>
              <w:right w:val="single" w:sz="4" w:space="0" w:color="auto"/>
            </w:tcBorders>
            <w:noWrap/>
            <w:hideMark/>
          </w:tcPr>
          <w:p w14:paraId="0F916937" w14:textId="715BA058" w:rsidR="0071610D" w:rsidRPr="00F93E4B" w:rsidDel="00915544" w:rsidRDefault="0071610D" w:rsidP="001E53AC">
            <w:pPr>
              <w:rPr>
                <w:del w:id="350" w:author="F" w:date="2019-04-12T14:41:00Z"/>
                <w:rFonts w:ascii="宋体" w:hAnsi="宋体" w:cs="宋体"/>
                <w:sz w:val="20"/>
                <w:szCs w:val="20"/>
              </w:rPr>
            </w:pPr>
            <w:del w:id="351" w:author="F" w:date="2019-04-12T14:41:00Z">
              <w:r w:rsidRPr="00F93E4B" w:rsidDel="00915544">
                <w:rPr>
                  <w:rFonts w:ascii="宋体" w:hAnsi="宋体" w:cs="宋体" w:hint="eastAsia"/>
                  <w:sz w:val="20"/>
                  <w:szCs w:val="20"/>
                </w:rPr>
                <w:delText>交易编码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587E1315" w14:textId="5C883C93" w:rsidR="0071610D" w:rsidRPr="00F93E4B" w:rsidDel="00915544" w:rsidRDefault="0071610D" w:rsidP="001E53AC">
            <w:pPr>
              <w:jc w:val="center"/>
              <w:rPr>
                <w:del w:id="352" w:author="F" w:date="2019-04-12T14:41:00Z"/>
                <w:rFonts w:ascii="宋体" w:hAnsi="宋体" w:cs="宋体"/>
                <w:color w:val="9C0006"/>
                <w:sz w:val="20"/>
                <w:szCs w:val="20"/>
              </w:rPr>
            </w:pPr>
            <w:del w:id="353"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7AEFDFE" w14:textId="267BB1E4" w:rsidR="0071610D" w:rsidRPr="00F93E4B" w:rsidDel="00915544" w:rsidRDefault="0071610D" w:rsidP="001E53AC">
            <w:pPr>
              <w:jc w:val="center"/>
              <w:rPr>
                <w:del w:id="354" w:author="F" w:date="2019-04-12T14:41:00Z"/>
                <w:rFonts w:ascii="宋体" w:hAnsi="宋体" w:cs="宋体"/>
                <w:sz w:val="20"/>
                <w:szCs w:val="20"/>
              </w:rPr>
            </w:pPr>
            <w:del w:id="355"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0F52F2A9" w14:textId="0BAF750A" w:rsidR="0071610D" w:rsidRPr="00F93E4B" w:rsidDel="00915544" w:rsidRDefault="0071610D" w:rsidP="001E53AC">
            <w:pPr>
              <w:jc w:val="center"/>
              <w:rPr>
                <w:del w:id="356" w:author="F" w:date="2019-04-12T14:41:00Z"/>
                <w:rFonts w:ascii="宋体" w:hAnsi="宋体" w:cs="宋体"/>
                <w:sz w:val="20"/>
                <w:szCs w:val="20"/>
              </w:rPr>
            </w:pPr>
            <w:del w:id="357" w:author="F" w:date="2019-04-12T14:41:00Z">
              <w:r w:rsidRPr="00F93E4B" w:rsidDel="00915544">
                <w:rPr>
                  <w:rFonts w:ascii="宋体" w:hAnsi="宋体" w:cs="宋体" w:hint="eastAsia"/>
                  <w:sz w:val="20"/>
                  <w:szCs w:val="20"/>
                </w:rPr>
                <w:delText>20</w:delText>
              </w:r>
            </w:del>
          </w:p>
        </w:tc>
        <w:tc>
          <w:tcPr>
            <w:tcW w:w="1362" w:type="pct"/>
            <w:tcBorders>
              <w:top w:val="single" w:sz="4" w:space="0" w:color="auto"/>
              <w:left w:val="single" w:sz="4" w:space="0" w:color="auto"/>
              <w:bottom w:val="single" w:sz="4" w:space="0" w:color="auto"/>
              <w:right w:val="single" w:sz="4" w:space="0" w:color="auto"/>
            </w:tcBorders>
            <w:noWrap/>
            <w:vAlign w:val="center"/>
            <w:hideMark/>
          </w:tcPr>
          <w:p w14:paraId="7C33FAC2" w14:textId="0EA148CF" w:rsidR="0071610D" w:rsidRPr="00F93E4B" w:rsidDel="00915544" w:rsidRDefault="0071610D" w:rsidP="001E53AC">
            <w:pPr>
              <w:rPr>
                <w:del w:id="358" w:author="F" w:date="2019-04-12T14:41:00Z"/>
                <w:rFonts w:ascii="宋体" w:hAnsi="宋体" w:cs="宋体"/>
                <w:color w:val="000000"/>
                <w:sz w:val="20"/>
                <w:szCs w:val="20"/>
              </w:rPr>
            </w:pPr>
            <w:del w:id="359" w:author="F" w:date="2019-04-12T14:41:00Z">
              <w:r w:rsidRPr="00F93E4B" w:rsidDel="00915544">
                <w:rPr>
                  <w:rFonts w:ascii="宋体" w:hAnsi="宋体" w:cs="宋体" w:hint="eastAsia"/>
                  <w:color w:val="000000"/>
                  <w:sz w:val="20"/>
                  <w:szCs w:val="20"/>
                </w:rPr>
                <w:delText>同请求报文</w:delText>
              </w:r>
            </w:del>
          </w:p>
        </w:tc>
      </w:tr>
      <w:tr w:rsidR="0071610D" w:rsidRPr="00F93E4B" w:rsidDel="00915544" w14:paraId="60DDE251" w14:textId="69036F6A" w:rsidTr="001E53AC">
        <w:trPr>
          <w:trHeight w:val="240"/>
          <w:del w:id="36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120E8AF" w14:textId="6721861D" w:rsidR="0071610D" w:rsidRPr="00F93E4B" w:rsidDel="00915544" w:rsidRDefault="0071610D" w:rsidP="001E53AC">
            <w:pPr>
              <w:jc w:val="center"/>
              <w:rPr>
                <w:del w:id="361" w:author="F" w:date="2019-04-12T14:41:00Z"/>
                <w:rFonts w:ascii="宋体" w:hAnsi="宋体" w:cs="宋体"/>
                <w:sz w:val="20"/>
                <w:szCs w:val="20"/>
              </w:rPr>
            </w:pPr>
            <w:del w:id="362" w:author="F" w:date="2019-04-12T14:41:00Z">
              <w:r w:rsidRPr="00F93E4B" w:rsidDel="00915544">
                <w:rPr>
                  <w:rFonts w:ascii="宋体" w:hAnsi="宋体" w:cs="宋体" w:hint="eastAsia"/>
                  <w:sz w:val="20"/>
                  <w:szCs w:val="20"/>
                </w:rPr>
                <w:delText>H3</w:delText>
              </w:r>
            </w:del>
          </w:p>
        </w:tc>
        <w:tc>
          <w:tcPr>
            <w:tcW w:w="998" w:type="pct"/>
            <w:tcBorders>
              <w:top w:val="single" w:sz="4" w:space="0" w:color="auto"/>
              <w:left w:val="single" w:sz="4" w:space="0" w:color="auto"/>
              <w:bottom w:val="single" w:sz="4" w:space="0" w:color="auto"/>
              <w:right w:val="single" w:sz="4" w:space="0" w:color="auto"/>
            </w:tcBorders>
            <w:noWrap/>
            <w:hideMark/>
          </w:tcPr>
          <w:p w14:paraId="068B428A" w14:textId="353C840D" w:rsidR="0071610D" w:rsidRPr="00F93E4B" w:rsidDel="00915544" w:rsidRDefault="0071610D" w:rsidP="001E53AC">
            <w:pPr>
              <w:rPr>
                <w:del w:id="363" w:author="F" w:date="2019-04-12T14:41:00Z"/>
                <w:rFonts w:ascii="宋体" w:hAnsi="宋体" w:cs="宋体"/>
                <w:sz w:val="20"/>
                <w:szCs w:val="20"/>
              </w:rPr>
            </w:pPr>
            <w:del w:id="364" w:author="F" w:date="2019-04-12T14:41:00Z">
              <w:r w:rsidRPr="00F93E4B" w:rsidDel="00915544">
                <w:rPr>
                  <w:rFonts w:ascii="宋体" w:hAnsi="宋体" w:cs="宋体" w:hint="eastAsia"/>
                  <w:sz w:val="20"/>
                  <w:szCs w:val="20"/>
                </w:rPr>
                <w:delText>TransDate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7846E1E" w14:textId="16101984" w:rsidR="0071610D" w:rsidRPr="00F93E4B" w:rsidDel="00915544" w:rsidRDefault="0071610D" w:rsidP="001E53AC">
            <w:pPr>
              <w:rPr>
                <w:del w:id="365" w:author="F" w:date="2019-04-12T14:41:00Z"/>
                <w:rFonts w:ascii="宋体" w:hAnsi="宋体" w:cs="宋体"/>
                <w:sz w:val="20"/>
                <w:szCs w:val="20"/>
              </w:rPr>
            </w:pPr>
            <w:del w:id="366" w:author="F" w:date="2019-04-12T14:41:00Z">
              <w:r w:rsidRPr="00F93E4B" w:rsidDel="00915544">
                <w:rPr>
                  <w:rFonts w:ascii="宋体" w:hAnsi="宋体" w:cs="宋体" w:hint="eastAsia"/>
                  <w:sz w:val="20"/>
                  <w:szCs w:val="20"/>
                </w:rPr>
                <w:delText>交易日期</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1E814167" w14:textId="257B0FAB" w:rsidR="0071610D" w:rsidRPr="00F93E4B" w:rsidDel="00915544" w:rsidRDefault="0071610D" w:rsidP="001E53AC">
            <w:pPr>
              <w:jc w:val="center"/>
              <w:rPr>
                <w:del w:id="367" w:author="F" w:date="2019-04-12T14:41:00Z"/>
                <w:rFonts w:ascii="宋体" w:hAnsi="宋体" w:cs="宋体"/>
                <w:color w:val="9C0006"/>
                <w:sz w:val="20"/>
                <w:szCs w:val="20"/>
              </w:rPr>
            </w:pPr>
            <w:del w:id="36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FB6D15A" w14:textId="234CEAA7" w:rsidR="0071610D" w:rsidRPr="00F93E4B" w:rsidDel="00915544" w:rsidRDefault="0071610D" w:rsidP="001E53AC">
            <w:pPr>
              <w:jc w:val="center"/>
              <w:rPr>
                <w:del w:id="369" w:author="F" w:date="2019-04-12T14:41:00Z"/>
                <w:rFonts w:ascii="宋体" w:hAnsi="宋体" w:cs="宋体"/>
                <w:sz w:val="20"/>
                <w:szCs w:val="20"/>
              </w:rPr>
            </w:pPr>
            <w:del w:id="370"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038A47BC" w14:textId="2A51890B" w:rsidR="0071610D" w:rsidRPr="00F93E4B" w:rsidDel="00915544" w:rsidRDefault="0071610D" w:rsidP="001E53AC">
            <w:pPr>
              <w:jc w:val="center"/>
              <w:rPr>
                <w:del w:id="371" w:author="F" w:date="2019-04-12T14:41:00Z"/>
                <w:rFonts w:ascii="宋体" w:hAnsi="宋体" w:cs="宋体"/>
                <w:sz w:val="20"/>
                <w:szCs w:val="20"/>
              </w:rPr>
            </w:pPr>
            <w:del w:id="372" w:author="F" w:date="2019-04-12T14:41:00Z">
              <w:r w:rsidRPr="00F93E4B" w:rsidDel="00915544">
                <w:rPr>
                  <w:rFonts w:ascii="宋体" w:hAnsi="宋体" w:cs="宋体" w:hint="eastAsia"/>
                  <w:sz w:val="20"/>
                  <w:szCs w:val="20"/>
                </w:rPr>
                <w:delText>8</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AEEA932" w14:textId="35B4829C" w:rsidR="0071610D" w:rsidRPr="00F93E4B" w:rsidDel="00915544" w:rsidRDefault="0071610D" w:rsidP="001E53AC">
            <w:pPr>
              <w:rPr>
                <w:del w:id="373" w:author="F" w:date="2019-04-12T14:41:00Z"/>
                <w:rFonts w:ascii="宋体" w:hAnsi="宋体" w:cs="宋体"/>
                <w:sz w:val="20"/>
                <w:szCs w:val="20"/>
              </w:rPr>
            </w:pPr>
            <w:del w:id="374" w:author="F" w:date="2019-04-12T14:41:00Z">
              <w:r w:rsidRPr="00F93E4B" w:rsidDel="00915544">
                <w:rPr>
                  <w:rFonts w:ascii="宋体" w:hAnsi="宋体" w:cs="宋体" w:hint="eastAsia"/>
                  <w:sz w:val="20"/>
                  <w:szCs w:val="20"/>
                </w:rPr>
                <w:delText>应答日期</w:delText>
              </w:r>
            </w:del>
          </w:p>
        </w:tc>
      </w:tr>
      <w:tr w:rsidR="0071610D" w:rsidRPr="00F93E4B" w:rsidDel="00915544" w14:paraId="75172E5E" w14:textId="0A25940F" w:rsidTr="001E53AC">
        <w:trPr>
          <w:trHeight w:val="240"/>
          <w:del w:id="37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3B4020B5" w14:textId="08989E2B" w:rsidR="0071610D" w:rsidRPr="00F93E4B" w:rsidDel="00915544" w:rsidRDefault="0071610D" w:rsidP="001E53AC">
            <w:pPr>
              <w:jc w:val="center"/>
              <w:rPr>
                <w:del w:id="376" w:author="F" w:date="2019-04-12T14:41:00Z"/>
                <w:rFonts w:ascii="宋体" w:hAnsi="宋体" w:cs="宋体"/>
                <w:sz w:val="20"/>
                <w:szCs w:val="20"/>
              </w:rPr>
            </w:pPr>
            <w:del w:id="377" w:author="F" w:date="2019-04-12T14:41:00Z">
              <w:r w:rsidRPr="00F93E4B" w:rsidDel="00915544">
                <w:rPr>
                  <w:rFonts w:ascii="宋体" w:hAnsi="宋体" w:cs="宋体" w:hint="eastAsia"/>
                  <w:sz w:val="20"/>
                  <w:szCs w:val="20"/>
                </w:rPr>
                <w:delText>H4</w:delText>
              </w:r>
            </w:del>
          </w:p>
        </w:tc>
        <w:tc>
          <w:tcPr>
            <w:tcW w:w="998" w:type="pct"/>
            <w:tcBorders>
              <w:top w:val="single" w:sz="4" w:space="0" w:color="auto"/>
              <w:left w:val="single" w:sz="4" w:space="0" w:color="auto"/>
              <w:bottom w:val="single" w:sz="4" w:space="0" w:color="auto"/>
              <w:right w:val="single" w:sz="4" w:space="0" w:color="auto"/>
            </w:tcBorders>
            <w:noWrap/>
            <w:hideMark/>
          </w:tcPr>
          <w:p w14:paraId="26338D15" w14:textId="172DED8F" w:rsidR="0071610D" w:rsidRPr="00F93E4B" w:rsidDel="00915544" w:rsidRDefault="0071610D" w:rsidP="001E53AC">
            <w:pPr>
              <w:rPr>
                <w:del w:id="378" w:author="F" w:date="2019-04-12T14:41:00Z"/>
                <w:rFonts w:ascii="宋体" w:hAnsi="宋体" w:cs="宋体"/>
                <w:sz w:val="20"/>
                <w:szCs w:val="20"/>
              </w:rPr>
            </w:pPr>
            <w:del w:id="379" w:author="F" w:date="2019-04-12T14:41:00Z">
              <w:r w:rsidRPr="00F93E4B" w:rsidDel="00915544">
                <w:rPr>
                  <w:rFonts w:ascii="宋体" w:hAnsi="宋体" w:cs="宋体" w:hint="eastAsia"/>
                  <w:sz w:val="20"/>
                  <w:szCs w:val="20"/>
                </w:rPr>
                <w:delText>TransTime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2B8237D" w14:textId="765FCE88" w:rsidR="0071610D" w:rsidRPr="00F93E4B" w:rsidDel="00915544" w:rsidRDefault="0071610D" w:rsidP="001E53AC">
            <w:pPr>
              <w:rPr>
                <w:del w:id="380" w:author="F" w:date="2019-04-12T14:41:00Z"/>
                <w:rFonts w:ascii="宋体" w:hAnsi="宋体" w:cs="宋体"/>
                <w:sz w:val="20"/>
                <w:szCs w:val="20"/>
              </w:rPr>
            </w:pPr>
            <w:del w:id="381" w:author="F" w:date="2019-04-12T14:41:00Z">
              <w:r w:rsidRPr="00F93E4B" w:rsidDel="00915544">
                <w:rPr>
                  <w:rFonts w:ascii="宋体" w:hAnsi="宋体" w:cs="宋体" w:hint="eastAsia"/>
                  <w:sz w:val="20"/>
                  <w:szCs w:val="20"/>
                </w:rPr>
                <w:delText>交易时间</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0D36497B" w14:textId="4963888F" w:rsidR="0071610D" w:rsidRPr="00F93E4B" w:rsidDel="00915544" w:rsidRDefault="0071610D" w:rsidP="001E53AC">
            <w:pPr>
              <w:jc w:val="center"/>
              <w:rPr>
                <w:del w:id="382" w:author="F" w:date="2019-04-12T14:41:00Z"/>
                <w:rFonts w:ascii="宋体" w:hAnsi="宋体" w:cs="宋体"/>
                <w:color w:val="9C0006"/>
                <w:sz w:val="20"/>
                <w:szCs w:val="20"/>
              </w:rPr>
            </w:pPr>
            <w:del w:id="383"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6ADA9B4" w14:textId="1FCAC927" w:rsidR="0071610D" w:rsidRPr="00F93E4B" w:rsidDel="00915544" w:rsidRDefault="0071610D" w:rsidP="001E53AC">
            <w:pPr>
              <w:jc w:val="center"/>
              <w:rPr>
                <w:del w:id="384" w:author="F" w:date="2019-04-12T14:41:00Z"/>
                <w:rFonts w:ascii="宋体" w:hAnsi="宋体" w:cs="宋体"/>
                <w:sz w:val="20"/>
                <w:szCs w:val="20"/>
              </w:rPr>
            </w:pPr>
            <w:del w:id="385"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7F545D2A" w14:textId="567CABF7" w:rsidR="0071610D" w:rsidRPr="00F93E4B" w:rsidDel="00915544" w:rsidRDefault="0071610D" w:rsidP="001E53AC">
            <w:pPr>
              <w:jc w:val="center"/>
              <w:rPr>
                <w:del w:id="386" w:author="F" w:date="2019-04-12T14:41:00Z"/>
                <w:rFonts w:ascii="宋体" w:hAnsi="宋体" w:cs="宋体"/>
                <w:sz w:val="20"/>
                <w:szCs w:val="20"/>
              </w:rPr>
            </w:pPr>
            <w:del w:id="387" w:author="F" w:date="2019-04-12T14:41:00Z">
              <w:r w:rsidRPr="00F93E4B" w:rsidDel="00915544">
                <w:rPr>
                  <w:rFonts w:ascii="宋体" w:hAnsi="宋体" w:cs="宋体" w:hint="eastAsia"/>
                  <w:sz w:val="20"/>
                  <w:szCs w:val="20"/>
                </w:rPr>
                <w:delText>6</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2872159" w14:textId="6A20DF5B" w:rsidR="0071610D" w:rsidRPr="00F93E4B" w:rsidDel="00915544" w:rsidRDefault="0071610D" w:rsidP="001E53AC">
            <w:pPr>
              <w:rPr>
                <w:del w:id="388" w:author="F" w:date="2019-04-12T14:41:00Z"/>
                <w:rFonts w:ascii="宋体" w:hAnsi="宋体" w:cs="宋体"/>
                <w:sz w:val="20"/>
                <w:szCs w:val="20"/>
              </w:rPr>
            </w:pPr>
            <w:del w:id="389" w:author="F" w:date="2019-04-12T14:41:00Z">
              <w:r w:rsidRPr="00F93E4B" w:rsidDel="00915544">
                <w:rPr>
                  <w:rFonts w:ascii="宋体" w:hAnsi="宋体" w:cs="宋体" w:hint="eastAsia"/>
                  <w:sz w:val="20"/>
                  <w:szCs w:val="20"/>
                </w:rPr>
                <w:delText>应答时间</w:delText>
              </w:r>
            </w:del>
          </w:p>
        </w:tc>
      </w:tr>
      <w:tr w:rsidR="0071610D" w:rsidRPr="00F93E4B" w:rsidDel="00915544" w14:paraId="23FF2A2C" w14:textId="7AFC9703" w:rsidTr="001E53AC">
        <w:trPr>
          <w:trHeight w:val="240"/>
          <w:del w:id="39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55AC097" w14:textId="474A0B0C" w:rsidR="0071610D" w:rsidRPr="00F93E4B" w:rsidDel="00915544" w:rsidRDefault="0071610D" w:rsidP="001E53AC">
            <w:pPr>
              <w:jc w:val="center"/>
              <w:rPr>
                <w:del w:id="391" w:author="F" w:date="2019-04-12T14:41:00Z"/>
                <w:rFonts w:ascii="宋体" w:hAnsi="宋体" w:cs="宋体"/>
                <w:sz w:val="20"/>
                <w:szCs w:val="20"/>
              </w:rPr>
            </w:pPr>
            <w:del w:id="392" w:author="F" w:date="2019-04-12T14:41:00Z">
              <w:r w:rsidRPr="00F93E4B" w:rsidDel="00915544">
                <w:rPr>
                  <w:rFonts w:ascii="宋体" w:hAnsi="宋体" w:cs="宋体" w:hint="eastAsia"/>
                  <w:sz w:val="20"/>
                  <w:szCs w:val="20"/>
                </w:rPr>
                <w:delText>H5</w:delText>
              </w:r>
            </w:del>
          </w:p>
        </w:tc>
        <w:tc>
          <w:tcPr>
            <w:tcW w:w="998" w:type="pct"/>
            <w:tcBorders>
              <w:top w:val="single" w:sz="4" w:space="0" w:color="auto"/>
              <w:left w:val="single" w:sz="4" w:space="0" w:color="auto"/>
              <w:bottom w:val="single" w:sz="4" w:space="0" w:color="auto"/>
              <w:right w:val="single" w:sz="4" w:space="0" w:color="auto"/>
            </w:tcBorders>
            <w:noWrap/>
            <w:hideMark/>
          </w:tcPr>
          <w:p w14:paraId="559B1ED2" w14:textId="762991BA" w:rsidR="0071610D" w:rsidRPr="00F93E4B" w:rsidDel="00915544" w:rsidRDefault="0071610D" w:rsidP="001E53AC">
            <w:pPr>
              <w:rPr>
                <w:del w:id="393" w:author="F" w:date="2019-04-12T14:41:00Z"/>
                <w:rFonts w:ascii="宋体" w:hAnsi="宋体" w:cs="宋体"/>
                <w:sz w:val="20"/>
                <w:szCs w:val="20"/>
              </w:rPr>
            </w:pPr>
            <w:del w:id="394" w:author="F" w:date="2019-04-12T14:41:00Z">
              <w:r w:rsidRPr="00F93E4B" w:rsidDel="00915544">
                <w:rPr>
                  <w:rFonts w:ascii="宋体" w:hAnsi="宋体" w:cs="宋体" w:hint="eastAsia"/>
                  <w:sz w:val="20"/>
                  <w:szCs w:val="20"/>
                </w:rPr>
                <w:delText>TransSeq</w:delText>
              </w:r>
            </w:del>
          </w:p>
        </w:tc>
        <w:tc>
          <w:tcPr>
            <w:tcW w:w="779" w:type="pct"/>
            <w:tcBorders>
              <w:top w:val="single" w:sz="4" w:space="0" w:color="auto"/>
              <w:left w:val="single" w:sz="4" w:space="0" w:color="auto"/>
              <w:bottom w:val="single" w:sz="4" w:space="0" w:color="auto"/>
              <w:right w:val="single" w:sz="4" w:space="0" w:color="auto"/>
            </w:tcBorders>
            <w:noWrap/>
            <w:hideMark/>
          </w:tcPr>
          <w:p w14:paraId="3AFA4072" w14:textId="30B34F55" w:rsidR="0071610D" w:rsidRPr="00F93E4B" w:rsidDel="00915544" w:rsidRDefault="0071610D" w:rsidP="001E53AC">
            <w:pPr>
              <w:rPr>
                <w:del w:id="395" w:author="F" w:date="2019-04-12T14:41:00Z"/>
                <w:rFonts w:ascii="宋体" w:hAnsi="宋体" w:cs="宋体"/>
                <w:sz w:val="20"/>
                <w:szCs w:val="20"/>
              </w:rPr>
            </w:pPr>
            <w:del w:id="396" w:author="F" w:date="2019-04-12T14:41:00Z">
              <w:r w:rsidRPr="00F93E4B" w:rsidDel="00915544">
                <w:rPr>
                  <w:rFonts w:ascii="宋体" w:hAnsi="宋体" w:cs="宋体" w:hint="eastAsia"/>
                  <w:sz w:val="20"/>
                  <w:szCs w:val="20"/>
                </w:rPr>
                <w:delText>交易流水号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2D872D4E" w14:textId="4C642594" w:rsidR="0071610D" w:rsidRPr="00F93E4B" w:rsidDel="00915544" w:rsidRDefault="0071610D" w:rsidP="001E53AC">
            <w:pPr>
              <w:jc w:val="center"/>
              <w:rPr>
                <w:del w:id="397" w:author="F" w:date="2019-04-12T14:41:00Z"/>
                <w:rFonts w:ascii="宋体" w:hAnsi="宋体" w:cs="宋体"/>
                <w:color w:val="9C0006"/>
                <w:sz w:val="20"/>
                <w:szCs w:val="20"/>
              </w:rPr>
            </w:pPr>
            <w:del w:id="39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5E1E5A6" w14:textId="30917032" w:rsidR="0071610D" w:rsidRPr="00F93E4B" w:rsidDel="00915544" w:rsidRDefault="0071610D" w:rsidP="001E53AC">
            <w:pPr>
              <w:jc w:val="center"/>
              <w:rPr>
                <w:del w:id="399" w:author="F" w:date="2019-04-12T14:41:00Z"/>
                <w:rFonts w:ascii="宋体" w:hAnsi="宋体" w:cs="宋体"/>
                <w:sz w:val="20"/>
                <w:szCs w:val="20"/>
              </w:rPr>
            </w:pPr>
            <w:del w:id="400"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633E2C1" w14:textId="05CF9DA8" w:rsidR="0071610D" w:rsidRPr="00F93E4B" w:rsidDel="00915544" w:rsidRDefault="0071610D" w:rsidP="001E53AC">
            <w:pPr>
              <w:jc w:val="center"/>
              <w:rPr>
                <w:del w:id="401" w:author="F" w:date="2019-04-12T14:41:00Z"/>
                <w:rFonts w:ascii="宋体" w:hAnsi="宋体" w:cs="宋体"/>
                <w:sz w:val="20"/>
                <w:szCs w:val="20"/>
              </w:rPr>
            </w:pPr>
            <w:del w:id="402"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7F8ECA98" w14:textId="0EAF6D31" w:rsidR="0071610D" w:rsidRPr="00F93E4B" w:rsidDel="00915544" w:rsidRDefault="0071610D" w:rsidP="001E53AC">
            <w:pPr>
              <w:rPr>
                <w:del w:id="403" w:author="F" w:date="2019-04-12T14:41:00Z"/>
                <w:rFonts w:ascii="宋体" w:hAnsi="宋体" w:cs="宋体"/>
                <w:sz w:val="20"/>
                <w:szCs w:val="20"/>
              </w:rPr>
            </w:pPr>
            <w:del w:id="404" w:author="F" w:date="2019-04-12T14:41:00Z">
              <w:r w:rsidRPr="00F93E4B" w:rsidDel="00915544">
                <w:rPr>
                  <w:rFonts w:ascii="宋体" w:hAnsi="宋体" w:cs="宋体" w:hint="eastAsia"/>
                  <w:sz w:val="20"/>
                  <w:szCs w:val="20"/>
                </w:rPr>
                <w:delText>应答时间戳</w:delText>
              </w:r>
            </w:del>
          </w:p>
        </w:tc>
      </w:tr>
      <w:tr w:rsidR="0071610D" w:rsidRPr="00F93E4B" w:rsidDel="00915544" w14:paraId="03FA0DA5" w14:textId="5B942CD5" w:rsidTr="001E53AC">
        <w:trPr>
          <w:trHeight w:val="240"/>
          <w:del w:id="40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0F01A4B1" w14:textId="20C3BD0D" w:rsidR="0071610D" w:rsidRPr="00F93E4B" w:rsidDel="00915544" w:rsidRDefault="0071610D" w:rsidP="001E53AC">
            <w:pPr>
              <w:jc w:val="center"/>
              <w:rPr>
                <w:del w:id="406" w:author="F" w:date="2019-04-12T14:41:00Z"/>
                <w:rFonts w:ascii="宋体" w:hAnsi="宋体" w:cs="宋体"/>
                <w:sz w:val="20"/>
                <w:szCs w:val="20"/>
              </w:rPr>
            </w:pPr>
            <w:del w:id="407" w:author="F" w:date="2019-04-12T14:41:00Z">
              <w:r w:rsidRPr="00F93E4B" w:rsidDel="00915544">
                <w:rPr>
                  <w:rFonts w:ascii="宋体" w:hAnsi="宋体" w:cs="宋体" w:hint="eastAsia"/>
                  <w:sz w:val="20"/>
                  <w:szCs w:val="20"/>
                </w:rPr>
                <w:delText>H6</w:delText>
              </w:r>
            </w:del>
          </w:p>
        </w:tc>
        <w:tc>
          <w:tcPr>
            <w:tcW w:w="998" w:type="pct"/>
            <w:tcBorders>
              <w:top w:val="single" w:sz="4" w:space="0" w:color="auto"/>
              <w:left w:val="single" w:sz="4" w:space="0" w:color="auto"/>
              <w:bottom w:val="single" w:sz="4" w:space="0" w:color="auto"/>
              <w:right w:val="single" w:sz="4" w:space="0" w:color="auto"/>
            </w:tcBorders>
            <w:noWrap/>
            <w:hideMark/>
          </w:tcPr>
          <w:p w14:paraId="4D17D173" w14:textId="5C207F3D" w:rsidR="0071610D" w:rsidRPr="00F93E4B" w:rsidDel="00915544" w:rsidRDefault="0071610D" w:rsidP="001E53AC">
            <w:pPr>
              <w:rPr>
                <w:del w:id="408" w:author="F" w:date="2019-04-12T14:41:00Z"/>
                <w:rFonts w:ascii="宋体" w:hAnsi="宋体" w:cs="宋体"/>
                <w:sz w:val="20"/>
                <w:szCs w:val="20"/>
              </w:rPr>
            </w:pPr>
            <w:del w:id="409" w:author="F" w:date="2019-04-12T14:41:00Z">
              <w:r w:rsidRPr="00F93E4B" w:rsidDel="00915544">
                <w:rPr>
                  <w:rFonts w:ascii="宋体" w:hAnsi="宋体" w:cs="宋体" w:hint="eastAsia"/>
                  <w:sz w:val="20"/>
                  <w:szCs w:val="20"/>
                </w:rPr>
                <w:delText>RtnCode</w:delText>
              </w:r>
            </w:del>
          </w:p>
        </w:tc>
        <w:tc>
          <w:tcPr>
            <w:tcW w:w="779" w:type="pct"/>
            <w:tcBorders>
              <w:top w:val="single" w:sz="4" w:space="0" w:color="auto"/>
              <w:left w:val="single" w:sz="4" w:space="0" w:color="auto"/>
              <w:bottom w:val="single" w:sz="4" w:space="0" w:color="auto"/>
              <w:right w:val="single" w:sz="4" w:space="0" w:color="auto"/>
            </w:tcBorders>
            <w:noWrap/>
            <w:hideMark/>
          </w:tcPr>
          <w:p w14:paraId="25CAF6A1" w14:textId="4E23BF35" w:rsidR="0071610D" w:rsidRPr="00F93E4B" w:rsidDel="00915544" w:rsidRDefault="0071610D" w:rsidP="001E53AC">
            <w:pPr>
              <w:rPr>
                <w:del w:id="410" w:author="F" w:date="2019-04-12T14:41:00Z"/>
                <w:rFonts w:ascii="宋体" w:hAnsi="宋体" w:cs="宋体"/>
                <w:sz w:val="20"/>
                <w:szCs w:val="20"/>
              </w:rPr>
            </w:pPr>
            <w:del w:id="411" w:author="F" w:date="2019-04-12T14:41:00Z">
              <w:r w:rsidRPr="00F93E4B" w:rsidDel="00915544">
                <w:rPr>
                  <w:rFonts w:ascii="宋体" w:hAnsi="宋体" w:cs="宋体" w:hint="eastAsia"/>
                  <w:sz w:val="20"/>
                  <w:szCs w:val="20"/>
                </w:rPr>
                <w:delText>交易返回码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76644DC2" w14:textId="4A12DB04" w:rsidR="0071610D" w:rsidRPr="00F93E4B" w:rsidDel="00915544" w:rsidRDefault="0071610D" w:rsidP="001E53AC">
            <w:pPr>
              <w:jc w:val="center"/>
              <w:rPr>
                <w:del w:id="412" w:author="F" w:date="2019-04-12T14:41:00Z"/>
                <w:rFonts w:ascii="宋体" w:hAnsi="宋体" w:cs="宋体"/>
                <w:color w:val="9C0006"/>
                <w:sz w:val="20"/>
                <w:szCs w:val="20"/>
              </w:rPr>
            </w:pPr>
            <w:del w:id="413"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0108126D" w14:textId="67366CAB" w:rsidR="0071610D" w:rsidRPr="00F93E4B" w:rsidDel="00915544" w:rsidRDefault="0071610D" w:rsidP="001E53AC">
            <w:pPr>
              <w:jc w:val="center"/>
              <w:rPr>
                <w:del w:id="414" w:author="F" w:date="2019-04-12T14:41:00Z"/>
                <w:rFonts w:ascii="宋体" w:hAnsi="宋体" w:cs="宋体"/>
                <w:sz w:val="20"/>
                <w:szCs w:val="20"/>
              </w:rPr>
            </w:pPr>
            <w:del w:id="415"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DB79852" w14:textId="7A30C92E" w:rsidR="0071610D" w:rsidRPr="00F93E4B" w:rsidDel="00915544" w:rsidRDefault="0071610D" w:rsidP="001E53AC">
            <w:pPr>
              <w:jc w:val="center"/>
              <w:rPr>
                <w:del w:id="416" w:author="F" w:date="2019-04-12T14:41:00Z"/>
                <w:rFonts w:ascii="宋体" w:hAnsi="宋体" w:cs="宋体"/>
                <w:sz w:val="20"/>
                <w:szCs w:val="20"/>
              </w:rPr>
            </w:pPr>
            <w:del w:id="417" w:author="F" w:date="2019-04-12T14:41:00Z">
              <w:r w:rsidRPr="00F93E4B" w:rsidDel="00915544">
                <w:rPr>
                  <w:rFonts w:ascii="宋体" w:hAnsi="宋体" w:cs="宋体" w:hint="eastAsia"/>
                  <w:sz w:val="20"/>
                  <w:szCs w:val="20"/>
                </w:rPr>
                <w:delText>10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775B4885" w14:textId="52A6944D" w:rsidR="0071610D" w:rsidRPr="00F93E4B" w:rsidDel="00915544" w:rsidRDefault="0071610D" w:rsidP="001E53AC">
            <w:pPr>
              <w:rPr>
                <w:del w:id="418" w:author="F" w:date="2019-04-12T14:41:00Z"/>
                <w:rFonts w:ascii="宋体" w:hAnsi="宋体" w:cs="宋体"/>
                <w:sz w:val="20"/>
                <w:szCs w:val="20"/>
              </w:rPr>
            </w:pPr>
            <w:del w:id="419" w:author="F" w:date="2019-04-12T14:41:00Z">
              <w:r w:rsidRPr="00F93E4B" w:rsidDel="00915544">
                <w:rPr>
                  <w:rFonts w:ascii="宋体" w:hAnsi="宋体" w:cs="宋体" w:hint="eastAsia"/>
                  <w:sz w:val="20"/>
                  <w:szCs w:val="20"/>
                </w:rPr>
                <w:delText>参考交易返回码表</w:delText>
              </w:r>
            </w:del>
          </w:p>
        </w:tc>
      </w:tr>
      <w:tr w:rsidR="0071610D" w:rsidRPr="00F93E4B" w:rsidDel="00915544" w14:paraId="541471FB" w14:textId="323A3CD3" w:rsidTr="001E53AC">
        <w:trPr>
          <w:trHeight w:val="240"/>
          <w:del w:id="42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AEA1D6D" w14:textId="3F2A15DC" w:rsidR="0071610D" w:rsidRPr="00F93E4B" w:rsidDel="00915544" w:rsidRDefault="0071610D" w:rsidP="001E53AC">
            <w:pPr>
              <w:jc w:val="center"/>
              <w:rPr>
                <w:del w:id="421" w:author="F" w:date="2019-04-12T14:41:00Z"/>
                <w:rFonts w:ascii="宋体" w:hAnsi="宋体" w:cs="宋体"/>
                <w:sz w:val="20"/>
                <w:szCs w:val="20"/>
              </w:rPr>
            </w:pPr>
            <w:del w:id="422" w:author="F" w:date="2019-04-12T14:41:00Z">
              <w:r w:rsidRPr="00F93E4B" w:rsidDel="00915544">
                <w:rPr>
                  <w:rFonts w:ascii="宋体" w:hAnsi="宋体" w:cs="宋体" w:hint="eastAsia"/>
                  <w:sz w:val="20"/>
                  <w:szCs w:val="20"/>
                </w:rPr>
                <w:delText>H7</w:delText>
              </w:r>
            </w:del>
          </w:p>
        </w:tc>
        <w:tc>
          <w:tcPr>
            <w:tcW w:w="998" w:type="pct"/>
            <w:tcBorders>
              <w:top w:val="single" w:sz="4" w:space="0" w:color="auto"/>
              <w:left w:val="single" w:sz="4" w:space="0" w:color="auto"/>
              <w:bottom w:val="single" w:sz="4" w:space="0" w:color="auto"/>
              <w:right w:val="single" w:sz="4" w:space="0" w:color="auto"/>
            </w:tcBorders>
            <w:noWrap/>
            <w:hideMark/>
          </w:tcPr>
          <w:p w14:paraId="7277B80F" w14:textId="1E65DD3C" w:rsidR="0071610D" w:rsidRPr="00F93E4B" w:rsidDel="00915544" w:rsidRDefault="0071610D" w:rsidP="001E53AC">
            <w:pPr>
              <w:rPr>
                <w:del w:id="423" w:author="F" w:date="2019-04-12T14:41:00Z"/>
                <w:rFonts w:ascii="宋体" w:hAnsi="宋体" w:cs="宋体"/>
                <w:sz w:val="20"/>
                <w:szCs w:val="20"/>
              </w:rPr>
            </w:pPr>
            <w:del w:id="424" w:author="F" w:date="2019-04-12T14:41:00Z">
              <w:r w:rsidRPr="00F93E4B" w:rsidDel="00915544">
                <w:rPr>
                  <w:rFonts w:ascii="宋体" w:hAnsi="宋体" w:cs="宋体" w:hint="eastAsia"/>
                  <w:sz w:val="20"/>
                  <w:szCs w:val="20"/>
                </w:rPr>
                <w:delText>RtnMsg</w:delText>
              </w:r>
            </w:del>
          </w:p>
        </w:tc>
        <w:tc>
          <w:tcPr>
            <w:tcW w:w="779" w:type="pct"/>
            <w:tcBorders>
              <w:top w:val="single" w:sz="4" w:space="0" w:color="auto"/>
              <w:left w:val="single" w:sz="4" w:space="0" w:color="auto"/>
              <w:bottom w:val="single" w:sz="4" w:space="0" w:color="auto"/>
              <w:right w:val="single" w:sz="4" w:space="0" w:color="auto"/>
            </w:tcBorders>
            <w:noWrap/>
            <w:hideMark/>
          </w:tcPr>
          <w:p w14:paraId="75DD1301" w14:textId="232235E9" w:rsidR="0071610D" w:rsidRPr="00F93E4B" w:rsidDel="00915544" w:rsidRDefault="0071610D" w:rsidP="001E53AC">
            <w:pPr>
              <w:rPr>
                <w:del w:id="425" w:author="F" w:date="2019-04-12T14:41:00Z"/>
                <w:rFonts w:ascii="宋体" w:hAnsi="宋体" w:cs="宋体"/>
                <w:sz w:val="20"/>
                <w:szCs w:val="20"/>
              </w:rPr>
            </w:pPr>
            <w:del w:id="426" w:author="F" w:date="2019-04-12T14:41:00Z">
              <w:r w:rsidRPr="00F93E4B" w:rsidDel="00915544">
                <w:rPr>
                  <w:rFonts w:ascii="宋体" w:hAnsi="宋体" w:cs="宋体" w:hint="eastAsia"/>
                  <w:sz w:val="20"/>
                  <w:szCs w:val="20"/>
                </w:rPr>
                <w:delText>交易返回描述</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3D2EFB6F" w14:textId="6F6F72B0" w:rsidR="0071610D" w:rsidRPr="00F93E4B" w:rsidDel="00915544" w:rsidRDefault="0071610D" w:rsidP="001E53AC">
            <w:pPr>
              <w:jc w:val="center"/>
              <w:rPr>
                <w:del w:id="427" w:author="F" w:date="2019-04-12T14:41:00Z"/>
                <w:rFonts w:ascii="宋体" w:hAnsi="宋体" w:cs="宋体"/>
                <w:color w:val="9C0006"/>
                <w:sz w:val="20"/>
                <w:szCs w:val="20"/>
              </w:rPr>
            </w:pPr>
            <w:del w:id="42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4E70A4B8" w14:textId="24281A61" w:rsidR="0071610D" w:rsidRPr="00F93E4B" w:rsidDel="00915544" w:rsidRDefault="0071610D" w:rsidP="001E53AC">
            <w:pPr>
              <w:jc w:val="center"/>
              <w:rPr>
                <w:del w:id="429" w:author="F" w:date="2019-04-12T14:41:00Z"/>
                <w:rFonts w:ascii="宋体" w:hAnsi="宋体" w:cs="宋体"/>
                <w:sz w:val="20"/>
                <w:szCs w:val="20"/>
              </w:rPr>
            </w:pPr>
            <w:del w:id="430"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526C070D" w14:textId="6646F5C2" w:rsidR="0071610D" w:rsidRPr="00F93E4B" w:rsidDel="00915544" w:rsidRDefault="0071610D" w:rsidP="001E53AC">
            <w:pPr>
              <w:jc w:val="center"/>
              <w:rPr>
                <w:del w:id="431" w:author="F" w:date="2019-04-12T14:41:00Z"/>
                <w:rFonts w:ascii="宋体" w:hAnsi="宋体" w:cs="宋体"/>
                <w:sz w:val="20"/>
                <w:szCs w:val="20"/>
              </w:rPr>
            </w:pPr>
            <w:del w:id="432" w:author="F" w:date="2019-04-12T14:41:00Z">
              <w:r w:rsidRPr="00F93E4B" w:rsidDel="00915544">
                <w:rPr>
                  <w:rFonts w:ascii="宋体" w:hAnsi="宋体" w:cs="宋体" w:hint="eastAsia"/>
                  <w:sz w:val="20"/>
                  <w:szCs w:val="20"/>
                </w:rPr>
                <w:delText>50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5576042" w14:textId="4B4F09DD" w:rsidR="0071610D" w:rsidRPr="00F93E4B" w:rsidDel="00915544" w:rsidRDefault="0071610D" w:rsidP="001E53AC">
            <w:pPr>
              <w:jc w:val="center"/>
              <w:rPr>
                <w:del w:id="433" w:author="F" w:date="2019-04-12T14:41:00Z"/>
                <w:rFonts w:ascii="宋体" w:hAnsi="宋体" w:cs="宋体"/>
                <w:sz w:val="20"/>
                <w:szCs w:val="20"/>
              </w:rPr>
            </w:pPr>
          </w:p>
        </w:tc>
      </w:tr>
      <w:tr w:rsidR="0071610D" w:rsidRPr="00F93E4B" w:rsidDel="00915544" w14:paraId="678EC8EE" w14:textId="29F79838" w:rsidTr="001E53AC">
        <w:trPr>
          <w:trHeight w:val="240"/>
          <w:del w:id="434"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2F659841" w14:textId="25402C7E" w:rsidR="0071610D" w:rsidRPr="00F93E4B" w:rsidDel="00915544" w:rsidRDefault="0071610D" w:rsidP="001E53AC">
            <w:pPr>
              <w:rPr>
                <w:del w:id="435" w:author="F" w:date="2019-04-12T14:41:00Z"/>
                <w:rFonts w:ascii="宋体" w:hAnsi="宋体" w:cs="宋体"/>
                <w:b/>
                <w:bCs/>
                <w:color w:val="000000"/>
                <w:sz w:val="20"/>
                <w:szCs w:val="20"/>
              </w:rPr>
            </w:pPr>
            <w:del w:id="436" w:author="F" w:date="2019-04-12T14:41:00Z">
              <w:r w:rsidRPr="00F93E4B" w:rsidDel="00915544">
                <w:rPr>
                  <w:rFonts w:ascii="宋体" w:hAnsi="宋体" w:cs="宋体" w:hint="eastAsia"/>
                  <w:b/>
                  <w:bCs/>
                  <w:color w:val="000000"/>
                  <w:sz w:val="20"/>
                  <w:szCs w:val="20"/>
                </w:rPr>
                <w:delText>O</w:delText>
              </w:r>
              <w:r w:rsidRPr="00F93E4B" w:rsidDel="00915544">
                <w:rPr>
                  <w:rFonts w:ascii="宋体" w:hAnsi="宋体" w:cs="宋体"/>
                  <w:b/>
                  <w:bCs/>
                  <w:color w:val="000000"/>
                  <w:sz w:val="20"/>
                  <w:szCs w:val="20"/>
                </w:rPr>
                <w:delText>UT</w:delText>
              </w:r>
            </w:del>
          </w:p>
        </w:tc>
      </w:tr>
      <w:tr w:rsidR="0071610D" w:rsidRPr="00F93E4B" w:rsidDel="00915544" w14:paraId="027389C9" w14:textId="32DC72DE" w:rsidTr="001E53AC">
        <w:trPr>
          <w:trHeight w:val="240"/>
          <w:del w:id="437"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6BBF5210" w14:textId="3DC64FF5" w:rsidR="0071610D" w:rsidRPr="00F93E4B" w:rsidDel="00915544" w:rsidRDefault="0071610D" w:rsidP="001E53AC">
            <w:pPr>
              <w:jc w:val="center"/>
              <w:rPr>
                <w:del w:id="438" w:author="F" w:date="2019-04-12T14:41:00Z"/>
                <w:rFonts w:ascii="宋体" w:hAnsi="宋体" w:cs="宋体"/>
                <w:sz w:val="20"/>
                <w:szCs w:val="20"/>
              </w:rPr>
            </w:pPr>
            <w:del w:id="439" w:author="F" w:date="2019-04-12T14:41:00Z">
              <w:r w:rsidRPr="00F93E4B" w:rsidDel="00915544">
                <w:rPr>
                  <w:rFonts w:ascii="宋体" w:hAnsi="宋体" w:cs="宋体" w:hint="eastAsia"/>
                  <w:sz w:val="20"/>
                  <w:szCs w:val="20"/>
                </w:rPr>
                <w:delText>S1</w:delText>
              </w:r>
            </w:del>
          </w:p>
        </w:tc>
        <w:tc>
          <w:tcPr>
            <w:tcW w:w="998" w:type="pct"/>
            <w:tcBorders>
              <w:top w:val="single" w:sz="4" w:space="0" w:color="auto"/>
              <w:left w:val="single" w:sz="4" w:space="0" w:color="auto"/>
              <w:bottom w:val="single" w:sz="4" w:space="0" w:color="auto"/>
              <w:right w:val="single" w:sz="4" w:space="0" w:color="auto"/>
            </w:tcBorders>
            <w:noWrap/>
            <w:hideMark/>
          </w:tcPr>
          <w:p w14:paraId="25BC1677" w14:textId="2F50E144" w:rsidR="0071610D" w:rsidRPr="00F93E4B" w:rsidDel="00915544" w:rsidRDefault="0071610D" w:rsidP="001E53AC">
            <w:pPr>
              <w:rPr>
                <w:del w:id="440" w:author="F" w:date="2019-04-12T14:41:00Z"/>
                <w:rFonts w:ascii="宋体" w:hAnsi="宋体" w:cs="宋体"/>
                <w:color w:val="000000"/>
                <w:sz w:val="20"/>
                <w:szCs w:val="20"/>
              </w:rPr>
            </w:pPr>
            <w:del w:id="441" w:author="F" w:date="2019-04-12T14:41:00Z">
              <w:r w:rsidRPr="00F93E4B" w:rsidDel="00915544">
                <w:rPr>
                  <w:rFonts w:ascii="宋体" w:hAnsi="宋体" w:cs="宋体" w:hint="eastAsia"/>
                  <w:color w:val="000000"/>
                  <w:sz w:val="20"/>
                  <w:szCs w:val="20"/>
                </w:rPr>
                <w:delText>ReqSeqID</w:delText>
              </w:r>
            </w:del>
          </w:p>
        </w:tc>
        <w:tc>
          <w:tcPr>
            <w:tcW w:w="779" w:type="pct"/>
            <w:tcBorders>
              <w:top w:val="single" w:sz="4" w:space="0" w:color="auto"/>
              <w:left w:val="single" w:sz="4" w:space="0" w:color="auto"/>
              <w:bottom w:val="single" w:sz="4" w:space="0" w:color="auto"/>
              <w:right w:val="single" w:sz="4" w:space="0" w:color="auto"/>
            </w:tcBorders>
            <w:noWrap/>
            <w:hideMark/>
          </w:tcPr>
          <w:p w14:paraId="3BB6A760" w14:textId="17CE05DD" w:rsidR="0071610D" w:rsidRPr="00F93E4B" w:rsidDel="00915544" w:rsidRDefault="0071610D" w:rsidP="001E53AC">
            <w:pPr>
              <w:rPr>
                <w:del w:id="442" w:author="F" w:date="2019-04-12T14:41:00Z"/>
                <w:rFonts w:ascii="宋体" w:hAnsi="宋体" w:cs="宋体"/>
                <w:color w:val="000000"/>
                <w:sz w:val="20"/>
                <w:szCs w:val="20"/>
              </w:rPr>
            </w:pPr>
            <w:del w:id="443" w:author="F" w:date="2019-04-12T14:41:00Z">
              <w:r w:rsidRPr="00F93E4B" w:rsidDel="00915544">
                <w:rPr>
                  <w:rFonts w:ascii="宋体" w:hAnsi="宋体" w:cs="宋体" w:hint="eastAsia"/>
                  <w:color w:val="000000"/>
                  <w:sz w:val="20"/>
                  <w:szCs w:val="20"/>
                </w:rPr>
                <w:delText>查询批次号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693FE70A" w14:textId="4E4A98DF" w:rsidR="0071610D" w:rsidRPr="00F93E4B" w:rsidDel="00915544" w:rsidRDefault="0071610D" w:rsidP="001E53AC">
            <w:pPr>
              <w:jc w:val="center"/>
              <w:rPr>
                <w:del w:id="444" w:author="F" w:date="2019-04-12T14:41:00Z"/>
                <w:rFonts w:ascii="宋体" w:hAnsi="宋体" w:cs="宋体"/>
                <w:color w:val="9C0006"/>
                <w:sz w:val="20"/>
                <w:szCs w:val="20"/>
              </w:rPr>
            </w:pPr>
            <w:del w:id="445"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38F4A51" w14:textId="4DB4F3A8" w:rsidR="0071610D" w:rsidRPr="00F93E4B" w:rsidDel="00915544" w:rsidRDefault="0071610D" w:rsidP="001E53AC">
            <w:pPr>
              <w:jc w:val="center"/>
              <w:rPr>
                <w:del w:id="446" w:author="F" w:date="2019-04-12T14:41:00Z"/>
                <w:rFonts w:ascii="宋体" w:hAnsi="宋体" w:cs="宋体"/>
                <w:color w:val="000000"/>
                <w:sz w:val="20"/>
                <w:szCs w:val="20"/>
              </w:rPr>
            </w:pPr>
            <w:del w:id="447" w:author="F" w:date="2019-04-12T14:41:00Z">
              <w:r w:rsidRPr="00F93E4B" w:rsidDel="00915544">
                <w:rPr>
                  <w:rFonts w:ascii="宋体" w:hAnsi="宋体" w:cs="宋体" w:hint="eastAsia"/>
                  <w:color w:val="000000"/>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B22DD8B" w14:textId="067E5D1E" w:rsidR="0071610D" w:rsidRPr="00F93E4B" w:rsidDel="00915544" w:rsidRDefault="0071610D" w:rsidP="001E53AC">
            <w:pPr>
              <w:jc w:val="center"/>
              <w:rPr>
                <w:del w:id="448" w:author="F" w:date="2019-04-12T14:41:00Z"/>
                <w:rFonts w:ascii="宋体" w:hAnsi="宋体" w:cs="宋体"/>
                <w:color w:val="000000"/>
                <w:sz w:val="20"/>
                <w:szCs w:val="20"/>
              </w:rPr>
            </w:pPr>
            <w:del w:id="449" w:author="F" w:date="2019-04-12T14:41:00Z">
              <w:r w:rsidRPr="00F93E4B" w:rsidDel="00915544">
                <w:rPr>
                  <w:rFonts w:ascii="宋体" w:hAnsi="宋体" w:cs="宋体" w:hint="eastAsia"/>
                  <w:color w:val="000000"/>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4399E859" w14:textId="42397F7B" w:rsidR="0071610D" w:rsidRPr="00F93E4B" w:rsidDel="00915544" w:rsidRDefault="0071610D" w:rsidP="001E53AC">
            <w:pPr>
              <w:rPr>
                <w:del w:id="450" w:author="F" w:date="2019-04-12T14:41:00Z"/>
                <w:rFonts w:ascii="宋体" w:hAnsi="宋体" w:cs="宋体"/>
                <w:color w:val="000000"/>
                <w:sz w:val="20"/>
                <w:szCs w:val="20"/>
              </w:rPr>
            </w:pPr>
            <w:del w:id="451" w:author="F" w:date="2019-04-12T14:41:00Z">
              <w:r w:rsidRPr="00F93E4B" w:rsidDel="00915544">
                <w:rPr>
                  <w:rFonts w:ascii="宋体" w:hAnsi="宋体" w:cs="宋体" w:hint="eastAsia"/>
                  <w:color w:val="000000"/>
                  <w:sz w:val="20"/>
                  <w:szCs w:val="20"/>
                </w:rPr>
                <w:delText>收付提交时的批次号</w:delText>
              </w:r>
            </w:del>
          </w:p>
        </w:tc>
      </w:tr>
      <w:tr w:rsidR="0071610D" w:rsidRPr="00F93E4B" w:rsidDel="00915544" w14:paraId="314686BC" w14:textId="3C156B3C" w:rsidTr="001E53AC">
        <w:trPr>
          <w:trHeight w:val="240"/>
          <w:del w:id="452"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5798344" w14:textId="0E357060" w:rsidR="0071610D" w:rsidRPr="00F93E4B" w:rsidDel="00915544" w:rsidRDefault="0071610D" w:rsidP="001E53AC">
            <w:pPr>
              <w:jc w:val="center"/>
              <w:rPr>
                <w:del w:id="453" w:author="F" w:date="2019-04-12T14:41:00Z"/>
                <w:rFonts w:ascii="宋体" w:hAnsi="宋体" w:cs="宋体"/>
                <w:sz w:val="20"/>
                <w:szCs w:val="20"/>
              </w:rPr>
            </w:pPr>
            <w:del w:id="454" w:author="F" w:date="2019-04-12T14:41:00Z">
              <w:r w:rsidRPr="00F93E4B" w:rsidDel="00915544">
                <w:rPr>
                  <w:rFonts w:ascii="宋体" w:hAnsi="宋体" w:cs="宋体" w:hint="eastAsia"/>
                  <w:sz w:val="20"/>
                  <w:szCs w:val="20"/>
                </w:rPr>
                <w:delText>S2</w:delText>
              </w:r>
            </w:del>
          </w:p>
        </w:tc>
        <w:tc>
          <w:tcPr>
            <w:tcW w:w="998" w:type="pct"/>
            <w:tcBorders>
              <w:top w:val="single" w:sz="4" w:space="0" w:color="auto"/>
              <w:left w:val="single" w:sz="4" w:space="0" w:color="auto"/>
              <w:bottom w:val="single" w:sz="4" w:space="0" w:color="auto"/>
              <w:right w:val="single" w:sz="4" w:space="0" w:color="auto"/>
            </w:tcBorders>
            <w:noWrap/>
            <w:hideMark/>
          </w:tcPr>
          <w:p w14:paraId="41AD97BB" w14:textId="22DD7343" w:rsidR="0071610D" w:rsidRPr="00F93E4B" w:rsidDel="00915544" w:rsidRDefault="0071610D" w:rsidP="001E53AC">
            <w:pPr>
              <w:rPr>
                <w:del w:id="455" w:author="F" w:date="2019-04-12T14:41:00Z"/>
                <w:rFonts w:ascii="宋体" w:hAnsi="宋体" w:cs="宋体"/>
                <w:color w:val="000000"/>
                <w:sz w:val="20"/>
                <w:szCs w:val="20"/>
              </w:rPr>
            </w:pPr>
            <w:del w:id="456" w:author="F" w:date="2019-04-12T14:41:00Z">
              <w:r w:rsidRPr="00F93E4B" w:rsidDel="00915544">
                <w:rPr>
                  <w:rFonts w:ascii="宋体" w:hAnsi="宋体" w:cs="宋体" w:hint="eastAsia"/>
                  <w:color w:val="000000"/>
                  <w:sz w:val="20"/>
                  <w:szCs w:val="20"/>
                </w:rPr>
                <w:delText>ReqSeqState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3BA2AB1D" w14:textId="7D45F777" w:rsidR="0071610D" w:rsidRPr="00F93E4B" w:rsidDel="00915544" w:rsidRDefault="0071610D" w:rsidP="001E53AC">
            <w:pPr>
              <w:rPr>
                <w:del w:id="457" w:author="F" w:date="2019-04-12T14:41:00Z"/>
                <w:rFonts w:ascii="宋体" w:hAnsi="宋体" w:cs="宋体"/>
                <w:color w:val="000000"/>
                <w:sz w:val="20"/>
                <w:szCs w:val="20"/>
              </w:rPr>
            </w:pPr>
            <w:del w:id="458" w:author="F" w:date="2019-04-12T14:41:00Z">
              <w:r w:rsidRPr="00F93E4B" w:rsidDel="00915544">
                <w:rPr>
                  <w:rFonts w:ascii="宋体" w:hAnsi="宋体" w:cs="宋体" w:hint="eastAsia"/>
                  <w:color w:val="000000"/>
                  <w:sz w:val="20"/>
                  <w:szCs w:val="20"/>
                </w:rPr>
                <w:delText>查询批次状态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6A8B4AA1" w14:textId="54896C09" w:rsidR="0071610D" w:rsidRPr="00F93E4B" w:rsidDel="00915544" w:rsidRDefault="0071610D" w:rsidP="001E53AC">
            <w:pPr>
              <w:jc w:val="center"/>
              <w:rPr>
                <w:del w:id="459" w:author="F" w:date="2019-04-12T14:41:00Z"/>
                <w:rFonts w:ascii="宋体" w:hAnsi="宋体" w:cs="宋体"/>
                <w:color w:val="9C0006"/>
                <w:sz w:val="20"/>
                <w:szCs w:val="20"/>
              </w:rPr>
            </w:pPr>
            <w:del w:id="460"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CBAED2F" w14:textId="72E08B90" w:rsidR="0071610D" w:rsidRPr="00F93E4B" w:rsidDel="00915544" w:rsidRDefault="0071610D" w:rsidP="001E53AC">
            <w:pPr>
              <w:jc w:val="center"/>
              <w:rPr>
                <w:del w:id="461" w:author="F" w:date="2019-04-12T14:41:00Z"/>
                <w:rFonts w:ascii="宋体" w:hAnsi="宋体" w:cs="宋体"/>
                <w:color w:val="000000"/>
                <w:sz w:val="20"/>
                <w:szCs w:val="20"/>
              </w:rPr>
            </w:pPr>
            <w:del w:id="462" w:author="F" w:date="2019-04-12T14:41:00Z">
              <w:r w:rsidRPr="00F93E4B" w:rsidDel="00915544">
                <w:rPr>
                  <w:rFonts w:ascii="宋体" w:hAnsi="宋体" w:cs="宋体" w:hint="eastAsia"/>
                  <w:color w:val="000000"/>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A2A1717" w14:textId="474F5838" w:rsidR="0071610D" w:rsidRPr="00F93E4B" w:rsidDel="00915544" w:rsidRDefault="0071610D" w:rsidP="001E53AC">
            <w:pPr>
              <w:jc w:val="center"/>
              <w:rPr>
                <w:del w:id="463" w:author="F" w:date="2019-04-12T14:41:00Z"/>
                <w:rFonts w:ascii="宋体" w:hAnsi="宋体" w:cs="宋体"/>
                <w:color w:val="000000"/>
                <w:sz w:val="20"/>
                <w:szCs w:val="20"/>
              </w:rPr>
            </w:pPr>
            <w:del w:id="464" w:author="F" w:date="2019-04-12T14:41:00Z">
              <w:r w:rsidRPr="00F93E4B" w:rsidDel="00915544">
                <w:rPr>
                  <w:rFonts w:ascii="宋体" w:hAnsi="宋体" w:cs="宋体" w:hint="eastAsia"/>
                  <w:color w:val="000000"/>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2BC4A04D" w14:textId="3B07FA2D" w:rsidR="0071610D" w:rsidRPr="00F93E4B" w:rsidDel="00915544" w:rsidRDefault="0071610D" w:rsidP="001E53AC">
            <w:pPr>
              <w:rPr>
                <w:del w:id="465" w:author="F" w:date="2019-04-12T14:41:00Z"/>
                <w:rFonts w:ascii="宋体" w:hAnsi="宋体" w:cs="宋体"/>
                <w:color w:val="000000"/>
                <w:sz w:val="20"/>
                <w:szCs w:val="20"/>
                <w:lang w:eastAsia="zh-CN"/>
              </w:rPr>
            </w:pPr>
            <w:del w:id="466" w:author="F" w:date="2019-04-12T14:41:00Z">
              <w:r w:rsidRPr="00F93E4B" w:rsidDel="00915544">
                <w:rPr>
                  <w:rFonts w:ascii="宋体" w:hAnsi="宋体" w:cs="宋体" w:hint="eastAsia"/>
                  <w:color w:val="000000"/>
                  <w:sz w:val="20"/>
                  <w:szCs w:val="20"/>
                  <w:lang w:eastAsia="zh-CN"/>
                </w:rPr>
                <w:delText>0-批次不存在，2-查询成功</w:delText>
              </w:r>
            </w:del>
          </w:p>
        </w:tc>
      </w:tr>
      <w:tr w:rsidR="0071610D" w:rsidRPr="00F93E4B" w:rsidDel="00915544" w14:paraId="4A6CBCEC" w14:textId="0655170E" w:rsidTr="001E53AC">
        <w:trPr>
          <w:trHeight w:val="240"/>
          <w:del w:id="467"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79ABAF30" w14:textId="314A3161" w:rsidR="0071610D" w:rsidRPr="00F93E4B" w:rsidDel="00915544" w:rsidRDefault="0071610D" w:rsidP="001E53AC">
            <w:pPr>
              <w:rPr>
                <w:del w:id="468" w:author="F" w:date="2019-04-12T14:41:00Z"/>
                <w:rFonts w:ascii="宋体" w:hAnsi="宋体" w:cs="宋体"/>
                <w:b/>
                <w:bCs/>
                <w:color w:val="000000"/>
                <w:sz w:val="20"/>
                <w:szCs w:val="20"/>
              </w:rPr>
            </w:pPr>
            <w:del w:id="469" w:author="F" w:date="2019-04-12T14:41:00Z">
              <w:r w:rsidRPr="00F93E4B" w:rsidDel="00915544">
                <w:rPr>
                  <w:rFonts w:ascii="宋体" w:hAnsi="宋体" w:cs="宋体" w:hint="eastAsia"/>
                  <w:b/>
                  <w:bCs/>
                  <w:color w:val="000000"/>
                  <w:sz w:val="20"/>
                  <w:szCs w:val="20"/>
                </w:rPr>
                <w:delText>R</w:delText>
              </w:r>
              <w:r w:rsidRPr="00F93E4B" w:rsidDel="00915544">
                <w:rPr>
                  <w:rFonts w:ascii="宋体" w:hAnsi="宋体" w:cs="宋体"/>
                  <w:b/>
                  <w:bCs/>
                  <w:color w:val="000000"/>
                  <w:sz w:val="20"/>
                  <w:szCs w:val="20"/>
                </w:rPr>
                <w:delText>D</w:delText>
              </w:r>
            </w:del>
          </w:p>
        </w:tc>
      </w:tr>
      <w:tr w:rsidR="0071610D" w:rsidRPr="00F93E4B" w:rsidDel="00915544" w14:paraId="6E005A63" w14:textId="22108831" w:rsidTr="001E53AC">
        <w:trPr>
          <w:trHeight w:val="240"/>
          <w:del w:id="47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48988692" w14:textId="1643E919" w:rsidR="0071610D" w:rsidRPr="00F93E4B" w:rsidDel="00915544" w:rsidRDefault="0071610D" w:rsidP="001E53AC">
            <w:pPr>
              <w:jc w:val="center"/>
              <w:rPr>
                <w:del w:id="471" w:author="F" w:date="2019-04-12T14:41:00Z"/>
                <w:rFonts w:ascii="宋体" w:hAnsi="宋体" w:cs="宋体"/>
                <w:sz w:val="20"/>
                <w:szCs w:val="20"/>
              </w:rPr>
            </w:pPr>
            <w:del w:id="472" w:author="F" w:date="2019-04-12T14:41:00Z">
              <w:r w:rsidRPr="00F93E4B" w:rsidDel="00915544">
                <w:rPr>
                  <w:rFonts w:ascii="宋体" w:hAnsi="宋体" w:cs="宋体" w:hint="eastAsia"/>
                  <w:sz w:val="20"/>
                  <w:szCs w:val="20"/>
                </w:rPr>
                <w:delText>D2</w:delText>
              </w:r>
            </w:del>
          </w:p>
        </w:tc>
        <w:tc>
          <w:tcPr>
            <w:tcW w:w="998" w:type="pct"/>
            <w:tcBorders>
              <w:top w:val="single" w:sz="4" w:space="0" w:color="auto"/>
              <w:left w:val="single" w:sz="4" w:space="0" w:color="auto"/>
              <w:bottom w:val="single" w:sz="4" w:space="0" w:color="auto"/>
              <w:right w:val="single" w:sz="4" w:space="0" w:color="auto"/>
            </w:tcBorders>
            <w:noWrap/>
            <w:hideMark/>
          </w:tcPr>
          <w:p w14:paraId="1E6F6AE7" w14:textId="58DF9DC8" w:rsidR="0071610D" w:rsidRPr="00F93E4B" w:rsidDel="00915544" w:rsidRDefault="0071610D" w:rsidP="001E53AC">
            <w:pPr>
              <w:rPr>
                <w:del w:id="473" w:author="F" w:date="2019-04-12T14:41:00Z"/>
                <w:rFonts w:ascii="宋体" w:hAnsi="宋体" w:cs="宋体"/>
                <w:sz w:val="20"/>
                <w:szCs w:val="20"/>
              </w:rPr>
            </w:pPr>
            <w:del w:id="474" w:author="F" w:date="2019-04-12T14:41:00Z">
              <w:r w:rsidRPr="00F93E4B" w:rsidDel="00915544">
                <w:rPr>
                  <w:rFonts w:ascii="宋体" w:hAnsi="宋体" w:cs="宋体" w:hint="eastAsia"/>
                  <w:sz w:val="20"/>
                  <w:szCs w:val="20"/>
                </w:rPr>
                <w:delText>RdSeq</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3364EDEB" w14:textId="5686469C" w:rsidR="0071610D" w:rsidRPr="00F93E4B" w:rsidDel="00915544" w:rsidRDefault="0071610D" w:rsidP="001E53AC">
            <w:pPr>
              <w:rPr>
                <w:del w:id="475" w:author="F" w:date="2019-04-12T14:41:00Z"/>
                <w:rFonts w:ascii="宋体" w:hAnsi="宋体" w:cs="宋体"/>
                <w:sz w:val="20"/>
                <w:szCs w:val="20"/>
              </w:rPr>
            </w:pPr>
            <w:del w:id="476" w:author="F" w:date="2019-04-12T14:41:00Z">
              <w:r w:rsidRPr="00F93E4B" w:rsidDel="00915544">
                <w:rPr>
                  <w:rFonts w:ascii="宋体" w:hAnsi="宋体" w:cs="宋体" w:hint="eastAsia"/>
                  <w:sz w:val="20"/>
                  <w:szCs w:val="20"/>
                </w:rPr>
                <w:delText>指令顺序号</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42082D95" w14:textId="23EF1088" w:rsidR="0071610D" w:rsidRPr="00F93E4B" w:rsidDel="00915544" w:rsidRDefault="0071610D" w:rsidP="001E53AC">
            <w:pPr>
              <w:jc w:val="center"/>
              <w:rPr>
                <w:del w:id="477" w:author="F" w:date="2019-04-12T14:41:00Z"/>
                <w:rFonts w:ascii="宋体" w:hAnsi="宋体" w:cs="宋体"/>
                <w:color w:val="9C0006"/>
                <w:sz w:val="20"/>
                <w:szCs w:val="20"/>
              </w:rPr>
            </w:pPr>
            <w:del w:id="478"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4EC98578" w14:textId="051BBEDD" w:rsidR="0071610D" w:rsidRPr="00F93E4B" w:rsidDel="00915544" w:rsidRDefault="0071610D" w:rsidP="001E53AC">
            <w:pPr>
              <w:jc w:val="center"/>
              <w:rPr>
                <w:del w:id="479" w:author="F" w:date="2019-04-12T14:41:00Z"/>
                <w:rFonts w:ascii="宋体" w:hAnsi="宋体" w:cs="宋体"/>
                <w:sz w:val="20"/>
                <w:szCs w:val="20"/>
              </w:rPr>
            </w:pPr>
            <w:del w:id="480"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4122C5B" w14:textId="07592BB9" w:rsidR="0071610D" w:rsidRPr="00F93E4B" w:rsidDel="00915544" w:rsidRDefault="0071610D" w:rsidP="001E53AC">
            <w:pPr>
              <w:jc w:val="center"/>
              <w:rPr>
                <w:del w:id="481" w:author="F" w:date="2019-04-12T14:41:00Z"/>
                <w:rFonts w:ascii="宋体" w:hAnsi="宋体" w:cs="宋体"/>
                <w:sz w:val="20"/>
                <w:szCs w:val="20"/>
              </w:rPr>
            </w:pPr>
            <w:del w:id="482"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83C57C7" w14:textId="2874C0AD" w:rsidR="0071610D" w:rsidRPr="00F93E4B" w:rsidDel="00915544" w:rsidRDefault="0071610D" w:rsidP="001E53AC">
            <w:pPr>
              <w:rPr>
                <w:del w:id="483" w:author="F" w:date="2019-04-12T14:41:00Z"/>
                <w:rFonts w:ascii="宋体" w:hAnsi="宋体" w:cs="宋体"/>
                <w:sz w:val="20"/>
                <w:szCs w:val="20"/>
                <w:lang w:eastAsia="zh-CN"/>
              </w:rPr>
            </w:pPr>
            <w:del w:id="484" w:author="F" w:date="2019-04-12T14:41:00Z">
              <w:r w:rsidRPr="00F93E4B" w:rsidDel="00915544">
                <w:rPr>
                  <w:rFonts w:ascii="宋体" w:hAnsi="宋体" w:cs="宋体" w:hint="eastAsia"/>
                  <w:sz w:val="20"/>
                  <w:szCs w:val="20"/>
                  <w:lang w:eastAsia="zh-CN"/>
                </w:rPr>
                <w:delText>提交时的批次内的付款流水号</w:delText>
              </w:r>
            </w:del>
          </w:p>
        </w:tc>
      </w:tr>
      <w:tr w:rsidR="0071610D" w:rsidRPr="00F93E4B" w:rsidDel="00915544" w14:paraId="2165A301" w14:textId="58971092" w:rsidTr="001E53AC">
        <w:trPr>
          <w:trHeight w:val="240"/>
          <w:del w:id="48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E9873CA" w14:textId="5680FB2C" w:rsidR="0071610D" w:rsidRPr="00F93E4B" w:rsidDel="00915544" w:rsidRDefault="0071610D" w:rsidP="001E53AC">
            <w:pPr>
              <w:jc w:val="center"/>
              <w:rPr>
                <w:del w:id="486" w:author="F" w:date="2019-04-12T14:41:00Z"/>
                <w:rFonts w:ascii="宋体" w:hAnsi="宋体" w:cs="宋体"/>
                <w:sz w:val="20"/>
                <w:szCs w:val="20"/>
              </w:rPr>
            </w:pPr>
            <w:del w:id="487" w:author="F" w:date="2019-04-12T14:41:00Z">
              <w:r w:rsidRPr="00F93E4B" w:rsidDel="00915544">
                <w:rPr>
                  <w:rFonts w:ascii="宋体" w:hAnsi="宋体" w:cs="宋体" w:hint="eastAsia"/>
                  <w:sz w:val="20"/>
                  <w:szCs w:val="20"/>
                </w:rPr>
                <w:delText>D4</w:delText>
              </w:r>
            </w:del>
          </w:p>
        </w:tc>
        <w:tc>
          <w:tcPr>
            <w:tcW w:w="998" w:type="pct"/>
            <w:tcBorders>
              <w:top w:val="single" w:sz="4" w:space="0" w:color="auto"/>
              <w:left w:val="single" w:sz="4" w:space="0" w:color="auto"/>
              <w:bottom w:val="single" w:sz="4" w:space="0" w:color="auto"/>
              <w:right w:val="single" w:sz="4" w:space="0" w:color="auto"/>
            </w:tcBorders>
            <w:noWrap/>
            <w:hideMark/>
          </w:tcPr>
          <w:p w14:paraId="599ECE8B" w14:textId="3D181604" w:rsidR="0071610D" w:rsidRPr="00F93E4B" w:rsidDel="00915544" w:rsidRDefault="0071610D" w:rsidP="001E53AC">
            <w:pPr>
              <w:rPr>
                <w:del w:id="488" w:author="F" w:date="2019-04-12T14:41:00Z"/>
                <w:rFonts w:ascii="宋体" w:hAnsi="宋体" w:cs="宋体"/>
                <w:sz w:val="20"/>
                <w:szCs w:val="20"/>
              </w:rPr>
            </w:pPr>
            <w:del w:id="489" w:author="F" w:date="2019-04-12T14:41:00Z">
              <w:r w:rsidRPr="00F93E4B" w:rsidDel="00915544">
                <w:rPr>
                  <w:rFonts w:ascii="宋体" w:hAnsi="宋体" w:cs="宋体" w:hint="eastAsia"/>
                  <w:sz w:val="20"/>
                  <w:szCs w:val="20"/>
                </w:rPr>
                <w:delText>CorpAct</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3C66933F" w14:textId="16906ECD" w:rsidR="0071610D" w:rsidRPr="00F93E4B" w:rsidDel="00915544" w:rsidRDefault="0071610D" w:rsidP="001E53AC">
            <w:pPr>
              <w:rPr>
                <w:del w:id="490" w:author="F" w:date="2019-04-12T14:41:00Z"/>
                <w:rFonts w:ascii="宋体" w:hAnsi="宋体" w:cs="宋体"/>
                <w:sz w:val="20"/>
                <w:szCs w:val="20"/>
              </w:rPr>
            </w:pPr>
            <w:del w:id="491" w:author="F" w:date="2019-04-12T14:41:00Z">
              <w:r w:rsidRPr="00F93E4B" w:rsidDel="00915544">
                <w:rPr>
                  <w:rFonts w:ascii="宋体" w:hAnsi="宋体" w:cs="宋体" w:hint="eastAsia"/>
                  <w:sz w:val="20"/>
                  <w:szCs w:val="20"/>
                </w:rPr>
                <w:delText>企业方账户</w:delText>
              </w:r>
            </w:del>
          </w:p>
        </w:tc>
        <w:tc>
          <w:tcPr>
            <w:tcW w:w="552" w:type="pct"/>
            <w:tcBorders>
              <w:top w:val="single" w:sz="4" w:space="0" w:color="auto"/>
              <w:left w:val="single" w:sz="4" w:space="0" w:color="auto"/>
              <w:bottom w:val="single" w:sz="4" w:space="0" w:color="auto"/>
              <w:right w:val="single" w:sz="4" w:space="0" w:color="auto"/>
            </w:tcBorders>
            <w:noWrap/>
            <w:hideMark/>
          </w:tcPr>
          <w:p w14:paraId="462BAF2E" w14:textId="5A524C76" w:rsidR="0071610D" w:rsidRPr="00F93E4B" w:rsidDel="00915544" w:rsidRDefault="0071610D" w:rsidP="001E53AC">
            <w:pPr>
              <w:jc w:val="center"/>
              <w:rPr>
                <w:del w:id="492" w:author="F" w:date="2019-04-12T14:41:00Z"/>
                <w:rFonts w:ascii="宋体" w:hAnsi="宋体" w:cs="宋体"/>
                <w:color w:val="000000"/>
                <w:sz w:val="20"/>
                <w:szCs w:val="20"/>
              </w:rPr>
            </w:pPr>
            <w:del w:id="493"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4EC42A4" w14:textId="5E5CC319" w:rsidR="0071610D" w:rsidRPr="00F93E4B" w:rsidDel="00915544" w:rsidRDefault="0071610D" w:rsidP="001E53AC">
            <w:pPr>
              <w:jc w:val="center"/>
              <w:rPr>
                <w:del w:id="494" w:author="F" w:date="2019-04-12T14:41:00Z"/>
                <w:rFonts w:ascii="宋体" w:hAnsi="宋体" w:cs="宋体"/>
                <w:sz w:val="20"/>
                <w:szCs w:val="20"/>
              </w:rPr>
            </w:pPr>
            <w:del w:id="495"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6C559A1" w14:textId="76E3FEC8" w:rsidR="0071610D" w:rsidRPr="00F93E4B" w:rsidDel="00915544" w:rsidRDefault="0071610D" w:rsidP="001E53AC">
            <w:pPr>
              <w:jc w:val="center"/>
              <w:rPr>
                <w:del w:id="496" w:author="F" w:date="2019-04-12T14:41:00Z"/>
                <w:rFonts w:ascii="宋体" w:hAnsi="宋体" w:cs="宋体"/>
                <w:sz w:val="20"/>
                <w:szCs w:val="20"/>
              </w:rPr>
            </w:pPr>
            <w:del w:id="497"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bottom"/>
            <w:hideMark/>
          </w:tcPr>
          <w:p w14:paraId="1C0C5D57" w14:textId="080590F7" w:rsidR="0071610D" w:rsidRPr="00F93E4B" w:rsidDel="00915544" w:rsidRDefault="0071610D" w:rsidP="001E53AC">
            <w:pPr>
              <w:rPr>
                <w:del w:id="498" w:author="F" w:date="2019-04-12T14:41:00Z"/>
                <w:rFonts w:ascii="宋体" w:hAnsi="宋体" w:cs="宋体"/>
                <w:sz w:val="20"/>
                <w:szCs w:val="20"/>
              </w:rPr>
            </w:pPr>
            <w:del w:id="499" w:author="F" w:date="2019-04-12T14:41:00Z">
              <w:r w:rsidRPr="00F93E4B" w:rsidDel="00915544">
                <w:rPr>
                  <w:rFonts w:ascii="宋体" w:hAnsi="宋体" w:cs="宋体" w:hint="eastAsia"/>
                  <w:sz w:val="20"/>
                  <w:szCs w:val="20"/>
                </w:rPr>
                <w:delText>实收实付账号</w:delText>
              </w:r>
            </w:del>
          </w:p>
        </w:tc>
      </w:tr>
      <w:tr w:rsidR="0071610D" w:rsidRPr="00F93E4B" w:rsidDel="00915544" w14:paraId="7E22D98B" w14:textId="7424165E" w:rsidTr="001E53AC">
        <w:trPr>
          <w:trHeight w:val="240"/>
          <w:del w:id="500"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32B3361" w14:textId="26A80AD2" w:rsidR="0071610D" w:rsidRPr="00F93E4B" w:rsidDel="00915544" w:rsidRDefault="0071610D" w:rsidP="001E53AC">
            <w:pPr>
              <w:jc w:val="center"/>
              <w:rPr>
                <w:del w:id="501" w:author="F" w:date="2019-04-12T14:41:00Z"/>
                <w:rFonts w:ascii="宋体" w:hAnsi="宋体" w:cs="宋体"/>
                <w:sz w:val="20"/>
                <w:szCs w:val="20"/>
              </w:rPr>
            </w:pPr>
            <w:del w:id="502" w:author="F" w:date="2019-04-12T14:41:00Z">
              <w:r w:rsidRPr="00F93E4B" w:rsidDel="00915544">
                <w:rPr>
                  <w:rFonts w:ascii="宋体" w:hAnsi="宋体" w:cs="宋体" w:hint="eastAsia"/>
                  <w:sz w:val="20"/>
                  <w:szCs w:val="20"/>
                </w:rPr>
                <w:delText>D5</w:delText>
              </w:r>
            </w:del>
          </w:p>
        </w:tc>
        <w:tc>
          <w:tcPr>
            <w:tcW w:w="998" w:type="pct"/>
            <w:tcBorders>
              <w:top w:val="single" w:sz="4" w:space="0" w:color="auto"/>
              <w:left w:val="single" w:sz="4" w:space="0" w:color="auto"/>
              <w:bottom w:val="single" w:sz="4" w:space="0" w:color="auto"/>
              <w:right w:val="single" w:sz="4" w:space="0" w:color="auto"/>
            </w:tcBorders>
            <w:noWrap/>
            <w:hideMark/>
          </w:tcPr>
          <w:p w14:paraId="3B5EFE29" w14:textId="6D30AD17" w:rsidR="0071610D" w:rsidRPr="00F93E4B" w:rsidDel="00915544" w:rsidRDefault="0071610D" w:rsidP="001E53AC">
            <w:pPr>
              <w:rPr>
                <w:del w:id="503" w:author="F" w:date="2019-04-12T14:41:00Z"/>
                <w:rFonts w:ascii="宋体" w:hAnsi="宋体" w:cs="宋体"/>
                <w:sz w:val="20"/>
                <w:szCs w:val="20"/>
              </w:rPr>
            </w:pPr>
            <w:del w:id="504" w:author="F" w:date="2019-04-12T14:41:00Z">
              <w:r w:rsidRPr="00F93E4B" w:rsidDel="00915544">
                <w:rPr>
                  <w:rFonts w:ascii="宋体" w:hAnsi="宋体" w:cs="宋体" w:hint="eastAsia"/>
                  <w:sz w:val="20"/>
                  <w:szCs w:val="20"/>
                </w:rPr>
                <w:delText>CorpEntity</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46493047" w14:textId="1C189FCE" w:rsidR="0071610D" w:rsidRPr="00F93E4B" w:rsidDel="00915544" w:rsidRDefault="0071610D" w:rsidP="001E53AC">
            <w:pPr>
              <w:rPr>
                <w:del w:id="505" w:author="F" w:date="2019-04-12T14:41:00Z"/>
                <w:rFonts w:ascii="宋体" w:hAnsi="宋体" w:cs="宋体"/>
                <w:sz w:val="20"/>
                <w:szCs w:val="20"/>
              </w:rPr>
            </w:pPr>
            <w:del w:id="506" w:author="F" w:date="2019-04-12T14:41:00Z">
              <w:r w:rsidRPr="00F93E4B" w:rsidDel="00915544">
                <w:rPr>
                  <w:rFonts w:ascii="宋体" w:hAnsi="宋体" w:cs="宋体" w:hint="eastAsia"/>
                  <w:sz w:val="20"/>
                  <w:szCs w:val="20"/>
                </w:rPr>
                <w:delText>企业方账户所在机构</w:delText>
              </w:r>
            </w:del>
          </w:p>
        </w:tc>
        <w:tc>
          <w:tcPr>
            <w:tcW w:w="552" w:type="pct"/>
            <w:tcBorders>
              <w:top w:val="single" w:sz="4" w:space="0" w:color="auto"/>
              <w:left w:val="single" w:sz="4" w:space="0" w:color="auto"/>
              <w:bottom w:val="single" w:sz="4" w:space="0" w:color="auto"/>
              <w:right w:val="single" w:sz="4" w:space="0" w:color="auto"/>
            </w:tcBorders>
            <w:noWrap/>
            <w:hideMark/>
          </w:tcPr>
          <w:p w14:paraId="00CDF547" w14:textId="532D833F" w:rsidR="0071610D" w:rsidRPr="00F93E4B" w:rsidDel="00915544" w:rsidRDefault="0071610D" w:rsidP="001E53AC">
            <w:pPr>
              <w:jc w:val="center"/>
              <w:rPr>
                <w:del w:id="507" w:author="F" w:date="2019-04-12T14:41:00Z"/>
                <w:rFonts w:ascii="宋体" w:hAnsi="宋体" w:cs="宋体"/>
                <w:color w:val="000000"/>
                <w:sz w:val="20"/>
                <w:szCs w:val="20"/>
              </w:rPr>
            </w:pPr>
            <w:del w:id="508"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8476454" w14:textId="66E9EBA7" w:rsidR="0071610D" w:rsidRPr="00F93E4B" w:rsidDel="00915544" w:rsidRDefault="0071610D" w:rsidP="001E53AC">
            <w:pPr>
              <w:jc w:val="center"/>
              <w:rPr>
                <w:del w:id="509" w:author="F" w:date="2019-04-12T14:41:00Z"/>
                <w:rFonts w:ascii="宋体" w:hAnsi="宋体" w:cs="宋体"/>
                <w:sz w:val="20"/>
                <w:szCs w:val="20"/>
              </w:rPr>
            </w:pPr>
            <w:del w:id="510"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65E0EBEA" w14:textId="711F3849" w:rsidR="0071610D" w:rsidRPr="00F93E4B" w:rsidDel="00915544" w:rsidRDefault="0071610D" w:rsidP="001E53AC">
            <w:pPr>
              <w:jc w:val="center"/>
              <w:rPr>
                <w:del w:id="511" w:author="F" w:date="2019-04-12T14:41:00Z"/>
                <w:rFonts w:ascii="宋体" w:hAnsi="宋体" w:cs="宋体"/>
                <w:sz w:val="20"/>
                <w:szCs w:val="20"/>
              </w:rPr>
            </w:pPr>
            <w:del w:id="512"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vAlign w:val="bottom"/>
            <w:hideMark/>
          </w:tcPr>
          <w:p w14:paraId="00C77010" w14:textId="252AC068" w:rsidR="0071610D" w:rsidRPr="00F93E4B" w:rsidDel="00915544" w:rsidRDefault="0071610D" w:rsidP="001E53AC">
            <w:pPr>
              <w:rPr>
                <w:del w:id="513" w:author="F" w:date="2019-04-12T14:41:00Z"/>
                <w:rFonts w:ascii="宋体" w:hAnsi="宋体" w:cs="宋体"/>
                <w:sz w:val="20"/>
                <w:szCs w:val="20"/>
                <w:lang w:eastAsia="zh-CN"/>
              </w:rPr>
            </w:pPr>
            <w:del w:id="514" w:author="F" w:date="2019-04-12T14:41:00Z">
              <w:r w:rsidRPr="00F93E4B" w:rsidDel="00915544">
                <w:rPr>
                  <w:rFonts w:ascii="宋体" w:hAnsi="宋体" w:cs="宋体" w:hint="eastAsia"/>
                  <w:sz w:val="20"/>
                  <w:szCs w:val="20"/>
                  <w:lang w:eastAsia="zh-CN"/>
                </w:rPr>
                <w:delText>实收实付账号所属财务机构</w:delText>
              </w:r>
            </w:del>
          </w:p>
        </w:tc>
      </w:tr>
      <w:tr w:rsidR="0071610D" w:rsidRPr="00F93E4B" w:rsidDel="00915544" w14:paraId="38CAEE09" w14:textId="545A8A6E" w:rsidTr="001E53AC">
        <w:trPr>
          <w:trHeight w:val="240"/>
          <w:del w:id="515"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1A00B17F" w14:textId="3555EEA3" w:rsidR="0071610D" w:rsidRPr="00F93E4B" w:rsidDel="00915544" w:rsidRDefault="0071610D" w:rsidP="001E53AC">
            <w:pPr>
              <w:jc w:val="center"/>
              <w:rPr>
                <w:del w:id="516" w:author="F" w:date="2019-04-12T14:41:00Z"/>
                <w:rFonts w:ascii="宋体" w:hAnsi="宋体" w:cs="宋体"/>
                <w:sz w:val="20"/>
                <w:szCs w:val="20"/>
              </w:rPr>
            </w:pPr>
            <w:del w:id="517" w:author="F" w:date="2019-04-12T14:41:00Z">
              <w:r w:rsidRPr="00F93E4B" w:rsidDel="00915544">
                <w:rPr>
                  <w:rFonts w:ascii="宋体" w:hAnsi="宋体" w:cs="宋体" w:hint="eastAsia"/>
                  <w:sz w:val="20"/>
                  <w:szCs w:val="20"/>
                </w:rPr>
                <w:delText>D6</w:delText>
              </w:r>
            </w:del>
          </w:p>
        </w:tc>
        <w:tc>
          <w:tcPr>
            <w:tcW w:w="998" w:type="pct"/>
            <w:tcBorders>
              <w:top w:val="single" w:sz="4" w:space="0" w:color="auto"/>
              <w:left w:val="single" w:sz="4" w:space="0" w:color="auto"/>
              <w:bottom w:val="single" w:sz="4" w:space="0" w:color="auto"/>
              <w:right w:val="single" w:sz="4" w:space="0" w:color="auto"/>
            </w:tcBorders>
            <w:hideMark/>
          </w:tcPr>
          <w:p w14:paraId="27A607DD" w14:textId="60F30F0B" w:rsidR="0071610D" w:rsidRPr="00F93E4B" w:rsidDel="00915544" w:rsidRDefault="0071610D" w:rsidP="001E53AC">
            <w:pPr>
              <w:rPr>
                <w:del w:id="518" w:author="F" w:date="2019-04-12T14:41:00Z"/>
                <w:rFonts w:ascii="宋体" w:hAnsi="宋体" w:cs="宋体"/>
                <w:sz w:val="20"/>
                <w:szCs w:val="20"/>
              </w:rPr>
            </w:pPr>
            <w:del w:id="519" w:author="F" w:date="2019-04-12T14:41:00Z">
              <w:r w:rsidRPr="00F93E4B" w:rsidDel="00915544">
                <w:rPr>
                  <w:rFonts w:ascii="宋体" w:hAnsi="宋体" w:cs="宋体" w:hint="eastAsia"/>
                  <w:sz w:val="20"/>
                  <w:szCs w:val="20"/>
                </w:rPr>
                <w:delText>CorpBank</w:delText>
              </w:r>
            </w:del>
          </w:p>
        </w:tc>
        <w:tc>
          <w:tcPr>
            <w:tcW w:w="779" w:type="pct"/>
            <w:tcBorders>
              <w:top w:val="single" w:sz="4" w:space="0" w:color="auto"/>
              <w:left w:val="single" w:sz="4" w:space="0" w:color="auto"/>
              <w:bottom w:val="single" w:sz="4" w:space="0" w:color="auto"/>
              <w:right w:val="single" w:sz="4" w:space="0" w:color="auto"/>
            </w:tcBorders>
            <w:hideMark/>
          </w:tcPr>
          <w:p w14:paraId="27888201" w14:textId="5BF7C217" w:rsidR="0071610D" w:rsidRPr="00F93E4B" w:rsidDel="00915544" w:rsidRDefault="0071610D" w:rsidP="001E53AC">
            <w:pPr>
              <w:rPr>
                <w:del w:id="520" w:author="F" w:date="2019-04-12T14:41:00Z"/>
                <w:rFonts w:ascii="宋体" w:hAnsi="宋体" w:cs="宋体"/>
                <w:sz w:val="20"/>
                <w:szCs w:val="20"/>
              </w:rPr>
            </w:pPr>
            <w:del w:id="521" w:author="F" w:date="2019-04-12T14:41:00Z">
              <w:r w:rsidRPr="00F93E4B" w:rsidDel="00915544">
                <w:rPr>
                  <w:rFonts w:ascii="宋体" w:hAnsi="宋体" w:cs="宋体" w:hint="eastAsia"/>
                  <w:sz w:val="20"/>
                  <w:szCs w:val="20"/>
                </w:rPr>
                <w:delText>企业方账户所属银行</w:delText>
              </w:r>
            </w:del>
          </w:p>
        </w:tc>
        <w:tc>
          <w:tcPr>
            <w:tcW w:w="552" w:type="pct"/>
            <w:tcBorders>
              <w:top w:val="single" w:sz="4" w:space="0" w:color="auto"/>
              <w:left w:val="single" w:sz="4" w:space="0" w:color="auto"/>
              <w:bottom w:val="single" w:sz="4" w:space="0" w:color="auto"/>
              <w:right w:val="single" w:sz="4" w:space="0" w:color="auto"/>
            </w:tcBorders>
            <w:noWrap/>
            <w:hideMark/>
          </w:tcPr>
          <w:p w14:paraId="3AF0163D" w14:textId="390C1DB5" w:rsidR="0071610D" w:rsidRPr="00F93E4B" w:rsidDel="00915544" w:rsidRDefault="0071610D" w:rsidP="001E53AC">
            <w:pPr>
              <w:jc w:val="center"/>
              <w:rPr>
                <w:del w:id="522" w:author="F" w:date="2019-04-12T14:41:00Z"/>
                <w:rFonts w:ascii="宋体" w:hAnsi="宋体" w:cs="宋体"/>
                <w:color w:val="000000"/>
                <w:sz w:val="20"/>
                <w:szCs w:val="20"/>
              </w:rPr>
            </w:pPr>
            <w:del w:id="523"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2791ECA4" w14:textId="45DB7AC8" w:rsidR="0071610D" w:rsidRPr="00F93E4B" w:rsidDel="00915544" w:rsidRDefault="0071610D" w:rsidP="001E53AC">
            <w:pPr>
              <w:jc w:val="center"/>
              <w:rPr>
                <w:del w:id="524" w:author="F" w:date="2019-04-12T14:41:00Z"/>
                <w:rFonts w:ascii="宋体" w:hAnsi="宋体" w:cs="宋体"/>
                <w:sz w:val="20"/>
                <w:szCs w:val="20"/>
              </w:rPr>
            </w:pPr>
            <w:del w:id="525"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24301830" w14:textId="3A9B6C33" w:rsidR="0071610D" w:rsidRPr="00F93E4B" w:rsidDel="00915544" w:rsidRDefault="0071610D" w:rsidP="001E53AC">
            <w:pPr>
              <w:jc w:val="center"/>
              <w:rPr>
                <w:del w:id="526" w:author="F" w:date="2019-04-12T14:41:00Z"/>
                <w:rFonts w:ascii="宋体" w:hAnsi="宋体" w:cs="宋体"/>
                <w:sz w:val="20"/>
                <w:szCs w:val="20"/>
              </w:rPr>
            </w:pPr>
            <w:del w:id="527"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41C9D49" w14:textId="7792C348" w:rsidR="0071610D" w:rsidRPr="00F93E4B" w:rsidDel="00915544" w:rsidRDefault="0071610D" w:rsidP="001E53AC">
            <w:pPr>
              <w:jc w:val="center"/>
              <w:rPr>
                <w:del w:id="528" w:author="F" w:date="2019-04-12T14:41:00Z"/>
                <w:rFonts w:ascii="宋体" w:hAnsi="宋体" w:cs="宋体"/>
                <w:sz w:val="20"/>
                <w:szCs w:val="20"/>
              </w:rPr>
            </w:pPr>
          </w:p>
        </w:tc>
      </w:tr>
      <w:tr w:rsidR="0071610D" w:rsidRPr="00F93E4B" w:rsidDel="00915544" w14:paraId="5B4EB125" w14:textId="4077296D" w:rsidTr="001E53AC">
        <w:trPr>
          <w:trHeight w:val="240"/>
          <w:del w:id="529"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C1A940D" w14:textId="599A776F" w:rsidR="0071610D" w:rsidRPr="00F93E4B" w:rsidDel="00915544" w:rsidRDefault="0071610D" w:rsidP="001E53AC">
            <w:pPr>
              <w:jc w:val="center"/>
              <w:rPr>
                <w:del w:id="530" w:author="F" w:date="2019-04-12T14:41:00Z"/>
                <w:rFonts w:ascii="宋体" w:hAnsi="宋体" w:cs="宋体"/>
                <w:sz w:val="20"/>
                <w:szCs w:val="20"/>
              </w:rPr>
            </w:pPr>
            <w:del w:id="531" w:author="F" w:date="2019-04-12T14:41:00Z">
              <w:r w:rsidRPr="00F93E4B" w:rsidDel="00915544">
                <w:rPr>
                  <w:rFonts w:ascii="宋体" w:hAnsi="宋体" w:cs="宋体" w:hint="eastAsia"/>
                  <w:sz w:val="20"/>
                  <w:szCs w:val="20"/>
                </w:rPr>
                <w:delText>D8</w:delText>
              </w:r>
            </w:del>
          </w:p>
        </w:tc>
        <w:tc>
          <w:tcPr>
            <w:tcW w:w="998" w:type="pct"/>
            <w:tcBorders>
              <w:top w:val="single" w:sz="4" w:space="0" w:color="auto"/>
              <w:left w:val="single" w:sz="4" w:space="0" w:color="auto"/>
              <w:bottom w:val="single" w:sz="4" w:space="0" w:color="auto"/>
              <w:right w:val="single" w:sz="4" w:space="0" w:color="auto"/>
            </w:tcBorders>
            <w:noWrap/>
            <w:hideMark/>
          </w:tcPr>
          <w:p w14:paraId="02AEAD30" w14:textId="05C8F01A" w:rsidR="0071610D" w:rsidRPr="00F93E4B" w:rsidDel="00915544" w:rsidRDefault="0071610D" w:rsidP="001E53AC">
            <w:pPr>
              <w:rPr>
                <w:del w:id="532" w:author="F" w:date="2019-04-12T14:41:00Z"/>
                <w:rFonts w:ascii="宋体" w:hAnsi="宋体" w:cs="宋体"/>
                <w:sz w:val="20"/>
                <w:szCs w:val="20"/>
              </w:rPr>
            </w:pPr>
            <w:del w:id="533" w:author="F" w:date="2019-04-12T14:41:00Z">
              <w:r w:rsidRPr="00F93E4B" w:rsidDel="00915544">
                <w:rPr>
                  <w:rFonts w:ascii="宋体" w:hAnsi="宋体" w:cs="宋体" w:hint="eastAsia"/>
                  <w:sz w:val="20"/>
                  <w:szCs w:val="20"/>
                </w:rPr>
                <w:delText>TransState</w:delText>
              </w:r>
            </w:del>
          </w:p>
        </w:tc>
        <w:tc>
          <w:tcPr>
            <w:tcW w:w="779" w:type="pct"/>
            <w:tcBorders>
              <w:top w:val="single" w:sz="4" w:space="0" w:color="auto"/>
              <w:left w:val="single" w:sz="4" w:space="0" w:color="auto"/>
              <w:bottom w:val="single" w:sz="4" w:space="0" w:color="auto"/>
              <w:right w:val="single" w:sz="4" w:space="0" w:color="auto"/>
            </w:tcBorders>
            <w:noWrap/>
            <w:vAlign w:val="center"/>
            <w:hideMark/>
          </w:tcPr>
          <w:p w14:paraId="0236C496" w14:textId="5A2C1DDF" w:rsidR="0071610D" w:rsidRPr="00F93E4B" w:rsidDel="00915544" w:rsidRDefault="0071610D" w:rsidP="001E53AC">
            <w:pPr>
              <w:rPr>
                <w:del w:id="534" w:author="F" w:date="2019-04-12T14:41:00Z"/>
                <w:rFonts w:ascii="宋体" w:hAnsi="宋体" w:cs="宋体"/>
                <w:sz w:val="20"/>
                <w:szCs w:val="20"/>
              </w:rPr>
            </w:pPr>
            <w:del w:id="535" w:author="F" w:date="2019-04-12T14:41:00Z">
              <w:r w:rsidRPr="00F93E4B" w:rsidDel="00915544">
                <w:rPr>
                  <w:rFonts w:ascii="宋体" w:hAnsi="宋体" w:cs="宋体" w:hint="eastAsia"/>
                  <w:sz w:val="20"/>
                  <w:szCs w:val="20"/>
                </w:rPr>
                <w:delText>支付状态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0A20602D" w14:textId="5C30DE12" w:rsidR="0071610D" w:rsidRPr="00F93E4B" w:rsidDel="00915544" w:rsidRDefault="0071610D" w:rsidP="001E53AC">
            <w:pPr>
              <w:jc w:val="center"/>
              <w:rPr>
                <w:del w:id="536" w:author="F" w:date="2019-04-12T14:41:00Z"/>
                <w:rFonts w:ascii="宋体" w:hAnsi="宋体" w:cs="宋体"/>
                <w:color w:val="9C0006"/>
                <w:sz w:val="20"/>
                <w:szCs w:val="20"/>
              </w:rPr>
            </w:pPr>
            <w:del w:id="537"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71652DF" w14:textId="5815362A" w:rsidR="0071610D" w:rsidRPr="00F93E4B" w:rsidDel="00915544" w:rsidRDefault="0071610D" w:rsidP="001E53AC">
            <w:pPr>
              <w:jc w:val="center"/>
              <w:rPr>
                <w:del w:id="538" w:author="F" w:date="2019-04-12T14:41:00Z"/>
                <w:rFonts w:ascii="宋体" w:hAnsi="宋体" w:cs="宋体"/>
                <w:sz w:val="20"/>
                <w:szCs w:val="20"/>
              </w:rPr>
            </w:pPr>
            <w:del w:id="539"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E75ED87" w14:textId="684CB69C" w:rsidR="0071610D" w:rsidRPr="00F93E4B" w:rsidDel="00915544" w:rsidRDefault="0071610D" w:rsidP="001E53AC">
            <w:pPr>
              <w:jc w:val="center"/>
              <w:rPr>
                <w:del w:id="540" w:author="F" w:date="2019-04-12T14:41:00Z"/>
                <w:rFonts w:ascii="宋体" w:hAnsi="宋体" w:cs="宋体"/>
                <w:sz w:val="20"/>
                <w:szCs w:val="20"/>
              </w:rPr>
            </w:pPr>
            <w:del w:id="541" w:author="F" w:date="2019-04-12T14:41:00Z">
              <w:r w:rsidRPr="00F93E4B" w:rsidDel="00915544">
                <w:rPr>
                  <w:rFonts w:ascii="宋体" w:hAnsi="宋体" w:cs="宋体" w:hint="eastAsia"/>
                  <w:sz w:val="20"/>
                  <w:szCs w:val="20"/>
                </w:rPr>
                <w:delText>1</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D262463" w14:textId="4D89F48A" w:rsidR="0071610D" w:rsidRPr="00F93E4B" w:rsidDel="00915544" w:rsidRDefault="0071610D" w:rsidP="001E53AC">
            <w:pPr>
              <w:rPr>
                <w:del w:id="542" w:author="F" w:date="2019-04-12T14:41:00Z"/>
                <w:rFonts w:ascii="宋体" w:hAnsi="宋体" w:cs="宋体"/>
                <w:sz w:val="20"/>
                <w:szCs w:val="20"/>
                <w:lang w:eastAsia="zh-CN"/>
              </w:rPr>
            </w:pPr>
            <w:del w:id="543" w:author="F" w:date="2019-04-12T14:41:00Z">
              <w:r w:rsidRPr="00F93E4B" w:rsidDel="00915544">
                <w:rPr>
                  <w:rFonts w:ascii="宋体" w:hAnsi="宋体" w:cs="宋体" w:hint="eastAsia"/>
                  <w:sz w:val="20"/>
                  <w:szCs w:val="20"/>
                  <w:lang w:eastAsia="zh-CN"/>
                </w:rPr>
                <w:delText>最终状态为2-成功，3-失败，6-退票，详见支付状态表页</w:delText>
              </w:r>
            </w:del>
          </w:p>
        </w:tc>
      </w:tr>
      <w:tr w:rsidR="0071610D" w:rsidRPr="00F93E4B" w:rsidDel="00915544" w14:paraId="28A4D5BA" w14:textId="19708D88" w:rsidTr="001E53AC">
        <w:trPr>
          <w:trHeight w:val="240"/>
          <w:del w:id="544"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4EEC7B5" w14:textId="7549D818" w:rsidR="0071610D" w:rsidRPr="00F93E4B" w:rsidDel="00915544" w:rsidRDefault="0071610D" w:rsidP="001E53AC">
            <w:pPr>
              <w:jc w:val="center"/>
              <w:rPr>
                <w:del w:id="545" w:author="F" w:date="2019-04-12T14:41:00Z"/>
                <w:rFonts w:ascii="宋体" w:hAnsi="宋体" w:cs="宋体"/>
                <w:sz w:val="20"/>
                <w:szCs w:val="20"/>
              </w:rPr>
            </w:pPr>
            <w:del w:id="546" w:author="F" w:date="2019-04-12T14:41:00Z">
              <w:r w:rsidRPr="00F93E4B" w:rsidDel="00915544">
                <w:rPr>
                  <w:rFonts w:ascii="宋体" w:hAnsi="宋体" w:cs="宋体" w:hint="eastAsia"/>
                  <w:sz w:val="20"/>
                  <w:szCs w:val="20"/>
                </w:rPr>
                <w:delText>D9</w:delText>
              </w:r>
            </w:del>
          </w:p>
        </w:tc>
        <w:tc>
          <w:tcPr>
            <w:tcW w:w="998" w:type="pct"/>
            <w:tcBorders>
              <w:top w:val="single" w:sz="4" w:space="0" w:color="auto"/>
              <w:left w:val="single" w:sz="4" w:space="0" w:color="auto"/>
              <w:bottom w:val="single" w:sz="4" w:space="0" w:color="auto"/>
              <w:right w:val="single" w:sz="4" w:space="0" w:color="auto"/>
            </w:tcBorders>
            <w:noWrap/>
            <w:hideMark/>
          </w:tcPr>
          <w:p w14:paraId="077060D8" w14:textId="2693C997" w:rsidR="0071610D" w:rsidRPr="00F93E4B" w:rsidDel="00915544" w:rsidRDefault="0071610D" w:rsidP="001E53AC">
            <w:pPr>
              <w:rPr>
                <w:del w:id="547" w:author="F" w:date="2019-04-12T14:41:00Z"/>
                <w:rFonts w:ascii="宋体" w:hAnsi="宋体" w:cs="宋体"/>
                <w:sz w:val="20"/>
                <w:szCs w:val="20"/>
              </w:rPr>
            </w:pPr>
            <w:del w:id="548" w:author="F" w:date="2019-04-12T14:41:00Z">
              <w:r w:rsidRPr="00F93E4B" w:rsidDel="00915544">
                <w:rPr>
                  <w:rFonts w:ascii="宋体" w:hAnsi="宋体" w:cs="宋体" w:hint="eastAsia"/>
                  <w:sz w:val="20"/>
                  <w:szCs w:val="20"/>
                </w:rPr>
                <w:delText>PayInfoCode</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7D3FFC22" w14:textId="1358F218" w:rsidR="0071610D" w:rsidRPr="00F93E4B" w:rsidDel="00915544" w:rsidRDefault="0071610D" w:rsidP="001E53AC">
            <w:pPr>
              <w:rPr>
                <w:del w:id="549" w:author="F" w:date="2019-04-12T14:41:00Z"/>
                <w:rFonts w:ascii="宋体" w:hAnsi="宋体" w:cs="宋体"/>
                <w:sz w:val="20"/>
                <w:szCs w:val="20"/>
              </w:rPr>
            </w:pPr>
            <w:del w:id="550" w:author="F" w:date="2019-04-12T14:41:00Z">
              <w:r w:rsidRPr="00F93E4B" w:rsidDel="00915544">
                <w:rPr>
                  <w:rFonts w:ascii="宋体" w:hAnsi="宋体" w:cs="宋体" w:hint="eastAsia"/>
                  <w:sz w:val="20"/>
                  <w:szCs w:val="20"/>
                </w:rPr>
                <w:delText>支付信息码</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1AB89100" w14:textId="4793ADA2" w:rsidR="0071610D" w:rsidRPr="00F93E4B" w:rsidDel="00915544" w:rsidRDefault="0071610D" w:rsidP="001E53AC">
            <w:pPr>
              <w:jc w:val="center"/>
              <w:rPr>
                <w:del w:id="551" w:author="F" w:date="2019-04-12T14:41:00Z"/>
                <w:rFonts w:ascii="宋体" w:hAnsi="宋体" w:cs="宋体"/>
                <w:color w:val="9C0006"/>
                <w:sz w:val="20"/>
                <w:szCs w:val="20"/>
              </w:rPr>
            </w:pPr>
            <w:del w:id="552"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59F6F2A" w14:textId="48715D11" w:rsidR="0071610D" w:rsidRPr="00F93E4B" w:rsidDel="00915544" w:rsidRDefault="0071610D" w:rsidP="001E53AC">
            <w:pPr>
              <w:jc w:val="center"/>
              <w:rPr>
                <w:del w:id="553" w:author="F" w:date="2019-04-12T14:41:00Z"/>
                <w:rFonts w:ascii="宋体" w:hAnsi="宋体" w:cs="宋体"/>
                <w:sz w:val="20"/>
                <w:szCs w:val="20"/>
              </w:rPr>
            </w:pPr>
            <w:del w:id="554"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407860A5" w14:textId="2D29ED00" w:rsidR="0071610D" w:rsidRPr="00F93E4B" w:rsidDel="00915544" w:rsidRDefault="0071610D" w:rsidP="001E53AC">
            <w:pPr>
              <w:jc w:val="center"/>
              <w:rPr>
                <w:del w:id="555" w:author="F" w:date="2019-04-12T14:41:00Z"/>
                <w:rFonts w:ascii="宋体" w:hAnsi="宋体" w:cs="宋体"/>
                <w:sz w:val="20"/>
                <w:szCs w:val="20"/>
              </w:rPr>
            </w:pPr>
            <w:del w:id="556"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6520713B" w14:textId="10293F5D" w:rsidR="0071610D" w:rsidRPr="00F93E4B" w:rsidDel="00915544" w:rsidRDefault="0071610D" w:rsidP="001E53AC">
            <w:pPr>
              <w:rPr>
                <w:del w:id="557" w:author="F" w:date="2019-04-12T14:41:00Z"/>
                <w:rFonts w:ascii="宋体" w:hAnsi="宋体" w:cs="宋体"/>
                <w:sz w:val="20"/>
                <w:szCs w:val="20"/>
                <w:lang w:eastAsia="zh-CN"/>
              </w:rPr>
            </w:pPr>
            <w:del w:id="558" w:author="F" w:date="2019-04-12T14:41:00Z">
              <w:r w:rsidRPr="00F93E4B" w:rsidDel="00915544">
                <w:rPr>
                  <w:rFonts w:ascii="宋体" w:hAnsi="宋体" w:cs="宋体" w:hint="eastAsia"/>
                  <w:sz w:val="20"/>
                  <w:szCs w:val="20"/>
                  <w:lang w:eastAsia="zh-CN"/>
                </w:rPr>
                <w:delText>参考统一支付信息码表页</w:delText>
              </w:r>
            </w:del>
          </w:p>
        </w:tc>
      </w:tr>
      <w:tr w:rsidR="0071610D" w:rsidRPr="00F93E4B" w:rsidDel="00915544" w14:paraId="681C752A" w14:textId="35BF1828" w:rsidTr="001E53AC">
        <w:trPr>
          <w:trHeight w:val="240"/>
          <w:del w:id="559"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56A80C9F" w14:textId="25F88DE0" w:rsidR="0071610D" w:rsidRPr="00F93E4B" w:rsidDel="00915544" w:rsidRDefault="0071610D" w:rsidP="001E53AC">
            <w:pPr>
              <w:jc w:val="center"/>
              <w:rPr>
                <w:del w:id="560" w:author="F" w:date="2019-04-12T14:41:00Z"/>
                <w:rFonts w:ascii="宋体" w:hAnsi="宋体" w:cs="宋体"/>
                <w:sz w:val="20"/>
                <w:szCs w:val="20"/>
              </w:rPr>
            </w:pPr>
            <w:del w:id="561" w:author="F" w:date="2019-04-12T14:41:00Z">
              <w:r w:rsidRPr="00F93E4B" w:rsidDel="00915544">
                <w:rPr>
                  <w:rFonts w:ascii="宋体" w:hAnsi="宋体" w:cs="宋体" w:hint="eastAsia"/>
                  <w:sz w:val="20"/>
                  <w:szCs w:val="20"/>
                </w:rPr>
                <w:delText>D10</w:delText>
              </w:r>
            </w:del>
          </w:p>
        </w:tc>
        <w:tc>
          <w:tcPr>
            <w:tcW w:w="998" w:type="pct"/>
            <w:tcBorders>
              <w:top w:val="single" w:sz="4" w:space="0" w:color="auto"/>
              <w:left w:val="single" w:sz="4" w:space="0" w:color="auto"/>
              <w:bottom w:val="single" w:sz="4" w:space="0" w:color="auto"/>
              <w:right w:val="single" w:sz="4" w:space="0" w:color="auto"/>
            </w:tcBorders>
            <w:noWrap/>
            <w:hideMark/>
          </w:tcPr>
          <w:p w14:paraId="07F9179E" w14:textId="60087B30" w:rsidR="0071610D" w:rsidRPr="00F93E4B" w:rsidDel="00915544" w:rsidRDefault="0071610D" w:rsidP="001E53AC">
            <w:pPr>
              <w:rPr>
                <w:del w:id="562" w:author="F" w:date="2019-04-12T14:41:00Z"/>
                <w:rFonts w:ascii="宋体" w:hAnsi="宋体" w:cs="宋体"/>
                <w:sz w:val="20"/>
                <w:szCs w:val="20"/>
              </w:rPr>
            </w:pPr>
            <w:del w:id="563" w:author="F" w:date="2019-04-12T14:41:00Z">
              <w:r w:rsidRPr="00F93E4B" w:rsidDel="00915544">
                <w:rPr>
                  <w:rFonts w:ascii="宋体" w:hAnsi="宋体" w:cs="宋体" w:hint="eastAsia"/>
                  <w:sz w:val="20"/>
                  <w:szCs w:val="20"/>
                </w:rPr>
                <w:delText>PayInfo</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7A0BB26E" w14:textId="5C9263C5" w:rsidR="0071610D" w:rsidRPr="00F93E4B" w:rsidDel="00915544" w:rsidRDefault="0071610D" w:rsidP="001E53AC">
            <w:pPr>
              <w:rPr>
                <w:del w:id="564" w:author="F" w:date="2019-04-12T14:41:00Z"/>
                <w:rFonts w:ascii="宋体" w:hAnsi="宋体" w:cs="宋体"/>
                <w:sz w:val="20"/>
                <w:szCs w:val="20"/>
              </w:rPr>
            </w:pPr>
            <w:del w:id="565" w:author="F" w:date="2019-04-12T14:41:00Z">
              <w:r w:rsidRPr="00F93E4B" w:rsidDel="00915544">
                <w:rPr>
                  <w:rFonts w:ascii="宋体" w:hAnsi="宋体" w:cs="宋体" w:hint="eastAsia"/>
                  <w:sz w:val="20"/>
                  <w:szCs w:val="20"/>
                </w:rPr>
                <w:delText>支付信息描述</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2DC92258" w14:textId="6495CEF3" w:rsidR="0071610D" w:rsidRPr="00F93E4B" w:rsidDel="00915544" w:rsidRDefault="0071610D" w:rsidP="001E53AC">
            <w:pPr>
              <w:jc w:val="center"/>
              <w:rPr>
                <w:del w:id="566" w:author="F" w:date="2019-04-12T14:41:00Z"/>
                <w:rFonts w:ascii="宋体" w:hAnsi="宋体" w:cs="宋体"/>
                <w:color w:val="9C0006"/>
                <w:sz w:val="20"/>
                <w:szCs w:val="20"/>
              </w:rPr>
            </w:pPr>
            <w:del w:id="567"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8375187" w14:textId="1278AEEA" w:rsidR="0071610D" w:rsidRPr="00F93E4B" w:rsidDel="00915544" w:rsidRDefault="0071610D" w:rsidP="001E53AC">
            <w:pPr>
              <w:jc w:val="center"/>
              <w:rPr>
                <w:del w:id="568" w:author="F" w:date="2019-04-12T14:41:00Z"/>
                <w:rFonts w:ascii="宋体" w:hAnsi="宋体" w:cs="宋体"/>
                <w:sz w:val="20"/>
                <w:szCs w:val="20"/>
              </w:rPr>
            </w:pPr>
            <w:del w:id="569"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1D3F6D6E" w14:textId="0193CD03" w:rsidR="0071610D" w:rsidRPr="00F93E4B" w:rsidDel="00915544" w:rsidRDefault="0071610D" w:rsidP="001E53AC">
            <w:pPr>
              <w:jc w:val="center"/>
              <w:rPr>
                <w:del w:id="570" w:author="F" w:date="2019-04-12T14:41:00Z"/>
                <w:rFonts w:ascii="宋体" w:hAnsi="宋体" w:cs="宋体"/>
                <w:sz w:val="20"/>
                <w:szCs w:val="20"/>
              </w:rPr>
            </w:pPr>
            <w:del w:id="571" w:author="F" w:date="2019-04-12T14:41:00Z">
              <w:r w:rsidRPr="00F93E4B" w:rsidDel="00915544">
                <w:rPr>
                  <w:rFonts w:ascii="宋体" w:hAnsi="宋体" w:cs="宋体" w:hint="eastAsia"/>
                  <w:sz w:val="20"/>
                  <w:szCs w:val="20"/>
                </w:rPr>
                <w:delText>256</w:delText>
              </w:r>
            </w:del>
          </w:p>
        </w:tc>
        <w:tc>
          <w:tcPr>
            <w:tcW w:w="1362" w:type="pct"/>
            <w:tcBorders>
              <w:top w:val="single" w:sz="4" w:space="0" w:color="auto"/>
              <w:left w:val="single" w:sz="4" w:space="0" w:color="auto"/>
              <w:bottom w:val="single" w:sz="4" w:space="0" w:color="auto"/>
              <w:right w:val="single" w:sz="4" w:space="0" w:color="auto"/>
            </w:tcBorders>
            <w:noWrap/>
            <w:hideMark/>
          </w:tcPr>
          <w:p w14:paraId="2555D015" w14:textId="2F1AE48F" w:rsidR="0071610D" w:rsidRPr="00F93E4B" w:rsidDel="00915544" w:rsidRDefault="0071610D" w:rsidP="001E53AC">
            <w:pPr>
              <w:rPr>
                <w:del w:id="572" w:author="F" w:date="2019-04-12T14:41:00Z"/>
                <w:rFonts w:ascii="宋体" w:hAnsi="宋体" w:cs="宋体"/>
                <w:sz w:val="20"/>
                <w:szCs w:val="20"/>
                <w:lang w:eastAsia="zh-CN"/>
              </w:rPr>
            </w:pPr>
            <w:del w:id="573" w:author="F" w:date="2019-04-12T14:41:00Z">
              <w:r w:rsidRPr="00F93E4B" w:rsidDel="00915544">
                <w:rPr>
                  <w:rFonts w:ascii="宋体" w:hAnsi="宋体" w:cs="宋体" w:hint="eastAsia"/>
                  <w:sz w:val="20"/>
                  <w:szCs w:val="20"/>
                  <w:lang w:eastAsia="zh-CN"/>
                </w:rPr>
                <w:delText>银行返回的支付失败原因中文描述</w:delText>
              </w:r>
            </w:del>
          </w:p>
        </w:tc>
      </w:tr>
      <w:tr w:rsidR="0071610D" w:rsidRPr="00F93E4B" w:rsidDel="00915544" w14:paraId="70B075B0" w14:textId="560517BE" w:rsidTr="001E53AC">
        <w:trPr>
          <w:trHeight w:val="264"/>
          <w:del w:id="574"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6C7CDA9" w14:textId="69C470BD" w:rsidR="0071610D" w:rsidRPr="00F93E4B" w:rsidDel="00915544" w:rsidRDefault="0071610D" w:rsidP="001E53AC">
            <w:pPr>
              <w:jc w:val="center"/>
              <w:rPr>
                <w:del w:id="575" w:author="F" w:date="2019-04-12T14:41:00Z"/>
                <w:rFonts w:ascii="宋体" w:hAnsi="宋体" w:cs="宋体"/>
                <w:sz w:val="20"/>
                <w:szCs w:val="20"/>
              </w:rPr>
            </w:pPr>
            <w:del w:id="576" w:author="F" w:date="2019-04-12T14:41:00Z">
              <w:r w:rsidRPr="00F93E4B" w:rsidDel="00915544">
                <w:rPr>
                  <w:rFonts w:ascii="宋体" w:hAnsi="宋体" w:cs="宋体" w:hint="eastAsia"/>
                  <w:sz w:val="20"/>
                  <w:szCs w:val="20"/>
                </w:rPr>
                <w:delText>D11</w:delText>
              </w:r>
            </w:del>
          </w:p>
        </w:tc>
        <w:tc>
          <w:tcPr>
            <w:tcW w:w="998" w:type="pct"/>
            <w:tcBorders>
              <w:top w:val="single" w:sz="4" w:space="0" w:color="auto"/>
              <w:left w:val="single" w:sz="4" w:space="0" w:color="auto"/>
              <w:bottom w:val="single" w:sz="4" w:space="0" w:color="auto"/>
              <w:right w:val="single" w:sz="4" w:space="0" w:color="auto"/>
            </w:tcBorders>
            <w:noWrap/>
            <w:hideMark/>
          </w:tcPr>
          <w:p w14:paraId="5A299A78" w14:textId="3B2C4245" w:rsidR="0071610D" w:rsidRPr="00F93E4B" w:rsidDel="00915544" w:rsidRDefault="0071610D" w:rsidP="001E53AC">
            <w:pPr>
              <w:rPr>
                <w:del w:id="577" w:author="F" w:date="2019-04-12T14:41:00Z"/>
                <w:rFonts w:ascii="宋体" w:hAnsi="宋体" w:cs="宋体"/>
                <w:sz w:val="20"/>
                <w:szCs w:val="20"/>
              </w:rPr>
            </w:pPr>
            <w:del w:id="578" w:author="F" w:date="2019-04-12T14:41:00Z">
              <w:r w:rsidRPr="00F93E4B" w:rsidDel="00915544">
                <w:rPr>
                  <w:rFonts w:ascii="宋体" w:hAnsi="宋体" w:cs="宋体" w:hint="eastAsia"/>
                  <w:sz w:val="20"/>
                  <w:szCs w:val="20"/>
                </w:rPr>
                <w:delText>FailType</w:delText>
              </w:r>
            </w:del>
          </w:p>
        </w:tc>
        <w:tc>
          <w:tcPr>
            <w:tcW w:w="779" w:type="pct"/>
            <w:tcBorders>
              <w:top w:val="single" w:sz="4" w:space="0" w:color="auto"/>
              <w:left w:val="single" w:sz="4" w:space="0" w:color="auto"/>
              <w:bottom w:val="single" w:sz="4" w:space="0" w:color="auto"/>
              <w:right w:val="single" w:sz="4" w:space="0" w:color="auto"/>
            </w:tcBorders>
            <w:noWrap/>
            <w:vAlign w:val="bottom"/>
            <w:hideMark/>
          </w:tcPr>
          <w:p w14:paraId="0917D1C7" w14:textId="45440BCC" w:rsidR="0071610D" w:rsidRPr="00F93E4B" w:rsidDel="00915544" w:rsidRDefault="0071610D" w:rsidP="001E53AC">
            <w:pPr>
              <w:rPr>
                <w:del w:id="579" w:author="F" w:date="2019-04-12T14:41:00Z"/>
                <w:rFonts w:ascii="宋体" w:hAnsi="宋体" w:cs="宋体"/>
                <w:sz w:val="20"/>
                <w:szCs w:val="20"/>
              </w:rPr>
            </w:pPr>
            <w:del w:id="580" w:author="F" w:date="2019-04-12T14:41:00Z">
              <w:r w:rsidRPr="00F93E4B" w:rsidDel="00915544">
                <w:rPr>
                  <w:rFonts w:ascii="宋体" w:hAnsi="宋体" w:cs="宋体" w:hint="eastAsia"/>
                  <w:sz w:val="20"/>
                  <w:szCs w:val="20"/>
                </w:rPr>
                <w:delText>交易失败类型</w:delText>
              </w:r>
            </w:del>
          </w:p>
        </w:tc>
        <w:tc>
          <w:tcPr>
            <w:tcW w:w="552" w:type="pct"/>
            <w:tcBorders>
              <w:top w:val="single" w:sz="4" w:space="0" w:color="auto"/>
              <w:left w:val="single" w:sz="4" w:space="0" w:color="auto"/>
              <w:bottom w:val="single" w:sz="4" w:space="0" w:color="auto"/>
              <w:right w:val="single" w:sz="4" w:space="0" w:color="auto"/>
            </w:tcBorders>
            <w:shd w:val="clear" w:color="000000" w:fill="FFC7CE"/>
            <w:noWrap/>
            <w:hideMark/>
          </w:tcPr>
          <w:p w14:paraId="71D76D25" w14:textId="3EC3C531" w:rsidR="0071610D" w:rsidRPr="00F93E4B" w:rsidDel="00915544" w:rsidRDefault="0071610D" w:rsidP="001E53AC">
            <w:pPr>
              <w:jc w:val="center"/>
              <w:rPr>
                <w:del w:id="581" w:author="F" w:date="2019-04-12T14:41:00Z"/>
                <w:rFonts w:ascii="宋体" w:hAnsi="宋体" w:cs="宋体"/>
                <w:color w:val="9C0006"/>
                <w:sz w:val="20"/>
                <w:szCs w:val="20"/>
              </w:rPr>
            </w:pPr>
            <w:del w:id="582" w:author="F" w:date="2019-04-12T14:41:00Z">
              <w:r w:rsidRPr="00F93E4B" w:rsidDel="00915544">
                <w:rPr>
                  <w:rFonts w:ascii="宋体" w:hAnsi="宋体" w:cs="宋体" w:hint="eastAsia"/>
                  <w:color w:val="9C0006"/>
                  <w:sz w:val="20"/>
                  <w:szCs w:val="20"/>
                </w:rPr>
                <w:delText>必输项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70832AEF" w14:textId="3BED9EFE" w:rsidR="0071610D" w:rsidRPr="00F93E4B" w:rsidDel="00915544" w:rsidRDefault="0071610D" w:rsidP="001E53AC">
            <w:pPr>
              <w:jc w:val="center"/>
              <w:rPr>
                <w:del w:id="583" w:author="F" w:date="2019-04-12T14:41:00Z"/>
                <w:rFonts w:ascii="宋体" w:hAnsi="宋体" w:cs="宋体"/>
                <w:sz w:val="20"/>
                <w:szCs w:val="20"/>
              </w:rPr>
            </w:pPr>
            <w:del w:id="584" w:author="F" w:date="2019-04-12T14:41:00Z">
              <w:r w:rsidRPr="00F93E4B" w:rsidDel="00915544">
                <w:rPr>
                  <w:rFonts w:ascii="宋体" w:hAnsi="宋体" w:cs="宋体" w:hint="eastAsia"/>
                  <w:sz w:val="20"/>
                  <w:szCs w:val="20"/>
                </w:rPr>
                <w:delText>数字</w:delText>
              </w:r>
            </w:del>
          </w:p>
        </w:tc>
        <w:tc>
          <w:tcPr>
            <w:tcW w:w="406" w:type="pct"/>
            <w:tcBorders>
              <w:top w:val="single" w:sz="4" w:space="0" w:color="auto"/>
              <w:left w:val="single" w:sz="4" w:space="0" w:color="auto"/>
              <w:bottom w:val="single" w:sz="4" w:space="0" w:color="auto"/>
              <w:right w:val="single" w:sz="4" w:space="0" w:color="auto"/>
            </w:tcBorders>
            <w:noWrap/>
            <w:hideMark/>
          </w:tcPr>
          <w:p w14:paraId="731314D2" w14:textId="6735C935" w:rsidR="0071610D" w:rsidRPr="00F93E4B" w:rsidDel="00915544" w:rsidRDefault="0071610D" w:rsidP="001E53AC">
            <w:pPr>
              <w:jc w:val="center"/>
              <w:rPr>
                <w:del w:id="585" w:author="F" w:date="2019-04-12T14:41:00Z"/>
                <w:rFonts w:ascii="宋体" w:hAnsi="宋体" w:cs="宋体"/>
                <w:sz w:val="20"/>
                <w:szCs w:val="20"/>
              </w:rPr>
            </w:pPr>
            <w:del w:id="586" w:author="F" w:date="2019-04-12T14:41:00Z">
              <w:r w:rsidRPr="00F93E4B" w:rsidDel="00915544">
                <w:rPr>
                  <w:rFonts w:ascii="宋体" w:hAnsi="宋体" w:cs="宋体" w:hint="eastAsia"/>
                  <w:sz w:val="20"/>
                  <w:szCs w:val="20"/>
                </w:rPr>
                <w:delText>1</w:delText>
              </w:r>
            </w:del>
          </w:p>
        </w:tc>
        <w:tc>
          <w:tcPr>
            <w:tcW w:w="1362" w:type="pct"/>
            <w:tcBorders>
              <w:top w:val="single" w:sz="4" w:space="0" w:color="auto"/>
              <w:left w:val="single" w:sz="4" w:space="0" w:color="auto"/>
              <w:bottom w:val="single" w:sz="4" w:space="0" w:color="auto"/>
              <w:right w:val="single" w:sz="4" w:space="0" w:color="auto"/>
            </w:tcBorders>
            <w:noWrap/>
            <w:hideMark/>
          </w:tcPr>
          <w:p w14:paraId="3E12C230" w14:textId="163DA58F" w:rsidR="0071610D" w:rsidRPr="00F93E4B" w:rsidDel="00915544" w:rsidRDefault="0071610D" w:rsidP="001E53AC">
            <w:pPr>
              <w:rPr>
                <w:del w:id="587" w:author="F" w:date="2019-04-12T14:41:00Z"/>
                <w:rFonts w:ascii="宋体" w:hAnsi="宋体" w:cs="宋体"/>
                <w:sz w:val="20"/>
                <w:szCs w:val="20"/>
                <w:lang w:eastAsia="zh-CN"/>
              </w:rPr>
            </w:pPr>
            <w:del w:id="588" w:author="F" w:date="2019-04-12T14:41:00Z">
              <w:r w:rsidRPr="00F93E4B" w:rsidDel="00915544">
                <w:rPr>
                  <w:rFonts w:ascii="宋体" w:hAnsi="宋体" w:cs="Arial"/>
                  <w:sz w:val="20"/>
                  <w:szCs w:val="20"/>
                  <w:lang w:eastAsia="zh-CN"/>
                </w:rPr>
                <w:delText>0</w:delText>
              </w:r>
              <w:r w:rsidRPr="00F93E4B" w:rsidDel="00915544">
                <w:rPr>
                  <w:rFonts w:ascii="宋体" w:hAnsi="宋体" w:cs="宋体"/>
                  <w:sz w:val="20"/>
                  <w:szCs w:val="20"/>
                  <w:lang w:eastAsia="zh-CN"/>
                </w:rPr>
                <w:delText>-</w:delText>
              </w:r>
              <w:r w:rsidRPr="00F93E4B" w:rsidDel="00915544">
                <w:rPr>
                  <w:rFonts w:ascii="宋体" w:hAnsi="宋体" w:cs="宋体"/>
                  <w:color w:val="000000"/>
                  <w:sz w:val="20"/>
                  <w:szCs w:val="20"/>
                  <w:lang w:eastAsia="zh-CN"/>
                </w:rPr>
                <w:delText>正常，</w:delText>
              </w:r>
              <w:r w:rsidRPr="00F93E4B" w:rsidDel="00915544">
                <w:rPr>
                  <w:rFonts w:ascii="宋体" w:hAnsi="宋体" w:cs="Arial"/>
                  <w:color w:val="000000"/>
                  <w:sz w:val="20"/>
                  <w:szCs w:val="20"/>
                  <w:lang w:eastAsia="zh-CN"/>
                </w:rPr>
                <w:delText>1-</w:delText>
              </w:r>
              <w:r w:rsidRPr="00F93E4B" w:rsidDel="00915544">
                <w:rPr>
                  <w:rFonts w:ascii="宋体" w:hAnsi="宋体" w:cs="宋体"/>
                  <w:color w:val="000000"/>
                  <w:sz w:val="20"/>
                  <w:szCs w:val="20"/>
                  <w:lang w:eastAsia="zh-CN"/>
                </w:rPr>
                <w:delText>导入失败，</w:delText>
              </w:r>
              <w:r w:rsidRPr="00F93E4B" w:rsidDel="00915544">
                <w:rPr>
                  <w:rFonts w:ascii="宋体" w:hAnsi="宋体" w:cs="Arial"/>
                  <w:color w:val="000000"/>
                  <w:sz w:val="20"/>
                  <w:szCs w:val="20"/>
                  <w:lang w:eastAsia="zh-CN"/>
                </w:rPr>
                <w:delText>2-</w:delText>
              </w:r>
              <w:r w:rsidRPr="00F93E4B" w:rsidDel="00915544">
                <w:rPr>
                  <w:rFonts w:ascii="宋体" w:hAnsi="宋体" w:cs="宋体"/>
                  <w:color w:val="000000"/>
                  <w:sz w:val="20"/>
                  <w:szCs w:val="20"/>
                  <w:lang w:eastAsia="zh-CN"/>
                </w:rPr>
                <w:delText>手工作废，</w:delText>
              </w:r>
              <w:r w:rsidRPr="00F93E4B" w:rsidDel="00915544">
                <w:rPr>
                  <w:rFonts w:ascii="宋体" w:hAnsi="宋体" w:cs="Arial"/>
                  <w:color w:val="000000"/>
                  <w:sz w:val="20"/>
                  <w:szCs w:val="20"/>
                  <w:lang w:eastAsia="zh-CN"/>
                </w:rPr>
                <w:delText>3-</w:delText>
              </w:r>
              <w:r w:rsidRPr="00F93E4B" w:rsidDel="00915544">
                <w:rPr>
                  <w:rFonts w:ascii="宋体" w:hAnsi="宋体" w:cs="宋体"/>
                  <w:color w:val="000000"/>
                  <w:sz w:val="20"/>
                  <w:szCs w:val="20"/>
                  <w:lang w:eastAsia="zh-CN"/>
                </w:rPr>
                <w:delText>支付失败</w:delText>
              </w:r>
            </w:del>
          </w:p>
        </w:tc>
      </w:tr>
      <w:tr w:rsidR="0071610D" w:rsidRPr="00F93E4B" w:rsidDel="00915544" w14:paraId="5A2C98B7" w14:textId="2D18E3FB" w:rsidTr="001E53AC">
        <w:trPr>
          <w:trHeight w:val="240"/>
          <w:del w:id="589"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3C9FE15D" w14:textId="1444DBB2" w:rsidR="0071610D" w:rsidRPr="00F93E4B" w:rsidDel="00915544" w:rsidRDefault="0071610D" w:rsidP="001E53AC">
            <w:pPr>
              <w:jc w:val="center"/>
              <w:rPr>
                <w:del w:id="590" w:author="F" w:date="2019-04-12T14:41:00Z"/>
                <w:rFonts w:ascii="宋体" w:hAnsi="宋体" w:cs="宋体"/>
                <w:sz w:val="20"/>
                <w:szCs w:val="20"/>
              </w:rPr>
            </w:pPr>
            <w:del w:id="591" w:author="F" w:date="2019-04-12T14:41:00Z">
              <w:r w:rsidRPr="00F93E4B" w:rsidDel="00915544">
                <w:rPr>
                  <w:rFonts w:ascii="宋体" w:hAnsi="宋体" w:cs="宋体" w:hint="eastAsia"/>
                  <w:sz w:val="20"/>
                  <w:szCs w:val="20"/>
                </w:rPr>
                <w:delText>D12</w:delText>
              </w:r>
            </w:del>
          </w:p>
        </w:tc>
        <w:tc>
          <w:tcPr>
            <w:tcW w:w="998" w:type="pct"/>
            <w:tcBorders>
              <w:top w:val="single" w:sz="4" w:space="0" w:color="auto"/>
              <w:left w:val="single" w:sz="4" w:space="0" w:color="auto"/>
              <w:bottom w:val="single" w:sz="4" w:space="0" w:color="auto"/>
              <w:right w:val="single" w:sz="4" w:space="0" w:color="auto"/>
            </w:tcBorders>
            <w:noWrap/>
            <w:hideMark/>
          </w:tcPr>
          <w:p w14:paraId="5C959383" w14:textId="779DEFE2" w:rsidR="0071610D" w:rsidRPr="00F93E4B" w:rsidDel="00915544" w:rsidRDefault="0071610D" w:rsidP="001E53AC">
            <w:pPr>
              <w:rPr>
                <w:del w:id="592" w:author="F" w:date="2019-04-12T14:41:00Z"/>
                <w:rFonts w:ascii="宋体" w:hAnsi="宋体" w:cs="宋体"/>
                <w:sz w:val="20"/>
                <w:szCs w:val="20"/>
              </w:rPr>
            </w:pPr>
            <w:del w:id="593" w:author="F" w:date="2019-04-12T14:41:00Z">
              <w:r w:rsidRPr="00F93E4B" w:rsidDel="00915544">
                <w:rPr>
                  <w:rFonts w:ascii="宋体" w:hAnsi="宋体" w:cs="宋体" w:hint="eastAsia"/>
                  <w:sz w:val="20"/>
                  <w:szCs w:val="20"/>
                </w:rPr>
                <w:delText>PayMadeDate</w:delText>
              </w:r>
            </w:del>
          </w:p>
        </w:tc>
        <w:tc>
          <w:tcPr>
            <w:tcW w:w="779" w:type="pct"/>
            <w:tcBorders>
              <w:top w:val="single" w:sz="4" w:space="0" w:color="auto"/>
              <w:left w:val="single" w:sz="4" w:space="0" w:color="auto"/>
              <w:bottom w:val="single" w:sz="4" w:space="0" w:color="auto"/>
              <w:right w:val="single" w:sz="4" w:space="0" w:color="auto"/>
            </w:tcBorders>
            <w:noWrap/>
            <w:hideMark/>
          </w:tcPr>
          <w:p w14:paraId="7148E38D" w14:textId="42ACAFEE" w:rsidR="0071610D" w:rsidRPr="00F93E4B" w:rsidDel="00915544" w:rsidRDefault="0071610D" w:rsidP="001E53AC">
            <w:pPr>
              <w:rPr>
                <w:del w:id="594" w:author="F" w:date="2019-04-12T14:41:00Z"/>
                <w:rFonts w:ascii="宋体" w:hAnsi="宋体" w:cs="宋体"/>
                <w:sz w:val="20"/>
                <w:szCs w:val="20"/>
              </w:rPr>
            </w:pPr>
            <w:del w:id="595" w:author="F" w:date="2019-04-12T14:41:00Z">
              <w:r w:rsidRPr="00F93E4B" w:rsidDel="00915544">
                <w:rPr>
                  <w:rFonts w:ascii="宋体" w:hAnsi="宋体" w:cs="宋体" w:hint="eastAsia"/>
                  <w:sz w:val="20"/>
                  <w:szCs w:val="20"/>
                </w:rPr>
                <w:delText>支付确认时间</w:delText>
              </w:r>
            </w:del>
          </w:p>
        </w:tc>
        <w:tc>
          <w:tcPr>
            <w:tcW w:w="552" w:type="pct"/>
            <w:tcBorders>
              <w:top w:val="single" w:sz="4" w:space="0" w:color="auto"/>
              <w:left w:val="single" w:sz="4" w:space="0" w:color="auto"/>
              <w:bottom w:val="single" w:sz="4" w:space="0" w:color="auto"/>
              <w:right w:val="single" w:sz="4" w:space="0" w:color="auto"/>
            </w:tcBorders>
            <w:noWrap/>
            <w:hideMark/>
          </w:tcPr>
          <w:p w14:paraId="144E85B2" w14:textId="19B683FA" w:rsidR="0071610D" w:rsidRPr="00F93E4B" w:rsidDel="00915544" w:rsidRDefault="0071610D" w:rsidP="001E53AC">
            <w:pPr>
              <w:jc w:val="center"/>
              <w:rPr>
                <w:del w:id="596" w:author="F" w:date="2019-04-12T14:41:00Z"/>
                <w:rFonts w:ascii="宋体" w:hAnsi="宋体" w:cs="宋体"/>
                <w:color w:val="000000"/>
                <w:sz w:val="20"/>
                <w:szCs w:val="20"/>
              </w:rPr>
            </w:pPr>
            <w:del w:id="597"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236BBFAE" w14:textId="1EE1209F" w:rsidR="0071610D" w:rsidRPr="00F93E4B" w:rsidDel="00915544" w:rsidRDefault="0071610D" w:rsidP="001E53AC">
            <w:pPr>
              <w:jc w:val="center"/>
              <w:rPr>
                <w:del w:id="598" w:author="F" w:date="2019-04-12T14:41:00Z"/>
                <w:rFonts w:ascii="宋体" w:hAnsi="宋体" w:cs="宋体"/>
                <w:sz w:val="20"/>
                <w:szCs w:val="20"/>
              </w:rPr>
            </w:pPr>
            <w:del w:id="599" w:author="F" w:date="2019-04-12T14:41:00Z">
              <w:r w:rsidRPr="00F93E4B" w:rsidDel="00915544">
                <w:rPr>
                  <w:rFonts w:ascii="宋体" w:hAnsi="宋体" w:cs="宋体" w:hint="eastAsia"/>
                  <w:sz w:val="20"/>
                  <w:szCs w:val="20"/>
                </w:rPr>
                <w:delText>日期</w:delText>
              </w:r>
            </w:del>
          </w:p>
        </w:tc>
        <w:tc>
          <w:tcPr>
            <w:tcW w:w="406" w:type="pct"/>
            <w:tcBorders>
              <w:top w:val="single" w:sz="4" w:space="0" w:color="auto"/>
              <w:left w:val="single" w:sz="4" w:space="0" w:color="auto"/>
              <w:bottom w:val="single" w:sz="4" w:space="0" w:color="auto"/>
              <w:right w:val="single" w:sz="4" w:space="0" w:color="auto"/>
            </w:tcBorders>
            <w:noWrap/>
            <w:hideMark/>
          </w:tcPr>
          <w:p w14:paraId="77A52AA8" w14:textId="3B05AFF3" w:rsidR="0071610D" w:rsidRPr="00F93E4B" w:rsidDel="00915544" w:rsidRDefault="0071610D" w:rsidP="001E53AC">
            <w:pPr>
              <w:jc w:val="center"/>
              <w:rPr>
                <w:del w:id="600" w:author="F" w:date="2019-04-12T14:41:00Z"/>
                <w:rFonts w:ascii="宋体" w:hAnsi="宋体" w:cs="宋体"/>
                <w:sz w:val="20"/>
                <w:szCs w:val="20"/>
              </w:rPr>
            </w:pPr>
            <w:del w:id="601" w:author="F" w:date="2019-04-12T14:41:00Z">
              <w:r w:rsidRPr="00F93E4B" w:rsidDel="00915544">
                <w:rPr>
                  <w:rFonts w:ascii="宋体" w:hAnsi="宋体" w:cs="宋体" w:hint="eastAsia"/>
                  <w:sz w:val="20"/>
                  <w:szCs w:val="20"/>
                </w:rPr>
                <w:delText>14</w:delText>
              </w:r>
            </w:del>
          </w:p>
        </w:tc>
        <w:tc>
          <w:tcPr>
            <w:tcW w:w="1362" w:type="pct"/>
            <w:tcBorders>
              <w:top w:val="single" w:sz="4" w:space="0" w:color="auto"/>
              <w:left w:val="single" w:sz="4" w:space="0" w:color="auto"/>
              <w:bottom w:val="single" w:sz="4" w:space="0" w:color="auto"/>
              <w:right w:val="single" w:sz="4" w:space="0" w:color="auto"/>
            </w:tcBorders>
            <w:noWrap/>
            <w:hideMark/>
          </w:tcPr>
          <w:p w14:paraId="166274EE" w14:textId="632C146F" w:rsidR="0071610D" w:rsidRPr="00F93E4B" w:rsidDel="00915544" w:rsidRDefault="0071610D" w:rsidP="001E53AC">
            <w:pPr>
              <w:rPr>
                <w:del w:id="602" w:author="F" w:date="2019-04-12T14:41:00Z"/>
                <w:rFonts w:ascii="宋体" w:hAnsi="宋体" w:cs="宋体"/>
                <w:sz w:val="20"/>
                <w:szCs w:val="20"/>
              </w:rPr>
            </w:pPr>
            <w:del w:id="603" w:author="F" w:date="2019-04-12T14:41:00Z">
              <w:r w:rsidRPr="00F93E4B" w:rsidDel="00915544">
                <w:rPr>
                  <w:rFonts w:ascii="宋体" w:hAnsi="宋体" w:cs="宋体" w:hint="eastAsia"/>
                  <w:sz w:val="20"/>
                  <w:szCs w:val="20"/>
                </w:rPr>
                <w:delText>YYYYMMDDHH24MISS</w:delText>
              </w:r>
            </w:del>
          </w:p>
        </w:tc>
      </w:tr>
      <w:tr w:rsidR="0071610D" w:rsidRPr="00F93E4B" w:rsidDel="00915544" w14:paraId="24D221CF" w14:textId="41C9624B" w:rsidTr="001E53AC">
        <w:trPr>
          <w:trHeight w:val="480"/>
          <w:del w:id="604"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BEB7E8A" w14:textId="1CF22797" w:rsidR="0071610D" w:rsidRPr="00F93E4B" w:rsidDel="00915544" w:rsidRDefault="0071610D" w:rsidP="001E53AC">
            <w:pPr>
              <w:jc w:val="center"/>
              <w:rPr>
                <w:del w:id="605" w:author="F" w:date="2019-04-12T14:41:00Z"/>
                <w:rFonts w:ascii="宋体" w:hAnsi="宋体" w:cs="宋体"/>
                <w:sz w:val="20"/>
                <w:szCs w:val="20"/>
              </w:rPr>
            </w:pPr>
            <w:del w:id="606" w:author="F" w:date="2019-04-12T14:41:00Z">
              <w:r w:rsidRPr="00F93E4B" w:rsidDel="00915544">
                <w:rPr>
                  <w:rFonts w:ascii="宋体" w:hAnsi="宋体" w:cs="宋体" w:hint="eastAsia"/>
                  <w:sz w:val="20"/>
                  <w:szCs w:val="20"/>
                </w:rPr>
                <w:delText>D13</w:delText>
              </w:r>
            </w:del>
          </w:p>
        </w:tc>
        <w:tc>
          <w:tcPr>
            <w:tcW w:w="998" w:type="pct"/>
            <w:tcBorders>
              <w:top w:val="single" w:sz="4" w:space="0" w:color="auto"/>
              <w:left w:val="single" w:sz="4" w:space="0" w:color="auto"/>
              <w:bottom w:val="single" w:sz="4" w:space="0" w:color="auto"/>
              <w:right w:val="single" w:sz="4" w:space="0" w:color="auto"/>
            </w:tcBorders>
            <w:noWrap/>
            <w:hideMark/>
          </w:tcPr>
          <w:p w14:paraId="14628113" w14:textId="516C395E" w:rsidR="0071610D" w:rsidRPr="00F93E4B" w:rsidDel="00915544" w:rsidRDefault="0071610D" w:rsidP="001E53AC">
            <w:pPr>
              <w:rPr>
                <w:del w:id="607" w:author="F" w:date="2019-04-12T14:41:00Z"/>
                <w:rFonts w:ascii="宋体" w:hAnsi="宋体" w:cs="宋体"/>
                <w:sz w:val="20"/>
                <w:szCs w:val="20"/>
              </w:rPr>
            </w:pPr>
            <w:del w:id="608" w:author="F" w:date="2019-04-12T14:41:00Z">
              <w:r w:rsidRPr="00F93E4B" w:rsidDel="00915544">
                <w:rPr>
                  <w:rFonts w:ascii="宋体" w:hAnsi="宋体" w:cs="宋体" w:hint="eastAsia"/>
                  <w:sz w:val="20"/>
                  <w:szCs w:val="20"/>
                </w:rPr>
                <w:delText>Abstract</w:delText>
              </w:r>
            </w:del>
          </w:p>
        </w:tc>
        <w:tc>
          <w:tcPr>
            <w:tcW w:w="779" w:type="pct"/>
            <w:tcBorders>
              <w:top w:val="single" w:sz="4" w:space="0" w:color="auto"/>
              <w:left w:val="single" w:sz="4" w:space="0" w:color="auto"/>
              <w:bottom w:val="single" w:sz="4" w:space="0" w:color="auto"/>
              <w:right w:val="single" w:sz="4" w:space="0" w:color="auto"/>
            </w:tcBorders>
            <w:noWrap/>
            <w:hideMark/>
          </w:tcPr>
          <w:p w14:paraId="21FE8301" w14:textId="4DF0B62D" w:rsidR="0071610D" w:rsidRPr="00F93E4B" w:rsidDel="00915544" w:rsidRDefault="0071610D" w:rsidP="001E53AC">
            <w:pPr>
              <w:rPr>
                <w:del w:id="609" w:author="F" w:date="2019-04-12T14:41:00Z"/>
                <w:rFonts w:ascii="宋体" w:hAnsi="宋体" w:cs="宋体"/>
                <w:sz w:val="20"/>
                <w:szCs w:val="20"/>
              </w:rPr>
            </w:pPr>
            <w:del w:id="610" w:author="F" w:date="2019-04-12T14:41:00Z">
              <w:r w:rsidRPr="00F93E4B" w:rsidDel="00915544">
                <w:rPr>
                  <w:rFonts w:ascii="宋体" w:hAnsi="宋体" w:cs="宋体" w:hint="eastAsia"/>
                  <w:sz w:val="20"/>
                  <w:szCs w:val="20"/>
                </w:rPr>
                <w:delText>对账码</w:delText>
              </w:r>
            </w:del>
          </w:p>
        </w:tc>
        <w:tc>
          <w:tcPr>
            <w:tcW w:w="552" w:type="pct"/>
            <w:tcBorders>
              <w:top w:val="single" w:sz="4" w:space="0" w:color="auto"/>
              <w:left w:val="single" w:sz="4" w:space="0" w:color="auto"/>
              <w:bottom w:val="single" w:sz="4" w:space="0" w:color="auto"/>
              <w:right w:val="single" w:sz="4" w:space="0" w:color="auto"/>
            </w:tcBorders>
            <w:noWrap/>
            <w:hideMark/>
          </w:tcPr>
          <w:p w14:paraId="3BF493AE" w14:textId="0ECE2234" w:rsidR="0071610D" w:rsidRPr="00F93E4B" w:rsidDel="00915544" w:rsidRDefault="0071610D" w:rsidP="001E53AC">
            <w:pPr>
              <w:jc w:val="center"/>
              <w:rPr>
                <w:del w:id="611" w:author="F" w:date="2019-04-12T14:41:00Z"/>
                <w:rFonts w:ascii="宋体" w:hAnsi="宋体" w:cs="宋体"/>
                <w:color w:val="000000"/>
                <w:sz w:val="20"/>
                <w:szCs w:val="20"/>
              </w:rPr>
            </w:pPr>
            <w:del w:id="612" w:author="F" w:date="2019-04-12T14:41:00Z">
              <w:r w:rsidRPr="00F93E4B" w:rsidDel="00915544">
                <w:rPr>
                  <w:rFonts w:ascii="宋体" w:hAnsi="宋体" w:cs="宋体" w:hint="eastAsia"/>
                  <w:color w:val="000000"/>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30D25DA4" w14:textId="2B022B00" w:rsidR="0071610D" w:rsidRPr="00F93E4B" w:rsidDel="00915544" w:rsidRDefault="0071610D" w:rsidP="001E53AC">
            <w:pPr>
              <w:jc w:val="center"/>
              <w:rPr>
                <w:del w:id="613" w:author="F" w:date="2019-04-12T14:41:00Z"/>
                <w:rFonts w:ascii="宋体" w:hAnsi="宋体" w:cs="宋体"/>
                <w:sz w:val="20"/>
                <w:szCs w:val="20"/>
              </w:rPr>
            </w:pPr>
            <w:del w:id="614"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115F37D8" w14:textId="48BD5615" w:rsidR="0071610D" w:rsidRPr="00F93E4B" w:rsidDel="00915544" w:rsidRDefault="0071610D" w:rsidP="001E53AC">
            <w:pPr>
              <w:jc w:val="center"/>
              <w:rPr>
                <w:del w:id="615" w:author="F" w:date="2019-04-12T14:41:00Z"/>
                <w:rFonts w:ascii="宋体" w:hAnsi="宋体" w:cs="宋体"/>
                <w:sz w:val="20"/>
                <w:szCs w:val="20"/>
              </w:rPr>
            </w:pPr>
            <w:del w:id="616" w:author="F" w:date="2019-04-12T14:41:00Z">
              <w:r w:rsidRPr="00F93E4B" w:rsidDel="00915544">
                <w:rPr>
                  <w:rFonts w:ascii="宋体" w:hAnsi="宋体" w:cs="宋体" w:hint="eastAsia"/>
                  <w:sz w:val="20"/>
                  <w:szCs w:val="20"/>
                </w:rPr>
                <w:delText>30</w:delText>
              </w:r>
            </w:del>
          </w:p>
        </w:tc>
        <w:tc>
          <w:tcPr>
            <w:tcW w:w="1362" w:type="pct"/>
            <w:tcBorders>
              <w:top w:val="single" w:sz="4" w:space="0" w:color="auto"/>
              <w:left w:val="single" w:sz="4" w:space="0" w:color="auto"/>
              <w:bottom w:val="single" w:sz="4" w:space="0" w:color="auto"/>
              <w:right w:val="single" w:sz="4" w:space="0" w:color="auto"/>
            </w:tcBorders>
            <w:hideMark/>
          </w:tcPr>
          <w:p w14:paraId="0CEE1617" w14:textId="5E175FF7" w:rsidR="0071610D" w:rsidRPr="00F93E4B" w:rsidDel="00915544" w:rsidRDefault="0071610D" w:rsidP="001E53AC">
            <w:pPr>
              <w:rPr>
                <w:del w:id="617" w:author="F" w:date="2019-04-12T14:41:00Z"/>
                <w:rFonts w:ascii="宋体" w:hAnsi="宋体" w:cs="宋体"/>
                <w:sz w:val="20"/>
                <w:szCs w:val="20"/>
                <w:lang w:eastAsia="zh-CN"/>
              </w:rPr>
            </w:pPr>
            <w:del w:id="618" w:author="F" w:date="2019-04-12T14:41:00Z">
              <w:r w:rsidRPr="00F93E4B" w:rsidDel="00915544">
                <w:rPr>
                  <w:rFonts w:ascii="宋体" w:hAnsi="宋体" w:cs="宋体" w:hint="eastAsia"/>
                  <w:sz w:val="20"/>
                  <w:szCs w:val="20"/>
                  <w:lang w:eastAsia="zh-CN"/>
                </w:rPr>
                <w:delText>资金系统生成的对账线索号，外部系统记账时需传递到总账凭证行分录上</w:delText>
              </w:r>
            </w:del>
          </w:p>
        </w:tc>
      </w:tr>
      <w:tr w:rsidR="0071610D" w:rsidRPr="00F93E4B" w:rsidDel="00915544" w14:paraId="12AFC8D8" w14:textId="4EBB7F93" w:rsidTr="001E53AC">
        <w:trPr>
          <w:trHeight w:val="240"/>
          <w:del w:id="619"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2C67D78B" w14:textId="787EACFD" w:rsidR="0071610D" w:rsidRPr="00F93E4B" w:rsidDel="00915544" w:rsidRDefault="0071610D" w:rsidP="001E53AC">
            <w:pPr>
              <w:jc w:val="center"/>
              <w:rPr>
                <w:del w:id="620" w:author="F" w:date="2019-04-12T14:41:00Z"/>
                <w:rFonts w:ascii="宋体" w:hAnsi="宋体" w:cs="宋体"/>
                <w:sz w:val="20"/>
                <w:szCs w:val="20"/>
              </w:rPr>
            </w:pPr>
            <w:del w:id="621" w:author="F" w:date="2019-04-12T14:41:00Z">
              <w:r w:rsidRPr="00F93E4B" w:rsidDel="00915544">
                <w:rPr>
                  <w:rFonts w:ascii="宋体" w:hAnsi="宋体" w:cs="宋体" w:hint="eastAsia"/>
                  <w:sz w:val="20"/>
                  <w:szCs w:val="20"/>
                </w:rPr>
                <w:delText>D14</w:delText>
              </w:r>
            </w:del>
          </w:p>
        </w:tc>
        <w:tc>
          <w:tcPr>
            <w:tcW w:w="998" w:type="pct"/>
            <w:tcBorders>
              <w:top w:val="single" w:sz="4" w:space="0" w:color="auto"/>
              <w:left w:val="single" w:sz="4" w:space="0" w:color="auto"/>
              <w:bottom w:val="single" w:sz="4" w:space="0" w:color="auto"/>
              <w:right w:val="single" w:sz="4" w:space="0" w:color="auto"/>
            </w:tcBorders>
            <w:noWrap/>
            <w:hideMark/>
          </w:tcPr>
          <w:p w14:paraId="26C4C511" w14:textId="7F4A3D74" w:rsidR="0071610D" w:rsidRPr="00F93E4B" w:rsidDel="00915544" w:rsidRDefault="0071610D" w:rsidP="001E53AC">
            <w:pPr>
              <w:rPr>
                <w:del w:id="622" w:author="F" w:date="2019-04-12T14:41:00Z"/>
                <w:rFonts w:ascii="宋体" w:hAnsi="宋体" w:cs="宋体"/>
                <w:sz w:val="20"/>
                <w:szCs w:val="20"/>
              </w:rPr>
            </w:pPr>
            <w:del w:id="623" w:author="F" w:date="2019-04-12T14:41:00Z">
              <w:r w:rsidRPr="00F93E4B" w:rsidDel="00915544">
                <w:rPr>
                  <w:rFonts w:ascii="宋体" w:hAnsi="宋体" w:cs="宋体" w:hint="eastAsia"/>
                  <w:sz w:val="20"/>
                  <w:szCs w:val="20"/>
                </w:rPr>
                <w:delText>ReqReserved3</w:delText>
              </w:r>
            </w:del>
          </w:p>
        </w:tc>
        <w:tc>
          <w:tcPr>
            <w:tcW w:w="779" w:type="pct"/>
            <w:tcBorders>
              <w:top w:val="single" w:sz="4" w:space="0" w:color="auto"/>
              <w:left w:val="single" w:sz="4" w:space="0" w:color="auto"/>
              <w:bottom w:val="single" w:sz="4" w:space="0" w:color="auto"/>
              <w:right w:val="single" w:sz="4" w:space="0" w:color="auto"/>
            </w:tcBorders>
            <w:noWrap/>
            <w:hideMark/>
          </w:tcPr>
          <w:p w14:paraId="65C8E149" w14:textId="37F1C419" w:rsidR="0071610D" w:rsidRPr="00F93E4B" w:rsidDel="00915544" w:rsidRDefault="0071610D" w:rsidP="001E53AC">
            <w:pPr>
              <w:rPr>
                <w:del w:id="624" w:author="F" w:date="2019-04-12T14:41:00Z"/>
                <w:rFonts w:ascii="宋体" w:hAnsi="宋体" w:cs="宋体"/>
                <w:sz w:val="20"/>
                <w:szCs w:val="20"/>
              </w:rPr>
            </w:pPr>
            <w:del w:id="625" w:author="F" w:date="2019-04-12T14:41:00Z">
              <w:r w:rsidRPr="00F93E4B" w:rsidDel="00915544">
                <w:rPr>
                  <w:rFonts w:ascii="宋体" w:hAnsi="宋体" w:cs="宋体" w:hint="eastAsia"/>
                  <w:sz w:val="20"/>
                  <w:szCs w:val="20"/>
                </w:rPr>
                <w:delText>明细保留字段</w:delText>
              </w:r>
            </w:del>
          </w:p>
        </w:tc>
        <w:tc>
          <w:tcPr>
            <w:tcW w:w="552" w:type="pct"/>
            <w:tcBorders>
              <w:top w:val="single" w:sz="4" w:space="0" w:color="auto"/>
              <w:left w:val="single" w:sz="4" w:space="0" w:color="auto"/>
              <w:bottom w:val="single" w:sz="4" w:space="0" w:color="auto"/>
              <w:right w:val="single" w:sz="4" w:space="0" w:color="auto"/>
            </w:tcBorders>
            <w:noWrap/>
            <w:hideMark/>
          </w:tcPr>
          <w:p w14:paraId="66778BA1" w14:textId="0B7400C0" w:rsidR="0071610D" w:rsidRPr="00F93E4B" w:rsidDel="00915544" w:rsidRDefault="0071610D" w:rsidP="001E53AC">
            <w:pPr>
              <w:jc w:val="center"/>
              <w:rPr>
                <w:del w:id="626" w:author="F" w:date="2019-04-12T14:41:00Z"/>
                <w:rFonts w:ascii="宋体" w:hAnsi="宋体" w:cs="宋体"/>
                <w:sz w:val="20"/>
                <w:szCs w:val="20"/>
              </w:rPr>
            </w:pPr>
            <w:del w:id="627" w:author="F" w:date="2019-04-12T14:41:00Z">
              <w:r w:rsidRPr="00F93E4B" w:rsidDel="00915544">
                <w:rPr>
                  <w:rFonts w:ascii="宋体" w:hAnsi="宋体" w:cs="宋体" w:hint="eastAsia"/>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13347EBA" w14:textId="4189EAC1" w:rsidR="0071610D" w:rsidRPr="00F93E4B" w:rsidDel="00915544" w:rsidRDefault="0071610D" w:rsidP="001E53AC">
            <w:pPr>
              <w:jc w:val="center"/>
              <w:rPr>
                <w:del w:id="628" w:author="F" w:date="2019-04-12T14:41:00Z"/>
                <w:rFonts w:ascii="宋体" w:hAnsi="宋体" w:cs="宋体"/>
                <w:sz w:val="20"/>
                <w:szCs w:val="20"/>
              </w:rPr>
            </w:pPr>
            <w:del w:id="629"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5FEE53E0" w14:textId="0864BBCD" w:rsidR="0071610D" w:rsidRPr="00F93E4B" w:rsidDel="00915544" w:rsidRDefault="0071610D" w:rsidP="001E53AC">
            <w:pPr>
              <w:jc w:val="center"/>
              <w:rPr>
                <w:del w:id="630" w:author="F" w:date="2019-04-12T14:41:00Z"/>
                <w:rFonts w:ascii="宋体" w:hAnsi="宋体" w:cs="宋体"/>
                <w:sz w:val="20"/>
                <w:szCs w:val="20"/>
              </w:rPr>
            </w:pPr>
            <w:del w:id="631" w:author="F" w:date="2019-04-12T14:41:00Z">
              <w:r w:rsidRPr="00F93E4B" w:rsidDel="00915544">
                <w:rPr>
                  <w:rFonts w:ascii="宋体" w:hAnsi="宋体" w:cs="宋体" w:hint="eastAsia"/>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55149BF4" w14:textId="661BACA7" w:rsidR="0071610D" w:rsidRPr="00F93E4B" w:rsidDel="00915544" w:rsidRDefault="0071610D" w:rsidP="001E53AC">
            <w:pPr>
              <w:rPr>
                <w:del w:id="632" w:author="F" w:date="2019-04-12T14:41:00Z"/>
                <w:rFonts w:ascii="宋体" w:hAnsi="宋体" w:cs="宋体"/>
                <w:color w:val="000000"/>
                <w:sz w:val="20"/>
                <w:szCs w:val="20"/>
              </w:rPr>
            </w:pPr>
            <w:del w:id="633"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6701BD25" w14:textId="695C5928" w:rsidTr="001E53AC">
        <w:trPr>
          <w:trHeight w:val="240"/>
          <w:del w:id="634" w:author="F" w:date="2019-04-12T14:41:00Z"/>
        </w:trPr>
        <w:tc>
          <w:tcPr>
            <w:tcW w:w="415" w:type="pct"/>
            <w:tcBorders>
              <w:top w:val="single" w:sz="4" w:space="0" w:color="auto"/>
              <w:left w:val="single" w:sz="4" w:space="0" w:color="auto"/>
              <w:bottom w:val="single" w:sz="4" w:space="0" w:color="auto"/>
              <w:right w:val="single" w:sz="4" w:space="0" w:color="auto"/>
            </w:tcBorders>
            <w:noWrap/>
            <w:hideMark/>
          </w:tcPr>
          <w:p w14:paraId="7CB8BAD7" w14:textId="21F3BDC7" w:rsidR="0071610D" w:rsidRPr="00F93E4B" w:rsidDel="00915544" w:rsidRDefault="0071610D" w:rsidP="001E53AC">
            <w:pPr>
              <w:jc w:val="center"/>
              <w:rPr>
                <w:del w:id="635" w:author="F" w:date="2019-04-12T14:41:00Z"/>
                <w:rFonts w:ascii="宋体" w:hAnsi="宋体" w:cs="宋体"/>
                <w:sz w:val="20"/>
                <w:szCs w:val="20"/>
              </w:rPr>
            </w:pPr>
            <w:del w:id="636" w:author="F" w:date="2019-04-12T14:41:00Z">
              <w:r w:rsidRPr="00F93E4B" w:rsidDel="00915544">
                <w:rPr>
                  <w:rFonts w:ascii="宋体" w:hAnsi="宋体" w:cs="宋体" w:hint="eastAsia"/>
                  <w:sz w:val="20"/>
                  <w:szCs w:val="20"/>
                </w:rPr>
                <w:delText>D15</w:delText>
              </w:r>
            </w:del>
          </w:p>
        </w:tc>
        <w:tc>
          <w:tcPr>
            <w:tcW w:w="998" w:type="pct"/>
            <w:tcBorders>
              <w:top w:val="single" w:sz="4" w:space="0" w:color="auto"/>
              <w:left w:val="single" w:sz="4" w:space="0" w:color="auto"/>
              <w:bottom w:val="single" w:sz="4" w:space="0" w:color="auto"/>
              <w:right w:val="single" w:sz="4" w:space="0" w:color="auto"/>
            </w:tcBorders>
            <w:noWrap/>
            <w:hideMark/>
          </w:tcPr>
          <w:p w14:paraId="55E4C908" w14:textId="68CCDB85" w:rsidR="0071610D" w:rsidRPr="00F93E4B" w:rsidDel="00915544" w:rsidRDefault="0071610D" w:rsidP="001E53AC">
            <w:pPr>
              <w:rPr>
                <w:del w:id="637" w:author="F" w:date="2019-04-12T14:41:00Z"/>
                <w:rFonts w:ascii="宋体" w:hAnsi="宋体" w:cs="宋体"/>
                <w:sz w:val="20"/>
                <w:szCs w:val="20"/>
              </w:rPr>
            </w:pPr>
            <w:del w:id="638" w:author="F" w:date="2019-04-12T14:41:00Z">
              <w:r w:rsidRPr="00F93E4B" w:rsidDel="00915544">
                <w:rPr>
                  <w:rFonts w:ascii="宋体" w:hAnsi="宋体" w:cs="宋体" w:hint="eastAsia"/>
                  <w:sz w:val="20"/>
                  <w:szCs w:val="20"/>
                </w:rPr>
                <w:delText>ReqReserved4</w:delText>
              </w:r>
            </w:del>
          </w:p>
        </w:tc>
        <w:tc>
          <w:tcPr>
            <w:tcW w:w="779" w:type="pct"/>
            <w:tcBorders>
              <w:top w:val="single" w:sz="4" w:space="0" w:color="auto"/>
              <w:left w:val="single" w:sz="4" w:space="0" w:color="auto"/>
              <w:bottom w:val="single" w:sz="4" w:space="0" w:color="auto"/>
              <w:right w:val="single" w:sz="4" w:space="0" w:color="auto"/>
            </w:tcBorders>
            <w:noWrap/>
            <w:hideMark/>
          </w:tcPr>
          <w:p w14:paraId="45012CB8" w14:textId="40C1F93A" w:rsidR="0071610D" w:rsidRPr="00F93E4B" w:rsidDel="00915544" w:rsidRDefault="0071610D" w:rsidP="001E53AC">
            <w:pPr>
              <w:rPr>
                <w:del w:id="639" w:author="F" w:date="2019-04-12T14:41:00Z"/>
                <w:rFonts w:ascii="宋体" w:hAnsi="宋体" w:cs="宋体"/>
                <w:sz w:val="20"/>
                <w:szCs w:val="20"/>
              </w:rPr>
            </w:pPr>
            <w:del w:id="640" w:author="F" w:date="2019-04-12T14:41:00Z">
              <w:r w:rsidRPr="00F93E4B" w:rsidDel="00915544">
                <w:rPr>
                  <w:rFonts w:ascii="宋体" w:hAnsi="宋体" w:cs="宋体" w:hint="eastAsia"/>
                  <w:sz w:val="20"/>
                  <w:szCs w:val="20"/>
                </w:rPr>
                <w:delText>明细保留字段</w:delText>
              </w:r>
            </w:del>
          </w:p>
        </w:tc>
        <w:tc>
          <w:tcPr>
            <w:tcW w:w="552" w:type="pct"/>
            <w:tcBorders>
              <w:top w:val="single" w:sz="4" w:space="0" w:color="auto"/>
              <w:left w:val="single" w:sz="4" w:space="0" w:color="auto"/>
              <w:bottom w:val="single" w:sz="4" w:space="0" w:color="auto"/>
              <w:right w:val="single" w:sz="4" w:space="0" w:color="auto"/>
            </w:tcBorders>
            <w:noWrap/>
            <w:hideMark/>
          </w:tcPr>
          <w:p w14:paraId="591D6F80" w14:textId="78F3BB90" w:rsidR="0071610D" w:rsidRPr="00F93E4B" w:rsidDel="00915544" w:rsidRDefault="0071610D" w:rsidP="001E53AC">
            <w:pPr>
              <w:jc w:val="center"/>
              <w:rPr>
                <w:del w:id="641" w:author="F" w:date="2019-04-12T14:41:00Z"/>
                <w:rFonts w:ascii="宋体" w:hAnsi="宋体" w:cs="宋体"/>
                <w:sz w:val="20"/>
                <w:szCs w:val="20"/>
              </w:rPr>
            </w:pPr>
            <w:del w:id="642" w:author="F" w:date="2019-04-12T14:41:00Z">
              <w:r w:rsidRPr="00F93E4B" w:rsidDel="00915544">
                <w:rPr>
                  <w:rFonts w:ascii="宋体" w:hAnsi="宋体" w:cs="宋体" w:hint="eastAsia"/>
                  <w:sz w:val="20"/>
                  <w:szCs w:val="20"/>
                </w:rPr>
                <w:delText>选输项</w:delText>
              </w:r>
            </w:del>
          </w:p>
        </w:tc>
        <w:tc>
          <w:tcPr>
            <w:tcW w:w="488" w:type="pct"/>
            <w:tcBorders>
              <w:top w:val="single" w:sz="4" w:space="0" w:color="auto"/>
              <w:left w:val="single" w:sz="4" w:space="0" w:color="auto"/>
              <w:bottom w:val="single" w:sz="4" w:space="0" w:color="auto"/>
              <w:right w:val="single" w:sz="4" w:space="0" w:color="auto"/>
            </w:tcBorders>
            <w:noWrap/>
            <w:hideMark/>
          </w:tcPr>
          <w:p w14:paraId="594B677A" w14:textId="055D38FB" w:rsidR="0071610D" w:rsidRPr="00F93E4B" w:rsidDel="00915544" w:rsidRDefault="0071610D" w:rsidP="001E53AC">
            <w:pPr>
              <w:jc w:val="center"/>
              <w:rPr>
                <w:del w:id="643" w:author="F" w:date="2019-04-12T14:41:00Z"/>
                <w:rFonts w:ascii="宋体" w:hAnsi="宋体" w:cs="宋体"/>
                <w:sz w:val="20"/>
                <w:szCs w:val="20"/>
              </w:rPr>
            </w:pPr>
            <w:del w:id="644" w:author="F" w:date="2019-04-12T14:41:00Z">
              <w:r w:rsidRPr="00F93E4B" w:rsidDel="00915544">
                <w:rPr>
                  <w:rFonts w:ascii="宋体" w:hAnsi="宋体" w:cs="宋体" w:hint="eastAsia"/>
                  <w:sz w:val="20"/>
                  <w:szCs w:val="20"/>
                </w:rPr>
                <w:delText>字符</w:delText>
              </w:r>
            </w:del>
          </w:p>
        </w:tc>
        <w:tc>
          <w:tcPr>
            <w:tcW w:w="406" w:type="pct"/>
            <w:tcBorders>
              <w:top w:val="single" w:sz="4" w:space="0" w:color="auto"/>
              <w:left w:val="single" w:sz="4" w:space="0" w:color="auto"/>
              <w:bottom w:val="single" w:sz="4" w:space="0" w:color="auto"/>
              <w:right w:val="single" w:sz="4" w:space="0" w:color="auto"/>
            </w:tcBorders>
            <w:noWrap/>
            <w:hideMark/>
          </w:tcPr>
          <w:p w14:paraId="3CCD9554" w14:textId="45184A18" w:rsidR="0071610D" w:rsidRPr="00F93E4B" w:rsidDel="00915544" w:rsidRDefault="0071610D" w:rsidP="001E53AC">
            <w:pPr>
              <w:jc w:val="center"/>
              <w:rPr>
                <w:del w:id="645" w:author="F" w:date="2019-04-12T14:41:00Z"/>
                <w:rFonts w:ascii="宋体" w:hAnsi="宋体" w:cs="宋体"/>
                <w:sz w:val="20"/>
                <w:szCs w:val="20"/>
              </w:rPr>
            </w:pPr>
            <w:del w:id="646" w:author="F" w:date="2019-04-12T14:41:00Z">
              <w:r w:rsidRPr="00F93E4B" w:rsidDel="00915544">
                <w:rPr>
                  <w:rFonts w:ascii="宋体" w:hAnsi="宋体" w:cs="宋体" w:hint="eastAsia"/>
                  <w:sz w:val="20"/>
                  <w:szCs w:val="20"/>
                </w:rPr>
                <w:delText>100</w:delText>
              </w:r>
            </w:del>
          </w:p>
        </w:tc>
        <w:tc>
          <w:tcPr>
            <w:tcW w:w="1362" w:type="pct"/>
            <w:tcBorders>
              <w:top w:val="single" w:sz="4" w:space="0" w:color="auto"/>
              <w:left w:val="single" w:sz="4" w:space="0" w:color="auto"/>
              <w:bottom w:val="single" w:sz="4" w:space="0" w:color="auto"/>
              <w:right w:val="single" w:sz="4" w:space="0" w:color="auto"/>
            </w:tcBorders>
            <w:noWrap/>
            <w:hideMark/>
          </w:tcPr>
          <w:p w14:paraId="35E68179" w14:textId="42F5C391" w:rsidR="0071610D" w:rsidRPr="00F93E4B" w:rsidDel="00915544" w:rsidRDefault="0071610D" w:rsidP="001E53AC">
            <w:pPr>
              <w:rPr>
                <w:del w:id="647" w:author="F" w:date="2019-04-12T14:41:00Z"/>
                <w:rFonts w:ascii="宋体" w:hAnsi="宋体" w:cs="宋体"/>
                <w:color w:val="000000"/>
                <w:sz w:val="20"/>
                <w:szCs w:val="20"/>
              </w:rPr>
            </w:pPr>
            <w:del w:id="648"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5C0BBF64" w14:textId="3EBDB380" w:rsidTr="001E53AC">
        <w:trPr>
          <w:trHeight w:val="240"/>
          <w:del w:id="649" w:author="F" w:date="2019-04-12T14:41:00Z"/>
        </w:trPr>
        <w:tc>
          <w:tcPr>
            <w:tcW w:w="5000" w:type="pct"/>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48C22B81" w14:textId="0CDE144E" w:rsidR="0071610D" w:rsidRPr="00F93E4B" w:rsidDel="00915544" w:rsidRDefault="0071610D" w:rsidP="001E53AC">
            <w:pPr>
              <w:rPr>
                <w:del w:id="650" w:author="F" w:date="2019-04-12T14:41:00Z"/>
                <w:rFonts w:ascii="宋体" w:hAnsi="宋体" w:cs="宋体"/>
                <w:b/>
                <w:bCs/>
                <w:color w:val="000000"/>
                <w:sz w:val="20"/>
                <w:szCs w:val="20"/>
              </w:rPr>
            </w:pPr>
            <w:del w:id="651" w:author="F" w:date="2019-04-12T14:41:00Z">
              <w:r w:rsidRPr="00F93E4B" w:rsidDel="00915544">
                <w:rPr>
                  <w:rFonts w:ascii="宋体" w:hAnsi="宋体" w:cs="宋体" w:hint="eastAsia"/>
                  <w:b/>
                  <w:bCs/>
                  <w:color w:val="000000"/>
                  <w:sz w:val="20"/>
                  <w:szCs w:val="20"/>
                </w:rPr>
                <w:delText>指令明细</w:delText>
              </w:r>
            </w:del>
          </w:p>
        </w:tc>
      </w:tr>
    </w:tbl>
    <w:p w14:paraId="49BA3CC3" w14:textId="0E9C1410" w:rsidR="0071610D" w:rsidRPr="00B07A0D" w:rsidDel="00915544" w:rsidRDefault="0071610D" w:rsidP="0071610D">
      <w:pPr>
        <w:rPr>
          <w:del w:id="652" w:author="F" w:date="2019-04-12T14:41:00Z"/>
          <w:lang w:eastAsia="zh-CN"/>
        </w:rPr>
      </w:pPr>
    </w:p>
    <w:p w14:paraId="08B9F217" w14:textId="4DECE24B" w:rsidR="0071610D" w:rsidDel="00915544" w:rsidRDefault="0071610D" w:rsidP="0071610D">
      <w:pPr>
        <w:pStyle w:val="40"/>
        <w:numPr>
          <w:ilvl w:val="3"/>
          <w:numId w:val="2"/>
        </w:numPr>
        <w:rPr>
          <w:del w:id="653" w:author="F" w:date="2019-04-12T14:41:00Z"/>
          <w:lang w:eastAsia="zh-CN"/>
        </w:rPr>
      </w:pPr>
      <w:del w:id="654" w:author="F" w:date="2019-04-12T14:41:00Z">
        <w:r w:rsidDel="00915544">
          <w:rPr>
            <w:lang w:eastAsia="zh-CN"/>
          </w:rPr>
          <w:delText>退票状态查询接口业务元素</w:delText>
        </w:r>
      </w:del>
    </w:p>
    <w:p w14:paraId="60890963" w14:textId="37DDD5F9" w:rsidR="0071610D" w:rsidRPr="00B07A0D" w:rsidDel="00915544" w:rsidRDefault="0071610D" w:rsidP="0071610D">
      <w:pPr>
        <w:rPr>
          <w:del w:id="655" w:author="F" w:date="2019-04-12T14:41:00Z"/>
          <w:rFonts w:ascii="宋体" w:hAnsi="宋体"/>
        </w:rPr>
      </w:pPr>
      <w:del w:id="656" w:author="F" w:date="2019-04-12T14:41:00Z">
        <w:r w:rsidRPr="00B07A0D" w:rsidDel="00915544">
          <w:rPr>
            <w:rFonts w:ascii="宋体" w:hAnsi="宋体" w:hint="eastAsia"/>
          </w:rPr>
          <w:delText>请求字段</w:delText>
        </w:r>
      </w:del>
    </w:p>
    <w:tbl>
      <w:tblPr>
        <w:tblW w:w="0" w:type="auto"/>
        <w:tblInd w:w="93" w:type="dxa"/>
        <w:tblLayout w:type="fixed"/>
        <w:tblLook w:val="04A0" w:firstRow="1" w:lastRow="0" w:firstColumn="1" w:lastColumn="0" w:noHBand="0" w:noVBand="1"/>
      </w:tblPr>
      <w:tblGrid>
        <w:gridCol w:w="582"/>
        <w:gridCol w:w="1701"/>
        <w:gridCol w:w="1250"/>
        <w:gridCol w:w="26"/>
        <w:gridCol w:w="1134"/>
        <w:gridCol w:w="851"/>
        <w:gridCol w:w="708"/>
        <w:gridCol w:w="2177"/>
      </w:tblGrid>
      <w:tr w:rsidR="0071610D" w:rsidRPr="00F93E4B" w:rsidDel="00915544" w14:paraId="3F65A984" w14:textId="283D5F7B" w:rsidTr="001E53AC">
        <w:trPr>
          <w:trHeight w:val="240"/>
          <w:del w:id="657"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439FB2D" w14:textId="48D4D6B3" w:rsidR="0071610D" w:rsidRPr="00F93E4B" w:rsidDel="00915544" w:rsidRDefault="0071610D" w:rsidP="001E53AC">
            <w:pPr>
              <w:rPr>
                <w:del w:id="658" w:author="F" w:date="2019-04-12T14:41:00Z"/>
                <w:rFonts w:ascii="宋体" w:hAnsi="宋体" w:cs="宋体"/>
                <w:b/>
                <w:bCs/>
                <w:color w:val="000000"/>
                <w:sz w:val="20"/>
                <w:szCs w:val="20"/>
              </w:rPr>
            </w:pPr>
            <w:del w:id="659"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0D1A11AD" w14:textId="4131F968" w:rsidTr="001E53AC">
        <w:trPr>
          <w:trHeight w:val="255"/>
          <w:del w:id="660"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3A250153" w14:textId="5DC67BCC" w:rsidR="0071610D" w:rsidRPr="00F93E4B" w:rsidDel="00915544" w:rsidRDefault="0071610D" w:rsidP="001E53AC">
            <w:pPr>
              <w:jc w:val="center"/>
              <w:rPr>
                <w:del w:id="661" w:author="F" w:date="2019-04-12T14:41:00Z"/>
                <w:rFonts w:ascii="宋体" w:hAnsi="宋体" w:cs="Arial"/>
                <w:sz w:val="20"/>
                <w:szCs w:val="20"/>
              </w:rPr>
            </w:pPr>
            <w:del w:id="662" w:author="F" w:date="2019-04-12T14:41:00Z">
              <w:r w:rsidRPr="00F93E4B" w:rsidDel="00915544">
                <w:rPr>
                  <w:rFonts w:ascii="宋体" w:hAnsi="宋体" w:cs="Arial"/>
                  <w:sz w:val="20"/>
                  <w:szCs w:val="20"/>
                </w:rPr>
                <w:delText>H1</w:delText>
              </w:r>
            </w:del>
          </w:p>
        </w:tc>
        <w:tc>
          <w:tcPr>
            <w:tcW w:w="1701" w:type="dxa"/>
            <w:tcBorders>
              <w:top w:val="nil"/>
              <w:left w:val="nil"/>
              <w:bottom w:val="single" w:sz="4" w:space="0" w:color="auto"/>
              <w:right w:val="single" w:sz="4" w:space="0" w:color="auto"/>
            </w:tcBorders>
            <w:shd w:val="clear" w:color="auto" w:fill="auto"/>
            <w:noWrap/>
            <w:hideMark/>
          </w:tcPr>
          <w:p w14:paraId="38B094DC" w14:textId="5BB7FFDA" w:rsidR="0071610D" w:rsidRPr="00F93E4B" w:rsidDel="00915544" w:rsidRDefault="0071610D" w:rsidP="001E53AC">
            <w:pPr>
              <w:rPr>
                <w:del w:id="663" w:author="F" w:date="2019-04-12T14:41:00Z"/>
                <w:rFonts w:ascii="宋体" w:hAnsi="宋体" w:cs="Arial"/>
                <w:color w:val="000000"/>
                <w:sz w:val="20"/>
                <w:szCs w:val="20"/>
              </w:rPr>
            </w:pPr>
            <w:del w:id="664" w:author="F" w:date="2019-04-12T14:41:00Z">
              <w:r w:rsidRPr="00F93E4B" w:rsidDel="00915544">
                <w:rPr>
                  <w:rFonts w:ascii="宋体" w:hAnsi="宋体" w:cs="Arial"/>
                  <w:color w:val="000000"/>
                  <w:sz w:val="20"/>
                  <w:szCs w:val="20"/>
                </w:rPr>
                <w:delText>TransSource</w:delText>
              </w:r>
            </w:del>
          </w:p>
        </w:tc>
        <w:tc>
          <w:tcPr>
            <w:tcW w:w="1276" w:type="dxa"/>
            <w:gridSpan w:val="2"/>
            <w:tcBorders>
              <w:top w:val="nil"/>
              <w:left w:val="nil"/>
              <w:bottom w:val="single" w:sz="4" w:space="0" w:color="auto"/>
              <w:right w:val="single" w:sz="4" w:space="0" w:color="auto"/>
            </w:tcBorders>
            <w:shd w:val="clear" w:color="auto" w:fill="auto"/>
            <w:noWrap/>
            <w:hideMark/>
          </w:tcPr>
          <w:p w14:paraId="694B8F3D" w14:textId="59AAC072" w:rsidR="0071610D" w:rsidRPr="00F93E4B" w:rsidDel="00915544" w:rsidRDefault="0071610D" w:rsidP="001E53AC">
            <w:pPr>
              <w:rPr>
                <w:del w:id="665" w:author="F" w:date="2019-04-12T14:41:00Z"/>
                <w:rFonts w:ascii="宋体" w:hAnsi="宋体" w:cs="Arial"/>
                <w:color w:val="000000"/>
                <w:sz w:val="20"/>
                <w:szCs w:val="20"/>
              </w:rPr>
            </w:pPr>
            <w:del w:id="666" w:author="F" w:date="2019-04-12T14:41:00Z">
              <w:r w:rsidRPr="00F93E4B" w:rsidDel="00915544">
                <w:rPr>
                  <w:rFonts w:ascii="宋体" w:hAnsi="宋体" w:cs="Arial"/>
                  <w:color w:val="000000"/>
                  <w:sz w:val="20"/>
                  <w:szCs w:val="20"/>
                </w:rPr>
                <w:delText>交易来源</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2C316C4" w14:textId="20DBD8C6" w:rsidR="0071610D" w:rsidRPr="00F93E4B" w:rsidDel="00915544" w:rsidRDefault="0071610D" w:rsidP="001E53AC">
            <w:pPr>
              <w:jc w:val="center"/>
              <w:rPr>
                <w:del w:id="667" w:author="F" w:date="2019-04-12T14:41:00Z"/>
                <w:rFonts w:ascii="宋体" w:hAnsi="宋体" w:cs="Arial"/>
                <w:color w:val="9C0006"/>
                <w:sz w:val="20"/>
                <w:szCs w:val="20"/>
              </w:rPr>
            </w:pPr>
            <w:del w:id="668"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14D1D7D" w14:textId="099800F6" w:rsidR="0071610D" w:rsidRPr="00F93E4B" w:rsidDel="00915544" w:rsidRDefault="0071610D" w:rsidP="001E53AC">
            <w:pPr>
              <w:jc w:val="center"/>
              <w:rPr>
                <w:del w:id="669" w:author="F" w:date="2019-04-12T14:41:00Z"/>
                <w:rFonts w:ascii="宋体" w:hAnsi="宋体" w:cs="Arial"/>
                <w:color w:val="000000"/>
                <w:sz w:val="20"/>
                <w:szCs w:val="20"/>
              </w:rPr>
            </w:pPr>
            <w:del w:id="670"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66713EC4" w14:textId="18DAD527" w:rsidR="0071610D" w:rsidRPr="00F93E4B" w:rsidDel="00915544" w:rsidRDefault="0071610D" w:rsidP="001E53AC">
            <w:pPr>
              <w:jc w:val="center"/>
              <w:rPr>
                <w:del w:id="671" w:author="F" w:date="2019-04-12T14:41:00Z"/>
                <w:rFonts w:ascii="宋体" w:hAnsi="宋体" w:cs="Arial"/>
                <w:color w:val="000000"/>
                <w:sz w:val="20"/>
                <w:szCs w:val="20"/>
              </w:rPr>
            </w:pPr>
            <w:del w:id="672" w:author="F" w:date="2019-04-12T14:41:00Z">
              <w:r w:rsidRPr="00F93E4B" w:rsidDel="00915544">
                <w:rPr>
                  <w:rFonts w:ascii="宋体" w:hAnsi="宋体" w:cs="Arial"/>
                  <w:color w:val="000000"/>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2181D6CC" w14:textId="2EC4710E" w:rsidR="0071610D" w:rsidRPr="00F93E4B" w:rsidDel="00915544" w:rsidRDefault="0071610D" w:rsidP="001E53AC">
            <w:pPr>
              <w:rPr>
                <w:del w:id="673" w:author="F" w:date="2019-04-12T14:41:00Z"/>
                <w:rFonts w:ascii="宋体" w:hAnsi="宋体" w:cs="Arial"/>
                <w:color w:val="000000"/>
                <w:sz w:val="20"/>
                <w:szCs w:val="20"/>
              </w:rPr>
            </w:pPr>
            <w:del w:id="674" w:author="F" w:date="2019-04-12T14:41:00Z">
              <w:r w:rsidRPr="00F93E4B" w:rsidDel="00915544">
                <w:rPr>
                  <w:rFonts w:ascii="宋体" w:hAnsi="宋体" w:hint="eastAsia"/>
                </w:rPr>
                <w:delText>来源系统标识</w:delText>
              </w:r>
            </w:del>
          </w:p>
        </w:tc>
      </w:tr>
      <w:tr w:rsidR="0071610D" w:rsidRPr="00F93E4B" w:rsidDel="00915544" w14:paraId="48592B88" w14:textId="3116972A" w:rsidTr="001E53AC">
        <w:trPr>
          <w:trHeight w:val="255"/>
          <w:del w:id="675"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3C24CADA" w14:textId="08ED7A79" w:rsidR="0071610D" w:rsidRPr="00F93E4B" w:rsidDel="00915544" w:rsidRDefault="0071610D" w:rsidP="001E53AC">
            <w:pPr>
              <w:jc w:val="center"/>
              <w:rPr>
                <w:del w:id="676" w:author="F" w:date="2019-04-12T14:41:00Z"/>
                <w:rFonts w:ascii="宋体" w:hAnsi="宋体" w:cs="Arial"/>
                <w:sz w:val="20"/>
                <w:szCs w:val="20"/>
              </w:rPr>
            </w:pPr>
            <w:del w:id="677" w:author="F" w:date="2019-04-12T14:41:00Z">
              <w:r w:rsidRPr="00F93E4B" w:rsidDel="00915544">
                <w:rPr>
                  <w:rFonts w:ascii="宋体" w:hAnsi="宋体" w:cs="Arial"/>
                  <w:sz w:val="20"/>
                  <w:szCs w:val="20"/>
                </w:rPr>
                <w:delText>H2</w:delText>
              </w:r>
            </w:del>
          </w:p>
        </w:tc>
        <w:tc>
          <w:tcPr>
            <w:tcW w:w="1701" w:type="dxa"/>
            <w:tcBorders>
              <w:top w:val="nil"/>
              <w:left w:val="nil"/>
              <w:bottom w:val="single" w:sz="4" w:space="0" w:color="auto"/>
              <w:right w:val="single" w:sz="4" w:space="0" w:color="auto"/>
            </w:tcBorders>
            <w:shd w:val="clear" w:color="auto" w:fill="auto"/>
            <w:noWrap/>
            <w:hideMark/>
          </w:tcPr>
          <w:p w14:paraId="6A86DF17" w14:textId="63956915" w:rsidR="0071610D" w:rsidRPr="00F93E4B" w:rsidDel="00915544" w:rsidRDefault="0071610D" w:rsidP="001E53AC">
            <w:pPr>
              <w:rPr>
                <w:del w:id="678" w:author="F" w:date="2019-04-12T14:41:00Z"/>
                <w:rFonts w:ascii="宋体" w:hAnsi="宋体" w:cs="Arial"/>
                <w:color w:val="000000"/>
                <w:sz w:val="20"/>
                <w:szCs w:val="20"/>
              </w:rPr>
            </w:pPr>
            <w:del w:id="679" w:author="F" w:date="2019-04-12T14:41:00Z">
              <w:r w:rsidRPr="00F93E4B" w:rsidDel="00915544">
                <w:rPr>
                  <w:rFonts w:ascii="宋体" w:hAnsi="宋体" w:cs="Arial"/>
                  <w:color w:val="000000"/>
                  <w:sz w:val="20"/>
                  <w:szCs w:val="20"/>
                </w:rPr>
                <w:delText>TransCode</w:delText>
              </w:r>
            </w:del>
          </w:p>
        </w:tc>
        <w:tc>
          <w:tcPr>
            <w:tcW w:w="1276" w:type="dxa"/>
            <w:gridSpan w:val="2"/>
            <w:tcBorders>
              <w:top w:val="nil"/>
              <w:left w:val="nil"/>
              <w:bottom w:val="single" w:sz="4" w:space="0" w:color="auto"/>
              <w:right w:val="single" w:sz="4" w:space="0" w:color="auto"/>
            </w:tcBorders>
            <w:shd w:val="clear" w:color="auto" w:fill="auto"/>
            <w:noWrap/>
            <w:hideMark/>
          </w:tcPr>
          <w:p w14:paraId="532963A6" w14:textId="27B948F4" w:rsidR="0071610D" w:rsidRPr="00F93E4B" w:rsidDel="00915544" w:rsidRDefault="0071610D" w:rsidP="001E53AC">
            <w:pPr>
              <w:rPr>
                <w:del w:id="680" w:author="F" w:date="2019-04-12T14:41:00Z"/>
                <w:rFonts w:ascii="宋体" w:hAnsi="宋体" w:cs="Arial"/>
                <w:color w:val="000000"/>
                <w:sz w:val="20"/>
                <w:szCs w:val="20"/>
              </w:rPr>
            </w:pPr>
            <w:del w:id="681" w:author="F" w:date="2019-04-12T14:41:00Z">
              <w:r w:rsidRPr="00F93E4B" w:rsidDel="00915544">
                <w:rPr>
                  <w:rFonts w:ascii="宋体" w:hAnsi="宋体" w:cs="Arial"/>
                  <w:color w:val="000000"/>
                  <w:sz w:val="20"/>
                  <w:szCs w:val="20"/>
                </w:rPr>
                <w:delText>交易编码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5E0BF87" w14:textId="034557CF" w:rsidR="0071610D" w:rsidRPr="00F93E4B" w:rsidDel="00915544" w:rsidRDefault="0071610D" w:rsidP="001E53AC">
            <w:pPr>
              <w:jc w:val="center"/>
              <w:rPr>
                <w:del w:id="682" w:author="F" w:date="2019-04-12T14:41:00Z"/>
                <w:rFonts w:ascii="宋体" w:hAnsi="宋体" w:cs="Arial"/>
                <w:color w:val="9C0006"/>
                <w:sz w:val="20"/>
                <w:szCs w:val="20"/>
              </w:rPr>
            </w:pPr>
            <w:del w:id="683"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4A209148" w14:textId="23F09AEB" w:rsidR="0071610D" w:rsidRPr="00F93E4B" w:rsidDel="00915544" w:rsidRDefault="0071610D" w:rsidP="001E53AC">
            <w:pPr>
              <w:jc w:val="center"/>
              <w:rPr>
                <w:del w:id="684" w:author="F" w:date="2019-04-12T14:41:00Z"/>
                <w:rFonts w:ascii="宋体" w:hAnsi="宋体" w:cs="Arial"/>
                <w:color w:val="000000"/>
                <w:sz w:val="20"/>
                <w:szCs w:val="20"/>
              </w:rPr>
            </w:pPr>
            <w:del w:id="685"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E725F15" w14:textId="5C672EE7" w:rsidR="0071610D" w:rsidRPr="00F93E4B" w:rsidDel="00915544" w:rsidRDefault="0071610D" w:rsidP="001E53AC">
            <w:pPr>
              <w:jc w:val="center"/>
              <w:rPr>
                <w:del w:id="686" w:author="F" w:date="2019-04-12T14:41:00Z"/>
                <w:rFonts w:ascii="宋体" w:hAnsi="宋体" w:cs="Arial"/>
                <w:color w:val="000000"/>
                <w:sz w:val="20"/>
                <w:szCs w:val="20"/>
              </w:rPr>
            </w:pPr>
            <w:del w:id="687" w:author="F" w:date="2019-04-12T14:41:00Z">
              <w:r w:rsidRPr="00F93E4B" w:rsidDel="00915544">
                <w:rPr>
                  <w:rFonts w:ascii="宋体" w:hAnsi="宋体" w:cs="Arial"/>
                  <w:color w:val="000000"/>
                  <w:sz w:val="20"/>
                  <w:szCs w:val="20"/>
                </w:rPr>
                <w:delText>20</w:delText>
              </w:r>
            </w:del>
          </w:p>
        </w:tc>
        <w:tc>
          <w:tcPr>
            <w:tcW w:w="2177" w:type="dxa"/>
            <w:tcBorders>
              <w:top w:val="nil"/>
              <w:left w:val="nil"/>
              <w:bottom w:val="single" w:sz="4" w:space="0" w:color="auto"/>
              <w:right w:val="single" w:sz="4" w:space="0" w:color="auto"/>
            </w:tcBorders>
            <w:shd w:val="clear" w:color="auto" w:fill="auto"/>
            <w:noWrap/>
            <w:hideMark/>
          </w:tcPr>
          <w:p w14:paraId="64B67FFE" w14:textId="13C614BF" w:rsidR="0071610D" w:rsidRPr="00F93E4B" w:rsidDel="00915544" w:rsidRDefault="0071610D" w:rsidP="001E53AC">
            <w:pPr>
              <w:rPr>
                <w:del w:id="688" w:author="F" w:date="2019-04-12T14:41:00Z"/>
                <w:rFonts w:ascii="宋体" w:hAnsi="宋体" w:cs="Arial"/>
                <w:color w:val="000000"/>
                <w:sz w:val="20"/>
                <w:szCs w:val="20"/>
              </w:rPr>
            </w:pPr>
            <w:del w:id="689" w:author="F" w:date="2019-04-12T14:41:00Z">
              <w:r w:rsidRPr="00F93E4B" w:rsidDel="00915544">
                <w:rPr>
                  <w:rFonts w:ascii="宋体" w:hAnsi="宋体" w:cs="Arial" w:hint="eastAsia"/>
                  <w:color w:val="000000"/>
                  <w:sz w:val="20"/>
                  <w:szCs w:val="20"/>
                </w:rPr>
                <w:delText>5555</w:delText>
              </w:r>
            </w:del>
          </w:p>
        </w:tc>
      </w:tr>
      <w:tr w:rsidR="0071610D" w:rsidRPr="00F93E4B" w:rsidDel="00915544" w14:paraId="4685ED95" w14:textId="778AC2B3" w:rsidTr="001E53AC">
        <w:trPr>
          <w:trHeight w:val="255"/>
          <w:del w:id="690"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FE7EEB4" w14:textId="26EED0F5" w:rsidR="0071610D" w:rsidRPr="00F93E4B" w:rsidDel="00915544" w:rsidRDefault="0071610D" w:rsidP="001E53AC">
            <w:pPr>
              <w:jc w:val="center"/>
              <w:rPr>
                <w:del w:id="691" w:author="F" w:date="2019-04-12T14:41:00Z"/>
                <w:rFonts w:ascii="宋体" w:hAnsi="宋体" w:cs="Arial"/>
                <w:sz w:val="20"/>
                <w:szCs w:val="20"/>
              </w:rPr>
            </w:pPr>
            <w:del w:id="692" w:author="F" w:date="2019-04-12T14:41:00Z">
              <w:r w:rsidRPr="00F93E4B" w:rsidDel="00915544">
                <w:rPr>
                  <w:rFonts w:ascii="宋体" w:hAnsi="宋体" w:cs="Arial"/>
                  <w:sz w:val="20"/>
                  <w:szCs w:val="20"/>
                </w:rPr>
                <w:delText>H3</w:delText>
              </w:r>
            </w:del>
          </w:p>
        </w:tc>
        <w:tc>
          <w:tcPr>
            <w:tcW w:w="1701" w:type="dxa"/>
            <w:tcBorders>
              <w:top w:val="nil"/>
              <w:left w:val="nil"/>
              <w:bottom w:val="single" w:sz="4" w:space="0" w:color="auto"/>
              <w:right w:val="single" w:sz="4" w:space="0" w:color="auto"/>
            </w:tcBorders>
            <w:shd w:val="clear" w:color="auto" w:fill="auto"/>
            <w:noWrap/>
            <w:hideMark/>
          </w:tcPr>
          <w:p w14:paraId="1FBD3141" w14:textId="671BC199" w:rsidR="0071610D" w:rsidRPr="00F93E4B" w:rsidDel="00915544" w:rsidRDefault="0071610D" w:rsidP="001E53AC">
            <w:pPr>
              <w:rPr>
                <w:del w:id="693" w:author="F" w:date="2019-04-12T14:41:00Z"/>
                <w:rFonts w:ascii="宋体" w:hAnsi="宋体" w:cs="Arial"/>
                <w:color w:val="000000"/>
                <w:sz w:val="20"/>
                <w:szCs w:val="20"/>
              </w:rPr>
            </w:pPr>
            <w:del w:id="694" w:author="F" w:date="2019-04-12T14:41:00Z">
              <w:r w:rsidRPr="00F93E4B" w:rsidDel="00915544">
                <w:rPr>
                  <w:rFonts w:ascii="宋体" w:hAnsi="宋体" w:cs="Arial"/>
                  <w:color w:val="000000"/>
                  <w:sz w:val="20"/>
                  <w:szCs w:val="20"/>
                </w:rPr>
                <w:delText>TransDate</w:delText>
              </w:r>
            </w:del>
          </w:p>
        </w:tc>
        <w:tc>
          <w:tcPr>
            <w:tcW w:w="1276" w:type="dxa"/>
            <w:gridSpan w:val="2"/>
            <w:tcBorders>
              <w:top w:val="nil"/>
              <w:left w:val="nil"/>
              <w:bottom w:val="single" w:sz="4" w:space="0" w:color="auto"/>
              <w:right w:val="single" w:sz="4" w:space="0" w:color="auto"/>
            </w:tcBorders>
            <w:shd w:val="clear" w:color="auto" w:fill="auto"/>
            <w:noWrap/>
            <w:hideMark/>
          </w:tcPr>
          <w:p w14:paraId="3817577E" w14:textId="3ABF5472" w:rsidR="0071610D" w:rsidRPr="00F93E4B" w:rsidDel="00915544" w:rsidRDefault="0071610D" w:rsidP="001E53AC">
            <w:pPr>
              <w:rPr>
                <w:del w:id="695" w:author="F" w:date="2019-04-12T14:41:00Z"/>
                <w:rFonts w:ascii="宋体" w:hAnsi="宋体" w:cs="Arial"/>
                <w:color w:val="000000"/>
                <w:sz w:val="20"/>
                <w:szCs w:val="20"/>
              </w:rPr>
            </w:pPr>
            <w:del w:id="696" w:author="F" w:date="2019-04-12T14:41:00Z">
              <w:r w:rsidRPr="00F93E4B" w:rsidDel="00915544">
                <w:rPr>
                  <w:rFonts w:ascii="宋体" w:hAnsi="宋体" w:cs="Arial"/>
                  <w:color w:val="000000"/>
                  <w:sz w:val="20"/>
                  <w:szCs w:val="20"/>
                </w:rPr>
                <w:delText>交易日期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2843E2F" w14:textId="73D2B49A" w:rsidR="0071610D" w:rsidRPr="00F93E4B" w:rsidDel="00915544" w:rsidRDefault="0071610D" w:rsidP="001E53AC">
            <w:pPr>
              <w:jc w:val="center"/>
              <w:rPr>
                <w:del w:id="697" w:author="F" w:date="2019-04-12T14:41:00Z"/>
                <w:rFonts w:ascii="宋体" w:hAnsi="宋体" w:cs="Arial"/>
                <w:color w:val="9C0006"/>
                <w:sz w:val="20"/>
                <w:szCs w:val="20"/>
              </w:rPr>
            </w:pPr>
            <w:del w:id="698"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65280DE" w14:textId="1B2056A8" w:rsidR="0071610D" w:rsidRPr="00F93E4B" w:rsidDel="00915544" w:rsidRDefault="0071610D" w:rsidP="001E53AC">
            <w:pPr>
              <w:jc w:val="center"/>
              <w:rPr>
                <w:del w:id="699" w:author="F" w:date="2019-04-12T14:41:00Z"/>
                <w:rFonts w:ascii="宋体" w:hAnsi="宋体" w:cs="Arial"/>
                <w:color w:val="000000"/>
                <w:sz w:val="20"/>
                <w:szCs w:val="20"/>
              </w:rPr>
            </w:pPr>
            <w:del w:id="700" w:author="F" w:date="2019-04-12T14:41:00Z">
              <w:r w:rsidRPr="00F93E4B" w:rsidDel="00915544">
                <w:rPr>
                  <w:rFonts w:ascii="宋体" w:hAnsi="宋体" w:cs="Arial"/>
                  <w:color w:val="000000"/>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36269ECA" w14:textId="71A47D9D" w:rsidR="0071610D" w:rsidRPr="00F93E4B" w:rsidDel="00915544" w:rsidRDefault="0071610D" w:rsidP="001E53AC">
            <w:pPr>
              <w:jc w:val="center"/>
              <w:rPr>
                <w:del w:id="701" w:author="F" w:date="2019-04-12T14:41:00Z"/>
                <w:rFonts w:ascii="宋体" w:hAnsi="宋体" w:cs="Arial"/>
                <w:color w:val="000000"/>
                <w:sz w:val="20"/>
                <w:szCs w:val="20"/>
              </w:rPr>
            </w:pPr>
            <w:del w:id="702" w:author="F" w:date="2019-04-12T14:41:00Z">
              <w:r w:rsidRPr="00F93E4B" w:rsidDel="00915544">
                <w:rPr>
                  <w:rFonts w:ascii="宋体" w:hAnsi="宋体" w:cs="Arial"/>
                  <w:color w:val="000000"/>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02A67292" w14:textId="03CA00BB" w:rsidR="0071610D" w:rsidRPr="00F93E4B" w:rsidDel="00915544" w:rsidRDefault="0071610D" w:rsidP="001E53AC">
            <w:pPr>
              <w:rPr>
                <w:del w:id="703" w:author="F" w:date="2019-04-12T14:41:00Z"/>
                <w:rFonts w:ascii="宋体" w:hAnsi="宋体" w:cs="Arial"/>
                <w:color w:val="000000"/>
                <w:sz w:val="20"/>
                <w:szCs w:val="20"/>
              </w:rPr>
            </w:pPr>
            <w:del w:id="704" w:author="F" w:date="2019-04-12T14:41:00Z">
              <w:r w:rsidRPr="00F93E4B" w:rsidDel="00915544">
                <w:rPr>
                  <w:rFonts w:ascii="宋体" w:hAnsi="宋体" w:cs="Arial" w:hint="eastAsia"/>
                  <w:color w:val="000000"/>
                  <w:sz w:val="20"/>
                  <w:szCs w:val="20"/>
                </w:rPr>
                <w:delText>交易日期，格式是</w:delText>
              </w:r>
              <w:r w:rsidRPr="00F93E4B" w:rsidDel="00915544">
                <w:rPr>
                  <w:rFonts w:ascii="宋体" w:hAnsi="宋体" w:cs="Arial"/>
                  <w:color w:val="000000"/>
                  <w:sz w:val="20"/>
                  <w:szCs w:val="20"/>
                </w:rPr>
                <w:delText>yyyyMMdd</w:delText>
              </w:r>
            </w:del>
          </w:p>
        </w:tc>
      </w:tr>
      <w:tr w:rsidR="0071610D" w:rsidRPr="00F93E4B" w:rsidDel="00915544" w14:paraId="55193070" w14:textId="456E41C5" w:rsidTr="001E53AC">
        <w:trPr>
          <w:trHeight w:val="255"/>
          <w:del w:id="705"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AF83CDC" w14:textId="6914EFE8" w:rsidR="0071610D" w:rsidRPr="00F93E4B" w:rsidDel="00915544" w:rsidRDefault="0071610D" w:rsidP="001E53AC">
            <w:pPr>
              <w:jc w:val="center"/>
              <w:rPr>
                <w:del w:id="706" w:author="F" w:date="2019-04-12T14:41:00Z"/>
                <w:rFonts w:ascii="宋体" w:hAnsi="宋体" w:cs="Arial"/>
                <w:sz w:val="20"/>
                <w:szCs w:val="20"/>
              </w:rPr>
            </w:pPr>
            <w:del w:id="707" w:author="F" w:date="2019-04-12T14:41:00Z">
              <w:r w:rsidRPr="00F93E4B" w:rsidDel="00915544">
                <w:rPr>
                  <w:rFonts w:ascii="宋体" w:hAnsi="宋体" w:cs="Arial"/>
                  <w:sz w:val="20"/>
                  <w:szCs w:val="20"/>
                </w:rPr>
                <w:delText>H4</w:delText>
              </w:r>
            </w:del>
          </w:p>
        </w:tc>
        <w:tc>
          <w:tcPr>
            <w:tcW w:w="1701" w:type="dxa"/>
            <w:tcBorders>
              <w:top w:val="nil"/>
              <w:left w:val="nil"/>
              <w:bottom w:val="single" w:sz="4" w:space="0" w:color="auto"/>
              <w:right w:val="single" w:sz="4" w:space="0" w:color="auto"/>
            </w:tcBorders>
            <w:shd w:val="clear" w:color="auto" w:fill="auto"/>
            <w:noWrap/>
            <w:hideMark/>
          </w:tcPr>
          <w:p w14:paraId="4043723A" w14:textId="554411F5" w:rsidR="0071610D" w:rsidRPr="00F93E4B" w:rsidDel="00915544" w:rsidRDefault="0071610D" w:rsidP="001E53AC">
            <w:pPr>
              <w:rPr>
                <w:del w:id="708" w:author="F" w:date="2019-04-12T14:41:00Z"/>
                <w:rFonts w:ascii="宋体" w:hAnsi="宋体" w:cs="Arial"/>
                <w:color w:val="000000"/>
                <w:sz w:val="20"/>
                <w:szCs w:val="20"/>
              </w:rPr>
            </w:pPr>
            <w:del w:id="709" w:author="F" w:date="2019-04-12T14:41:00Z">
              <w:r w:rsidRPr="00F93E4B" w:rsidDel="00915544">
                <w:rPr>
                  <w:rFonts w:ascii="宋体" w:hAnsi="宋体" w:cs="Arial"/>
                  <w:color w:val="000000"/>
                  <w:sz w:val="20"/>
                  <w:szCs w:val="20"/>
                </w:rPr>
                <w:delText>TransTime</w:delText>
              </w:r>
            </w:del>
          </w:p>
        </w:tc>
        <w:tc>
          <w:tcPr>
            <w:tcW w:w="1276" w:type="dxa"/>
            <w:gridSpan w:val="2"/>
            <w:tcBorders>
              <w:top w:val="nil"/>
              <w:left w:val="nil"/>
              <w:bottom w:val="single" w:sz="4" w:space="0" w:color="auto"/>
              <w:right w:val="single" w:sz="4" w:space="0" w:color="auto"/>
            </w:tcBorders>
            <w:shd w:val="clear" w:color="auto" w:fill="auto"/>
            <w:noWrap/>
            <w:hideMark/>
          </w:tcPr>
          <w:p w14:paraId="7681FEA6" w14:textId="39E03564" w:rsidR="0071610D" w:rsidRPr="00F93E4B" w:rsidDel="00915544" w:rsidRDefault="0071610D" w:rsidP="001E53AC">
            <w:pPr>
              <w:rPr>
                <w:del w:id="710" w:author="F" w:date="2019-04-12T14:41:00Z"/>
                <w:rFonts w:ascii="宋体" w:hAnsi="宋体" w:cs="Arial"/>
                <w:color w:val="000000"/>
                <w:sz w:val="20"/>
                <w:szCs w:val="20"/>
              </w:rPr>
            </w:pPr>
            <w:del w:id="711" w:author="F" w:date="2019-04-12T14:41:00Z">
              <w:r w:rsidRPr="00F93E4B" w:rsidDel="00915544">
                <w:rPr>
                  <w:rFonts w:ascii="宋体" w:hAnsi="宋体" w:cs="Arial"/>
                  <w:color w:val="000000"/>
                  <w:sz w:val="20"/>
                  <w:szCs w:val="20"/>
                </w:rPr>
                <w:delText>交易时间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4130F80" w14:textId="1863C6B4" w:rsidR="0071610D" w:rsidRPr="00F93E4B" w:rsidDel="00915544" w:rsidRDefault="0071610D" w:rsidP="001E53AC">
            <w:pPr>
              <w:jc w:val="center"/>
              <w:rPr>
                <w:del w:id="712" w:author="F" w:date="2019-04-12T14:41:00Z"/>
                <w:rFonts w:ascii="宋体" w:hAnsi="宋体" w:cs="Arial"/>
                <w:color w:val="9C0006"/>
                <w:sz w:val="20"/>
                <w:szCs w:val="20"/>
              </w:rPr>
            </w:pPr>
            <w:del w:id="713"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A46A29B" w14:textId="6578EA42" w:rsidR="0071610D" w:rsidRPr="00F93E4B" w:rsidDel="00915544" w:rsidRDefault="0071610D" w:rsidP="001E53AC">
            <w:pPr>
              <w:jc w:val="center"/>
              <w:rPr>
                <w:del w:id="714" w:author="F" w:date="2019-04-12T14:41:00Z"/>
                <w:rFonts w:ascii="宋体" w:hAnsi="宋体" w:cs="Arial"/>
                <w:color w:val="000000"/>
                <w:sz w:val="20"/>
                <w:szCs w:val="20"/>
              </w:rPr>
            </w:pPr>
            <w:del w:id="715" w:author="F" w:date="2019-04-12T14:41:00Z">
              <w:r w:rsidRPr="00F93E4B" w:rsidDel="00915544">
                <w:rPr>
                  <w:rFonts w:ascii="宋体" w:hAnsi="宋体" w:cs="Arial"/>
                  <w:color w:val="000000"/>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22D8C696" w14:textId="5CA0FEE5" w:rsidR="0071610D" w:rsidRPr="00F93E4B" w:rsidDel="00915544" w:rsidRDefault="0071610D" w:rsidP="001E53AC">
            <w:pPr>
              <w:jc w:val="center"/>
              <w:rPr>
                <w:del w:id="716" w:author="F" w:date="2019-04-12T14:41:00Z"/>
                <w:rFonts w:ascii="宋体" w:hAnsi="宋体" w:cs="Arial"/>
                <w:color w:val="000000"/>
                <w:sz w:val="20"/>
                <w:szCs w:val="20"/>
              </w:rPr>
            </w:pPr>
            <w:del w:id="717" w:author="F" w:date="2019-04-12T14:41:00Z">
              <w:r w:rsidRPr="00F93E4B" w:rsidDel="00915544">
                <w:rPr>
                  <w:rFonts w:ascii="宋体" w:hAnsi="宋体" w:cs="Arial"/>
                  <w:color w:val="000000"/>
                  <w:sz w:val="20"/>
                  <w:szCs w:val="20"/>
                </w:rPr>
                <w:delText>6</w:delText>
              </w:r>
            </w:del>
          </w:p>
        </w:tc>
        <w:tc>
          <w:tcPr>
            <w:tcW w:w="2177" w:type="dxa"/>
            <w:tcBorders>
              <w:top w:val="nil"/>
              <w:left w:val="nil"/>
              <w:bottom w:val="single" w:sz="4" w:space="0" w:color="auto"/>
              <w:right w:val="single" w:sz="4" w:space="0" w:color="auto"/>
            </w:tcBorders>
            <w:shd w:val="clear" w:color="auto" w:fill="auto"/>
            <w:noWrap/>
            <w:hideMark/>
          </w:tcPr>
          <w:p w14:paraId="71473DC2" w14:textId="5A8F459B" w:rsidR="0071610D" w:rsidRPr="00F93E4B" w:rsidDel="00915544" w:rsidRDefault="0071610D" w:rsidP="001E53AC">
            <w:pPr>
              <w:rPr>
                <w:del w:id="718" w:author="F" w:date="2019-04-12T14:41:00Z"/>
                <w:rFonts w:ascii="宋体" w:hAnsi="宋体" w:cs="Arial"/>
                <w:color w:val="000000"/>
                <w:sz w:val="20"/>
                <w:szCs w:val="20"/>
              </w:rPr>
            </w:pPr>
            <w:del w:id="719" w:author="F" w:date="2019-04-12T14:41:00Z">
              <w:r w:rsidRPr="00F93E4B" w:rsidDel="00915544">
                <w:rPr>
                  <w:rFonts w:ascii="宋体" w:hAnsi="宋体" w:cs="Arial" w:hint="eastAsia"/>
                  <w:color w:val="000000"/>
                  <w:sz w:val="20"/>
                  <w:szCs w:val="20"/>
                </w:rPr>
                <w:delText>交易时间，格式是</w:delText>
              </w:r>
              <w:r w:rsidRPr="00F93E4B" w:rsidDel="00915544">
                <w:rPr>
                  <w:rFonts w:ascii="宋体" w:hAnsi="宋体" w:cs="Arial"/>
                  <w:color w:val="000000"/>
                  <w:sz w:val="20"/>
                  <w:szCs w:val="20"/>
                </w:rPr>
                <w:delText>HH24miss</w:delText>
              </w:r>
            </w:del>
          </w:p>
        </w:tc>
      </w:tr>
      <w:tr w:rsidR="0071610D" w:rsidRPr="00F93E4B" w:rsidDel="00915544" w14:paraId="01A98DFF" w14:textId="58100A74" w:rsidTr="001E53AC">
        <w:trPr>
          <w:trHeight w:val="255"/>
          <w:del w:id="720"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4264275B" w14:textId="2D28C7F2" w:rsidR="0071610D" w:rsidRPr="00F93E4B" w:rsidDel="00915544" w:rsidRDefault="0071610D" w:rsidP="001E53AC">
            <w:pPr>
              <w:jc w:val="center"/>
              <w:rPr>
                <w:del w:id="721" w:author="F" w:date="2019-04-12T14:41:00Z"/>
                <w:rFonts w:ascii="宋体" w:hAnsi="宋体" w:cs="Arial"/>
                <w:sz w:val="20"/>
                <w:szCs w:val="20"/>
              </w:rPr>
            </w:pPr>
            <w:del w:id="722" w:author="F" w:date="2019-04-12T14:41:00Z">
              <w:r w:rsidRPr="00F93E4B" w:rsidDel="00915544">
                <w:rPr>
                  <w:rFonts w:ascii="宋体" w:hAnsi="宋体" w:cs="Arial"/>
                  <w:sz w:val="20"/>
                  <w:szCs w:val="20"/>
                </w:rPr>
                <w:delText>H5</w:delText>
              </w:r>
            </w:del>
          </w:p>
        </w:tc>
        <w:tc>
          <w:tcPr>
            <w:tcW w:w="1701" w:type="dxa"/>
            <w:tcBorders>
              <w:top w:val="nil"/>
              <w:left w:val="nil"/>
              <w:bottom w:val="single" w:sz="4" w:space="0" w:color="auto"/>
              <w:right w:val="single" w:sz="4" w:space="0" w:color="auto"/>
            </w:tcBorders>
            <w:shd w:val="clear" w:color="auto" w:fill="auto"/>
            <w:noWrap/>
            <w:hideMark/>
          </w:tcPr>
          <w:p w14:paraId="1746B2C4" w14:textId="4BF44BAD" w:rsidR="0071610D" w:rsidRPr="00F93E4B" w:rsidDel="00915544" w:rsidRDefault="0071610D" w:rsidP="001E53AC">
            <w:pPr>
              <w:rPr>
                <w:del w:id="723" w:author="F" w:date="2019-04-12T14:41:00Z"/>
                <w:rFonts w:ascii="宋体" w:hAnsi="宋体" w:cs="Arial"/>
                <w:color w:val="000000"/>
                <w:sz w:val="20"/>
                <w:szCs w:val="20"/>
              </w:rPr>
            </w:pPr>
            <w:del w:id="724" w:author="F" w:date="2019-04-12T14:41:00Z">
              <w:r w:rsidRPr="00F93E4B" w:rsidDel="00915544">
                <w:rPr>
                  <w:rFonts w:ascii="宋体" w:hAnsi="宋体" w:cs="Arial"/>
                  <w:color w:val="000000"/>
                  <w:sz w:val="20"/>
                  <w:szCs w:val="20"/>
                </w:rPr>
                <w:delText>TransSeq</w:delText>
              </w:r>
            </w:del>
          </w:p>
        </w:tc>
        <w:tc>
          <w:tcPr>
            <w:tcW w:w="1276" w:type="dxa"/>
            <w:gridSpan w:val="2"/>
            <w:tcBorders>
              <w:top w:val="nil"/>
              <w:left w:val="nil"/>
              <w:bottom w:val="single" w:sz="4" w:space="0" w:color="auto"/>
              <w:right w:val="single" w:sz="4" w:space="0" w:color="auto"/>
            </w:tcBorders>
            <w:shd w:val="clear" w:color="auto" w:fill="auto"/>
            <w:noWrap/>
            <w:hideMark/>
          </w:tcPr>
          <w:p w14:paraId="0E44C17A" w14:textId="2F7843F6" w:rsidR="0071610D" w:rsidRPr="00F93E4B" w:rsidDel="00915544" w:rsidRDefault="0071610D" w:rsidP="001E53AC">
            <w:pPr>
              <w:rPr>
                <w:del w:id="725" w:author="F" w:date="2019-04-12T14:41:00Z"/>
                <w:rFonts w:ascii="宋体" w:hAnsi="宋体" w:cs="Arial"/>
                <w:color w:val="000000"/>
                <w:sz w:val="20"/>
                <w:szCs w:val="20"/>
              </w:rPr>
            </w:pPr>
            <w:del w:id="726" w:author="F" w:date="2019-04-12T14:41:00Z">
              <w:r w:rsidRPr="00F93E4B" w:rsidDel="00915544">
                <w:rPr>
                  <w:rFonts w:ascii="宋体" w:hAnsi="宋体" w:cs="Arial"/>
                  <w:color w:val="000000"/>
                  <w:sz w:val="20"/>
                  <w:szCs w:val="20"/>
                </w:rPr>
                <w:delText>交易流水号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EBF289A" w14:textId="667FF7F6" w:rsidR="0071610D" w:rsidRPr="00F93E4B" w:rsidDel="00915544" w:rsidRDefault="0071610D" w:rsidP="001E53AC">
            <w:pPr>
              <w:jc w:val="center"/>
              <w:rPr>
                <w:del w:id="727" w:author="F" w:date="2019-04-12T14:41:00Z"/>
                <w:rFonts w:ascii="宋体" w:hAnsi="宋体" w:cs="Arial"/>
                <w:color w:val="9C0006"/>
                <w:sz w:val="20"/>
                <w:szCs w:val="20"/>
              </w:rPr>
            </w:pPr>
            <w:del w:id="728"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685A07F" w14:textId="1E8EB9F9" w:rsidR="0071610D" w:rsidRPr="00F93E4B" w:rsidDel="00915544" w:rsidRDefault="0071610D" w:rsidP="001E53AC">
            <w:pPr>
              <w:jc w:val="center"/>
              <w:rPr>
                <w:del w:id="729" w:author="F" w:date="2019-04-12T14:41:00Z"/>
                <w:rFonts w:ascii="宋体" w:hAnsi="宋体" w:cs="Arial"/>
                <w:color w:val="000000"/>
                <w:sz w:val="20"/>
                <w:szCs w:val="20"/>
              </w:rPr>
            </w:pPr>
            <w:del w:id="730" w:author="F" w:date="2019-04-12T14:41:00Z">
              <w:r w:rsidRPr="00F93E4B" w:rsidDel="00915544">
                <w:rPr>
                  <w:rFonts w:ascii="宋体" w:hAnsi="宋体" w:cs="Arial"/>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F6AE80D" w14:textId="50434E86" w:rsidR="0071610D" w:rsidRPr="00F93E4B" w:rsidDel="00915544" w:rsidRDefault="0071610D" w:rsidP="001E53AC">
            <w:pPr>
              <w:jc w:val="center"/>
              <w:rPr>
                <w:del w:id="731" w:author="F" w:date="2019-04-12T14:41:00Z"/>
                <w:rFonts w:ascii="宋体" w:hAnsi="宋体" w:cs="Arial"/>
                <w:color w:val="000000"/>
                <w:sz w:val="20"/>
                <w:szCs w:val="20"/>
              </w:rPr>
            </w:pPr>
            <w:del w:id="732" w:author="F" w:date="2019-04-12T14:41:00Z">
              <w:r w:rsidRPr="00F93E4B" w:rsidDel="00915544">
                <w:rPr>
                  <w:rFonts w:ascii="宋体" w:hAnsi="宋体" w:cs="Arial"/>
                  <w:color w:val="000000"/>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5355123D" w14:textId="76B9FC46" w:rsidR="0071610D" w:rsidRPr="00F93E4B" w:rsidDel="00915544" w:rsidRDefault="0071610D" w:rsidP="001E53AC">
            <w:pPr>
              <w:rPr>
                <w:del w:id="733" w:author="F" w:date="2019-04-12T14:41:00Z"/>
                <w:rFonts w:ascii="宋体" w:hAnsi="宋体" w:cs="Arial"/>
                <w:color w:val="000000"/>
                <w:sz w:val="20"/>
                <w:szCs w:val="20"/>
              </w:rPr>
            </w:pPr>
            <w:del w:id="734" w:author="F" w:date="2019-04-12T14:41:00Z">
              <w:r w:rsidRPr="00F93E4B" w:rsidDel="00915544">
                <w:rPr>
                  <w:rFonts w:ascii="宋体" w:hAnsi="宋体" w:cs="Arial" w:hint="eastAsia"/>
                  <w:color w:val="000000"/>
                  <w:sz w:val="20"/>
                  <w:szCs w:val="20"/>
                </w:rPr>
                <w:delText>时间戳，格式是</w:delText>
              </w:r>
              <w:r w:rsidRPr="00F93E4B" w:rsidDel="00915544">
                <w:rPr>
                  <w:rFonts w:ascii="宋体" w:hAnsi="宋体" w:cs="Arial"/>
                  <w:color w:val="000000"/>
                  <w:sz w:val="20"/>
                  <w:szCs w:val="20"/>
                </w:rPr>
                <w:delText>yyyymmddhh24missff4</w:delText>
              </w:r>
            </w:del>
          </w:p>
        </w:tc>
      </w:tr>
      <w:tr w:rsidR="0071610D" w:rsidRPr="00F93E4B" w:rsidDel="00915544" w14:paraId="3B596C21" w14:textId="7E13FB28" w:rsidTr="001E53AC">
        <w:trPr>
          <w:trHeight w:val="240"/>
          <w:del w:id="735"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60B92F53" w14:textId="1F5E41EE" w:rsidR="0071610D" w:rsidRPr="00F93E4B" w:rsidDel="00915544" w:rsidRDefault="0071610D" w:rsidP="001E53AC">
            <w:pPr>
              <w:rPr>
                <w:del w:id="736" w:author="F" w:date="2019-04-12T14:41:00Z"/>
                <w:rFonts w:ascii="宋体" w:hAnsi="宋体" w:cs="宋体"/>
                <w:b/>
                <w:bCs/>
                <w:color w:val="000000"/>
                <w:sz w:val="20"/>
                <w:szCs w:val="20"/>
              </w:rPr>
            </w:pPr>
            <w:del w:id="737" w:author="F" w:date="2019-04-12T14:41:00Z">
              <w:r w:rsidRPr="00F93E4B" w:rsidDel="00915544">
                <w:rPr>
                  <w:rFonts w:ascii="宋体" w:hAnsi="宋体" w:cs="宋体" w:hint="eastAsia"/>
                  <w:b/>
                  <w:bCs/>
                  <w:color w:val="000000"/>
                  <w:sz w:val="20"/>
                  <w:szCs w:val="20"/>
                </w:rPr>
                <w:delText>I</w:delText>
              </w:r>
              <w:r w:rsidRPr="00F93E4B" w:rsidDel="00915544">
                <w:rPr>
                  <w:rFonts w:ascii="宋体" w:hAnsi="宋体" w:cs="宋体"/>
                  <w:b/>
                  <w:bCs/>
                  <w:color w:val="000000"/>
                  <w:sz w:val="20"/>
                  <w:szCs w:val="20"/>
                </w:rPr>
                <w:delText>N</w:delText>
              </w:r>
            </w:del>
          </w:p>
        </w:tc>
      </w:tr>
      <w:tr w:rsidR="0071610D" w:rsidRPr="00F93E4B" w:rsidDel="00915544" w14:paraId="53AE3C90" w14:textId="7AC7CD02" w:rsidTr="001E53AC">
        <w:trPr>
          <w:trHeight w:val="255"/>
          <w:del w:id="738"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095FF48" w14:textId="47AB010F" w:rsidR="0071610D" w:rsidRPr="00F93E4B" w:rsidDel="00915544" w:rsidRDefault="0071610D" w:rsidP="001E53AC">
            <w:pPr>
              <w:jc w:val="center"/>
              <w:rPr>
                <w:del w:id="739" w:author="F" w:date="2019-04-12T14:41:00Z"/>
                <w:rFonts w:ascii="宋体" w:hAnsi="宋体" w:cs="Arial"/>
                <w:sz w:val="20"/>
                <w:szCs w:val="20"/>
              </w:rPr>
            </w:pPr>
            <w:del w:id="740" w:author="F" w:date="2019-04-12T14:41:00Z">
              <w:r w:rsidRPr="00F93E4B" w:rsidDel="00915544">
                <w:rPr>
                  <w:rFonts w:ascii="宋体" w:hAnsi="宋体" w:cs="Arial"/>
                  <w:sz w:val="20"/>
                  <w:szCs w:val="20"/>
                </w:rPr>
                <w:delText>D1</w:delText>
              </w:r>
            </w:del>
          </w:p>
        </w:tc>
        <w:tc>
          <w:tcPr>
            <w:tcW w:w="1701" w:type="dxa"/>
            <w:tcBorders>
              <w:top w:val="nil"/>
              <w:left w:val="nil"/>
              <w:bottom w:val="single" w:sz="4" w:space="0" w:color="auto"/>
              <w:right w:val="single" w:sz="4" w:space="0" w:color="auto"/>
            </w:tcBorders>
            <w:shd w:val="clear" w:color="auto" w:fill="auto"/>
            <w:noWrap/>
            <w:hideMark/>
          </w:tcPr>
          <w:p w14:paraId="456F706E" w14:textId="70C3ACA1" w:rsidR="0071610D" w:rsidRPr="00F93E4B" w:rsidDel="00915544" w:rsidRDefault="0071610D" w:rsidP="001E53AC">
            <w:pPr>
              <w:rPr>
                <w:del w:id="741" w:author="F" w:date="2019-04-12T14:41:00Z"/>
                <w:rFonts w:ascii="宋体" w:hAnsi="宋体" w:cs="Arial"/>
                <w:sz w:val="20"/>
                <w:szCs w:val="20"/>
              </w:rPr>
            </w:pPr>
            <w:del w:id="742" w:author="F" w:date="2019-04-12T14:41:00Z">
              <w:r w:rsidRPr="00F93E4B" w:rsidDel="00915544">
                <w:rPr>
                  <w:rFonts w:ascii="宋体" w:hAnsi="宋体" w:cs="Arial" w:hint="eastAsia"/>
                  <w:sz w:val="20"/>
                  <w:szCs w:val="20"/>
                </w:rPr>
                <w:delText>BgnDate</w:delText>
              </w:r>
            </w:del>
          </w:p>
        </w:tc>
        <w:tc>
          <w:tcPr>
            <w:tcW w:w="1250" w:type="dxa"/>
            <w:tcBorders>
              <w:top w:val="nil"/>
              <w:left w:val="nil"/>
              <w:bottom w:val="single" w:sz="4" w:space="0" w:color="auto"/>
              <w:right w:val="single" w:sz="4" w:space="0" w:color="auto"/>
            </w:tcBorders>
            <w:shd w:val="clear" w:color="auto" w:fill="auto"/>
            <w:noWrap/>
            <w:hideMark/>
          </w:tcPr>
          <w:p w14:paraId="5F390ECA" w14:textId="4E38A1AA" w:rsidR="0071610D" w:rsidRPr="00F93E4B" w:rsidDel="00915544" w:rsidRDefault="0071610D" w:rsidP="001E53AC">
            <w:pPr>
              <w:rPr>
                <w:del w:id="743" w:author="F" w:date="2019-04-12T14:41:00Z"/>
                <w:rFonts w:ascii="宋体" w:hAnsi="宋体" w:cs="Arial"/>
                <w:sz w:val="20"/>
                <w:szCs w:val="20"/>
              </w:rPr>
            </w:pPr>
            <w:del w:id="744" w:author="F" w:date="2019-04-12T14:41:00Z">
              <w:r w:rsidRPr="00F93E4B" w:rsidDel="00915544">
                <w:rPr>
                  <w:rFonts w:ascii="宋体" w:hAnsi="宋体" w:cs="Arial" w:hint="eastAsia"/>
                  <w:sz w:val="20"/>
                  <w:szCs w:val="20"/>
                </w:rPr>
                <w:delText>开始日期</w:delText>
              </w:r>
            </w:del>
          </w:p>
        </w:tc>
        <w:tc>
          <w:tcPr>
            <w:tcW w:w="1160" w:type="dxa"/>
            <w:gridSpan w:val="2"/>
            <w:tcBorders>
              <w:top w:val="single" w:sz="4" w:space="0" w:color="auto"/>
              <w:left w:val="single" w:sz="4" w:space="0" w:color="auto"/>
              <w:bottom w:val="single" w:sz="4" w:space="0" w:color="auto"/>
              <w:right w:val="single" w:sz="4" w:space="0" w:color="auto"/>
            </w:tcBorders>
            <w:shd w:val="clear" w:color="000000" w:fill="FFC7CE"/>
            <w:noWrap/>
            <w:hideMark/>
          </w:tcPr>
          <w:p w14:paraId="2AF94BA1" w14:textId="027E5AB2" w:rsidR="0071610D" w:rsidRPr="00F93E4B" w:rsidDel="00915544" w:rsidRDefault="0071610D" w:rsidP="001E53AC">
            <w:pPr>
              <w:jc w:val="center"/>
              <w:rPr>
                <w:del w:id="745" w:author="F" w:date="2019-04-12T14:41:00Z"/>
                <w:rFonts w:ascii="宋体" w:hAnsi="宋体" w:cs="Arial"/>
                <w:color w:val="9C0006"/>
                <w:sz w:val="20"/>
                <w:szCs w:val="20"/>
              </w:rPr>
            </w:pPr>
            <w:del w:id="746"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8D716B6" w14:textId="33C286B4" w:rsidR="0071610D" w:rsidRPr="00F93E4B" w:rsidDel="00915544" w:rsidRDefault="0071610D" w:rsidP="001E53AC">
            <w:pPr>
              <w:jc w:val="center"/>
              <w:rPr>
                <w:del w:id="747" w:author="F" w:date="2019-04-12T14:41:00Z"/>
                <w:rFonts w:ascii="宋体" w:hAnsi="宋体" w:cs="Arial"/>
                <w:sz w:val="20"/>
                <w:szCs w:val="20"/>
              </w:rPr>
            </w:pPr>
            <w:del w:id="748"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E8F18F0" w14:textId="19D3C547" w:rsidR="0071610D" w:rsidRPr="00F93E4B" w:rsidDel="00915544" w:rsidRDefault="0071610D" w:rsidP="001E53AC">
            <w:pPr>
              <w:jc w:val="center"/>
              <w:rPr>
                <w:del w:id="749" w:author="F" w:date="2019-04-12T14:41:00Z"/>
                <w:rFonts w:ascii="宋体" w:hAnsi="宋体" w:cs="Arial"/>
                <w:sz w:val="20"/>
                <w:szCs w:val="20"/>
              </w:rPr>
            </w:pPr>
            <w:del w:id="750"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42BC7A57" w14:textId="037D58E4" w:rsidR="0071610D" w:rsidRPr="00F93E4B" w:rsidDel="00915544" w:rsidRDefault="0071610D" w:rsidP="001E53AC">
            <w:pPr>
              <w:rPr>
                <w:del w:id="751" w:author="F" w:date="2019-04-12T14:41:00Z"/>
                <w:rFonts w:ascii="宋体" w:hAnsi="宋体" w:cs="宋体"/>
                <w:sz w:val="20"/>
                <w:szCs w:val="20"/>
              </w:rPr>
            </w:pPr>
            <w:del w:id="752" w:author="F" w:date="2019-04-12T14:41:00Z">
              <w:r w:rsidRPr="00F93E4B" w:rsidDel="00915544">
                <w:rPr>
                  <w:rFonts w:ascii="宋体" w:hAnsi="宋体" w:cs="宋体" w:hint="eastAsia"/>
                  <w:sz w:val="20"/>
                  <w:szCs w:val="20"/>
                </w:rPr>
                <w:delText>yyyyMMdd</w:delText>
              </w:r>
            </w:del>
          </w:p>
        </w:tc>
      </w:tr>
      <w:tr w:rsidR="0071610D" w:rsidRPr="00F93E4B" w:rsidDel="00915544" w14:paraId="78CDD7E9" w14:textId="5A60D6D1" w:rsidTr="001E53AC">
        <w:trPr>
          <w:trHeight w:val="255"/>
          <w:del w:id="753"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5E563BCC" w14:textId="460A1BD3" w:rsidR="0071610D" w:rsidRPr="00F93E4B" w:rsidDel="00915544" w:rsidRDefault="0071610D" w:rsidP="001E53AC">
            <w:pPr>
              <w:jc w:val="center"/>
              <w:rPr>
                <w:del w:id="754" w:author="F" w:date="2019-04-12T14:41:00Z"/>
                <w:rFonts w:ascii="宋体" w:hAnsi="宋体" w:cs="Arial"/>
                <w:sz w:val="20"/>
                <w:szCs w:val="20"/>
              </w:rPr>
            </w:pPr>
            <w:del w:id="755" w:author="F" w:date="2019-04-12T14:41:00Z">
              <w:r w:rsidRPr="00F93E4B" w:rsidDel="00915544">
                <w:rPr>
                  <w:rFonts w:ascii="宋体" w:hAnsi="宋体" w:cs="Arial"/>
                  <w:sz w:val="20"/>
                  <w:szCs w:val="20"/>
                </w:rPr>
                <w:delText>D2</w:delText>
              </w:r>
            </w:del>
          </w:p>
        </w:tc>
        <w:tc>
          <w:tcPr>
            <w:tcW w:w="1701" w:type="dxa"/>
            <w:tcBorders>
              <w:top w:val="nil"/>
              <w:left w:val="nil"/>
              <w:bottom w:val="single" w:sz="4" w:space="0" w:color="auto"/>
              <w:right w:val="single" w:sz="4" w:space="0" w:color="auto"/>
            </w:tcBorders>
            <w:shd w:val="clear" w:color="auto" w:fill="auto"/>
            <w:noWrap/>
            <w:hideMark/>
          </w:tcPr>
          <w:p w14:paraId="2D40F8FF" w14:textId="2C182868" w:rsidR="0071610D" w:rsidRPr="00F93E4B" w:rsidDel="00915544" w:rsidRDefault="0071610D" w:rsidP="001E53AC">
            <w:pPr>
              <w:rPr>
                <w:del w:id="756" w:author="F" w:date="2019-04-12T14:41:00Z"/>
                <w:rFonts w:ascii="宋体" w:hAnsi="宋体" w:cs="Arial"/>
                <w:sz w:val="20"/>
                <w:szCs w:val="20"/>
              </w:rPr>
            </w:pPr>
            <w:del w:id="757" w:author="F" w:date="2019-04-12T14:41:00Z">
              <w:r w:rsidRPr="00F93E4B" w:rsidDel="00915544">
                <w:rPr>
                  <w:rFonts w:ascii="宋体" w:hAnsi="宋体" w:cs="Arial" w:hint="eastAsia"/>
                  <w:sz w:val="20"/>
                  <w:szCs w:val="20"/>
                </w:rPr>
                <w:delText>EndDate</w:delText>
              </w:r>
            </w:del>
          </w:p>
        </w:tc>
        <w:tc>
          <w:tcPr>
            <w:tcW w:w="1250" w:type="dxa"/>
            <w:tcBorders>
              <w:top w:val="nil"/>
              <w:left w:val="nil"/>
              <w:bottom w:val="single" w:sz="4" w:space="0" w:color="auto"/>
              <w:right w:val="single" w:sz="4" w:space="0" w:color="auto"/>
            </w:tcBorders>
            <w:shd w:val="clear" w:color="auto" w:fill="auto"/>
            <w:noWrap/>
            <w:hideMark/>
          </w:tcPr>
          <w:p w14:paraId="309D1A17" w14:textId="7530F172" w:rsidR="0071610D" w:rsidRPr="00F93E4B" w:rsidDel="00915544" w:rsidRDefault="0071610D" w:rsidP="001E53AC">
            <w:pPr>
              <w:rPr>
                <w:del w:id="758" w:author="F" w:date="2019-04-12T14:41:00Z"/>
                <w:rFonts w:ascii="宋体" w:hAnsi="宋体" w:cs="Arial"/>
                <w:sz w:val="20"/>
                <w:szCs w:val="20"/>
              </w:rPr>
            </w:pPr>
            <w:del w:id="759" w:author="F" w:date="2019-04-12T14:41:00Z">
              <w:r w:rsidRPr="00F93E4B" w:rsidDel="00915544">
                <w:rPr>
                  <w:rFonts w:ascii="宋体" w:hAnsi="宋体" w:cs="Arial" w:hint="eastAsia"/>
                  <w:sz w:val="20"/>
                  <w:szCs w:val="20"/>
                </w:rPr>
                <w:delText>结束日期</w:delText>
              </w:r>
            </w:del>
          </w:p>
        </w:tc>
        <w:tc>
          <w:tcPr>
            <w:tcW w:w="1160" w:type="dxa"/>
            <w:gridSpan w:val="2"/>
            <w:tcBorders>
              <w:top w:val="single" w:sz="4" w:space="0" w:color="auto"/>
              <w:left w:val="single" w:sz="4" w:space="0" w:color="auto"/>
              <w:bottom w:val="single" w:sz="4" w:space="0" w:color="auto"/>
              <w:right w:val="single" w:sz="4" w:space="0" w:color="auto"/>
            </w:tcBorders>
            <w:shd w:val="clear" w:color="auto" w:fill="FFFFFF"/>
            <w:noWrap/>
            <w:hideMark/>
          </w:tcPr>
          <w:p w14:paraId="15FEBAD3" w14:textId="5ED28D01" w:rsidR="0071610D" w:rsidRPr="00F93E4B" w:rsidDel="00915544" w:rsidRDefault="0071610D" w:rsidP="001E53AC">
            <w:pPr>
              <w:jc w:val="center"/>
              <w:rPr>
                <w:del w:id="760" w:author="F" w:date="2019-04-12T14:41:00Z"/>
                <w:rFonts w:ascii="宋体" w:hAnsi="宋体" w:cs="宋体"/>
                <w:color w:val="9C0006"/>
                <w:sz w:val="20"/>
                <w:szCs w:val="20"/>
              </w:rPr>
            </w:pPr>
            <w:del w:id="761"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FFFFFF"/>
            <w:noWrap/>
            <w:hideMark/>
          </w:tcPr>
          <w:p w14:paraId="6851FBA7" w14:textId="79C09D50" w:rsidR="0071610D" w:rsidRPr="00F93E4B" w:rsidDel="00915544" w:rsidRDefault="0071610D" w:rsidP="001E53AC">
            <w:pPr>
              <w:jc w:val="center"/>
              <w:rPr>
                <w:del w:id="762" w:author="F" w:date="2019-04-12T14:41:00Z"/>
                <w:rFonts w:ascii="宋体" w:hAnsi="宋体" w:cs="宋体"/>
                <w:sz w:val="20"/>
                <w:szCs w:val="20"/>
              </w:rPr>
            </w:pPr>
            <w:del w:id="763"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C302F0E" w14:textId="15818B9C" w:rsidR="0071610D" w:rsidRPr="00F93E4B" w:rsidDel="00915544" w:rsidRDefault="0071610D" w:rsidP="001E53AC">
            <w:pPr>
              <w:jc w:val="center"/>
              <w:rPr>
                <w:del w:id="764" w:author="F" w:date="2019-04-12T14:41:00Z"/>
                <w:rFonts w:ascii="宋体" w:hAnsi="宋体" w:cs="宋体"/>
                <w:sz w:val="20"/>
                <w:szCs w:val="20"/>
              </w:rPr>
            </w:pPr>
            <w:del w:id="765" w:author="F" w:date="2019-04-12T14:41:00Z">
              <w:r w:rsidRPr="00F93E4B" w:rsidDel="00915544">
                <w:rPr>
                  <w:rFonts w:ascii="宋体" w:hAnsi="宋体" w:cs="宋体" w:hint="eastAsia"/>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4F89E974" w14:textId="11ADFA1D" w:rsidR="0071610D" w:rsidRPr="00F93E4B" w:rsidDel="00915544" w:rsidRDefault="0071610D" w:rsidP="001E53AC">
            <w:pPr>
              <w:rPr>
                <w:del w:id="766" w:author="F" w:date="2019-04-12T14:41:00Z"/>
                <w:rFonts w:ascii="宋体" w:hAnsi="宋体" w:cs="宋体"/>
                <w:sz w:val="20"/>
                <w:szCs w:val="20"/>
              </w:rPr>
            </w:pPr>
            <w:del w:id="767" w:author="F" w:date="2019-04-12T14:41:00Z">
              <w:r w:rsidRPr="00F93E4B" w:rsidDel="00915544">
                <w:rPr>
                  <w:rFonts w:ascii="宋体" w:hAnsi="宋体" w:cs="宋体" w:hint="eastAsia"/>
                  <w:sz w:val="20"/>
                  <w:szCs w:val="20"/>
                </w:rPr>
                <w:delText>yyyyMMdd</w:delText>
              </w:r>
            </w:del>
          </w:p>
        </w:tc>
      </w:tr>
      <w:tr w:rsidR="0071610D" w:rsidRPr="00F93E4B" w:rsidDel="00915544" w14:paraId="30C82CE6" w14:textId="6AFCDB25" w:rsidTr="001E53AC">
        <w:trPr>
          <w:trHeight w:val="225"/>
          <w:del w:id="768" w:author="F" w:date="2019-04-12T14:41:00Z"/>
        </w:trPr>
        <w:tc>
          <w:tcPr>
            <w:tcW w:w="582" w:type="dxa"/>
            <w:tcBorders>
              <w:top w:val="nil"/>
              <w:left w:val="single" w:sz="4" w:space="0" w:color="auto"/>
              <w:bottom w:val="single" w:sz="4" w:space="0" w:color="auto"/>
              <w:right w:val="nil"/>
            </w:tcBorders>
            <w:shd w:val="clear" w:color="000000" w:fill="D9D9D9"/>
            <w:noWrap/>
            <w:hideMark/>
          </w:tcPr>
          <w:p w14:paraId="0BE0FE82" w14:textId="28A05EBA" w:rsidR="0071610D" w:rsidRPr="00F93E4B" w:rsidDel="00915544" w:rsidRDefault="0071610D" w:rsidP="001E53AC">
            <w:pPr>
              <w:jc w:val="center"/>
              <w:rPr>
                <w:del w:id="769" w:author="F" w:date="2019-04-12T14:41:00Z"/>
                <w:rFonts w:ascii="宋体" w:hAnsi="宋体" w:cs="Arial"/>
                <w:sz w:val="16"/>
                <w:szCs w:val="16"/>
              </w:rPr>
            </w:pPr>
            <w:del w:id="770" w:author="F" w:date="2019-04-12T14:41:00Z">
              <w:r w:rsidRPr="00F93E4B" w:rsidDel="00915544">
                <w:rPr>
                  <w:rFonts w:ascii="宋体" w:hAnsi="宋体" w:cs="Arial"/>
                  <w:sz w:val="16"/>
                  <w:szCs w:val="16"/>
                </w:rPr>
                <w:delText xml:space="preserve">　</w:delText>
              </w:r>
            </w:del>
          </w:p>
        </w:tc>
        <w:tc>
          <w:tcPr>
            <w:tcW w:w="1701" w:type="dxa"/>
            <w:tcBorders>
              <w:top w:val="nil"/>
              <w:left w:val="nil"/>
              <w:bottom w:val="single" w:sz="4" w:space="0" w:color="auto"/>
              <w:right w:val="nil"/>
            </w:tcBorders>
            <w:shd w:val="clear" w:color="000000" w:fill="D9D9D9"/>
            <w:noWrap/>
            <w:hideMark/>
          </w:tcPr>
          <w:p w14:paraId="51907441" w14:textId="704C00B9" w:rsidR="0071610D" w:rsidRPr="00F93E4B" w:rsidDel="00915544" w:rsidRDefault="0071610D" w:rsidP="001E53AC">
            <w:pPr>
              <w:jc w:val="center"/>
              <w:rPr>
                <w:del w:id="771" w:author="F" w:date="2019-04-12T14:41:00Z"/>
                <w:rFonts w:ascii="宋体" w:hAnsi="宋体" w:cs="Arial"/>
                <w:sz w:val="16"/>
                <w:szCs w:val="16"/>
              </w:rPr>
            </w:pPr>
            <w:del w:id="772" w:author="F" w:date="2019-04-12T14:41:00Z">
              <w:r w:rsidRPr="00F93E4B" w:rsidDel="00915544">
                <w:rPr>
                  <w:rFonts w:ascii="宋体" w:hAnsi="宋体" w:cs="Arial"/>
                  <w:sz w:val="16"/>
                  <w:szCs w:val="16"/>
                </w:rPr>
                <w:delText xml:space="preserve">　</w:delText>
              </w:r>
            </w:del>
          </w:p>
        </w:tc>
        <w:tc>
          <w:tcPr>
            <w:tcW w:w="1250" w:type="dxa"/>
            <w:tcBorders>
              <w:top w:val="nil"/>
              <w:left w:val="nil"/>
              <w:bottom w:val="single" w:sz="4" w:space="0" w:color="auto"/>
              <w:right w:val="nil"/>
            </w:tcBorders>
            <w:shd w:val="clear" w:color="000000" w:fill="D9D9D9"/>
            <w:noWrap/>
            <w:hideMark/>
          </w:tcPr>
          <w:p w14:paraId="2DC8AFD7" w14:textId="477217DC" w:rsidR="0071610D" w:rsidRPr="00F93E4B" w:rsidDel="00915544" w:rsidRDefault="0071610D" w:rsidP="001E53AC">
            <w:pPr>
              <w:jc w:val="center"/>
              <w:rPr>
                <w:del w:id="773" w:author="F" w:date="2019-04-12T14:41:00Z"/>
                <w:rFonts w:ascii="宋体" w:hAnsi="宋体" w:cs="Arial"/>
                <w:sz w:val="16"/>
                <w:szCs w:val="16"/>
              </w:rPr>
            </w:pPr>
            <w:del w:id="774" w:author="F" w:date="2019-04-12T14:41:00Z">
              <w:r w:rsidRPr="00F93E4B" w:rsidDel="00915544">
                <w:rPr>
                  <w:rFonts w:ascii="宋体" w:hAnsi="宋体" w:cs="Arial"/>
                  <w:sz w:val="16"/>
                  <w:szCs w:val="16"/>
                </w:rPr>
                <w:delText xml:space="preserve">　</w:delText>
              </w:r>
            </w:del>
          </w:p>
        </w:tc>
        <w:tc>
          <w:tcPr>
            <w:tcW w:w="1160" w:type="dxa"/>
            <w:gridSpan w:val="2"/>
            <w:tcBorders>
              <w:top w:val="nil"/>
              <w:left w:val="nil"/>
              <w:bottom w:val="single" w:sz="4" w:space="0" w:color="auto"/>
              <w:right w:val="nil"/>
            </w:tcBorders>
            <w:shd w:val="clear" w:color="000000" w:fill="D9D9D9"/>
            <w:noWrap/>
            <w:hideMark/>
          </w:tcPr>
          <w:p w14:paraId="070E96DD" w14:textId="460A9380" w:rsidR="0071610D" w:rsidRPr="00F93E4B" w:rsidDel="00915544" w:rsidRDefault="0071610D" w:rsidP="001E53AC">
            <w:pPr>
              <w:jc w:val="center"/>
              <w:rPr>
                <w:del w:id="775" w:author="F" w:date="2019-04-12T14:41:00Z"/>
                <w:rFonts w:ascii="宋体" w:hAnsi="宋体" w:cs="Arial"/>
                <w:sz w:val="16"/>
                <w:szCs w:val="16"/>
              </w:rPr>
            </w:pPr>
            <w:del w:id="776" w:author="F" w:date="2019-04-12T14:41:00Z">
              <w:r w:rsidRPr="00F93E4B" w:rsidDel="00915544">
                <w:rPr>
                  <w:rFonts w:ascii="宋体" w:hAnsi="宋体" w:cs="Arial"/>
                  <w:sz w:val="16"/>
                  <w:szCs w:val="16"/>
                </w:rPr>
                <w:delText xml:space="preserve">　</w:delText>
              </w:r>
            </w:del>
          </w:p>
        </w:tc>
        <w:tc>
          <w:tcPr>
            <w:tcW w:w="851" w:type="dxa"/>
            <w:tcBorders>
              <w:top w:val="nil"/>
              <w:left w:val="nil"/>
              <w:bottom w:val="single" w:sz="4" w:space="0" w:color="auto"/>
              <w:right w:val="nil"/>
            </w:tcBorders>
            <w:shd w:val="clear" w:color="000000" w:fill="D9D9D9"/>
            <w:noWrap/>
            <w:hideMark/>
          </w:tcPr>
          <w:p w14:paraId="55BE41E6" w14:textId="31E66116" w:rsidR="0071610D" w:rsidRPr="00F93E4B" w:rsidDel="00915544" w:rsidRDefault="0071610D" w:rsidP="001E53AC">
            <w:pPr>
              <w:jc w:val="center"/>
              <w:rPr>
                <w:del w:id="777" w:author="F" w:date="2019-04-12T14:41:00Z"/>
                <w:rFonts w:ascii="宋体" w:hAnsi="宋体" w:cs="Arial"/>
                <w:sz w:val="16"/>
                <w:szCs w:val="16"/>
              </w:rPr>
            </w:pPr>
            <w:del w:id="778" w:author="F" w:date="2019-04-12T14:41:00Z">
              <w:r w:rsidRPr="00F93E4B" w:rsidDel="00915544">
                <w:rPr>
                  <w:rFonts w:ascii="宋体" w:hAnsi="宋体" w:cs="Arial"/>
                  <w:sz w:val="16"/>
                  <w:szCs w:val="16"/>
                </w:rPr>
                <w:delText xml:space="preserve">　</w:delText>
              </w:r>
            </w:del>
          </w:p>
        </w:tc>
        <w:tc>
          <w:tcPr>
            <w:tcW w:w="708" w:type="dxa"/>
            <w:tcBorders>
              <w:top w:val="nil"/>
              <w:left w:val="nil"/>
              <w:bottom w:val="single" w:sz="4" w:space="0" w:color="auto"/>
              <w:right w:val="nil"/>
            </w:tcBorders>
            <w:shd w:val="clear" w:color="000000" w:fill="D9D9D9"/>
            <w:noWrap/>
            <w:hideMark/>
          </w:tcPr>
          <w:p w14:paraId="7EF2F56F" w14:textId="783554FA" w:rsidR="0071610D" w:rsidRPr="00F93E4B" w:rsidDel="00915544" w:rsidRDefault="0071610D" w:rsidP="001E53AC">
            <w:pPr>
              <w:jc w:val="center"/>
              <w:rPr>
                <w:del w:id="779" w:author="F" w:date="2019-04-12T14:41:00Z"/>
                <w:rFonts w:ascii="宋体" w:hAnsi="宋体" w:cs="Arial"/>
                <w:sz w:val="16"/>
                <w:szCs w:val="16"/>
              </w:rPr>
            </w:pPr>
            <w:del w:id="780" w:author="F" w:date="2019-04-12T14:41:00Z">
              <w:r w:rsidRPr="00F93E4B" w:rsidDel="00915544">
                <w:rPr>
                  <w:rFonts w:ascii="宋体" w:hAnsi="宋体" w:cs="Arial"/>
                  <w:sz w:val="16"/>
                  <w:szCs w:val="16"/>
                </w:rPr>
                <w:delText xml:space="preserve">　</w:delText>
              </w:r>
            </w:del>
          </w:p>
        </w:tc>
        <w:tc>
          <w:tcPr>
            <w:tcW w:w="2177" w:type="dxa"/>
            <w:tcBorders>
              <w:top w:val="nil"/>
              <w:left w:val="nil"/>
              <w:bottom w:val="single" w:sz="4" w:space="0" w:color="auto"/>
              <w:right w:val="single" w:sz="4" w:space="0" w:color="auto"/>
            </w:tcBorders>
            <w:shd w:val="clear" w:color="000000" w:fill="D9D9D9"/>
            <w:noWrap/>
            <w:hideMark/>
          </w:tcPr>
          <w:p w14:paraId="49BE9E35" w14:textId="688254D2" w:rsidR="0071610D" w:rsidRPr="00F93E4B" w:rsidDel="00915544" w:rsidRDefault="0071610D" w:rsidP="001E53AC">
            <w:pPr>
              <w:jc w:val="center"/>
              <w:rPr>
                <w:del w:id="781" w:author="F" w:date="2019-04-12T14:41:00Z"/>
                <w:rFonts w:ascii="宋体" w:hAnsi="宋体" w:cs="Arial"/>
                <w:sz w:val="16"/>
                <w:szCs w:val="16"/>
              </w:rPr>
            </w:pPr>
            <w:del w:id="782" w:author="F" w:date="2019-04-12T14:41:00Z">
              <w:r w:rsidRPr="00F93E4B" w:rsidDel="00915544">
                <w:rPr>
                  <w:rFonts w:ascii="宋体" w:hAnsi="宋体" w:cs="Arial"/>
                  <w:sz w:val="16"/>
                  <w:szCs w:val="16"/>
                </w:rPr>
                <w:delText xml:space="preserve">　</w:delText>
              </w:r>
            </w:del>
          </w:p>
        </w:tc>
      </w:tr>
    </w:tbl>
    <w:p w14:paraId="0A6F3EA3" w14:textId="447BC089" w:rsidR="0071610D" w:rsidRPr="00B07A0D" w:rsidDel="00915544" w:rsidRDefault="0071610D" w:rsidP="0071610D">
      <w:pPr>
        <w:rPr>
          <w:del w:id="783" w:author="F" w:date="2019-04-12T14:41:00Z"/>
          <w:rFonts w:ascii="宋体" w:hAnsi="宋体"/>
        </w:rPr>
      </w:pPr>
      <w:del w:id="784" w:author="F" w:date="2019-04-12T14:41:00Z">
        <w:r w:rsidDel="00915544">
          <w:rPr>
            <w:rFonts w:ascii="宋体" w:hAnsi="宋体"/>
          </w:rPr>
          <w:delText>响应报文</w:delText>
        </w:r>
      </w:del>
    </w:p>
    <w:p w14:paraId="68C2A6D7" w14:textId="5A960FB3" w:rsidR="0071610D" w:rsidRPr="00B07A0D" w:rsidDel="00915544" w:rsidRDefault="0071610D" w:rsidP="0071610D">
      <w:pPr>
        <w:pStyle w:val="afb"/>
        <w:ind w:left="425"/>
        <w:rPr>
          <w:del w:id="785" w:author="F" w:date="2019-04-12T14:41:00Z"/>
          <w:rFonts w:ascii="宋体" w:hAnsi="宋体"/>
        </w:rPr>
      </w:pPr>
    </w:p>
    <w:tbl>
      <w:tblPr>
        <w:tblW w:w="0" w:type="auto"/>
        <w:tblInd w:w="93" w:type="dxa"/>
        <w:tblLayout w:type="fixed"/>
        <w:tblLook w:val="04A0" w:firstRow="1" w:lastRow="0" w:firstColumn="1" w:lastColumn="0" w:noHBand="0" w:noVBand="1"/>
      </w:tblPr>
      <w:tblGrid>
        <w:gridCol w:w="582"/>
        <w:gridCol w:w="142"/>
        <w:gridCol w:w="1559"/>
        <w:gridCol w:w="1276"/>
        <w:gridCol w:w="1134"/>
        <w:gridCol w:w="851"/>
        <w:gridCol w:w="708"/>
        <w:gridCol w:w="2177"/>
      </w:tblGrid>
      <w:tr w:rsidR="0071610D" w:rsidRPr="00F93E4B" w:rsidDel="00915544" w14:paraId="7B55EEA0" w14:textId="665E610A" w:rsidTr="001E53AC">
        <w:trPr>
          <w:trHeight w:val="240"/>
          <w:del w:id="786"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E8765B8" w14:textId="3CC82C75" w:rsidR="0071610D" w:rsidRPr="00F93E4B" w:rsidDel="00915544" w:rsidRDefault="0071610D" w:rsidP="001E53AC">
            <w:pPr>
              <w:rPr>
                <w:del w:id="787" w:author="F" w:date="2019-04-12T14:41:00Z"/>
                <w:rFonts w:ascii="宋体" w:hAnsi="宋体" w:cs="宋体"/>
                <w:b/>
                <w:bCs/>
                <w:color w:val="000000"/>
                <w:sz w:val="20"/>
                <w:szCs w:val="20"/>
              </w:rPr>
            </w:pPr>
            <w:del w:id="788" w:author="F" w:date="2019-04-12T14:41:00Z">
              <w:r w:rsidRPr="00F93E4B" w:rsidDel="00915544">
                <w:rPr>
                  <w:rFonts w:ascii="宋体" w:hAnsi="宋体" w:cs="宋体" w:hint="eastAsia"/>
                  <w:b/>
                  <w:bCs/>
                  <w:color w:val="000000"/>
                  <w:sz w:val="20"/>
                  <w:szCs w:val="20"/>
                </w:rPr>
                <w:delText>P</w:delText>
              </w:r>
              <w:r w:rsidRPr="00F93E4B" w:rsidDel="00915544">
                <w:rPr>
                  <w:rFonts w:ascii="宋体" w:hAnsi="宋体" w:cs="宋体"/>
                  <w:b/>
                  <w:bCs/>
                  <w:color w:val="000000"/>
                  <w:sz w:val="20"/>
                  <w:szCs w:val="20"/>
                </w:rPr>
                <w:delText>UB</w:delText>
              </w:r>
            </w:del>
          </w:p>
        </w:tc>
      </w:tr>
      <w:tr w:rsidR="0071610D" w:rsidRPr="00F93E4B" w:rsidDel="00915544" w14:paraId="5D5BDEC1" w14:textId="1755ED79" w:rsidTr="001E53AC">
        <w:trPr>
          <w:trHeight w:val="255"/>
          <w:del w:id="789"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AB06577" w14:textId="7F227C07" w:rsidR="0071610D" w:rsidRPr="00F93E4B" w:rsidDel="00915544" w:rsidRDefault="0071610D" w:rsidP="001E53AC">
            <w:pPr>
              <w:jc w:val="center"/>
              <w:rPr>
                <w:del w:id="790" w:author="F" w:date="2019-04-12T14:41:00Z"/>
                <w:rFonts w:ascii="宋体" w:hAnsi="宋体" w:cs="Arial"/>
                <w:sz w:val="20"/>
                <w:szCs w:val="20"/>
              </w:rPr>
            </w:pPr>
            <w:del w:id="791" w:author="F" w:date="2019-04-12T14:41:00Z">
              <w:r w:rsidRPr="00F93E4B" w:rsidDel="00915544">
                <w:rPr>
                  <w:rFonts w:ascii="宋体" w:hAnsi="宋体" w:cs="Arial"/>
                  <w:sz w:val="20"/>
                  <w:szCs w:val="20"/>
                </w:rPr>
                <w:delText>H1</w:delText>
              </w:r>
            </w:del>
          </w:p>
        </w:tc>
        <w:tc>
          <w:tcPr>
            <w:tcW w:w="1701" w:type="dxa"/>
            <w:gridSpan w:val="2"/>
            <w:tcBorders>
              <w:top w:val="nil"/>
              <w:left w:val="nil"/>
              <w:bottom w:val="single" w:sz="4" w:space="0" w:color="auto"/>
              <w:right w:val="single" w:sz="4" w:space="0" w:color="auto"/>
            </w:tcBorders>
            <w:shd w:val="clear" w:color="auto" w:fill="auto"/>
            <w:noWrap/>
            <w:hideMark/>
          </w:tcPr>
          <w:p w14:paraId="4C314B17" w14:textId="50F305D3" w:rsidR="0071610D" w:rsidRPr="00F93E4B" w:rsidDel="00915544" w:rsidRDefault="0071610D" w:rsidP="001E53AC">
            <w:pPr>
              <w:rPr>
                <w:del w:id="792" w:author="F" w:date="2019-04-12T14:41:00Z"/>
                <w:rFonts w:ascii="宋体" w:hAnsi="宋体" w:cs="Arial"/>
                <w:sz w:val="20"/>
                <w:szCs w:val="20"/>
              </w:rPr>
            </w:pPr>
            <w:del w:id="793" w:author="F" w:date="2019-04-12T14:41:00Z">
              <w:r w:rsidRPr="00F93E4B" w:rsidDel="00915544">
                <w:rPr>
                  <w:rFonts w:ascii="宋体" w:hAnsi="宋体" w:cs="Arial"/>
                  <w:sz w:val="20"/>
                  <w:szCs w:val="20"/>
                </w:rPr>
                <w:delText>TransSource</w:delText>
              </w:r>
            </w:del>
          </w:p>
        </w:tc>
        <w:tc>
          <w:tcPr>
            <w:tcW w:w="1276" w:type="dxa"/>
            <w:tcBorders>
              <w:top w:val="nil"/>
              <w:left w:val="nil"/>
              <w:bottom w:val="single" w:sz="4" w:space="0" w:color="auto"/>
              <w:right w:val="single" w:sz="4" w:space="0" w:color="auto"/>
            </w:tcBorders>
            <w:shd w:val="clear" w:color="auto" w:fill="auto"/>
            <w:noWrap/>
            <w:hideMark/>
          </w:tcPr>
          <w:p w14:paraId="1A1A886D" w14:textId="4A54C466" w:rsidR="0071610D" w:rsidRPr="00F93E4B" w:rsidDel="00915544" w:rsidRDefault="0071610D" w:rsidP="001E53AC">
            <w:pPr>
              <w:rPr>
                <w:del w:id="794" w:author="F" w:date="2019-04-12T14:41:00Z"/>
                <w:rFonts w:ascii="宋体" w:hAnsi="宋体" w:cs="宋体"/>
                <w:sz w:val="20"/>
                <w:szCs w:val="20"/>
              </w:rPr>
            </w:pPr>
            <w:del w:id="795" w:author="F" w:date="2019-04-12T14:41:00Z">
              <w:r w:rsidRPr="00F93E4B" w:rsidDel="00915544">
                <w:rPr>
                  <w:rFonts w:ascii="宋体" w:hAnsi="宋体" w:cs="宋体" w:hint="eastAsia"/>
                  <w:sz w:val="20"/>
                  <w:szCs w:val="20"/>
                </w:rPr>
                <w:delText>交易来源</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6F073A0" w14:textId="50A6AA7D" w:rsidR="0071610D" w:rsidRPr="00F93E4B" w:rsidDel="00915544" w:rsidRDefault="0071610D" w:rsidP="001E53AC">
            <w:pPr>
              <w:jc w:val="center"/>
              <w:rPr>
                <w:del w:id="796" w:author="F" w:date="2019-04-12T14:41:00Z"/>
                <w:rFonts w:ascii="宋体" w:hAnsi="宋体" w:cs="Arial"/>
                <w:color w:val="9C0006"/>
                <w:sz w:val="20"/>
                <w:szCs w:val="20"/>
              </w:rPr>
            </w:pPr>
            <w:del w:id="797"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190732D" w14:textId="5C5E0926" w:rsidR="0071610D" w:rsidRPr="00F93E4B" w:rsidDel="00915544" w:rsidRDefault="0071610D" w:rsidP="001E53AC">
            <w:pPr>
              <w:jc w:val="center"/>
              <w:rPr>
                <w:del w:id="798" w:author="F" w:date="2019-04-12T14:41:00Z"/>
                <w:rFonts w:ascii="宋体" w:hAnsi="宋体" w:cs="宋体"/>
                <w:sz w:val="20"/>
                <w:szCs w:val="20"/>
              </w:rPr>
            </w:pPr>
            <w:del w:id="799"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D9F6C13" w14:textId="5F50C9D2" w:rsidR="0071610D" w:rsidRPr="00F93E4B" w:rsidDel="00915544" w:rsidRDefault="0071610D" w:rsidP="001E53AC">
            <w:pPr>
              <w:jc w:val="center"/>
              <w:rPr>
                <w:del w:id="800" w:author="F" w:date="2019-04-12T14:41:00Z"/>
                <w:rFonts w:ascii="宋体" w:hAnsi="宋体" w:cs="Arial"/>
                <w:sz w:val="20"/>
                <w:szCs w:val="20"/>
              </w:rPr>
            </w:pPr>
            <w:del w:id="801"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5801EFDD" w14:textId="03CAD4E4" w:rsidR="0071610D" w:rsidRPr="00F93E4B" w:rsidDel="00915544" w:rsidRDefault="0071610D" w:rsidP="001E53AC">
            <w:pPr>
              <w:rPr>
                <w:del w:id="802" w:author="F" w:date="2019-04-12T14:41:00Z"/>
                <w:rFonts w:ascii="宋体" w:hAnsi="宋体" w:cs="Arial"/>
                <w:sz w:val="20"/>
                <w:szCs w:val="20"/>
              </w:rPr>
            </w:pPr>
            <w:del w:id="803" w:author="F" w:date="2019-04-12T14:41:00Z">
              <w:r w:rsidRPr="00F93E4B" w:rsidDel="00915544">
                <w:rPr>
                  <w:rFonts w:ascii="宋体" w:hAnsi="宋体" w:hint="eastAsia"/>
                </w:rPr>
                <w:delText>来源系统标识</w:delText>
              </w:r>
            </w:del>
          </w:p>
        </w:tc>
      </w:tr>
      <w:tr w:rsidR="0071610D" w:rsidRPr="00F93E4B" w:rsidDel="00915544" w14:paraId="12A04131" w14:textId="1983ACF6" w:rsidTr="001E53AC">
        <w:trPr>
          <w:trHeight w:val="255"/>
          <w:del w:id="804"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87D7A6A" w14:textId="1D8473D4" w:rsidR="0071610D" w:rsidRPr="00F93E4B" w:rsidDel="00915544" w:rsidRDefault="0071610D" w:rsidP="001E53AC">
            <w:pPr>
              <w:jc w:val="center"/>
              <w:rPr>
                <w:del w:id="805" w:author="F" w:date="2019-04-12T14:41:00Z"/>
                <w:rFonts w:ascii="宋体" w:hAnsi="宋体" w:cs="Arial"/>
                <w:sz w:val="20"/>
                <w:szCs w:val="20"/>
              </w:rPr>
            </w:pPr>
            <w:del w:id="806" w:author="F" w:date="2019-04-12T14:41:00Z">
              <w:r w:rsidRPr="00F93E4B" w:rsidDel="00915544">
                <w:rPr>
                  <w:rFonts w:ascii="宋体" w:hAnsi="宋体" w:cs="Arial"/>
                  <w:sz w:val="20"/>
                  <w:szCs w:val="20"/>
                </w:rPr>
                <w:delText>H2</w:delText>
              </w:r>
            </w:del>
          </w:p>
        </w:tc>
        <w:tc>
          <w:tcPr>
            <w:tcW w:w="1701" w:type="dxa"/>
            <w:gridSpan w:val="2"/>
            <w:tcBorders>
              <w:top w:val="nil"/>
              <w:left w:val="nil"/>
              <w:bottom w:val="single" w:sz="4" w:space="0" w:color="auto"/>
              <w:right w:val="single" w:sz="4" w:space="0" w:color="auto"/>
            </w:tcBorders>
            <w:shd w:val="clear" w:color="auto" w:fill="auto"/>
            <w:noWrap/>
            <w:hideMark/>
          </w:tcPr>
          <w:p w14:paraId="70CE085A" w14:textId="57DCCC5B" w:rsidR="0071610D" w:rsidRPr="00F93E4B" w:rsidDel="00915544" w:rsidRDefault="0071610D" w:rsidP="001E53AC">
            <w:pPr>
              <w:rPr>
                <w:del w:id="807" w:author="F" w:date="2019-04-12T14:41:00Z"/>
                <w:rFonts w:ascii="宋体" w:hAnsi="宋体" w:cs="Arial"/>
                <w:sz w:val="20"/>
                <w:szCs w:val="20"/>
              </w:rPr>
            </w:pPr>
            <w:del w:id="808" w:author="F" w:date="2019-04-12T14:41:00Z">
              <w:r w:rsidRPr="00F93E4B" w:rsidDel="00915544">
                <w:rPr>
                  <w:rFonts w:ascii="宋体" w:hAnsi="宋体" w:cs="Arial"/>
                  <w:sz w:val="20"/>
                  <w:szCs w:val="20"/>
                </w:rPr>
                <w:delText>TransCode</w:delText>
              </w:r>
            </w:del>
          </w:p>
        </w:tc>
        <w:tc>
          <w:tcPr>
            <w:tcW w:w="1276" w:type="dxa"/>
            <w:tcBorders>
              <w:top w:val="nil"/>
              <w:left w:val="nil"/>
              <w:bottom w:val="single" w:sz="4" w:space="0" w:color="auto"/>
              <w:right w:val="single" w:sz="4" w:space="0" w:color="auto"/>
            </w:tcBorders>
            <w:shd w:val="clear" w:color="auto" w:fill="auto"/>
            <w:noWrap/>
            <w:hideMark/>
          </w:tcPr>
          <w:p w14:paraId="2B23485A" w14:textId="18AF58E1" w:rsidR="0071610D" w:rsidRPr="00F93E4B" w:rsidDel="00915544" w:rsidRDefault="0071610D" w:rsidP="001E53AC">
            <w:pPr>
              <w:rPr>
                <w:del w:id="809" w:author="F" w:date="2019-04-12T14:41:00Z"/>
                <w:rFonts w:ascii="宋体" w:hAnsi="宋体" w:cs="宋体"/>
                <w:sz w:val="20"/>
                <w:szCs w:val="20"/>
              </w:rPr>
            </w:pPr>
            <w:del w:id="810" w:author="F" w:date="2019-04-12T14:41:00Z">
              <w:r w:rsidRPr="00F93E4B" w:rsidDel="00915544">
                <w:rPr>
                  <w:rFonts w:ascii="宋体" w:hAnsi="宋体" w:cs="宋体" w:hint="eastAsia"/>
                  <w:sz w:val="20"/>
                  <w:szCs w:val="20"/>
                </w:rPr>
                <w:delText>交易编码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39B6EA7" w14:textId="5F2FA75B" w:rsidR="0071610D" w:rsidRPr="00F93E4B" w:rsidDel="00915544" w:rsidRDefault="0071610D" w:rsidP="001E53AC">
            <w:pPr>
              <w:jc w:val="center"/>
              <w:rPr>
                <w:del w:id="811" w:author="F" w:date="2019-04-12T14:41:00Z"/>
                <w:rFonts w:ascii="宋体" w:hAnsi="宋体" w:cs="Arial"/>
                <w:color w:val="9C0006"/>
                <w:sz w:val="20"/>
                <w:szCs w:val="20"/>
              </w:rPr>
            </w:pPr>
            <w:del w:id="812"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CF0BADB" w14:textId="65DFF4BE" w:rsidR="0071610D" w:rsidRPr="00F93E4B" w:rsidDel="00915544" w:rsidRDefault="0071610D" w:rsidP="001E53AC">
            <w:pPr>
              <w:jc w:val="center"/>
              <w:rPr>
                <w:del w:id="813" w:author="F" w:date="2019-04-12T14:41:00Z"/>
                <w:rFonts w:ascii="宋体" w:hAnsi="宋体" w:cs="宋体"/>
                <w:sz w:val="20"/>
                <w:szCs w:val="20"/>
              </w:rPr>
            </w:pPr>
            <w:del w:id="814"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A3D5A9F" w14:textId="7DBE7247" w:rsidR="0071610D" w:rsidRPr="00F93E4B" w:rsidDel="00915544" w:rsidRDefault="0071610D" w:rsidP="001E53AC">
            <w:pPr>
              <w:jc w:val="center"/>
              <w:rPr>
                <w:del w:id="815" w:author="F" w:date="2019-04-12T14:41:00Z"/>
                <w:rFonts w:ascii="宋体" w:hAnsi="宋体" w:cs="Arial"/>
                <w:sz w:val="20"/>
                <w:szCs w:val="20"/>
              </w:rPr>
            </w:pPr>
            <w:del w:id="816" w:author="F" w:date="2019-04-12T14:41:00Z">
              <w:r w:rsidRPr="00F93E4B" w:rsidDel="00915544">
                <w:rPr>
                  <w:rFonts w:ascii="宋体" w:hAnsi="宋体" w:cs="Arial"/>
                  <w:sz w:val="20"/>
                  <w:szCs w:val="20"/>
                </w:rPr>
                <w:delText>20</w:delText>
              </w:r>
            </w:del>
          </w:p>
        </w:tc>
        <w:tc>
          <w:tcPr>
            <w:tcW w:w="2177" w:type="dxa"/>
            <w:tcBorders>
              <w:top w:val="nil"/>
              <w:left w:val="nil"/>
              <w:bottom w:val="single" w:sz="4" w:space="0" w:color="auto"/>
              <w:right w:val="single" w:sz="4" w:space="0" w:color="auto"/>
            </w:tcBorders>
            <w:shd w:val="clear" w:color="auto" w:fill="auto"/>
            <w:noWrap/>
            <w:hideMark/>
          </w:tcPr>
          <w:p w14:paraId="5ECA515D" w14:textId="57ACC162" w:rsidR="0071610D" w:rsidRPr="00F93E4B" w:rsidDel="00915544" w:rsidRDefault="0071610D" w:rsidP="001E53AC">
            <w:pPr>
              <w:rPr>
                <w:del w:id="817" w:author="F" w:date="2019-04-12T14:41:00Z"/>
                <w:rFonts w:ascii="宋体" w:hAnsi="宋体" w:cs="Arial"/>
                <w:sz w:val="20"/>
                <w:szCs w:val="20"/>
              </w:rPr>
            </w:pPr>
            <w:del w:id="818" w:author="F" w:date="2019-04-12T14:41:00Z">
              <w:r w:rsidRPr="00F93E4B" w:rsidDel="00915544">
                <w:rPr>
                  <w:rFonts w:ascii="宋体" w:hAnsi="宋体" w:cs="Arial" w:hint="eastAsia"/>
                  <w:sz w:val="20"/>
                  <w:szCs w:val="20"/>
                </w:rPr>
                <w:delText>5555</w:delText>
              </w:r>
            </w:del>
          </w:p>
        </w:tc>
      </w:tr>
      <w:tr w:rsidR="0071610D" w:rsidRPr="00F93E4B" w:rsidDel="00915544" w14:paraId="1BAEB08C" w14:textId="113D7EE3" w:rsidTr="001E53AC">
        <w:trPr>
          <w:trHeight w:val="255"/>
          <w:del w:id="819"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28F1B790" w14:textId="6D50A515" w:rsidR="0071610D" w:rsidRPr="00F93E4B" w:rsidDel="00915544" w:rsidRDefault="0071610D" w:rsidP="001E53AC">
            <w:pPr>
              <w:jc w:val="center"/>
              <w:rPr>
                <w:del w:id="820" w:author="F" w:date="2019-04-12T14:41:00Z"/>
                <w:rFonts w:ascii="宋体" w:hAnsi="宋体" w:cs="Arial"/>
                <w:sz w:val="20"/>
                <w:szCs w:val="20"/>
              </w:rPr>
            </w:pPr>
            <w:del w:id="821" w:author="F" w:date="2019-04-12T14:41:00Z">
              <w:r w:rsidRPr="00F93E4B" w:rsidDel="00915544">
                <w:rPr>
                  <w:rFonts w:ascii="宋体" w:hAnsi="宋体" w:cs="Arial"/>
                  <w:sz w:val="20"/>
                  <w:szCs w:val="20"/>
                </w:rPr>
                <w:delText>H3</w:delText>
              </w:r>
            </w:del>
          </w:p>
        </w:tc>
        <w:tc>
          <w:tcPr>
            <w:tcW w:w="1701" w:type="dxa"/>
            <w:gridSpan w:val="2"/>
            <w:tcBorders>
              <w:top w:val="nil"/>
              <w:left w:val="nil"/>
              <w:bottom w:val="single" w:sz="4" w:space="0" w:color="auto"/>
              <w:right w:val="single" w:sz="4" w:space="0" w:color="auto"/>
            </w:tcBorders>
            <w:shd w:val="clear" w:color="auto" w:fill="auto"/>
            <w:noWrap/>
            <w:hideMark/>
          </w:tcPr>
          <w:p w14:paraId="5C1BE315" w14:textId="4C0FD921" w:rsidR="0071610D" w:rsidRPr="00F93E4B" w:rsidDel="00915544" w:rsidRDefault="0071610D" w:rsidP="001E53AC">
            <w:pPr>
              <w:rPr>
                <w:del w:id="822" w:author="F" w:date="2019-04-12T14:41:00Z"/>
                <w:rFonts w:ascii="宋体" w:hAnsi="宋体" w:cs="Arial"/>
                <w:sz w:val="20"/>
                <w:szCs w:val="20"/>
              </w:rPr>
            </w:pPr>
            <w:del w:id="823" w:author="F" w:date="2019-04-12T14:41:00Z">
              <w:r w:rsidRPr="00F93E4B" w:rsidDel="00915544">
                <w:rPr>
                  <w:rFonts w:ascii="宋体" w:hAnsi="宋体" w:cs="Arial"/>
                  <w:sz w:val="20"/>
                  <w:szCs w:val="20"/>
                </w:rPr>
                <w:delText>TransDate</w:delText>
              </w:r>
            </w:del>
          </w:p>
        </w:tc>
        <w:tc>
          <w:tcPr>
            <w:tcW w:w="1276" w:type="dxa"/>
            <w:tcBorders>
              <w:top w:val="nil"/>
              <w:left w:val="nil"/>
              <w:bottom w:val="single" w:sz="4" w:space="0" w:color="auto"/>
              <w:right w:val="single" w:sz="4" w:space="0" w:color="auto"/>
            </w:tcBorders>
            <w:shd w:val="clear" w:color="auto" w:fill="auto"/>
            <w:noWrap/>
            <w:hideMark/>
          </w:tcPr>
          <w:p w14:paraId="34E37951" w14:textId="67F2D09B" w:rsidR="0071610D" w:rsidRPr="00F93E4B" w:rsidDel="00915544" w:rsidRDefault="0071610D" w:rsidP="001E53AC">
            <w:pPr>
              <w:rPr>
                <w:del w:id="824" w:author="F" w:date="2019-04-12T14:41:00Z"/>
                <w:rFonts w:ascii="宋体" w:hAnsi="宋体" w:cs="宋体"/>
                <w:sz w:val="20"/>
                <w:szCs w:val="20"/>
              </w:rPr>
            </w:pPr>
            <w:del w:id="825" w:author="F" w:date="2019-04-12T14:41:00Z">
              <w:r w:rsidRPr="00F93E4B" w:rsidDel="00915544">
                <w:rPr>
                  <w:rFonts w:ascii="宋体" w:hAnsi="宋体" w:cs="宋体" w:hint="eastAsia"/>
                  <w:sz w:val="20"/>
                  <w:szCs w:val="20"/>
                </w:rPr>
                <w:delText>交易日期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5B1E65B" w14:textId="68C1B945" w:rsidR="0071610D" w:rsidRPr="00F93E4B" w:rsidDel="00915544" w:rsidRDefault="0071610D" w:rsidP="001E53AC">
            <w:pPr>
              <w:jc w:val="center"/>
              <w:rPr>
                <w:del w:id="826" w:author="F" w:date="2019-04-12T14:41:00Z"/>
                <w:rFonts w:ascii="宋体" w:hAnsi="宋体" w:cs="Arial"/>
                <w:color w:val="9C0006"/>
                <w:sz w:val="20"/>
                <w:szCs w:val="20"/>
              </w:rPr>
            </w:pPr>
            <w:del w:id="827"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4DEE0F0" w14:textId="323FD1E0" w:rsidR="0071610D" w:rsidRPr="00F93E4B" w:rsidDel="00915544" w:rsidRDefault="0071610D" w:rsidP="001E53AC">
            <w:pPr>
              <w:jc w:val="center"/>
              <w:rPr>
                <w:del w:id="828" w:author="F" w:date="2019-04-12T14:41:00Z"/>
                <w:rFonts w:ascii="宋体" w:hAnsi="宋体" w:cs="宋体"/>
                <w:sz w:val="20"/>
                <w:szCs w:val="20"/>
              </w:rPr>
            </w:pPr>
            <w:del w:id="829" w:author="F" w:date="2019-04-12T14:41:00Z">
              <w:r w:rsidRPr="00F93E4B" w:rsidDel="00915544">
                <w:rPr>
                  <w:rFonts w:ascii="宋体" w:hAnsi="宋体" w:cs="宋体" w:hint="eastAsia"/>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556833A6" w14:textId="5C3F6A0D" w:rsidR="0071610D" w:rsidRPr="00F93E4B" w:rsidDel="00915544" w:rsidRDefault="0071610D" w:rsidP="001E53AC">
            <w:pPr>
              <w:jc w:val="center"/>
              <w:rPr>
                <w:del w:id="830" w:author="F" w:date="2019-04-12T14:41:00Z"/>
                <w:rFonts w:ascii="宋体" w:hAnsi="宋体" w:cs="Arial"/>
                <w:sz w:val="20"/>
                <w:szCs w:val="20"/>
              </w:rPr>
            </w:pPr>
            <w:del w:id="831" w:author="F" w:date="2019-04-12T14:41:00Z">
              <w:r w:rsidRPr="00F93E4B" w:rsidDel="00915544">
                <w:rPr>
                  <w:rFonts w:ascii="宋体" w:hAnsi="宋体" w:cs="Arial"/>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199246B1" w14:textId="362DAC73" w:rsidR="0071610D" w:rsidRPr="00F93E4B" w:rsidDel="00915544" w:rsidRDefault="0071610D" w:rsidP="001E53AC">
            <w:pPr>
              <w:rPr>
                <w:del w:id="832" w:author="F" w:date="2019-04-12T14:41:00Z"/>
                <w:rFonts w:ascii="宋体" w:hAnsi="宋体" w:cs="Arial"/>
                <w:sz w:val="20"/>
                <w:szCs w:val="20"/>
              </w:rPr>
            </w:pPr>
            <w:del w:id="833" w:author="F" w:date="2019-04-12T14:41:00Z">
              <w:r w:rsidRPr="00F93E4B" w:rsidDel="00915544">
                <w:rPr>
                  <w:rFonts w:ascii="宋体" w:hAnsi="宋体" w:cs="Arial" w:hint="eastAsia"/>
                  <w:sz w:val="20"/>
                  <w:szCs w:val="20"/>
                </w:rPr>
                <w:delText>交易日期，格式是</w:delText>
              </w:r>
              <w:r w:rsidRPr="00F93E4B" w:rsidDel="00915544">
                <w:rPr>
                  <w:rFonts w:ascii="宋体" w:hAnsi="宋体" w:cs="Arial"/>
                  <w:sz w:val="20"/>
                  <w:szCs w:val="20"/>
                </w:rPr>
                <w:delText>yyyyMMdd</w:delText>
              </w:r>
            </w:del>
          </w:p>
        </w:tc>
      </w:tr>
      <w:tr w:rsidR="0071610D" w:rsidRPr="00F93E4B" w:rsidDel="00915544" w14:paraId="4E035E7E" w14:textId="5868094E" w:rsidTr="001E53AC">
        <w:trPr>
          <w:trHeight w:val="255"/>
          <w:del w:id="834"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17B79FD6" w14:textId="5DCC1F43" w:rsidR="0071610D" w:rsidRPr="00F93E4B" w:rsidDel="00915544" w:rsidRDefault="0071610D" w:rsidP="001E53AC">
            <w:pPr>
              <w:jc w:val="center"/>
              <w:rPr>
                <w:del w:id="835" w:author="F" w:date="2019-04-12T14:41:00Z"/>
                <w:rFonts w:ascii="宋体" w:hAnsi="宋体" w:cs="Arial"/>
                <w:sz w:val="20"/>
                <w:szCs w:val="20"/>
              </w:rPr>
            </w:pPr>
            <w:del w:id="836" w:author="F" w:date="2019-04-12T14:41:00Z">
              <w:r w:rsidRPr="00F93E4B" w:rsidDel="00915544">
                <w:rPr>
                  <w:rFonts w:ascii="宋体" w:hAnsi="宋体" w:cs="Arial"/>
                  <w:sz w:val="20"/>
                  <w:szCs w:val="20"/>
                </w:rPr>
                <w:delText>H4</w:delText>
              </w:r>
            </w:del>
          </w:p>
        </w:tc>
        <w:tc>
          <w:tcPr>
            <w:tcW w:w="1701" w:type="dxa"/>
            <w:gridSpan w:val="2"/>
            <w:tcBorders>
              <w:top w:val="nil"/>
              <w:left w:val="nil"/>
              <w:bottom w:val="single" w:sz="4" w:space="0" w:color="auto"/>
              <w:right w:val="single" w:sz="4" w:space="0" w:color="auto"/>
            </w:tcBorders>
            <w:shd w:val="clear" w:color="auto" w:fill="auto"/>
            <w:noWrap/>
            <w:hideMark/>
          </w:tcPr>
          <w:p w14:paraId="7A7B9853" w14:textId="52DF5050" w:rsidR="0071610D" w:rsidRPr="00F93E4B" w:rsidDel="00915544" w:rsidRDefault="0071610D" w:rsidP="001E53AC">
            <w:pPr>
              <w:rPr>
                <w:del w:id="837" w:author="F" w:date="2019-04-12T14:41:00Z"/>
                <w:rFonts w:ascii="宋体" w:hAnsi="宋体" w:cs="Arial"/>
                <w:sz w:val="20"/>
                <w:szCs w:val="20"/>
              </w:rPr>
            </w:pPr>
            <w:del w:id="838" w:author="F" w:date="2019-04-12T14:41:00Z">
              <w:r w:rsidRPr="00F93E4B" w:rsidDel="00915544">
                <w:rPr>
                  <w:rFonts w:ascii="宋体" w:hAnsi="宋体" w:cs="Arial"/>
                  <w:sz w:val="20"/>
                  <w:szCs w:val="20"/>
                </w:rPr>
                <w:delText>TransTime</w:delText>
              </w:r>
            </w:del>
          </w:p>
        </w:tc>
        <w:tc>
          <w:tcPr>
            <w:tcW w:w="1276" w:type="dxa"/>
            <w:tcBorders>
              <w:top w:val="nil"/>
              <w:left w:val="nil"/>
              <w:bottom w:val="single" w:sz="4" w:space="0" w:color="auto"/>
              <w:right w:val="single" w:sz="4" w:space="0" w:color="auto"/>
            </w:tcBorders>
            <w:shd w:val="clear" w:color="auto" w:fill="auto"/>
            <w:noWrap/>
            <w:hideMark/>
          </w:tcPr>
          <w:p w14:paraId="728FA235" w14:textId="414B0A01" w:rsidR="0071610D" w:rsidRPr="00F93E4B" w:rsidDel="00915544" w:rsidRDefault="0071610D" w:rsidP="001E53AC">
            <w:pPr>
              <w:rPr>
                <w:del w:id="839" w:author="F" w:date="2019-04-12T14:41:00Z"/>
                <w:rFonts w:ascii="宋体" w:hAnsi="宋体" w:cs="宋体"/>
                <w:sz w:val="20"/>
                <w:szCs w:val="20"/>
              </w:rPr>
            </w:pPr>
            <w:del w:id="840" w:author="F" w:date="2019-04-12T14:41:00Z">
              <w:r w:rsidRPr="00F93E4B" w:rsidDel="00915544">
                <w:rPr>
                  <w:rFonts w:ascii="宋体" w:hAnsi="宋体" w:cs="宋体" w:hint="eastAsia"/>
                  <w:sz w:val="20"/>
                  <w:szCs w:val="20"/>
                </w:rPr>
                <w:delText>交易时间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B4EC76A" w14:textId="7ED522A5" w:rsidR="0071610D" w:rsidRPr="00F93E4B" w:rsidDel="00915544" w:rsidRDefault="0071610D" w:rsidP="001E53AC">
            <w:pPr>
              <w:jc w:val="center"/>
              <w:rPr>
                <w:del w:id="841" w:author="F" w:date="2019-04-12T14:41:00Z"/>
                <w:rFonts w:ascii="宋体" w:hAnsi="宋体" w:cs="Arial"/>
                <w:color w:val="9C0006"/>
                <w:sz w:val="20"/>
                <w:szCs w:val="20"/>
              </w:rPr>
            </w:pPr>
            <w:del w:id="842"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844E03B" w14:textId="5BA445EA" w:rsidR="0071610D" w:rsidRPr="00F93E4B" w:rsidDel="00915544" w:rsidRDefault="0071610D" w:rsidP="001E53AC">
            <w:pPr>
              <w:jc w:val="center"/>
              <w:rPr>
                <w:del w:id="843" w:author="F" w:date="2019-04-12T14:41:00Z"/>
                <w:rFonts w:ascii="宋体" w:hAnsi="宋体" w:cs="宋体"/>
                <w:sz w:val="20"/>
                <w:szCs w:val="20"/>
              </w:rPr>
            </w:pPr>
            <w:del w:id="844" w:author="F" w:date="2019-04-12T14:41:00Z">
              <w:r w:rsidRPr="00F93E4B" w:rsidDel="00915544">
                <w:rPr>
                  <w:rFonts w:ascii="宋体" w:hAnsi="宋体" w:cs="宋体" w:hint="eastAsia"/>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355B3683" w14:textId="5221F8A1" w:rsidR="0071610D" w:rsidRPr="00F93E4B" w:rsidDel="00915544" w:rsidRDefault="0071610D" w:rsidP="001E53AC">
            <w:pPr>
              <w:jc w:val="center"/>
              <w:rPr>
                <w:del w:id="845" w:author="F" w:date="2019-04-12T14:41:00Z"/>
                <w:rFonts w:ascii="宋体" w:hAnsi="宋体" w:cs="Arial"/>
                <w:sz w:val="20"/>
                <w:szCs w:val="20"/>
              </w:rPr>
            </w:pPr>
            <w:del w:id="846" w:author="F" w:date="2019-04-12T14:41:00Z">
              <w:r w:rsidRPr="00F93E4B" w:rsidDel="00915544">
                <w:rPr>
                  <w:rFonts w:ascii="宋体" w:hAnsi="宋体" w:cs="Arial"/>
                  <w:sz w:val="20"/>
                  <w:szCs w:val="20"/>
                </w:rPr>
                <w:delText>6</w:delText>
              </w:r>
            </w:del>
          </w:p>
        </w:tc>
        <w:tc>
          <w:tcPr>
            <w:tcW w:w="2177" w:type="dxa"/>
            <w:tcBorders>
              <w:top w:val="nil"/>
              <w:left w:val="nil"/>
              <w:bottom w:val="single" w:sz="4" w:space="0" w:color="auto"/>
              <w:right w:val="single" w:sz="4" w:space="0" w:color="auto"/>
            </w:tcBorders>
            <w:shd w:val="clear" w:color="auto" w:fill="auto"/>
            <w:noWrap/>
            <w:hideMark/>
          </w:tcPr>
          <w:p w14:paraId="07471BD5" w14:textId="155426FA" w:rsidR="0071610D" w:rsidRPr="00F93E4B" w:rsidDel="00915544" w:rsidRDefault="0071610D" w:rsidP="001E53AC">
            <w:pPr>
              <w:rPr>
                <w:del w:id="847" w:author="F" w:date="2019-04-12T14:41:00Z"/>
                <w:rFonts w:ascii="宋体" w:hAnsi="宋体" w:cs="Arial"/>
                <w:sz w:val="20"/>
                <w:szCs w:val="20"/>
              </w:rPr>
            </w:pPr>
            <w:del w:id="848" w:author="F" w:date="2019-04-12T14:41:00Z">
              <w:r w:rsidRPr="00F93E4B" w:rsidDel="00915544">
                <w:rPr>
                  <w:rFonts w:ascii="宋体" w:hAnsi="宋体" w:cs="Arial" w:hint="eastAsia"/>
                  <w:sz w:val="20"/>
                  <w:szCs w:val="20"/>
                </w:rPr>
                <w:delText>交易时间，格式是</w:delText>
              </w:r>
              <w:r w:rsidRPr="00F93E4B" w:rsidDel="00915544">
                <w:rPr>
                  <w:rFonts w:ascii="宋体" w:hAnsi="宋体" w:cs="Arial"/>
                  <w:sz w:val="20"/>
                  <w:szCs w:val="20"/>
                </w:rPr>
                <w:delText>HH24miss</w:delText>
              </w:r>
            </w:del>
          </w:p>
        </w:tc>
      </w:tr>
      <w:tr w:rsidR="0071610D" w:rsidRPr="00F93E4B" w:rsidDel="00915544" w14:paraId="16A29E9A" w14:textId="22427223" w:rsidTr="001E53AC">
        <w:trPr>
          <w:trHeight w:val="255"/>
          <w:del w:id="849"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24CF6BD" w14:textId="06EA81BB" w:rsidR="0071610D" w:rsidRPr="00F93E4B" w:rsidDel="00915544" w:rsidRDefault="0071610D" w:rsidP="001E53AC">
            <w:pPr>
              <w:jc w:val="center"/>
              <w:rPr>
                <w:del w:id="850" w:author="F" w:date="2019-04-12T14:41:00Z"/>
                <w:rFonts w:ascii="宋体" w:hAnsi="宋体" w:cs="Arial"/>
                <w:sz w:val="20"/>
                <w:szCs w:val="20"/>
              </w:rPr>
            </w:pPr>
            <w:del w:id="851" w:author="F" w:date="2019-04-12T14:41:00Z">
              <w:r w:rsidRPr="00F93E4B" w:rsidDel="00915544">
                <w:rPr>
                  <w:rFonts w:ascii="宋体" w:hAnsi="宋体" w:cs="Arial"/>
                  <w:sz w:val="20"/>
                  <w:szCs w:val="20"/>
                </w:rPr>
                <w:delText>H5</w:delText>
              </w:r>
            </w:del>
          </w:p>
        </w:tc>
        <w:tc>
          <w:tcPr>
            <w:tcW w:w="1701" w:type="dxa"/>
            <w:gridSpan w:val="2"/>
            <w:tcBorders>
              <w:top w:val="nil"/>
              <w:left w:val="nil"/>
              <w:bottom w:val="single" w:sz="4" w:space="0" w:color="auto"/>
              <w:right w:val="single" w:sz="4" w:space="0" w:color="auto"/>
            </w:tcBorders>
            <w:shd w:val="clear" w:color="auto" w:fill="auto"/>
            <w:noWrap/>
            <w:hideMark/>
          </w:tcPr>
          <w:p w14:paraId="0DA2B13E" w14:textId="523B9182" w:rsidR="0071610D" w:rsidRPr="00F93E4B" w:rsidDel="00915544" w:rsidRDefault="0071610D" w:rsidP="001E53AC">
            <w:pPr>
              <w:rPr>
                <w:del w:id="852" w:author="F" w:date="2019-04-12T14:41:00Z"/>
                <w:rFonts w:ascii="宋体" w:hAnsi="宋体" w:cs="Arial"/>
                <w:sz w:val="20"/>
                <w:szCs w:val="20"/>
              </w:rPr>
            </w:pPr>
            <w:del w:id="853" w:author="F" w:date="2019-04-12T14:41:00Z">
              <w:r w:rsidRPr="00F93E4B" w:rsidDel="00915544">
                <w:rPr>
                  <w:rFonts w:ascii="宋体" w:hAnsi="宋体" w:cs="Arial"/>
                  <w:sz w:val="20"/>
                  <w:szCs w:val="20"/>
                </w:rPr>
                <w:delText>TransSeq</w:delText>
              </w:r>
            </w:del>
          </w:p>
        </w:tc>
        <w:tc>
          <w:tcPr>
            <w:tcW w:w="1276" w:type="dxa"/>
            <w:tcBorders>
              <w:top w:val="nil"/>
              <w:left w:val="nil"/>
              <w:bottom w:val="single" w:sz="4" w:space="0" w:color="auto"/>
              <w:right w:val="single" w:sz="4" w:space="0" w:color="auto"/>
            </w:tcBorders>
            <w:shd w:val="clear" w:color="auto" w:fill="auto"/>
            <w:noWrap/>
            <w:hideMark/>
          </w:tcPr>
          <w:p w14:paraId="35763F50" w14:textId="7AA02A78" w:rsidR="0071610D" w:rsidRPr="00F93E4B" w:rsidDel="00915544" w:rsidRDefault="0071610D" w:rsidP="001E53AC">
            <w:pPr>
              <w:rPr>
                <w:del w:id="854" w:author="F" w:date="2019-04-12T14:41:00Z"/>
                <w:rFonts w:ascii="宋体" w:hAnsi="宋体" w:cs="宋体"/>
                <w:sz w:val="20"/>
                <w:szCs w:val="20"/>
              </w:rPr>
            </w:pPr>
            <w:del w:id="855" w:author="F" w:date="2019-04-12T14:41:00Z">
              <w:r w:rsidRPr="00F93E4B" w:rsidDel="00915544">
                <w:rPr>
                  <w:rFonts w:ascii="宋体" w:hAnsi="宋体" w:cs="宋体" w:hint="eastAsia"/>
                  <w:sz w:val="20"/>
                  <w:szCs w:val="20"/>
                </w:rPr>
                <w:delText>交易流水号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467A4DA" w14:textId="685270CE" w:rsidR="0071610D" w:rsidRPr="00F93E4B" w:rsidDel="00915544" w:rsidRDefault="0071610D" w:rsidP="001E53AC">
            <w:pPr>
              <w:jc w:val="center"/>
              <w:rPr>
                <w:del w:id="856" w:author="F" w:date="2019-04-12T14:41:00Z"/>
                <w:rFonts w:ascii="宋体" w:hAnsi="宋体" w:cs="宋体"/>
                <w:color w:val="9C0006"/>
                <w:sz w:val="20"/>
                <w:szCs w:val="20"/>
              </w:rPr>
            </w:pPr>
            <w:del w:id="857"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72BE8EE" w14:textId="52B601FA" w:rsidR="0071610D" w:rsidRPr="00F93E4B" w:rsidDel="00915544" w:rsidRDefault="0071610D" w:rsidP="001E53AC">
            <w:pPr>
              <w:jc w:val="center"/>
              <w:rPr>
                <w:del w:id="858" w:author="F" w:date="2019-04-12T14:41:00Z"/>
                <w:rFonts w:ascii="宋体" w:hAnsi="宋体" w:cs="宋体"/>
                <w:sz w:val="20"/>
                <w:szCs w:val="20"/>
              </w:rPr>
            </w:pPr>
            <w:del w:id="859"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1A93D2F9" w14:textId="03417A73" w:rsidR="0071610D" w:rsidRPr="00F93E4B" w:rsidDel="00915544" w:rsidRDefault="0071610D" w:rsidP="001E53AC">
            <w:pPr>
              <w:jc w:val="center"/>
              <w:rPr>
                <w:del w:id="860" w:author="F" w:date="2019-04-12T14:41:00Z"/>
                <w:rFonts w:ascii="宋体" w:hAnsi="宋体" w:cs="Arial"/>
                <w:sz w:val="20"/>
                <w:szCs w:val="20"/>
              </w:rPr>
            </w:pPr>
            <w:del w:id="861"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4114C23" w14:textId="774EB9FF" w:rsidR="0071610D" w:rsidRPr="00F93E4B" w:rsidDel="00915544" w:rsidRDefault="0071610D" w:rsidP="001E53AC">
            <w:pPr>
              <w:rPr>
                <w:del w:id="862" w:author="F" w:date="2019-04-12T14:41:00Z"/>
                <w:rFonts w:ascii="宋体" w:hAnsi="宋体" w:cs="Arial"/>
                <w:sz w:val="20"/>
                <w:szCs w:val="20"/>
              </w:rPr>
            </w:pPr>
            <w:del w:id="863" w:author="F" w:date="2019-04-12T14:41:00Z">
              <w:r w:rsidRPr="00F93E4B" w:rsidDel="00915544">
                <w:rPr>
                  <w:rFonts w:ascii="宋体" w:hAnsi="宋体" w:cs="Arial" w:hint="eastAsia"/>
                  <w:sz w:val="20"/>
                  <w:szCs w:val="20"/>
                </w:rPr>
                <w:delText>时间戳，格式是</w:delText>
              </w:r>
              <w:r w:rsidRPr="00F93E4B" w:rsidDel="00915544">
                <w:rPr>
                  <w:rFonts w:ascii="宋体" w:hAnsi="宋体" w:cs="Arial"/>
                  <w:sz w:val="20"/>
                  <w:szCs w:val="20"/>
                </w:rPr>
                <w:delText>yyyymmddhh24missff4</w:delText>
              </w:r>
            </w:del>
          </w:p>
        </w:tc>
      </w:tr>
      <w:tr w:rsidR="0071610D" w:rsidRPr="00F93E4B" w:rsidDel="00915544" w14:paraId="7BBBCC51" w14:textId="7485C265" w:rsidTr="001E53AC">
        <w:trPr>
          <w:trHeight w:val="255"/>
          <w:del w:id="864"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77AB4326" w14:textId="1D1F925F" w:rsidR="0071610D" w:rsidRPr="00F93E4B" w:rsidDel="00915544" w:rsidRDefault="0071610D" w:rsidP="001E53AC">
            <w:pPr>
              <w:jc w:val="center"/>
              <w:rPr>
                <w:del w:id="865" w:author="F" w:date="2019-04-12T14:41:00Z"/>
                <w:rFonts w:ascii="宋体" w:hAnsi="宋体" w:cs="Arial"/>
                <w:sz w:val="20"/>
                <w:szCs w:val="20"/>
              </w:rPr>
            </w:pPr>
            <w:del w:id="866" w:author="F" w:date="2019-04-12T14:41:00Z">
              <w:r w:rsidRPr="00F93E4B" w:rsidDel="00915544">
                <w:rPr>
                  <w:rFonts w:ascii="宋体" w:hAnsi="宋体" w:cs="Arial"/>
                  <w:sz w:val="20"/>
                  <w:szCs w:val="20"/>
                </w:rPr>
                <w:delText>H6</w:delText>
              </w:r>
            </w:del>
          </w:p>
        </w:tc>
        <w:tc>
          <w:tcPr>
            <w:tcW w:w="1701" w:type="dxa"/>
            <w:gridSpan w:val="2"/>
            <w:tcBorders>
              <w:top w:val="nil"/>
              <w:left w:val="nil"/>
              <w:bottom w:val="single" w:sz="4" w:space="0" w:color="auto"/>
              <w:right w:val="single" w:sz="4" w:space="0" w:color="auto"/>
            </w:tcBorders>
            <w:shd w:val="clear" w:color="auto" w:fill="auto"/>
            <w:noWrap/>
            <w:hideMark/>
          </w:tcPr>
          <w:p w14:paraId="003BF468" w14:textId="1064D56D" w:rsidR="0071610D" w:rsidRPr="00F93E4B" w:rsidDel="00915544" w:rsidRDefault="0071610D" w:rsidP="001E53AC">
            <w:pPr>
              <w:rPr>
                <w:del w:id="867" w:author="F" w:date="2019-04-12T14:41:00Z"/>
                <w:rFonts w:ascii="宋体" w:hAnsi="宋体" w:cs="Arial"/>
                <w:sz w:val="20"/>
                <w:szCs w:val="20"/>
              </w:rPr>
            </w:pPr>
            <w:del w:id="868" w:author="F" w:date="2019-04-12T14:41:00Z">
              <w:r w:rsidRPr="00F93E4B" w:rsidDel="00915544">
                <w:rPr>
                  <w:rFonts w:ascii="宋体" w:hAnsi="宋体" w:cs="Arial"/>
                  <w:sz w:val="20"/>
                  <w:szCs w:val="20"/>
                </w:rPr>
                <w:delText>RtnCode</w:delText>
              </w:r>
            </w:del>
          </w:p>
        </w:tc>
        <w:tc>
          <w:tcPr>
            <w:tcW w:w="1276" w:type="dxa"/>
            <w:tcBorders>
              <w:top w:val="nil"/>
              <w:left w:val="nil"/>
              <w:bottom w:val="single" w:sz="4" w:space="0" w:color="auto"/>
              <w:right w:val="single" w:sz="4" w:space="0" w:color="auto"/>
            </w:tcBorders>
            <w:shd w:val="clear" w:color="auto" w:fill="auto"/>
            <w:noWrap/>
            <w:hideMark/>
          </w:tcPr>
          <w:p w14:paraId="171BE6F7" w14:textId="01D69020" w:rsidR="0071610D" w:rsidRPr="00F93E4B" w:rsidDel="00915544" w:rsidRDefault="0071610D" w:rsidP="001E53AC">
            <w:pPr>
              <w:rPr>
                <w:del w:id="869" w:author="F" w:date="2019-04-12T14:41:00Z"/>
                <w:rFonts w:ascii="宋体" w:hAnsi="宋体" w:cs="宋体"/>
                <w:sz w:val="20"/>
                <w:szCs w:val="20"/>
              </w:rPr>
            </w:pPr>
            <w:del w:id="870" w:author="F" w:date="2019-04-12T14:41:00Z">
              <w:r w:rsidRPr="00F93E4B" w:rsidDel="00915544">
                <w:rPr>
                  <w:rFonts w:ascii="宋体" w:hAnsi="宋体" w:cs="宋体" w:hint="eastAsia"/>
                  <w:sz w:val="20"/>
                  <w:szCs w:val="20"/>
                </w:rPr>
                <w:delText>交易返回码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24785984" w14:textId="55181295" w:rsidR="0071610D" w:rsidRPr="00F93E4B" w:rsidDel="00915544" w:rsidRDefault="0071610D" w:rsidP="001E53AC">
            <w:pPr>
              <w:jc w:val="center"/>
              <w:rPr>
                <w:del w:id="871" w:author="F" w:date="2019-04-12T14:41:00Z"/>
                <w:rFonts w:ascii="宋体" w:hAnsi="宋体" w:cs="宋体"/>
                <w:color w:val="9C0006"/>
                <w:sz w:val="20"/>
                <w:szCs w:val="20"/>
              </w:rPr>
            </w:pPr>
            <w:del w:id="872"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80EDF3F" w14:textId="330E144F" w:rsidR="0071610D" w:rsidRPr="00F93E4B" w:rsidDel="00915544" w:rsidRDefault="0071610D" w:rsidP="001E53AC">
            <w:pPr>
              <w:jc w:val="center"/>
              <w:rPr>
                <w:del w:id="873" w:author="F" w:date="2019-04-12T14:41:00Z"/>
                <w:rFonts w:ascii="宋体" w:hAnsi="宋体" w:cs="宋体"/>
                <w:sz w:val="20"/>
                <w:szCs w:val="20"/>
              </w:rPr>
            </w:pPr>
            <w:del w:id="874"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2D974C14" w14:textId="03BD874D" w:rsidR="0071610D" w:rsidRPr="00F93E4B" w:rsidDel="00915544" w:rsidRDefault="0071610D" w:rsidP="001E53AC">
            <w:pPr>
              <w:jc w:val="center"/>
              <w:rPr>
                <w:del w:id="875" w:author="F" w:date="2019-04-12T14:41:00Z"/>
                <w:rFonts w:ascii="宋体" w:hAnsi="宋体" w:cs="Arial"/>
                <w:sz w:val="20"/>
                <w:szCs w:val="20"/>
              </w:rPr>
            </w:pPr>
            <w:del w:id="876" w:author="F" w:date="2019-04-12T14:41:00Z">
              <w:r w:rsidRPr="00F93E4B" w:rsidDel="00915544">
                <w:rPr>
                  <w:rFonts w:ascii="宋体" w:hAnsi="宋体" w:cs="Arial"/>
                  <w:sz w:val="20"/>
                  <w:szCs w:val="20"/>
                </w:rPr>
                <w:delText>10</w:delText>
              </w:r>
            </w:del>
          </w:p>
        </w:tc>
        <w:tc>
          <w:tcPr>
            <w:tcW w:w="2177" w:type="dxa"/>
            <w:tcBorders>
              <w:top w:val="nil"/>
              <w:left w:val="nil"/>
              <w:bottom w:val="single" w:sz="4" w:space="0" w:color="auto"/>
              <w:right w:val="single" w:sz="4" w:space="0" w:color="auto"/>
            </w:tcBorders>
            <w:shd w:val="clear" w:color="auto" w:fill="auto"/>
            <w:noWrap/>
            <w:hideMark/>
          </w:tcPr>
          <w:p w14:paraId="204E6D17" w14:textId="20D05CD3" w:rsidR="0071610D" w:rsidRPr="00F93E4B" w:rsidDel="00915544" w:rsidRDefault="0071610D" w:rsidP="001E53AC">
            <w:pPr>
              <w:rPr>
                <w:del w:id="877" w:author="F" w:date="2019-04-12T14:41:00Z"/>
                <w:rFonts w:ascii="宋体" w:hAnsi="宋体" w:cs="Arial"/>
                <w:sz w:val="20"/>
                <w:szCs w:val="20"/>
              </w:rPr>
            </w:pPr>
            <w:del w:id="878" w:author="F" w:date="2019-04-12T14:41:00Z">
              <w:r w:rsidRPr="00F93E4B" w:rsidDel="00915544">
                <w:rPr>
                  <w:rFonts w:ascii="宋体" w:hAnsi="宋体" w:cs="Arial"/>
                  <w:sz w:val="20"/>
                  <w:szCs w:val="20"/>
                </w:rPr>
                <w:delText>参考交易返回码表</w:delText>
              </w:r>
            </w:del>
          </w:p>
        </w:tc>
      </w:tr>
      <w:tr w:rsidR="0071610D" w:rsidRPr="00F93E4B" w:rsidDel="00915544" w14:paraId="195920F8" w14:textId="094EC2F1" w:rsidTr="001E53AC">
        <w:trPr>
          <w:trHeight w:val="255"/>
          <w:del w:id="879" w:author="F" w:date="2019-04-12T14:41:00Z"/>
        </w:trPr>
        <w:tc>
          <w:tcPr>
            <w:tcW w:w="582" w:type="dxa"/>
            <w:tcBorders>
              <w:top w:val="nil"/>
              <w:left w:val="single" w:sz="4" w:space="0" w:color="auto"/>
              <w:bottom w:val="single" w:sz="4" w:space="0" w:color="auto"/>
              <w:right w:val="single" w:sz="4" w:space="0" w:color="auto"/>
            </w:tcBorders>
            <w:shd w:val="clear" w:color="auto" w:fill="auto"/>
            <w:noWrap/>
            <w:hideMark/>
          </w:tcPr>
          <w:p w14:paraId="6E9A2BC5" w14:textId="1D81C5A1" w:rsidR="0071610D" w:rsidRPr="00F93E4B" w:rsidDel="00915544" w:rsidRDefault="0071610D" w:rsidP="001E53AC">
            <w:pPr>
              <w:jc w:val="center"/>
              <w:rPr>
                <w:del w:id="880" w:author="F" w:date="2019-04-12T14:41:00Z"/>
                <w:rFonts w:ascii="宋体" w:hAnsi="宋体" w:cs="Arial"/>
                <w:sz w:val="20"/>
                <w:szCs w:val="20"/>
              </w:rPr>
            </w:pPr>
            <w:del w:id="881" w:author="F" w:date="2019-04-12T14:41:00Z">
              <w:r w:rsidRPr="00F93E4B" w:rsidDel="00915544">
                <w:rPr>
                  <w:rFonts w:ascii="宋体" w:hAnsi="宋体" w:cs="Arial"/>
                  <w:sz w:val="20"/>
                  <w:szCs w:val="20"/>
                </w:rPr>
                <w:delText>H7</w:delText>
              </w:r>
            </w:del>
          </w:p>
        </w:tc>
        <w:tc>
          <w:tcPr>
            <w:tcW w:w="1701" w:type="dxa"/>
            <w:gridSpan w:val="2"/>
            <w:tcBorders>
              <w:top w:val="nil"/>
              <w:left w:val="nil"/>
              <w:bottom w:val="single" w:sz="4" w:space="0" w:color="auto"/>
              <w:right w:val="single" w:sz="4" w:space="0" w:color="auto"/>
            </w:tcBorders>
            <w:shd w:val="clear" w:color="auto" w:fill="auto"/>
            <w:noWrap/>
            <w:hideMark/>
          </w:tcPr>
          <w:p w14:paraId="2B8E1795" w14:textId="65BA2C90" w:rsidR="0071610D" w:rsidRPr="00F93E4B" w:rsidDel="00915544" w:rsidRDefault="0071610D" w:rsidP="001E53AC">
            <w:pPr>
              <w:rPr>
                <w:del w:id="882" w:author="F" w:date="2019-04-12T14:41:00Z"/>
                <w:rFonts w:ascii="宋体" w:hAnsi="宋体" w:cs="Arial"/>
                <w:sz w:val="20"/>
                <w:szCs w:val="20"/>
              </w:rPr>
            </w:pPr>
            <w:del w:id="883" w:author="F" w:date="2019-04-12T14:41:00Z">
              <w:r w:rsidRPr="00F93E4B" w:rsidDel="00915544">
                <w:rPr>
                  <w:rFonts w:ascii="宋体" w:hAnsi="宋体" w:cs="Arial"/>
                  <w:sz w:val="20"/>
                  <w:szCs w:val="20"/>
                </w:rPr>
                <w:delText>RtnMsg</w:delText>
              </w:r>
            </w:del>
          </w:p>
        </w:tc>
        <w:tc>
          <w:tcPr>
            <w:tcW w:w="1276" w:type="dxa"/>
            <w:tcBorders>
              <w:top w:val="nil"/>
              <w:left w:val="nil"/>
              <w:bottom w:val="single" w:sz="4" w:space="0" w:color="auto"/>
              <w:right w:val="single" w:sz="4" w:space="0" w:color="auto"/>
            </w:tcBorders>
            <w:shd w:val="clear" w:color="auto" w:fill="auto"/>
            <w:noWrap/>
            <w:hideMark/>
          </w:tcPr>
          <w:p w14:paraId="052B8214" w14:textId="38C209A4" w:rsidR="0071610D" w:rsidRPr="00F93E4B" w:rsidDel="00915544" w:rsidRDefault="0071610D" w:rsidP="001E53AC">
            <w:pPr>
              <w:rPr>
                <w:del w:id="884" w:author="F" w:date="2019-04-12T14:41:00Z"/>
                <w:rFonts w:ascii="宋体" w:hAnsi="宋体" w:cs="宋体"/>
                <w:sz w:val="20"/>
                <w:szCs w:val="20"/>
              </w:rPr>
            </w:pPr>
            <w:del w:id="885" w:author="F" w:date="2019-04-12T14:41:00Z">
              <w:r w:rsidRPr="00F93E4B" w:rsidDel="00915544">
                <w:rPr>
                  <w:rFonts w:ascii="宋体" w:hAnsi="宋体" w:cs="宋体" w:hint="eastAsia"/>
                  <w:sz w:val="20"/>
                  <w:szCs w:val="20"/>
                </w:rPr>
                <w:delText>交易返回描述</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129EFA9" w14:textId="0ED019D0" w:rsidR="0071610D" w:rsidRPr="00F93E4B" w:rsidDel="00915544" w:rsidRDefault="0071610D" w:rsidP="001E53AC">
            <w:pPr>
              <w:jc w:val="center"/>
              <w:rPr>
                <w:del w:id="886" w:author="F" w:date="2019-04-12T14:41:00Z"/>
                <w:rFonts w:ascii="宋体" w:hAnsi="宋体" w:cs="宋体"/>
                <w:color w:val="9C0006"/>
                <w:sz w:val="20"/>
                <w:szCs w:val="20"/>
              </w:rPr>
            </w:pPr>
            <w:del w:id="887"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0DC21A6" w14:textId="685B5084" w:rsidR="0071610D" w:rsidRPr="00F93E4B" w:rsidDel="00915544" w:rsidRDefault="0071610D" w:rsidP="001E53AC">
            <w:pPr>
              <w:jc w:val="center"/>
              <w:rPr>
                <w:del w:id="888" w:author="F" w:date="2019-04-12T14:41:00Z"/>
                <w:rFonts w:ascii="宋体" w:hAnsi="宋体" w:cs="宋体"/>
                <w:sz w:val="20"/>
                <w:szCs w:val="20"/>
              </w:rPr>
            </w:pPr>
            <w:del w:id="889"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803D5DD" w14:textId="5D81674C" w:rsidR="0071610D" w:rsidRPr="00F93E4B" w:rsidDel="00915544" w:rsidRDefault="0071610D" w:rsidP="001E53AC">
            <w:pPr>
              <w:jc w:val="center"/>
              <w:rPr>
                <w:del w:id="890" w:author="F" w:date="2019-04-12T14:41:00Z"/>
                <w:rFonts w:ascii="宋体" w:hAnsi="宋体" w:cs="Arial"/>
                <w:sz w:val="20"/>
                <w:szCs w:val="20"/>
              </w:rPr>
            </w:pPr>
            <w:del w:id="891" w:author="F" w:date="2019-04-12T14:41:00Z">
              <w:r w:rsidRPr="00F93E4B" w:rsidDel="00915544">
                <w:rPr>
                  <w:rFonts w:ascii="宋体" w:hAnsi="宋体" w:cs="Arial"/>
                  <w:sz w:val="20"/>
                  <w:szCs w:val="20"/>
                </w:rPr>
                <w:delText>50</w:delText>
              </w:r>
            </w:del>
          </w:p>
        </w:tc>
        <w:tc>
          <w:tcPr>
            <w:tcW w:w="2177" w:type="dxa"/>
            <w:tcBorders>
              <w:top w:val="nil"/>
              <w:left w:val="nil"/>
              <w:bottom w:val="single" w:sz="4" w:space="0" w:color="auto"/>
              <w:right w:val="single" w:sz="4" w:space="0" w:color="auto"/>
            </w:tcBorders>
            <w:shd w:val="clear" w:color="auto" w:fill="auto"/>
            <w:noWrap/>
            <w:hideMark/>
          </w:tcPr>
          <w:p w14:paraId="5630632A" w14:textId="59FAE5CD" w:rsidR="0071610D" w:rsidRPr="00F93E4B" w:rsidDel="00915544" w:rsidRDefault="0071610D" w:rsidP="001E53AC">
            <w:pPr>
              <w:rPr>
                <w:del w:id="892" w:author="F" w:date="2019-04-12T14:41:00Z"/>
                <w:rFonts w:ascii="宋体" w:hAnsi="宋体" w:cs="Arial"/>
                <w:sz w:val="20"/>
                <w:szCs w:val="20"/>
              </w:rPr>
            </w:pPr>
            <w:del w:id="893" w:author="F" w:date="2019-04-12T14:41:00Z">
              <w:r w:rsidRPr="00F93E4B" w:rsidDel="00915544">
                <w:rPr>
                  <w:rFonts w:ascii="宋体" w:hAnsi="宋体" w:cs="Arial"/>
                  <w:sz w:val="20"/>
                  <w:szCs w:val="20"/>
                </w:rPr>
                <w:delText xml:space="preserve">　</w:delText>
              </w:r>
            </w:del>
          </w:p>
        </w:tc>
      </w:tr>
      <w:tr w:rsidR="0071610D" w:rsidRPr="00F93E4B" w:rsidDel="00915544" w14:paraId="7A11F465" w14:textId="37BFFB26" w:rsidTr="001E53AC">
        <w:trPr>
          <w:trHeight w:val="255"/>
          <w:del w:id="894"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B52945A" w14:textId="6C2DE53B" w:rsidR="0071610D" w:rsidRPr="00F93E4B" w:rsidDel="00915544" w:rsidRDefault="0071610D" w:rsidP="001E53AC">
            <w:pPr>
              <w:rPr>
                <w:del w:id="895" w:author="F" w:date="2019-04-12T14:41:00Z"/>
                <w:rFonts w:ascii="宋体" w:hAnsi="宋体" w:cs="宋体"/>
                <w:b/>
                <w:bCs/>
                <w:color w:val="000000"/>
                <w:sz w:val="20"/>
                <w:szCs w:val="20"/>
              </w:rPr>
            </w:pPr>
            <w:del w:id="896" w:author="F" w:date="2019-04-12T14:41:00Z">
              <w:r w:rsidDel="00915544">
                <w:rPr>
                  <w:rFonts w:ascii="宋体" w:hAnsi="宋体" w:cs="宋体" w:hint="eastAsia"/>
                  <w:b/>
                  <w:bCs/>
                  <w:color w:val="000000"/>
                  <w:sz w:val="20"/>
                  <w:szCs w:val="20"/>
                </w:rPr>
                <w:delText>OUT</w:delText>
              </w:r>
            </w:del>
          </w:p>
        </w:tc>
      </w:tr>
      <w:tr w:rsidR="0071610D" w:rsidRPr="00F93E4B" w:rsidDel="00915544" w14:paraId="54D1E5A5" w14:textId="03605892" w:rsidTr="001E53AC">
        <w:trPr>
          <w:trHeight w:val="255"/>
          <w:del w:id="897"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1DD9AD45" w14:textId="79191767" w:rsidR="0071610D" w:rsidRPr="00F93E4B" w:rsidDel="00915544" w:rsidRDefault="0071610D" w:rsidP="001E53AC">
            <w:pPr>
              <w:jc w:val="center"/>
              <w:rPr>
                <w:del w:id="898" w:author="F" w:date="2019-04-12T14:41:00Z"/>
                <w:rFonts w:ascii="宋体" w:hAnsi="宋体" w:cs="Arial"/>
                <w:sz w:val="20"/>
                <w:szCs w:val="20"/>
              </w:rPr>
            </w:pPr>
            <w:del w:id="899" w:author="F" w:date="2019-04-12T14:41:00Z">
              <w:r w:rsidDel="00915544">
                <w:rPr>
                  <w:rFonts w:ascii="宋体" w:hAnsi="宋体" w:cs="Arial" w:hint="eastAsia"/>
                  <w:sz w:val="20"/>
                  <w:szCs w:val="20"/>
                </w:rPr>
                <w:delText>S1</w:delText>
              </w:r>
            </w:del>
          </w:p>
        </w:tc>
        <w:tc>
          <w:tcPr>
            <w:tcW w:w="1559" w:type="dxa"/>
            <w:tcBorders>
              <w:top w:val="nil"/>
              <w:left w:val="nil"/>
              <w:bottom w:val="single" w:sz="4" w:space="0" w:color="auto"/>
              <w:right w:val="single" w:sz="4" w:space="0" w:color="auto"/>
            </w:tcBorders>
            <w:shd w:val="clear" w:color="auto" w:fill="auto"/>
            <w:noWrap/>
            <w:hideMark/>
          </w:tcPr>
          <w:p w14:paraId="42D8FD2B" w14:textId="6FA9D2A1" w:rsidR="0071610D" w:rsidRPr="00F93E4B" w:rsidDel="00915544" w:rsidRDefault="0071610D" w:rsidP="001E53AC">
            <w:pPr>
              <w:rPr>
                <w:del w:id="900" w:author="F" w:date="2019-04-12T14:41:00Z"/>
                <w:rFonts w:ascii="宋体" w:hAnsi="宋体" w:cs="Arial"/>
                <w:sz w:val="20"/>
                <w:szCs w:val="20"/>
              </w:rPr>
            </w:pPr>
            <w:del w:id="901" w:author="F" w:date="2019-04-12T14:41:00Z">
              <w:r w:rsidRPr="00F93E4B" w:rsidDel="00915544">
                <w:rPr>
                  <w:rFonts w:ascii="宋体" w:hAnsi="宋体" w:cs="Arial"/>
                  <w:color w:val="000000"/>
                  <w:sz w:val="20"/>
                  <w:szCs w:val="20"/>
                </w:rPr>
                <w:delText>ReqSeqID</w:delText>
              </w:r>
            </w:del>
          </w:p>
        </w:tc>
        <w:tc>
          <w:tcPr>
            <w:tcW w:w="1276" w:type="dxa"/>
            <w:tcBorders>
              <w:top w:val="nil"/>
              <w:left w:val="nil"/>
              <w:bottom w:val="single" w:sz="4" w:space="0" w:color="auto"/>
              <w:right w:val="single" w:sz="4" w:space="0" w:color="auto"/>
            </w:tcBorders>
            <w:shd w:val="clear" w:color="auto" w:fill="auto"/>
            <w:noWrap/>
            <w:hideMark/>
          </w:tcPr>
          <w:p w14:paraId="197530F1" w14:textId="5336A9FA" w:rsidR="0071610D" w:rsidRPr="00F93E4B" w:rsidDel="00915544" w:rsidRDefault="0071610D" w:rsidP="001E53AC">
            <w:pPr>
              <w:rPr>
                <w:del w:id="902" w:author="F" w:date="2019-04-12T14:41:00Z"/>
                <w:rFonts w:ascii="宋体" w:hAnsi="宋体" w:cs="Arial"/>
                <w:sz w:val="20"/>
                <w:szCs w:val="20"/>
              </w:rPr>
            </w:pPr>
            <w:del w:id="903" w:author="F" w:date="2019-04-12T14:41:00Z">
              <w:r w:rsidDel="00915544">
                <w:rPr>
                  <w:rFonts w:ascii="宋体" w:hAnsi="宋体" w:cs="宋体" w:hint="eastAsia"/>
                  <w:color w:val="000000"/>
                  <w:sz w:val="20"/>
                  <w:szCs w:val="20"/>
                </w:rPr>
                <w:delText>查询</w:delText>
              </w:r>
              <w:r w:rsidRPr="00F93E4B" w:rsidDel="00915544">
                <w:rPr>
                  <w:rFonts w:ascii="宋体" w:hAnsi="宋体" w:cs="宋体" w:hint="eastAsia"/>
                  <w:color w:val="000000"/>
                  <w:sz w:val="20"/>
                  <w:szCs w:val="20"/>
                </w:rPr>
                <w:delText>批次号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3FE34A9E" w14:textId="3A7BB766" w:rsidR="0071610D" w:rsidRPr="00F93E4B" w:rsidDel="00915544" w:rsidRDefault="0071610D" w:rsidP="001E53AC">
            <w:pPr>
              <w:jc w:val="center"/>
              <w:rPr>
                <w:del w:id="904" w:author="F" w:date="2019-04-12T14:41:00Z"/>
                <w:rFonts w:ascii="宋体" w:hAnsi="宋体" w:cs="宋体"/>
                <w:color w:val="9C0006"/>
                <w:sz w:val="20"/>
                <w:szCs w:val="20"/>
              </w:rPr>
            </w:pPr>
            <w:del w:id="905"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DB26AAA" w14:textId="6824D4BA" w:rsidR="0071610D" w:rsidRPr="00F93E4B" w:rsidDel="00915544" w:rsidRDefault="0071610D" w:rsidP="001E53AC">
            <w:pPr>
              <w:jc w:val="center"/>
              <w:rPr>
                <w:del w:id="906" w:author="F" w:date="2019-04-12T14:41:00Z"/>
                <w:rFonts w:ascii="宋体" w:hAnsi="宋体" w:cs="宋体"/>
                <w:sz w:val="20"/>
                <w:szCs w:val="20"/>
              </w:rPr>
            </w:pPr>
            <w:del w:id="907"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10B2B861" w14:textId="2B2A3900" w:rsidR="0071610D" w:rsidRPr="00F93E4B" w:rsidDel="00915544" w:rsidRDefault="0071610D" w:rsidP="001E53AC">
            <w:pPr>
              <w:jc w:val="center"/>
              <w:rPr>
                <w:del w:id="908" w:author="F" w:date="2019-04-12T14:41:00Z"/>
                <w:rFonts w:ascii="宋体" w:hAnsi="宋体" w:cs="宋体"/>
                <w:sz w:val="20"/>
                <w:szCs w:val="20"/>
              </w:rPr>
            </w:pPr>
            <w:del w:id="909" w:author="F" w:date="2019-04-12T14:41:00Z">
              <w:r w:rsidRPr="00F93E4B" w:rsidDel="00915544">
                <w:rPr>
                  <w:rFonts w:ascii="宋体" w:hAnsi="宋体" w:cs="宋体" w:hint="eastAsia"/>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335812B1" w14:textId="56E752CD" w:rsidR="0071610D" w:rsidRPr="00F93E4B" w:rsidDel="00915544" w:rsidRDefault="0071610D" w:rsidP="001E53AC">
            <w:pPr>
              <w:rPr>
                <w:del w:id="910" w:author="F" w:date="2019-04-12T14:41:00Z"/>
                <w:rFonts w:ascii="宋体" w:hAnsi="宋体" w:cs="宋体"/>
                <w:sz w:val="20"/>
                <w:szCs w:val="20"/>
              </w:rPr>
            </w:pPr>
            <w:del w:id="911" w:author="F" w:date="2019-04-12T14:41:00Z">
              <w:r w:rsidRPr="00F93E4B" w:rsidDel="00915544">
                <w:rPr>
                  <w:rFonts w:ascii="宋体" w:hAnsi="宋体" w:cs="宋体" w:hint="eastAsia"/>
                  <w:color w:val="000000"/>
                  <w:sz w:val="20"/>
                  <w:szCs w:val="20"/>
                </w:rPr>
                <w:delText xml:space="preserve">提交时的批号 </w:delText>
              </w:r>
            </w:del>
          </w:p>
        </w:tc>
      </w:tr>
      <w:tr w:rsidR="0071610D" w:rsidRPr="00F93E4B" w:rsidDel="00915544" w14:paraId="4CE85D20" w14:textId="53D49CD3" w:rsidTr="001E53AC">
        <w:trPr>
          <w:trHeight w:val="255"/>
          <w:del w:id="912"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1363C083" w14:textId="06936928" w:rsidR="0071610D" w:rsidRPr="00F93E4B" w:rsidDel="00915544" w:rsidRDefault="0071610D" w:rsidP="001E53AC">
            <w:pPr>
              <w:jc w:val="center"/>
              <w:rPr>
                <w:del w:id="913" w:author="F" w:date="2019-04-12T14:41:00Z"/>
                <w:rFonts w:ascii="宋体" w:hAnsi="宋体" w:cs="Arial"/>
                <w:sz w:val="20"/>
                <w:szCs w:val="20"/>
              </w:rPr>
            </w:pPr>
            <w:del w:id="914" w:author="F" w:date="2019-04-12T14:41:00Z">
              <w:r w:rsidDel="00915544">
                <w:rPr>
                  <w:rFonts w:ascii="宋体" w:hAnsi="宋体" w:cs="Arial" w:hint="eastAsia"/>
                  <w:sz w:val="20"/>
                  <w:szCs w:val="20"/>
                </w:rPr>
                <w:delText>S2</w:delText>
              </w:r>
            </w:del>
          </w:p>
        </w:tc>
        <w:tc>
          <w:tcPr>
            <w:tcW w:w="1559" w:type="dxa"/>
            <w:tcBorders>
              <w:top w:val="nil"/>
              <w:left w:val="nil"/>
              <w:bottom w:val="single" w:sz="4" w:space="0" w:color="auto"/>
              <w:right w:val="single" w:sz="4" w:space="0" w:color="auto"/>
            </w:tcBorders>
            <w:shd w:val="clear" w:color="auto" w:fill="auto"/>
            <w:noWrap/>
            <w:hideMark/>
          </w:tcPr>
          <w:p w14:paraId="74DD25B2" w14:textId="0DB9CB90" w:rsidR="0071610D" w:rsidRPr="00F93E4B" w:rsidDel="00915544" w:rsidRDefault="0071610D" w:rsidP="001E53AC">
            <w:pPr>
              <w:rPr>
                <w:del w:id="915" w:author="F" w:date="2019-04-12T14:41:00Z"/>
                <w:rFonts w:ascii="宋体" w:hAnsi="宋体" w:cs="Arial"/>
                <w:color w:val="000000"/>
                <w:sz w:val="20"/>
                <w:szCs w:val="20"/>
              </w:rPr>
            </w:pPr>
            <w:del w:id="916" w:author="F" w:date="2019-04-12T14:41:00Z">
              <w:r w:rsidDel="00915544">
                <w:rPr>
                  <w:rFonts w:ascii="宋体" w:hAnsi="宋体" w:cs="Arial" w:hint="eastAsia"/>
                  <w:color w:val="000000"/>
                  <w:sz w:val="20"/>
                  <w:szCs w:val="20"/>
                </w:rPr>
                <w:delText>ReqSeqState</w:delText>
              </w:r>
            </w:del>
          </w:p>
        </w:tc>
        <w:tc>
          <w:tcPr>
            <w:tcW w:w="1276" w:type="dxa"/>
            <w:tcBorders>
              <w:top w:val="nil"/>
              <w:left w:val="nil"/>
              <w:bottom w:val="single" w:sz="4" w:space="0" w:color="auto"/>
              <w:right w:val="single" w:sz="4" w:space="0" w:color="auto"/>
            </w:tcBorders>
            <w:shd w:val="clear" w:color="auto" w:fill="auto"/>
            <w:noWrap/>
            <w:hideMark/>
          </w:tcPr>
          <w:p w14:paraId="62FC2223" w14:textId="76BF8455" w:rsidR="0071610D" w:rsidRPr="00F93E4B" w:rsidDel="00915544" w:rsidRDefault="0071610D" w:rsidP="001E53AC">
            <w:pPr>
              <w:rPr>
                <w:del w:id="917" w:author="F" w:date="2019-04-12T14:41:00Z"/>
                <w:rFonts w:ascii="宋体" w:hAnsi="宋体" w:cs="宋体"/>
                <w:color w:val="000000"/>
                <w:sz w:val="20"/>
                <w:szCs w:val="20"/>
              </w:rPr>
            </w:pPr>
            <w:del w:id="918" w:author="F" w:date="2019-04-12T14:41:00Z">
              <w:r w:rsidDel="00915544">
                <w:rPr>
                  <w:rFonts w:ascii="宋体" w:hAnsi="宋体" w:cs="宋体" w:hint="eastAsia"/>
                  <w:color w:val="000000"/>
                  <w:sz w:val="20"/>
                  <w:szCs w:val="20"/>
                </w:rPr>
                <w:delText>查询批次状态</w:delText>
              </w:r>
            </w:del>
          </w:p>
        </w:tc>
        <w:tc>
          <w:tcPr>
            <w:tcW w:w="1134" w:type="dxa"/>
            <w:tcBorders>
              <w:top w:val="nil"/>
              <w:left w:val="nil"/>
              <w:bottom w:val="single" w:sz="4" w:space="0" w:color="auto"/>
              <w:right w:val="single" w:sz="4" w:space="0" w:color="auto"/>
            </w:tcBorders>
            <w:shd w:val="clear" w:color="auto" w:fill="FFCCCC"/>
            <w:noWrap/>
            <w:hideMark/>
          </w:tcPr>
          <w:p w14:paraId="7DB677F2" w14:textId="613370FE" w:rsidR="0071610D" w:rsidRPr="00F93E4B" w:rsidDel="00915544" w:rsidRDefault="0071610D" w:rsidP="001E53AC">
            <w:pPr>
              <w:jc w:val="center"/>
              <w:rPr>
                <w:del w:id="919" w:author="F" w:date="2019-04-12T14:41:00Z"/>
                <w:rFonts w:ascii="宋体" w:hAnsi="宋体" w:cs="Arial"/>
                <w:color w:val="000000"/>
                <w:sz w:val="20"/>
                <w:szCs w:val="20"/>
              </w:rPr>
            </w:pPr>
            <w:del w:id="920"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C2479F2" w14:textId="6ACE891F" w:rsidR="0071610D" w:rsidRPr="00F93E4B" w:rsidDel="00915544" w:rsidRDefault="0071610D" w:rsidP="001E53AC">
            <w:pPr>
              <w:jc w:val="center"/>
              <w:rPr>
                <w:del w:id="921" w:author="F" w:date="2019-04-12T14:41:00Z"/>
                <w:rFonts w:ascii="宋体" w:hAnsi="宋体" w:cs="Arial"/>
                <w:color w:val="000000"/>
                <w:sz w:val="20"/>
                <w:szCs w:val="20"/>
              </w:rPr>
            </w:pPr>
            <w:del w:id="922" w:author="F" w:date="2019-04-12T14:41:00Z">
              <w:r w:rsidDel="00915544">
                <w:rPr>
                  <w:rFonts w:ascii="宋体" w:hAnsi="宋体" w:cs="Arial" w:hint="eastAsia"/>
                  <w:color w:val="000000"/>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7E671CA4" w14:textId="1AC7A643" w:rsidR="0071610D" w:rsidRPr="00F93E4B" w:rsidDel="00915544" w:rsidRDefault="0071610D" w:rsidP="001E53AC">
            <w:pPr>
              <w:jc w:val="center"/>
              <w:rPr>
                <w:del w:id="923" w:author="F" w:date="2019-04-12T14:41:00Z"/>
                <w:rFonts w:ascii="宋体" w:hAnsi="宋体" w:cs="Arial"/>
                <w:color w:val="000000"/>
                <w:sz w:val="20"/>
                <w:szCs w:val="20"/>
              </w:rPr>
            </w:pPr>
            <w:del w:id="924" w:author="F" w:date="2019-04-12T14:41:00Z">
              <w:r w:rsidDel="00915544">
                <w:rPr>
                  <w:rFonts w:ascii="宋体" w:hAnsi="宋体" w:cs="Arial"/>
                  <w:color w:val="000000"/>
                  <w:sz w:val="20"/>
                  <w:szCs w:val="20"/>
                </w:rPr>
                <w:delText>1</w:delText>
              </w:r>
            </w:del>
          </w:p>
        </w:tc>
        <w:tc>
          <w:tcPr>
            <w:tcW w:w="2177" w:type="dxa"/>
            <w:tcBorders>
              <w:top w:val="nil"/>
              <w:left w:val="nil"/>
              <w:bottom w:val="single" w:sz="4" w:space="0" w:color="auto"/>
              <w:right w:val="single" w:sz="4" w:space="0" w:color="auto"/>
            </w:tcBorders>
            <w:shd w:val="clear" w:color="auto" w:fill="auto"/>
            <w:noWrap/>
            <w:hideMark/>
          </w:tcPr>
          <w:p w14:paraId="54C2B6B7" w14:textId="3BE824B2" w:rsidR="0071610D" w:rsidRPr="00F93E4B" w:rsidDel="00915544" w:rsidRDefault="0071610D" w:rsidP="001E53AC">
            <w:pPr>
              <w:rPr>
                <w:del w:id="925" w:author="F" w:date="2019-04-12T14:41:00Z"/>
                <w:rFonts w:ascii="宋体" w:hAnsi="宋体" w:cs="宋体"/>
                <w:color w:val="000000"/>
                <w:sz w:val="20"/>
                <w:szCs w:val="20"/>
                <w:lang w:eastAsia="zh-CN"/>
              </w:rPr>
            </w:pPr>
            <w:del w:id="926" w:author="F" w:date="2019-04-12T14:41:00Z">
              <w:r w:rsidDel="00915544">
                <w:rPr>
                  <w:rFonts w:ascii="宋体" w:hAnsi="宋体" w:cs="宋体" w:hint="eastAsia"/>
                  <w:color w:val="000000"/>
                  <w:sz w:val="20"/>
                  <w:szCs w:val="20"/>
                  <w:lang w:eastAsia="zh-CN"/>
                </w:rPr>
                <w:delText>0-批次不存在，2-查询成功</w:delText>
              </w:r>
            </w:del>
          </w:p>
        </w:tc>
      </w:tr>
      <w:tr w:rsidR="0071610D" w:rsidRPr="00F93E4B" w:rsidDel="00915544" w14:paraId="632225C0" w14:textId="112A6D75" w:rsidTr="001E53AC">
        <w:trPr>
          <w:trHeight w:val="255"/>
          <w:del w:id="927"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9497BE1" w14:textId="5C99BE67" w:rsidR="0071610D" w:rsidRPr="00F93E4B" w:rsidDel="00915544" w:rsidRDefault="0071610D" w:rsidP="001E53AC">
            <w:pPr>
              <w:rPr>
                <w:del w:id="928" w:author="F" w:date="2019-04-12T14:41:00Z"/>
                <w:rFonts w:ascii="宋体" w:hAnsi="宋体" w:cs="宋体"/>
                <w:b/>
                <w:bCs/>
                <w:color w:val="000000"/>
                <w:sz w:val="20"/>
                <w:szCs w:val="20"/>
              </w:rPr>
            </w:pPr>
            <w:del w:id="929" w:author="F" w:date="2019-04-12T14:41:00Z">
              <w:r w:rsidRPr="00F93E4B" w:rsidDel="00915544">
                <w:rPr>
                  <w:rFonts w:ascii="宋体" w:hAnsi="宋体" w:cs="宋体" w:hint="eastAsia"/>
                  <w:b/>
                  <w:bCs/>
                  <w:color w:val="000000"/>
                  <w:sz w:val="20"/>
                  <w:szCs w:val="20"/>
                </w:rPr>
                <w:delText>R</w:delText>
              </w:r>
              <w:r w:rsidRPr="00F93E4B" w:rsidDel="00915544">
                <w:rPr>
                  <w:rFonts w:ascii="宋体" w:hAnsi="宋体" w:cs="宋体"/>
                  <w:b/>
                  <w:bCs/>
                  <w:color w:val="000000"/>
                  <w:sz w:val="20"/>
                  <w:szCs w:val="20"/>
                </w:rPr>
                <w:delText>D</w:delText>
              </w:r>
            </w:del>
          </w:p>
        </w:tc>
      </w:tr>
      <w:tr w:rsidR="0071610D" w:rsidRPr="00F93E4B" w:rsidDel="00915544" w14:paraId="7A9CE5E0" w14:textId="64F148A5" w:rsidTr="001E53AC">
        <w:trPr>
          <w:trHeight w:val="255"/>
          <w:del w:id="93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00F2DBD" w14:textId="5674999A" w:rsidR="0071610D" w:rsidRPr="00F93E4B" w:rsidDel="00915544" w:rsidRDefault="0071610D" w:rsidP="001E53AC">
            <w:pPr>
              <w:jc w:val="center"/>
              <w:rPr>
                <w:del w:id="931" w:author="F" w:date="2019-04-12T14:41:00Z"/>
                <w:rFonts w:ascii="宋体" w:hAnsi="宋体" w:cs="Arial"/>
                <w:sz w:val="20"/>
                <w:szCs w:val="20"/>
              </w:rPr>
            </w:pPr>
            <w:del w:id="932" w:author="F" w:date="2019-04-12T14:41:00Z">
              <w:r w:rsidRPr="00F93E4B" w:rsidDel="00915544">
                <w:rPr>
                  <w:rFonts w:ascii="宋体" w:hAnsi="宋体" w:cs="Arial"/>
                  <w:sz w:val="20"/>
                  <w:szCs w:val="20"/>
                </w:rPr>
                <w:delText>D</w:delText>
              </w:r>
              <w:r w:rsidRPr="00F93E4B" w:rsidDel="00915544">
                <w:rPr>
                  <w:rFonts w:ascii="宋体" w:hAnsi="宋体" w:cs="Arial" w:hint="eastAsia"/>
                  <w:sz w:val="20"/>
                  <w:szCs w:val="20"/>
                </w:rPr>
                <w:delText>1</w:delText>
              </w:r>
            </w:del>
          </w:p>
        </w:tc>
        <w:tc>
          <w:tcPr>
            <w:tcW w:w="1559" w:type="dxa"/>
            <w:tcBorders>
              <w:top w:val="nil"/>
              <w:left w:val="nil"/>
              <w:bottom w:val="single" w:sz="4" w:space="0" w:color="auto"/>
              <w:right w:val="single" w:sz="4" w:space="0" w:color="auto"/>
            </w:tcBorders>
            <w:shd w:val="clear" w:color="auto" w:fill="auto"/>
            <w:noWrap/>
            <w:hideMark/>
          </w:tcPr>
          <w:p w14:paraId="515A7038" w14:textId="6D932066" w:rsidR="0071610D" w:rsidRPr="00F93E4B" w:rsidDel="00915544" w:rsidRDefault="0071610D" w:rsidP="001E53AC">
            <w:pPr>
              <w:rPr>
                <w:del w:id="933" w:author="F" w:date="2019-04-12T14:41:00Z"/>
                <w:rFonts w:ascii="宋体" w:hAnsi="宋体" w:cs="Arial"/>
                <w:sz w:val="20"/>
                <w:szCs w:val="20"/>
              </w:rPr>
            </w:pPr>
            <w:del w:id="934" w:author="F" w:date="2019-04-12T14:41:00Z">
              <w:r w:rsidRPr="00F93E4B" w:rsidDel="00915544">
                <w:rPr>
                  <w:rFonts w:ascii="宋体" w:hAnsi="宋体" w:cs="Arial"/>
                  <w:color w:val="000000"/>
                  <w:sz w:val="20"/>
                  <w:szCs w:val="20"/>
                </w:rPr>
                <w:delText>ReqSeqID</w:delText>
              </w:r>
            </w:del>
          </w:p>
        </w:tc>
        <w:tc>
          <w:tcPr>
            <w:tcW w:w="1276" w:type="dxa"/>
            <w:tcBorders>
              <w:top w:val="nil"/>
              <w:left w:val="nil"/>
              <w:bottom w:val="single" w:sz="4" w:space="0" w:color="auto"/>
              <w:right w:val="single" w:sz="4" w:space="0" w:color="auto"/>
            </w:tcBorders>
            <w:shd w:val="clear" w:color="auto" w:fill="auto"/>
            <w:noWrap/>
            <w:hideMark/>
          </w:tcPr>
          <w:p w14:paraId="158FF5E7" w14:textId="2D8B43D5" w:rsidR="0071610D" w:rsidRPr="00F93E4B" w:rsidDel="00915544" w:rsidRDefault="0071610D" w:rsidP="001E53AC">
            <w:pPr>
              <w:rPr>
                <w:del w:id="935" w:author="F" w:date="2019-04-12T14:41:00Z"/>
                <w:rFonts w:ascii="宋体" w:hAnsi="宋体" w:cs="Arial"/>
                <w:sz w:val="20"/>
                <w:szCs w:val="20"/>
              </w:rPr>
            </w:pPr>
            <w:del w:id="936" w:author="F" w:date="2019-04-12T14:41:00Z">
              <w:r w:rsidRPr="00F93E4B" w:rsidDel="00915544">
                <w:rPr>
                  <w:rFonts w:ascii="宋体" w:hAnsi="宋体" w:cs="宋体" w:hint="eastAsia"/>
                  <w:color w:val="000000"/>
                  <w:sz w:val="20"/>
                  <w:szCs w:val="20"/>
                </w:rPr>
                <w:delText>批次号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4ED9656D" w14:textId="2D2F1B7F" w:rsidR="0071610D" w:rsidRPr="00F93E4B" w:rsidDel="00915544" w:rsidRDefault="0071610D" w:rsidP="001E53AC">
            <w:pPr>
              <w:jc w:val="center"/>
              <w:rPr>
                <w:del w:id="937" w:author="F" w:date="2019-04-12T14:41:00Z"/>
                <w:rFonts w:ascii="宋体" w:hAnsi="宋体" w:cs="宋体"/>
                <w:color w:val="9C0006"/>
                <w:sz w:val="20"/>
                <w:szCs w:val="20"/>
              </w:rPr>
            </w:pPr>
            <w:del w:id="93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514DD85" w14:textId="1235D0C1" w:rsidR="0071610D" w:rsidRPr="00F93E4B" w:rsidDel="00915544" w:rsidRDefault="0071610D" w:rsidP="001E53AC">
            <w:pPr>
              <w:jc w:val="center"/>
              <w:rPr>
                <w:del w:id="939" w:author="F" w:date="2019-04-12T14:41:00Z"/>
                <w:rFonts w:ascii="宋体" w:hAnsi="宋体" w:cs="宋体"/>
                <w:sz w:val="20"/>
                <w:szCs w:val="20"/>
              </w:rPr>
            </w:pPr>
            <w:del w:id="940"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C82DF68" w14:textId="5C0BCF48" w:rsidR="0071610D" w:rsidRPr="00F93E4B" w:rsidDel="00915544" w:rsidRDefault="0071610D" w:rsidP="001E53AC">
            <w:pPr>
              <w:jc w:val="center"/>
              <w:rPr>
                <w:del w:id="941" w:author="F" w:date="2019-04-12T14:41:00Z"/>
                <w:rFonts w:ascii="宋体" w:hAnsi="宋体" w:cs="宋体"/>
                <w:sz w:val="20"/>
                <w:szCs w:val="20"/>
              </w:rPr>
            </w:pPr>
            <w:del w:id="942" w:author="F" w:date="2019-04-12T14:41:00Z">
              <w:r w:rsidRPr="00F93E4B" w:rsidDel="00915544">
                <w:rPr>
                  <w:rFonts w:ascii="宋体" w:hAnsi="宋体" w:cs="宋体" w:hint="eastAsia"/>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13C15314" w14:textId="66E11BB8" w:rsidR="0071610D" w:rsidRPr="00F93E4B" w:rsidDel="00915544" w:rsidRDefault="0071610D" w:rsidP="001E53AC">
            <w:pPr>
              <w:rPr>
                <w:del w:id="943" w:author="F" w:date="2019-04-12T14:41:00Z"/>
                <w:rFonts w:ascii="宋体" w:hAnsi="宋体" w:cs="宋体"/>
                <w:sz w:val="20"/>
                <w:szCs w:val="20"/>
              </w:rPr>
            </w:pPr>
            <w:del w:id="944" w:author="F" w:date="2019-04-12T14:41:00Z">
              <w:r w:rsidRPr="00F93E4B" w:rsidDel="00915544">
                <w:rPr>
                  <w:rFonts w:ascii="宋体" w:hAnsi="宋体" w:cs="宋体" w:hint="eastAsia"/>
                  <w:color w:val="000000"/>
                  <w:sz w:val="20"/>
                  <w:szCs w:val="20"/>
                </w:rPr>
                <w:delText xml:space="preserve">提交时的批号 </w:delText>
              </w:r>
            </w:del>
          </w:p>
        </w:tc>
      </w:tr>
      <w:tr w:rsidR="0071610D" w:rsidRPr="00F93E4B" w:rsidDel="00915544" w14:paraId="38EC1CF6" w14:textId="19E15B2C" w:rsidTr="001E53AC">
        <w:trPr>
          <w:trHeight w:val="255"/>
          <w:del w:id="94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702BCABE" w14:textId="28732B5D" w:rsidR="0071610D" w:rsidRPr="00F93E4B" w:rsidDel="00915544" w:rsidRDefault="0071610D" w:rsidP="001E53AC">
            <w:pPr>
              <w:jc w:val="center"/>
              <w:rPr>
                <w:del w:id="946" w:author="F" w:date="2019-04-12T14:41:00Z"/>
                <w:rFonts w:ascii="宋体" w:hAnsi="宋体" w:cs="Arial"/>
                <w:sz w:val="20"/>
                <w:szCs w:val="20"/>
              </w:rPr>
            </w:pPr>
            <w:del w:id="947" w:author="F" w:date="2019-04-12T14:41:00Z">
              <w:r w:rsidRPr="00F93E4B" w:rsidDel="00915544">
                <w:rPr>
                  <w:rFonts w:ascii="宋体" w:hAnsi="宋体" w:cs="Arial"/>
                  <w:sz w:val="20"/>
                  <w:szCs w:val="20"/>
                </w:rPr>
                <w:delText>D2</w:delText>
              </w:r>
            </w:del>
          </w:p>
        </w:tc>
        <w:tc>
          <w:tcPr>
            <w:tcW w:w="1559" w:type="dxa"/>
            <w:tcBorders>
              <w:top w:val="nil"/>
              <w:left w:val="nil"/>
              <w:bottom w:val="single" w:sz="4" w:space="0" w:color="auto"/>
              <w:right w:val="single" w:sz="4" w:space="0" w:color="auto"/>
            </w:tcBorders>
            <w:shd w:val="clear" w:color="auto" w:fill="auto"/>
            <w:noWrap/>
            <w:hideMark/>
          </w:tcPr>
          <w:p w14:paraId="5B0DCB57" w14:textId="485AFC68" w:rsidR="0071610D" w:rsidRPr="00F93E4B" w:rsidDel="00915544" w:rsidRDefault="0071610D" w:rsidP="001E53AC">
            <w:pPr>
              <w:rPr>
                <w:del w:id="948" w:author="F" w:date="2019-04-12T14:41:00Z"/>
                <w:rFonts w:ascii="宋体" w:hAnsi="宋体" w:cs="Arial"/>
                <w:sz w:val="20"/>
                <w:szCs w:val="20"/>
              </w:rPr>
            </w:pPr>
            <w:del w:id="949" w:author="F" w:date="2019-04-12T14:41:00Z">
              <w:r w:rsidRPr="00F93E4B" w:rsidDel="00915544">
                <w:rPr>
                  <w:rFonts w:ascii="宋体" w:hAnsi="宋体" w:cs="Arial"/>
                  <w:sz w:val="20"/>
                  <w:szCs w:val="20"/>
                </w:rPr>
                <w:delText>RdSeq</w:delText>
              </w:r>
            </w:del>
          </w:p>
        </w:tc>
        <w:tc>
          <w:tcPr>
            <w:tcW w:w="1276" w:type="dxa"/>
            <w:tcBorders>
              <w:top w:val="nil"/>
              <w:left w:val="nil"/>
              <w:bottom w:val="single" w:sz="4" w:space="0" w:color="auto"/>
              <w:right w:val="single" w:sz="4" w:space="0" w:color="auto"/>
            </w:tcBorders>
            <w:shd w:val="clear" w:color="auto" w:fill="auto"/>
            <w:noWrap/>
            <w:hideMark/>
          </w:tcPr>
          <w:p w14:paraId="3B3EAD3C" w14:textId="2AD0E70F" w:rsidR="0071610D" w:rsidRPr="00F93E4B" w:rsidDel="00915544" w:rsidRDefault="0071610D" w:rsidP="001E53AC">
            <w:pPr>
              <w:rPr>
                <w:del w:id="950" w:author="F" w:date="2019-04-12T14:41:00Z"/>
                <w:rFonts w:ascii="宋体" w:hAnsi="宋体" w:cs="Arial"/>
                <w:sz w:val="20"/>
                <w:szCs w:val="20"/>
              </w:rPr>
            </w:pPr>
            <w:del w:id="951" w:author="F" w:date="2019-04-12T14:41:00Z">
              <w:r w:rsidRPr="00F93E4B" w:rsidDel="00915544">
                <w:rPr>
                  <w:rFonts w:ascii="宋体" w:hAnsi="宋体" w:cs="Arial"/>
                  <w:sz w:val="20"/>
                  <w:szCs w:val="20"/>
                </w:rPr>
                <w:delText>指令顺序号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E88AE76" w14:textId="5BBB4082" w:rsidR="0071610D" w:rsidRPr="00F93E4B" w:rsidDel="00915544" w:rsidRDefault="0071610D" w:rsidP="001E53AC">
            <w:pPr>
              <w:jc w:val="center"/>
              <w:rPr>
                <w:del w:id="952" w:author="F" w:date="2019-04-12T14:41:00Z"/>
                <w:rFonts w:ascii="宋体" w:hAnsi="宋体" w:cs="宋体"/>
                <w:color w:val="9C0006"/>
                <w:sz w:val="20"/>
                <w:szCs w:val="20"/>
              </w:rPr>
            </w:pPr>
            <w:del w:id="95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C99D2A4" w14:textId="45D708AD" w:rsidR="0071610D" w:rsidRPr="00F93E4B" w:rsidDel="00915544" w:rsidRDefault="0071610D" w:rsidP="001E53AC">
            <w:pPr>
              <w:jc w:val="center"/>
              <w:rPr>
                <w:del w:id="954" w:author="F" w:date="2019-04-12T14:41:00Z"/>
                <w:rFonts w:ascii="宋体" w:hAnsi="宋体" w:cs="宋体"/>
                <w:sz w:val="20"/>
                <w:szCs w:val="20"/>
              </w:rPr>
            </w:pPr>
            <w:del w:id="95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432951B" w14:textId="493E9D86" w:rsidR="0071610D" w:rsidRPr="00F93E4B" w:rsidDel="00915544" w:rsidRDefault="0071610D" w:rsidP="001E53AC">
            <w:pPr>
              <w:jc w:val="center"/>
              <w:rPr>
                <w:del w:id="956" w:author="F" w:date="2019-04-12T14:41:00Z"/>
                <w:rFonts w:ascii="宋体" w:hAnsi="宋体" w:cs="宋体"/>
                <w:sz w:val="20"/>
                <w:szCs w:val="20"/>
              </w:rPr>
            </w:pPr>
            <w:del w:id="957" w:author="F" w:date="2019-04-12T14:41:00Z">
              <w:r w:rsidRPr="00F93E4B" w:rsidDel="00915544">
                <w:rPr>
                  <w:rFonts w:ascii="宋体" w:hAnsi="宋体" w:cs="宋体" w:hint="eastAsia"/>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238ED0C7" w14:textId="363E94DB" w:rsidR="0071610D" w:rsidRPr="00F93E4B" w:rsidDel="00915544" w:rsidRDefault="0071610D" w:rsidP="001E53AC">
            <w:pPr>
              <w:rPr>
                <w:del w:id="958" w:author="F" w:date="2019-04-12T14:41:00Z"/>
                <w:rFonts w:ascii="宋体" w:hAnsi="宋体" w:cs="宋体"/>
                <w:sz w:val="20"/>
                <w:szCs w:val="20"/>
                <w:lang w:eastAsia="zh-CN"/>
              </w:rPr>
            </w:pPr>
            <w:del w:id="959" w:author="F" w:date="2019-04-12T14:41:00Z">
              <w:r w:rsidRPr="00F93E4B" w:rsidDel="00915544">
                <w:rPr>
                  <w:rFonts w:ascii="宋体" w:hAnsi="宋体" w:cs="宋体" w:hint="eastAsia"/>
                  <w:sz w:val="20"/>
                  <w:szCs w:val="20"/>
                  <w:lang w:eastAsia="zh-CN"/>
                </w:rPr>
                <w:delText>提交时的批次内的流水号</w:delText>
              </w:r>
            </w:del>
          </w:p>
        </w:tc>
      </w:tr>
      <w:tr w:rsidR="0071610D" w:rsidRPr="00F93E4B" w:rsidDel="00915544" w14:paraId="7C35D9E8" w14:textId="15EC1A22" w:rsidTr="001E53AC">
        <w:trPr>
          <w:trHeight w:val="255"/>
          <w:del w:id="96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51FEBD2" w14:textId="675C1BC7" w:rsidR="0071610D" w:rsidRPr="00F93E4B" w:rsidDel="00915544" w:rsidRDefault="0071610D" w:rsidP="001E53AC">
            <w:pPr>
              <w:jc w:val="center"/>
              <w:rPr>
                <w:del w:id="961" w:author="F" w:date="2019-04-12T14:41:00Z"/>
                <w:rFonts w:ascii="宋体" w:hAnsi="宋体" w:cs="Arial"/>
                <w:sz w:val="20"/>
                <w:szCs w:val="20"/>
              </w:rPr>
            </w:pPr>
            <w:del w:id="962" w:author="F" w:date="2019-04-12T14:41:00Z">
              <w:r w:rsidRPr="00F93E4B" w:rsidDel="00915544">
                <w:rPr>
                  <w:rFonts w:ascii="宋体" w:hAnsi="宋体" w:cs="Arial"/>
                  <w:sz w:val="20"/>
                  <w:szCs w:val="20"/>
                </w:rPr>
                <w:delText>D3</w:delText>
              </w:r>
            </w:del>
          </w:p>
        </w:tc>
        <w:tc>
          <w:tcPr>
            <w:tcW w:w="1559" w:type="dxa"/>
            <w:tcBorders>
              <w:top w:val="nil"/>
              <w:left w:val="nil"/>
              <w:bottom w:val="single" w:sz="4" w:space="0" w:color="auto"/>
              <w:right w:val="single" w:sz="4" w:space="0" w:color="auto"/>
            </w:tcBorders>
            <w:shd w:val="clear" w:color="auto" w:fill="auto"/>
            <w:noWrap/>
            <w:hideMark/>
          </w:tcPr>
          <w:p w14:paraId="44A6CB0E" w14:textId="1BD91356" w:rsidR="0071610D" w:rsidRPr="00F93E4B" w:rsidDel="00915544" w:rsidRDefault="0071610D" w:rsidP="001E53AC">
            <w:pPr>
              <w:rPr>
                <w:del w:id="963" w:author="F" w:date="2019-04-12T14:41:00Z"/>
                <w:rFonts w:ascii="宋体" w:hAnsi="宋体" w:cs="Arial"/>
                <w:sz w:val="20"/>
                <w:szCs w:val="20"/>
              </w:rPr>
            </w:pPr>
            <w:del w:id="964" w:author="F" w:date="2019-04-12T14:41:00Z">
              <w:r w:rsidRPr="00F93E4B" w:rsidDel="00915544">
                <w:rPr>
                  <w:rFonts w:ascii="宋体" w:hAnsi="宋体" w:cs="Arial"/>
                  <w:sz w:val="20"/>
                  <w:szCs w:val="20"/>
                </w:rPr>
                <w:delText>BeginDate</w:delText>
              </w:r>
            </w:del>
          </w:p>
        </w:tc>
        <w:tc>
          <w:tcPr>
            <w:tcW w:w="1276" w:type="dxa"/>
            <w:tcBorders>
              <w:top w:val="nil"/>
              <w:left w:val="nil"/>
              <w:bottom w:val="single" w:sz="4" w:space="0" w:color="auto"/>
              <w:right w:val="single" w:sz="4" w:space="0" w:color="auto"/>
            </w:tcBorders>
            <w:shd w:val="clear" w:color="auto" w:fill="auto"/>
            <w:noWrap/>
            <w:hideMark/>
          </w:tcPr>
          <w:p w14:paraId="4DC8A3EA" w14:textId="0EAFFC30" w:rsidR="0071610D" w:rsidRPr="00F93E4B" w:rsidDel="00915544" w:rsidRDefault="0071610D" w:rsidP="001E53AC">
            <w:pPr>
              <w:rPr>
                <w:del w:id="965" w:author="F" w:date="2019-04-12T14:41:00Z"/>
                <w:rFonts w:ascii="宋体" w:hAnsi="宋体" w:cs="Arial"/>
                <w:sz w:val="20"/>
                <w:szCs w:val="20"/>
              </w:rPr>
            </w:pPr>
            <w:del w:id="966" w:author="F" w:date="2019-04-12T14:41:00Z">
              <w:r w:rsidRPr="00F93E4B" w:rsidDel="00915544">
                <w:rPr>
                  <w:rFonts w:ascii="宋体" w:hAnsi="宋体" w:cs="Arial"/>
                  <w:sz w:val="20"/>
                  <w:szCs w:val="20"/>
                </w:rPr>
                <w:delText>指令提交日期</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25451AF5" w14:textId="61E46B5D" w:rsidR="0071610D" w:rsidRPr="00F93E4B" w:rsidDel="00915544" w:rsidRDefault="0071610D" w:rsidP="001E53AC">
            <w:pPr>
              <w:jc w:val="center"/>
              <w:rPr>
                <w:del w:id="967" w:author="F" w:date="2019-04-12T14:41:00Z"/>
                <w:rFonts w:ascii="宋体" w:hAnsi="宋体" w:cs="Arial"/>
                <w:color w:val="9C0006"/>
                <w:sz w:val="20"/>
                <w:szCs w:val="20"/>
              </w:rPr>
            </w:pPr>
            <w:del w:id="968"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727DF66" w14:textId="43F57DD0" w:rsidR="0071610D" w:rsidRPr="00F93E4B" w:rsidDel="00915544" w:rsidRDefault="0071610D" w:rsidP="001E53AC">
            <w:pPr>
              <w:jc w:val="center"/>
              <w:rPr>
                <w:del w:id="969" w:author="F" w:date="2019-04-12T14:41:00Z"/>
                <w:rFonts w:ascii="宋体" w:hAnsi="宋体" w:cs="Arial"/>
                <w:sz w:val="20"/>
                <w:szCs w:val="20"/>
              </w:rPr>
            </w:pPr>
            <w:del w:id="970" w:author="F" w:date="2019-04-12T14:41:00Z">
              <w:r w:rsidRPr="00F93E4B" w:rsidDel="00915544">
                <w:rPr>
                  <w:rFonts w:ascii="宋体" w:hAnsi="宋体" w:cs="Arial"/>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7FB2474F" w14:textId="5D4DC932" w:rsidR="0071610D" w:rsidRPr="00F93E4B" w:rsidDel="00915544" w:rsidRDefault="0071610D" w:rsidP="001E53AC">
            <w:pPr>
              <w:jc w:val="center"/>
              <w:rPr>
                <w:del w:id="971" w:author="F" w:date="2019-04-12T14:41:00Z"/>
                <w:rFonts w:ascii="宋体" w:hAnsi="宋体" w:cs="Arial"/>
                <w:sz w:val="20"/>
                <w:szCs w:val="20"/>
              </w:rPr>
            </w:pPr>
            <w:del w:id="972" w:author="F" w:date="2019-04-12T14:41:00Z">
              <w:r w:rsidRPr="00F93E4B" w:rsidDel="00915544">
                <w:rPr>
                  <w:rFonts w:ascii="宋体" w:hAnsi="宋体" w:cs="Arial"/>
                  <w:sz w:val="20"/>
                  <w:szCs w:val="20"/>
                </w:rPr>
                <w:delText>8</w:delText>
              </w:r>
            </w:del>
          </w:p>
        </w:tc>
        <w:tc>
          <w:tcPr>
            <w:tcW w:w="2177" w:type="dxa"/>
            <w:tcBorders>
              <w:top w:val="nil"/>
              <w:left w:val="nil"/>
              <w:bottom w:val="single" w:sz="4" w:space="0" w:color="auto"/>
              <w:right w:val="single" w:sz="4" w:space="0" w:color="auto"/>
            </w:tcBorders>
            <w:shd w:val="clear" w:color="auto" w:fill="auto"/>
            <w:noWrap/>
            <w:hideMark/>
          </w:tcPr>
          <w:p w14:paraId="75669A2E" w14:textId="1D20FF3A" w:rsidR="0071610D" w:rsidRPr="00F93E4B" w:rsidDel="00915544" w:rsidRDefault="0071610D" w:rsidP="001E53AC">
            <w:pPr>
              <w:rPr>
                <w:del w:id="973" w:author="F" w:date="2019-04-12T14:41:00Z"/>
                <w:rFonts w:ascii="宋体" w:hAnsi="宋体" w:cs="Arial"/>
                <w:sz w:val="20"/>
                <w:szCs w:val="20"/>
              </w:rPr>
            </w:pPr>
            <w:del w:id="974" w:author="F" w:date="2019-04-12T14:41:00Z">
              <w:r w:rsidRPr="00F93E4B" w:rsidDel="00915544">
                <w:rPr>
                  <w:rFonts w:ascii="宋体" w:hAnsi="宋体" w:cs="Arial"/>
                  <w:sz w:val="20"/>
                  <w:szCs w:val="20"/>
                </w:rPr>
                <w:delText xml:space="preserve">　</w:delText>
              </w:r>
            </w:del>
          </w:p>
        </w:tc>
      </w:tr>
      <w:tr w:rsidR="0071610D" w:rsidRPr="00F93E4B" w:rsidDel="00915544" w14:paraId="1B3EB295" w14:textId="2B367380" w:rsidTr="001E53AC">
        <w:trPr>
          <w:trHeight w:val="255"/>
          <w:del w:id="97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8F59B95" w14:textId="7F636AAD" w:rsidR="0071610D" w:rsidRPr="00F93E4B" w:rsidDel="00915544" w:rsidRDefault="0071610D" w:rsidP="001E53AC">
            <w:pPr>
              <w:jc w:val="center"/>
              <w:rPr>
                <w:del w:id="976" w:author="F" w:date="2019-04-12T14:41:00Z"/>
                <w:rFonts w:ascii="宋体" w:hAnsi="宋体" w:cs="Arial"/>
                <w:sz w:val="20"/>
                <w:szCs w:val="20"/>
              </w:rPr>
            </w:pPr>
            <w:del w:id="977" w:author="F" w:date="2019-04-12T14:41:00Z">
              <w:r w:rsidRPr="00F93E4B" w:rsidDel="00915544">
                <w:rPr>
                  <w:rFonts w:ascii="宋体" w:hAnsi="宋体" w:cs="Arial"/>
                  <w:sz w:val="20"/>
                  <w:szCs w:val="20"/>
                </w:rPr>
                <w:delText>D4</w:delText>
              </w:r>
            </w:del>
          </w:p>
        </w:tc>
        <w:tc>
          <w:tcPr>
            <w:tcW w:w="1559" w:type="dxa"/>
            <w:tcBorders>
              <w:top w:val="nil"/>
              <w:left w:val="nil"/>
              <w:bottom w:val="single" w:sz="4" w:space="0" w:color="auto"/>
              <w:right w:val="single" w:sz="4" w:space="0" w:color="auto"/>
            </w:tcBorders>
            <w:shd w:val="clear" w:color="auto" w:fill="auto"/>
            <w:noWrap/>
            <w:hideMark/>
          </w:tcPr>
          <w:p w14:paraId="415E782C" w14:textId="40606F82" w:rsidR="0071610D" w:rsidRPr="00F93E4B" w:rsidDel="00915544" w:rsidRDefault="0071610D" w:rsidP="001E53AC">
            <w:pPr>
              <w:rPr>
                <w:del w:id="978" w:author="F" w:date="2019-04-12T14:41:00Z"/>
                <w:rFonts w:ascii="宋体" w:hAnsi="宋体" w:cs="Arial"/>
                <w:sz w:val="20"/>
                <w:szCs w:val="20"/>
              </w:rPr>
            </w:pPr>
            <w:del w:id="979" w:author="F" w:date="2019-04-12T14:41:00Z">
              <w:r w:rsidRPr="00F93E4B" w:rsidDel="00915544">
                <w:rPr>
                  <w:rFonts w:ascii="宋体" w:hAnsi="宋体" w:cs="Arial"/>
                  <w:sz w:val="20"/>
                  <w:szCs w:val="20"/>
                </w:rPr>
                <w:delText>CorpAct</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6035100A" w14:textId="4DD7AB39" w:rsidR="0071610D" w:rsidRPr="00F93E4B" w:rsidDel="00915544" w:rsidRDefault="0071610D" w:rsidP="001E53AC">
            <w:pPr>
              <w:rPr>
                <w:del w:id="980" w:author="F" w:date="2019-04-12T14:41:00Z"/>
                <w:rFonts w:ascii="宋体" w:hAnsi="宋体" w:cs="宋体"/>
                <w:sz w:val="20"/>
                <w:szCs w:val="20"/>
              </w:rPr>
            </w:pPr>
            <w:del w:id="981" w:author="F" w:date="2019-04-12T14:41:00Z">
              <w:r w:rsidRPr="00F93E4B" w:rsidDel="00915544">
                <w:rPr>
                  <w:rFonts w:ascii="宋体" w:hAnsi="宋体" w:cs="宋体" w:hint="eastAsia"/>
                  <w:sz w:val="20"/>
                  <w:szCs w:val="20"/>
                </w:rPr>
                <w:delText>企业方账户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EB54A96" w14:textId="0B844156" w:rsidR="0071610D" w:rsidRPr="00F93E4B" w:rsidDel="00915544" w:rsidRDefault="0071610D" w:rsidP="001E53AC">
            <w:pPr>
              <w:jc w:val="center"/>
              <w:rPr>
                <w:del w:id="982" w:author="F" w:date="2019-04-12T14:41:00Z"/>
                <w:rFonts w:ascii="宋体" w:hAnsi="宋体" w:cs="宋体"/>
                <w:color w:val="9C0006"/>
                <w:sz w:val="20"/>
                <w:szCs w:val="20"/>
              </w:rPr>
            </w:pPr>
            <w:del w:id="98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3BFB5F78" w14:textId="6E7A80C7" w:rsidR="0071610D" w:rsidRPr="00F93E4B" w:rsidDel="00915544" w:rsidRDefault="0071610D" w:rsidP="001E53AC">
            <w:pPr>
              <w:jc w:val="center"/>
              <w:rPr>
                <w:del w:id="984" w:author="F" w:date="2019-04-12T14:41:00Z"/>
                <w:rFonts w:ascii="宋体" w:hAnsi="宋体" w:cs="宋体"/>
                <w:sz w:val="20"/>
                <w:szCs w:val="20"/>
              </w:rPr>
            </w:pPr>
            <w:del w:id="98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58A458D" w14:textId="03F5DEF9" w:rsidR="0071610D" w:rsidRPr="00F93E4B" w:rsidDel="00915544" w:rsidRDefault="0071610D" w:rsidP="001E53AC">
            <w:pPr>
              <w:jc w:val="center"/>
              <w:rPr>
                <w:del w:id="986" w:author="F" w:date="2019-04-12T14:41:00Z"/>
                <w:rFonts w:ascii="宋体" w:hAnsi="宋体" w:cs="Arial"/>
                <w:sz w:val="20"/>
                <w:szCs w:val="20"/>
              </w:rPr>
            </w:pPr>
            <w:del w:id="987"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149B0C97" w14:textId="2C43418C" w:rsidR="0071610D" w:rsidRPr="00F93E4B" w:rsidDel="00915544" w:rsidRDefault="0071610D" w:rsidP="001E53AC">
            <w:pPr>
              <w:rPr>
                <w:del w:id="988" w:author="F" w:date="2019-04-12T14:41:00Z"/>
                <w:rFonts w:ascii="宋体" w:hAnsi="宋体" w:cs="宋体"/>
                <w:sz w:val="20"/>
                <w:szCs w:val="20"/>
              </w:rPr>
            </w:pPr>
            <w:del w:id="989" w:author="F" w:date="2019-04-12T14:41:00Z">
              <w:r w:rsidRPr="00F93E4B" w:rsidDel="00915544">
                <w:rPr>
                  <w:rFonts w:ascii="宋体" w:hAnsi="宋体" w:cs="宋体" w:hint="eastAsia"/>
                  <w:sz w:val="20"/>
                  <w:szCs w:val="20"/>
                </w:rPr>
                <w:delText xml:space="preserve">　</w:delText>
              </w:r>
            </w:del>
          </w:p>
        </w:tc>
      </w:tr>
      <w:tr w:rsidR="0071610D" w:rsidRPr="00F93E4B" w:rsidDel="00915544" w14:paraId="68AF4FD0" w14:textId="13E0762F" w:rsidTr="001E53AC">
        <w:trPr>
          <w:trHeight w:val="255"/>
          <w:del w:id="99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4F55BAAC" w14:textId="1FABE6CC" w:rsidR="0071610D" w:rsidRPr="00F93E4B" w:rsidDel="00915544" w:rsidRDefault="0071610D" w:rsidP="001E53AC">
            <w:pPr>
              <w:jc w:val="center"/>
              <w:rPr>
                <w:del w:id="991" w:author="F" w:date="2019-04-12T14:41:00Z"/>
                <w:rFonts w:ascii="宋体" w:hAnsi="宋体" w:cs="Arial"/>
                <w:sz w:val="20"/>
                <w:szCs w:val="20"/>
              </w:rPr>
            </w:pPr>
            <w:del w:id="992" w:author="F" w:date="2019-04-12T14:41:00Z">
              <w:r w:rsidRPr="00F93E4B" w:rsidDel="00915544">
                <w:rPr>
                  <w:rFonts w:ascii="宋体" w:hAnsi="宋体" w:cs="Arial"/>
                  <w:sz w:val="20"/>
                  <w:szCs w:val="20"/>
                </w:rPr>
                <w:delText>D5</w:delText>
              </w:r>
            </w:del>
          </w:p>
        </w:tc>
        <w:tc>
          <w:tcPr>
            <w:tcW w:w="1559" w:type="dxa"/>
            <w:tcBorders>
              <w:top w:val="nil"/>
              <w:left w:val="nil"/>
              <w:bottom w:val="single" w:sz="4" w:space="0" w:color="auto"/>
              <w:right w:val="single" w:sz="4" w:space="0" w:color="auto"/>
            </w:tcBorders>
            <w:shd w:val="clear" w:color="auto" w:fill="auto"/>
            <w:noWrap/>
            <w:hideMark/>
          </w:tcPr>
          <w:p w14:paraId="26E72955" w14:textId="467A57B1" w:rsidR="0071610D" w:rsidRPr="00F93E4B" w:rsidDel="00915544" w:rsidRDefault="0071610D" w:rsidP="001E53AC">
            <w:pPr>
              <w:rPr>
                <w:del w:id="993" w:author="F" w:date="2019-04-12T14:41:00Z"/>
                <w:rFonts w:ascii="宋体" w:hAnsi="宋体" w:cs="Arial"/>
                <w:sz w:val="20"/>
                <w:szCs w:val="20"/>
              </w:rPr>
            </w:pPr>
            <w:del w:id="994" w:author="F" w:date="2019-04-12T14:41:00Z">
              <w:r w:rsidRPr="00F93E4B" w:rsidDel="00915544">
                <w:rPr>
                  <w:rFonts w:ascii="宋体" w:hAnsi="宋体" w:cs="Arial"/>
                  <w:sz w:val="20"/>
                  <w:szCs w:val="20"/>
                </w:rPr>
                <w:delText>CorpEntity</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0D297B59" w14:textId="6076966E" w:rsidR="0071610D" w:rsidRPr="00F93E4B" w:rsidDel="00915544" w:rsidRDefault="0071610D" w:rsidP="001E53AC">
            <w:pPr>
              <w:rPr>
                <w:del w:id="995" w:author="F" w:date="2019-04-12T14:41:00Z"/>
                <w:rFonts w:ascii="宋体" w:hAnsi="宋体" w:cs="宋体"/>
                <w:sz w:val="20"/>
                <w:szCs w:val="20"/>
              </w:rPr>
            </w:pPr>
            <w:del w:id="996" w:author="F" w:date="2019-04-12T14:41:00Z">
              <w:r w:rsidRPr="00F93E4B" w:rsidDel="00915544">
                <w:rPr>
                  <w:rFonts w:ascii="宋体" w:hAnsi="宋体" w:cs="宋体" w:hint="eastAsia"/>
                  <w:sz w:val="20"/>
                  <w:szCs w:val="20"/>
                </w:rPr>
                <w:delText>企业方账户所在机构</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0B6DB42A" w14:textId="0827D926" w:rsidR="0071610D" w:rsidRPr="00F93E4B" w:rsidDel="00915544" w:rsidRDefault="0071610D" w:rsidP="001E53AC">
            <w:pPr>
              <w:jc w:val="center"/>
              <w:rPr>
                <w:del w:id="997" w:author="F" w:date="2019-04-12T14:41:00Z"/>
                <w:rFonts w:ascii="宋体" w:hAnsi="宋体" w:cs="宋体"/>
                <w:color w:val="9C0006"/>
                <w:sz w:val="20"/>
                <w:szCs w:val="20"/>
              </w:rPr>
            </w:pPr>
            <w:del w:id="99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0AA576E5" w14:textId="67FD2E66" w:rsidR="0071610D" w:rsidRPr="00F93E4B" w:rsidDel="00915544" w:rsidRDefault="0071610D" w:rsidP="001E53AC">
            <w:pPr>
              <w:jc w:val="center"/>
              <w:rPr>
                <w:del w:id="999" w:author="F" w:date="2019-04-12T14:41:00Z"/>
                <w:rFonts w:ascii="宋体" w:hAnsi="宋体" w:cs="宋体"/>
                <w:sz w:val="20"/>
                <w:szCs w:val="20"/>
              </w:rPr>
            </w:pPr>
            <w:del w:id="1000"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08CED52F" w14:textId="094BA027" w:rsidR="0071610D" w:rsidRPr="00F93E4B" w:rsidDel="00915544" w:rsidRDefault="0071610D" w:rsidP="001E53AC">
            <w:pPr>
              <w:jc w:val="center"/>
              <w:rPr>
                <w:del w:id="1001" w:author="F" w:date="2019-04-12T14:41:00Z"/>
                <w:rFonts w:ascii="宋体" w:hAnsi="宋体" w:cs="Arial"/>
                <w:sz w:val="20"/>
                <w:szCs w:val="20"/>
              </w:rPr>
            </w:pPr>
            <w:del w:id="1002"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01D52313" w14:textId="34469C21" w:rsidR="0071610D" w:rsidRPr="00F93E4B" w:rsidDel="00915544" w:rsidRDefault="0071610D" w:rsidP="001E53AC">
            <w:pPr>
              <w:rPr>
                <w:del w:id="1003" w:author="F" w:date="2019-04-12T14:41:00Z"/>
                <w:rFonts w:ascii="宋体" w:hAnsi="宋体" w:cs="宋体"/>
                <w:sz w:val="20"/>
                <w:szCs w:val="20"/>
              </w:rPr>
            </w:pPr>
            <w:del w:id="1004" w:author="F" w:date="2019-04-12T14:41:00Z">
              <w:r w:rsidRPr="00F93E4B" w:rsidDel="00915544">
                <w:rPr>
                  <w:rFonts w:ascii="宋体" w:hAnsi="宋体" w:cs="宋体" w:hint="eastAsia"/>
                  <w:sz w:val="20"/>
                  <w:szCs w:val="20"/>
                </w:rPr>
                <w:delText xml:space="preserve">　</w:delText>
              </w:r>
            </w:del>
          </w:p>
        </w:tc>
      </w:tr>
      <w:tr w:rsidR="0071610D" w:rsidRPr="00F93E4B" w:rsidDel="00915544" w14:paraId="36F66E49" w14:textId="4BDF1DAF" w:rsidTr="001E53AC">
        <w:trPr>
          <w:trHeight w:val="255"/>
          <w:del w:id="100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895DC72" w14:textId="3AA90CBC" w:rsidR="0071610D" w:rsidRPr="00F93E4B" w:rsidDel="00915544" w:rsidRDefault="0071610D" w:rsidP="001E53AC">
            <w:pPr>
              <w:jc w:val="center"/>
              <w:rPr>
                <w:del w:id="1006" w:author="F" w:date="2019-04-12T14:41:00Z"/>
                <w:rFonts w:ascii="宋体" w:hAnsi="宋体" w:cs="Arial"/>
                <w:sz w:val="20"/>
                <w:szCs w:val="20"/>
              </w:rPr>
            </w:pPr>
            <w:del w:id="1007" w:author="F" w:date="2019-04-12T14:41:00Z">
              <w:r w:rsidRPr="00F93E4B" w:rsidDel="00915544">
                <w:rPr>
                  <w:rFonts w:ascii="宋体" w:hAnsi="宋体" w:cs="Arial"/>
                  <w:sz w:val="20"/>
                  <w:szCs w:val="20"/>
                </w:rPr>
                <w:delText>D6</w:delText>
              </w:r>
            </w:del>
          </w:p>
        </w:tc>
        <w:tc>
          <w:tcPr>
            <w:tcW w:w="1559" w:type="dxa"/>
            <w:tcBorders>
              <w:top w:val="nil"/>
              <w:left w:val="nil"/>
              <w:bottom w:val="single" w:sz="4" w:space="0" w:color="auto"/>
              <w:right w:val="single" w:sz="4" w:space="0" w:color="auto"/>
            </w:tcBorders>
            <w:shd w:val="clear" w:color="auto" w:fill="auto"/>
            <w:hideMark/>
          </w:tcPr>
          <w:p w14:paraId="1836D1E4" w14:textId="5D79ECA8" w:rsidR="0071610D" w:rsidRPr="00F93E4B" w:rsidDel="00915544" w:rsidRDefault="0071610D" w:rsidP="001E53AC">
            <w:pPr>
              <w:rPr>
                <w:del w:id="1008" w:author="F" w:date="2019-04-12T14:41:00Z"/>
                <w:rFonts w:ascii="宋体" w:hAnsi="宋体" w:cs="Arial"/>
                <w:sz w:val="20"/>
                <w:szCs w:val="20"/>
              </w:rPr>
            </w:pPr>
            <w:del w:id="1009" w:author="F" w:date="2019-04-12T14:41:00Z">
              <w:r w:rsidRPr="00F93E4B" w:rsidDel="00915544">
                <w:rPr>
                  <w:rFonts w:ascii="宋体" w:hAnsi="宋体" w:cs="Arial"/>
                  <w:sz w:val="20"/>
                  <w:szCs w:val="20"/>
                </w:rPr>
                <w:delText>CorpBank</w:delText>
              </w:r>
            </w:del>
          </w:p>
        </w:tc>
        <w:tc>
          <w:tcPr>
            <w:tcW w:w="1276" w:type="dxa"/>
            <w:tcBorders>
              <w:top w:val="nil"/>
              <w:left w:val="nil"/>
              <w:bottom w:val="single" w:sz="4" w:space="0" w:color="auto"/>
              <w:right w:val="single" w:sz="4" w:space="0" w:color="auto"/>
            </w:tcBorders>
            <w:shd w:val="clear" w:color="auto" w:fill="auto"/>
            <w:hideMark/>
          </w:tcPr>
          <w:p w14:paraId="0A1ECE74" w14:textId="1B768F8E" w:rsidR="0071610D" w:rsidRPr="00F93E4B" w:rsidDel="00915544" w:rsidRDefault="0071610D" w:rsidP="001E53AC">
            <w:pPr>
              <w:rPr>
                <w:del w:id="1010" w:author="F" w:date="2019-04-12T14:41:00Z"/>
                <w:rFonts w:ascii="宋体" w:hAnsi="宋体" w:cs="宋体"/>
                <w:sz w:val="20"/>
                <w:szCs w:val="20"/>
              </w:rPr>
            </w:pPr>
            <w:del w:id="1011" w:author="F" w:date="2019-04-12T14:41:00Z">
              <w:r w:rsidRPr="00F93E4B" w:rsidDel="00915544">
                <w:rPr>
                  <w:rFonts w:ascii="宋体" w:hAnsi="宋体" w:cs="宋体" w:hint="eastAsia"/>
                  <w:sz w:val="20"/>
                  <w:szCs w:val="20"/>
                </w:rPr>
                <w:delText>企业方账户所属银行</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5AE2FB93" w14:textId="4E7A3DA2" w:rsidR="0071610D" w:rsidRPr="00F93E4B" w:rsidDel="00915544" w:rsidRDefault="0071610D" w:rsidP="001E53AC">
            <w:pPr>
              <w:jc w:val="center"/>
              <w:rPr>
                <w:del w:id="1012" w:author="F" w:date="2019-04-12T14:41:00Z"/>
                <w:rFonts w:ascii="宋体" w:hAnsi="宋体" w:cs="宋体"/>
                <w:color w:val="9C0006"/>
                <w:sz w:val="20"/>
                <w:szCs w:val="20"/>
              </w:rPr>
            </w:pPr>
            <w:del w:id="101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50DA2286" w14:textId="5BCB4CEF" w:rsidR="0071610D" w:rsidRPr="00F93E4B" w:rsidDel="00915544" w:rsidRDefault="0071610D" w:rsidP="001E53AC">
            <w:pPr>
              <w:jc w:val="center"/>
              <w:rPr>
                <w:del w:id="1014" w:author="F" w:date="2019-04-12T14:41:00Z"/>
                <w:rFonts w:ascii="宋体" w:hAnsi="宋体" w:cs="宋体"/>
                <w:sz w:val="20"/>
                <w:szCs w:val="20"/>
              </w:rPr>
            </w:pPr>
            <w:del w:id="101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B6B4CA3" w14:textId="16A1CD34" w:rsidR="0071610D" w:rsidRPr="00F93E4B" w:rsidDel="00915544" w:rsidRDefault="0071610D" w:rsidP="001E53AC">
            <w:pPr>
              <w:jc w:val="center"/>
              <w:rPr>
                <w:del w:id="1016" w:author="F" w:date="2019-04-12T14:41:00Z"/>
                <w:rFonts w:ascii="宋体" w:hAnsi="宋体" w:cs="Arial"/>
                <w:sz w:val="20"/>
                <w:szCs w:val="20"/>
              </w:rPr>
            </w:pPr>
            <w:del w:id="1017"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E6800E0" w14:textId="2A139245" w:rsidR="0071610D" w:rsidRPr="00F93E4B" w:rsidDel="00915544" w:rsidRDefault="0071610D" w:rsidP="001E53AC">
            <w:pPr>
              <w:rPr>
                <w:del w:id="1018" w:author="F" w:date="2019-04-12T14:41:00Z"/>
                <w:rFonts w:ascii="宋体" w:hAnsi="宋体" w:cs="宋体"/>
                <w:sz w:val="20"/>
                <w:szCs w:val="20"/>
              </w:rPr>
            </w:pPr>
            <w:del w:id="1019" w:author="F" w:date="2019-04-12T14:41:00Z">
              <w:r w:rsidRPr="00F93E4B" w:rsidDel="00915544">
                <w:rPr>
                  <w:rFonts w:ascii="宋体" w:hAnsi="宋体" w:cs="宋体" w:hint="eastAsia"/>
                  <w:sz w:val="20"/>
                  <w:szCs w:val="20"/>
                </w:rPr>
                <w:delText xml:space="preserve">　</w:delText>
              </w:r>
            </w:del>
          </w:p>
        </w:tc>
      </w:tr>
      <w:tr w:rsidR="0071610D" w:rsidRPr="00F93E4B" w:rsidDel="00915544" w14:paraId="3F7A67CD" w14:textId="63F4E981" w:rsidTr="001E53AC">
        <w:trPr>
          <w:trHeight w:val="255"/>
          <w:del w:id="102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6F1C95A" w14:textId="3269C3AC" w:rsidR="0071610D" w:rsidRPr="00F93E4B" w:rsidDel="00915544" w:rsidRDefault="0071610D" w:rsidP="001E53AC">
            <w:pPr>
              <w:jc w:val="center"/>
              <w:rPr>
                <w:del w:id="1021" w:author="F" w:date="2019-04-12T14:41:00Z"/>
                <w:rFonts w:ascii="宋体" w:hAnsi="宋体" w:cs="Arial"/>
                <w:sz w:val="20"/>
                <w:szCs w:val="20"/>
              </w:rPr>
            </w:pPr>
            <w:del w:id="1022" w:author="F" w:date="2019-04-12T14:41:00Z">
              <w:r w:rsidRPr="00F93E4B" w:rsidDel="00915544">
                <w:rPr>
                  <w:rFonts w:ascii="宋体" w:hAnsi="宋体" w:cs="Arial"/>
                  <w:sz w:val="20"/>
                  <w:szCs w:val="20"/>
                </w:rPr>
                <w:delText>D7</w:delText>
              </w:r>
            </w:del>
          </w:p>
        </w:tc>
        <w:tc>
          <w:tcPr>
            <w:tcW w:w="1559" w:type="dxa"/>
            <w:tcBorders>
              <w:top w:val="nil"/>
              <w:left w:val="nil"/>
              <w:bottom w:val="single" w:sz="4" w:space="0" w:color="auto"/>
              <w:right w:val="single" w:sz="4" w:space="0" w:color="auto"/>
            </w:tcBorders>
            <w:shd w:val="clear" w:color="auto" w:fill="auto"/>
            <w:noWrap/>
            <w:hideMark/>
          </w:tcPr>
          <w:p w14:paraId="24C64B94" w14:textId="5A3EA432" w:rsidR="0071610D" w:rsidRPr="00F93E4B" w:rsidDel="00915544" w:rsidRDefault="0071610D" w:rsidP="001E53AC">
            <w:pPr>
              <w:rPr>
                <w:del w:id="1023" w:author="F" w:date="2019-04-12T14:41:00Z"/>
                <w:rFonts w:ascii="宋体" w:hAnsi="宋体" w:cs="Arial"/>
                <w:sz w:val="20"/>
                <w:szCs w:val="20"/>
              </w:rPr>
            </w:pPr>
            <w:del w:id="1024" w:author="F" w:date="2019-04-12T14:41:00Z">
              <w:r w:rsidRPr="00F93E4B" w:rsidDel="00915544">
                <w:rPr>
                  <w:rFonts w:ascii="宋体" w:hAnsi="宋体" w:cs="Arial"/>
                  <w:sz w:val="20"/>
                  <w:szCs w:val="20"/>
                </w:rPr>
                <w:delText>OppAct</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664E23FC" w14:textId="6D678CA9" w:rsidR="0071610D" w:rsidRPr="00F93E4B" w:rsidDel="00915544" w:rsidRDefault="0071610D" w:rsidP="001E53AC">
            <w:pPr>
              <w:rPr>
                <w:del w:id="1025" w:author="F" w:date="2019-04-12T14:41:00Z"/>
                <w:rFonts w:ascii="宋体" w:hAnsi="宋体" w:cs="宋体"/>
                <w:sz w:val="20"/>
                <w:szCs w:val="20"/>
              </w:rPr>
            </w:pPr>
            <w:del w:id="1026" w:author="F" w:date="2019-04-12T14:41:00Z">
              <w:r w:rsidRPr="00F93E4B" w:rsidDel="00915544">
                <w:rPr>
                  <w:rFonts w:ascii="宋体" w:hAnsi="宋体" w:cs="宋体" w:hint="eastAsia"/>
                  <w:sz w:val="20"/>
                  <w:szCs w:val="20"/>
                </w:rPr>
                <w:delText>交易方账户</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5EC775BA" w14:textId="74447B53" w:rsidR="0071610D" w:rsidRPr="00F93E4B" w:rsidDel="00915544" w:rsidRDefault="0071610D" w:rsidP="001E53AC">
            <w:pPr>
              <w:jc w:val="center"/>
              <w:rPr>
                <w:del w:id="1027" w:author="F" w:date="2019-04-12T14:41:00Z"/>
                <w:rFonts w:ascii="宋体" w:hAnsi="宋体" w:cs="宋体"/>
                <w:color w:val="9C0006"/>
                <w:sz w:val="20"/>
                <w:szCs w:val="20"/>
              </w:rPr>
            </w:pPr>
            <w:del w:id="102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24FC5217" w14:textId="562FE787" w:rsidR="0071610D" w:rsidRPr="00F93E4B" w:rsidDel="00915544" w:rsidRDefault="0071610D" w:rsidP="001E53AC">
            <w:pPr>
              <w:jc w:val="center"/>
              <w:rPr>
                <w:del w:id="1029" w:author="F" w:date="2019-04-12T14:41:00Z"/>
                <w:rFonts w:ascii="宋体" w:hAnsi="宋体" w:cs="宋体"/>
                <w:sz w:val="20"/>
                <w:szCs w:val="20"/>
              </w:rPr>
            </w:pPr>
            <w:del w:id="1030"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7EE5F6F2" w14:textId="4354F2A1" w:rsidR="0071610D" w:rsidRPr="00F93E4B" w:rsidDel="00915544" w:rsidRDefault="0071610D" w:rsidP="001E53AC">
            <w:pPr>
              <w:jc w:val="center"/>
              <w:rPr>
                <w:del w:id="1031" w:author="F" w:date="2019-04-12T14:41:00Z"/>
                <w:rFonts w:ascii="宋体" w:hAnsi="宋体" w:cs="Arial"/>
                <w:sz w:val="20"/>
                <w:szCs w:val="20"/>
              </w:rPr>
            </w:pPr>
            <w:del w:id="1032"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vAlign w:val="bottom"/>
            <w:hideMark/>
          </w:tcPr>
          <w:p w14:paraId="573FA3C4" w14:textId="1442DBBF" w:rsidR="0071610D" w:rsidRPr="00F93E4B" w:rsidDel="00915544" w:rsidRDefault="0071610D" w:rsidP="001E53AC">
            <w:pPr>
              <w:rPr>
                <w:del w:id="1033" w:author="F" w:date="2019-04-12T14:41:00Z"/>
                <w:rFonts w:ascii="宋体" w:hAnsi="宋体" w:cs="宋体"/>
                <w:sz w:val="20"/>
                <w:szCs w:val="20"/>
              </w:rPr>
            </w:pPr>
            <w:del w:id="1034" w:author="F" w:date="2019-04-12T14:41:00Z">
              <w:r w:rsidRPr="00F93E4B" w:rsidDel="00915544">
                <w:rPr>
                  <w:rFonts w:ascii="宋体" w:hAnsi="宋体" w:cs="宋体" w:hint="eastAsia"/>
                  <w:sz w:val="20"/>
                  <w:szCs w:val="20"/>
                </w:rPr>
                <w:delText xml:space="preserve">　</w:delText>
              </w:r>
            </w:del>
          </w:p>
        </w:tc>
      </w:tr>
      <w:tr w:rsidR="0071610D" w:rsidRPr="00F93E4B" w:rsidDel="00915544" w14:paraId="634B4819" w14:textId="0D712376" w:rsidTr="001E53AC">
        <w:trPr>
          <w:trHeight w:val="255"/>
          <w:del w:id="103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5ECF5E5" w14:textId="60CB3D3D" w:rsidR="0071610D" w:rsidRPr="00F93E4B" w:rsidDel="00915544" w:rsidRDefault="0071610D" w:rsidP="001E53AC">
            <w:pPr>
              <w:jc w:val="center"/>
              <w:rPr>
                <w:del w:id="1036" w:author="F" w:date="2019-04-12T14:41:00Z"/>
                <w:rFonts w:ascii="宋体" w:hAnsi="宋体" w:cs="Arial"/>
                <w:sz w:val="20"/>
                <w:szCs w:val="20"/>
              </w:rPr>
            </w:pPr>
            <w:del w:id="1037" w:author="F" w:date="2019-04-12T14:41:00Z">
              <w:r w:rsidRPr="00F93E4B" w:rsidDel="00915544">
                <w:rPr>
                  <w:rFonts w:ascii="宋体" w:hAnsi="宋体" w:cs="Arial"/>
                  <w:sz w:val="20"/>
                  <w:szCs w:val="20"/>
                </w:rPr>
                <w:delText>D8</w:delText>
              </w:r>
            </w:del>
          </w:p>
        </w:tc>
        <w:tc>
          <w:tcPr>
            <w:tcW w:w="1559" w:type="dxa"/>
            <w:tcBorders>
              <w:top w:val="nil"/>
              <w:left w:val="nil"/>
              <w:bottom w:val="single" w:sz="4" w:space="0" w:color="auto"/>
              <w:right w:val="single" w:sz="4" w:space="0" w:color="auto"/>
            </w:tcBorders>
            <w:shd w:val="clear" w:color="auto" w:fill="auto"/>
            <w:noWrap/>
            <w:hideMark/>
          </w:tcPr>
          <w:p w14:paraId="7EA22489" w14:textId="48566EC3" w:rsidR="0071610D" w:rsidRPr="00F93E4B" w:rsidDel="00915544" w:rsidRDefault="0071610D" w:rsidP="001E53AC">
            <w:pPr>
              <w:rPr>
                <w:del w:id="1038" w:author="F" w:date="2019-04-12T14:41:00Z"/>
                <w:rFonts w:ascii="宋体" w:hAnsi="宋体" w:cs="Arial"/>
                <w:sz w:val="20"/>
                <w:szCs w:val="20"/>
              </w:rPr>
            </w:pPr>
            <w:del w:id="1039" w:author="F" w:date="2019-04-12T14:41:00Z">
              <w:r w:rsidRPr="00F93E4B" w:rsidDel="00915544">
                <w:rPr>
                  <w:rFonts w:ascii="宋体" w:hAnsi="宋体" w:cs="Arial"/>
                  <w:sz w:val="20"/>
                  <w:szCs w:val="20"/>
                </w:rPr>
                <w:delText>TransState</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2D608D83" w14:textId="64591673" w:rsidR="0071610D" w:rsidRPr="00F93E4B" w:rsidDel="00915544" w:rsidRDefault="0071610D" w:rsidP="001E53AC">
            <w:pPr>
              <w:rPr>
                <w:del w:id="1040" w:author="F" w:date="2019-04-12T14:41:00Z"/>
                <w:rFonts w:ascii="宋体" w:hAnsi="宋体" w:cs="宋体"/>
                <w:sz w:val="20"/>
                <w:szCs w:val="20"/>
              </w:rPr>
            </w:pPr>
            <w:del w:id="1041" w:author="F" w:date="2019-04-12T14:41:00Z">
              <w:r w:rsidRPr="00F93E4B" w:rsidDel="00915544">
                <w:rPr>
                  <w:rFonts w:ascii="宋体" w:hAnsi="宋体" w:cs="宋体" w:hint="eastAsia"/>
                  <w:sz w:val="20"/>
                  <w:szCs w:val="20"/>
                </w:rPr>
                <w:delText>支付状态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C21AA3C" w14:textId="6AC427FE" w:rsidR="0071610D" w:rsidRPr="00F93E4B" w:rsidDel="00915544" w:rsidRDefault="0071610D" w:rsidP="001E53AC">
            <w:pPr>
              <w:jc w:val="center"/>
              <w:rPr>
                <w:del w:id="1042" w:author="F" w:date="2019-04-12T14:41:00Z"/>
                <w:rFonts w:ascii="宋体" w:hAnsi="宋体" w:cs="宋体"/>
                <w:color w:val="9C0006"/>
                <w:sz w:val="20"/>
                <w:szCs w:val="20"/>
              </w:rPr>
            </w:pPr>
            <w:del w:id="104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628CC338" w14:textId="4B8C6F17" w:rsidR="0071610D" w:rsidRPr="00F93E4B" w:rsidDel="00915544" w:rsidRDefault="0071610D" w:rsidP="001E53AC">
            <w:pPr>
              <w:jc w:val="center"/>
              <w:rPr>
                <w:del w:id="1044" w:author="F" w:date="2019-04-12T14:41:00Z"/>
                <w:rFonts w:ascii="宋体" w:hAnsi="宋体" w:cs="宋体"/>
                <w:sz w:val="20"/>
                <w:szCs w:val="20"/>
              </w:rPr>
            </w:pPr>
            <w:del w:id="104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4D2A2C43" w14:textId="2A111A44" w:rsidR="0071610D" w:rsidRPr="00F93E4B" w:rsidDel="00915544" w:rsidRDefault="0071610D" w:rsidP="001E53AC">
            <w:pPr>
              <w:jc w:val="center"/>
              <w:rPr>
                <w:del w:id="1046" w:author="F" w:date="2019-04-12T14:41:00Z"/>
                <w:rFonts w:ascii="宋体" w:hAnsi="宋体" w:cs="Arial"/>
                <w:sz w:val="20"/>
                <w:szCs w:val="20"/>
              </w:rPr>
            </w:pPr>
            <w:del w:id="1047" w:author="F" w:date="2019-04-12T14:41:00Z">
              <w:r w:rsidRPr="00F93E4B" w:rsidDel="00915544">
                <w:rPr>
                  <w:rFonts w:ascii="宋体" w:hAnsi="宋体" w:cs="Arial"/>
                  <w:sz w:val="20"/>
                  <w:szCs w:val="20"/>
                </w:rPr>
                <w:delText>1</w:delText>
              </w:r>
            </w:del>
          </w:p>
        </w:tc>
        <w:tc>
          <w:tcPr>
            <w:tcW w:w="2177" w:type="dxa"/>
            <w:tcBorders>
              <w:top w:val="nil"/>
              <w:left w:val="nil"/>
              <w:bottom w:val="single" w:sz="4" w:space="0" w:color="auto"/>
              <w:right w:val="single" w:sz="4" w:space="0" w:color="auto"/>
            </w:tcBorders>
            <w:shd w:val="clear" w:color="auto" w:fill="auto"/>
            <w:noWrap/>
            <w:hideMark/>
          </w:tcPr>
          <w:p w14:paraId="65F0D5E9" w14:textId="45CABAE8" w:rsidR="0071610D" w:rsidRPr="00F93E4B" w:rsidDel="00915544" w:rsidRDefault="0071610D" w:rsidP="001E53AC">
            <w:pPr>
              <w:rPr>
                <w:del w:id="1048" w:author="F" w:date="2019-04-12T14:41:00Z"/>
                <w:rFonts w:ascii="宋体" w:hAnsi="宋体" w:cs="Arial"/>
                <w:sz w:val="20"/>
                <w:szCs w:val="20"/>
              </w:rPr>
            </w:pPr>
            <w:del w:id="1049" w:author="F" w:date="2019-04-12T14:41:00Z">
              <w:r w:rsidRPr="00F93E4B" w:rsidDel="00915544">
                <w:rPr>
                  <w:rFonts w:ascii="宋体" w:hAnsi="宋体" w:cs="Arial"/>
                  <w:sz w:val="20"/>
                  <w:szCs w:val="20"/>
                </w:rPr>
                <w:delText>6:</w:delText>
              </w:r>
              <w:r w:rsidRPr="00F93E4B" w:rsidDel="00915544">
                <w:rPr>
                  <w:rFonts w:ascii="宋体" w:hAnsi="宋体" w:cs="Arial" w:hint="eastAsia"/>
                  <w:sz w:val="20"/>
                  <w:szCs w:val="20"/>
                </w:rPr>
                <w:delText>退票</w:delText>
              </w:r>
            </w:del>
          </w:p>
        </w:tc>
      </w:tr>
      <w:tr w:rsidR="0071610D" w:rsidRPr="00F93E4B" w:rsidDel="00915544" w14:paraId="4BB0AE01" w14:textId="3415442C" w:rsidTr="001E53AC">
        <w:trPr>
          <w:trHeight w:val="255"/>
          <w:del w:id="105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A19DBF8" w14:textId="29DF50B1" w:rsidR="0071610D" w:rsidRPr="00F93E4B" w:rsidDel="00915544" w:rsidRDefault="0071610D" w:rsidP="001E53AC">
            <w:pPr>
              <w:jc w:val="center"/>
              <w:rPr>
                <w:del w:id="1051" w:author="F" w:date="2019-04-12T14:41:00Z"/>
                <w:rFonts w:ascii="宋体" w:hAnsi="宋体" w:cs="Arial"/>
                <w:sz w:val="20"/>
                <w:szCs w:val="20"/>
              </w:rPr>
            </w:pPr>
            <w:del w:id="1052" w:author="F" w:date="2019-04-12T14:41:00Z">
              <w:r w:rsidRPr="00F93E4B" w:rsidDel="00915544">
                <w:rPr>
                  <w:rFonts w:ascii="宋体" w:hAnsi="宋体" w:cs="Arial"/>
                  <w:sz w:val="20"/>
                  <w:szCs w:val="20"/>
                </w:rPr>
                <w:delText>D9</w:delText>
              </w:r>
            </w:del>
          </w:p>
        </w:tc>
        <w:tc>
          <w:tcPr>
            <w:tcW w:w="1559" w:type="dxa"/>
            <w:tcBorders>
              <w:top w:val="nil"/>
              <w:left w:val="nil"/>
              <w:bottom w:val="single" w:sz="4" w:space="0" w:color="auto"/>
              <w:right w:val="single" w:sz="4" w:space="0" w:color="auto"/>
            </w:tcBorders>
            <w:shd w:val="clear" w:color="auto" w:fill="auto"/>
            <w:noWrap/>
            <w:hideMark/>
          </w:tcPr>
          <w:p w14:paraId="2D18A0B9" w14:textId="3F4AE3A6" w:rsidR="0071610D" w:rsidRPr="00F93E4B" w:rsidDel="00915544" w:rsidRDefault="0071610D" w:rsidP="001E53AC">
            <w:pPr>
              <w:rPr>
                <w:del w:id="1053" w:author="F" w:date="2019-04-12T14:41:00Z"/>
                <w:rFonts w:ascii="宋体" w:hAnsi="宋体" w:cs="Arial"/>
                <w:sz w:val="20"/>
                <w:szCs w:val="20"/>
              </w:rPr>
            </w:pPr>
            <w:del w:id="1054" w:author="F" w:date="2019-04-12T14:41:00Z">
              <w:r w:rsidRPr="00F93E4B" w:rsidDel="00915544">
                <w:rPr>
                  <w:rFonts w:ascii="宋体" w:hAnsi="宋体" w:cs="Arial"/>
                  <w:sz w:val="20"/>
                  <w:szCs w:val="20"/>
                </w:rPr>
                <w:delText>PayInfoCode</w:delText>
              </w:r>
            </w:del>
          </w:p>
        </w:tc>
        <w:tc>
          <w:tcPr>
            <w:tcW w:w="1276" w:type="dxa"/>
            <w:tcBorders>
              <w:top w:val="nil"/>
              <w:left w:val="nil"/>
              <w:bottom w:val="single" w:sz="4" w:space="0" w:color="auto"/>
              <w:right w:val="single" w:sz="4" w:space="0" w:color="auto"/>
            </w:tcBorders>
            <w:shd w:val="clear" w:color="auto" w:fill="auto"/>
            <w:noWrap/>
            <w:vAlign w:val="bottom"/>
            <w:hideMark/>
          </w:tcPr>
          <w:p w14:paraId="24DA94B4" w14:textId="6667D0E9" w:rsidR="0071610D" w:rsidRPr="00F93E4B" w:rsidDel="00915544" w:rsidRDefault="0071610D" w:rsidP="001E53AC">
            <w:pPr>
              <w:rPr>
                <w:del w:id="1055" w:author="F" w:date="2019-04-12T14:41:00Z"/>
                <w:rFonts w:ascii="宋体" w:hAnsi="宋体" w:cs="宋体"/>
                <w:sz w:val="20"/>
                <w:szCs w:val="20"/>
              </w:rPr>
            </w:pPr>
            <w:del w:id="1056" w:author="F" w:date="2019-04-12T14:41:00Z">
              <w:r w:rsidRPr="00F93E4B" w:rsidDel="00915544">
                <w:rPr>
                  <w:rFonts w:ascii="宋体" w:hAnsi="宋体" w:cs="宋体" w:hint="eastAsia"/>
                  <w:sz w:val="20"/>
                  <w:szCs w:val="20"/>
                </w:rPr>
                <w:delText>支付信息码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0877968" w14:textId="4FE01C7E" w:rsidR="0071610D" w:rsidRPr="00F93E4B" w:rsidDel="00915544" w:rsidRDefault="0071610D" w:rsidP="001E53AC">
            <w:pPr>
              <w:jc w:val="center"/>
              <w:rPr>
                <w:del w:id="1057" w:author="F" w:date="2019-04-12T14:41:00Z"/>
                <w:rFonts w:ascii="宋体" w:hAnsi="宋体" w:cs="宋体"/>
                <w:color w:val="9C0006"/>
                <w:sz w:val="20"/>
                <w:szCs w:val="20"/>
              </w:rPr>
            </w:pPr>
            <w:del w:id="105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8497794" w14:textId="3C0C3854" w:rsidR="0071610D" w:rsidRPr="00F93E4B" w:rsidDel="00915544" w:rsidRDefault="0071610D" w:rsidP="001E53AC">
            <w:pPr>
              <w:jc w:val="center"/>
              <w:rPr>
                <w:del w:id="1059" w:author="F" w:date="2019-04-12T14:41:00Z"/>
                <w:rFonts w:ascii="宋体" w:hAnsi="宋体" w:cs="宋体"/>
                <w:sz w:val="20"/>
                <w:szCs w:val="20"/>
              </w:rPr>
            </w:pPr>
            <w:del w:id="1060"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57D38B7" w14:textId="2A3BFB83" w:rsidR="0071610D" w:rsidRPr="00F93E4B" w:rsidDel="00915544" w:rsidRDefault="0071610D" w:rsidP="001E53AC">
            <w:pPr>
              <w:jc w:val="center"/>
              <w:rPr>
                <w:del w:id="1061" w:author="F" w:date="2019-04-12T14:41:00Z"/>
                <w:rFonts w:ascii="宋体" w:hAnsi="宋体" w:cs="Arial"/>
                <w:sz w:val="20"/>
                <w:szCs w:val="20"/>
              </w:rPr>
            </w:pPr>
            <w:del w:id="1062"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3FF5970D" w14:textId="7C03AD1E" w:rsidR="0071610D" w:rsidRPr="00F93E4B" w:rsidDel="00915544" w:rsidRDefault="0071610D" w:rsidP="001E53AC">
            <w:pPr>
              <w:rPr>
                <w:del w:id="1063" w:author="F" w:date="2019-04-12T14:41:00Z"/>
                <w:rFonts w:ascii="宋体" w:hAnsi="宋体" w:cs="宋体"/>
                <w:sz w:val="20"/>
                <w:szCs w:val="20"/>
                <w:lang w:eastAsia="zh-CN"/>
              </w:rPr>
            </w:pPr>
            <w:del w:id="1064" w:author="F" w:date="2019-04-12T14:41:00Z">
              <w:r w:rsidRPr="00F93E4B" w:rsidDel="00915544">
                <w:rPr>
                  <w:rFonts w:ascii="宋体" w:hAnsi="宋体" w:cs="宋体" w:hint="eastAsia"/>
                  <w:sz w:val="20"/>
                  <w:szCs w:val="20"/>
                  <w:lang w:eastAsia="zh-CN"/>
                </w:rPr>
                <w:delText>参考统一支付码表（参见银行支付结果码表页）</w:delText>
              </w:r>
            </w:del>
          </w:p>
        </w:tc>
      </w:tr>
      <w:tr w:rsidR="0071610D" w:rsidRPr="00F93E4B" w:rsidDel="00915544" w14:paraId="75CDB878" w14:textId="4111BC30" w:rsidTr="001E53AC">
        <w:trPr>
          <w:trHeight w:val="255"/>
          <w:del w:id="106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541045DD" w14:textId="24E0C43F" w:rsidR="0071610D" w:rsidRPr="00F93E4B" w:rsidDel="00915544" w:rsidRDefault="0071610D" w:rsidP="001E53AC">
            <w:pPr>
              <w:jc w:val="center"/>
              <w:rPr>
                <w:del w:id="1066" w:author="F" w:date="2019-04-12T14:41:00Z"/>
                <w:rFonts w:ascii="宋体" w:hAnsi="宋体" w:cs="Arial"/>
                <w:sz w:val="20"/>
                <w:szCs w:val="20"/>
              </w:rPr>
            </w:pPr>
            <w:del w:id="1067" w:author="F" w:date="2019-04-12T14:41:00Z">
              <w:r w:rsidRPr="00F93E4B" w:rsidDel="00915544">
                <w:rPr>
                  <w:rFonts w:ascii="宋体" w:hAnsi="宋体" w:cs="Arial"/>
                  <w:sz w:val="20"/>
                  <w:szCs w:val="20"/>
                </w:rPr>
                <w:delText>D10</w:delText>
              </w:r>
            </w:del>
          </w:p>
        </w:tc>
        <w:tc>
          <w:tcPr>
            <w:tcW w:w="1559" w:type="dxa"/>
            <w:tcBorders>
              <w:top w:val="nil"/>
              <w:left w:val="nil"/>
              <w:bottom w:val="single" w:sz="4" w:space="0" w:color="auto"/>
              <w:right w:val="single" w:sz="4" w:space="0" w:color="auto"/>
            </w:tcBorders>
            <w:shd w:val="clear" w:color="auto" w:fill="auto"/>
            <w:noWrap/>
            <w:hideMark/>
          </w:tcPr>
          <w:p w14:paraId="0F54FF89" w14:textId="5CA039F9" w:rsidR="0071610D" w:rsidRPr="00F93E4B" w:rsidDel="00915544" w:rsidRDefault="0071610D" w:rsidP="001E53AC">
            <w:pPr>
              <w:rPr>
                <w:del w:id="1068" w:author="F" w:date="2019-04-12T14:41:00Z"/>
                <w:rFonts w:ascii="宋体" w:hAnsi="宋体" w:cs="Arial"/>
                <w:sz w:val="20"/>
                <w:szCs w:val="20"/>
              </w:rPr>
            </w:pPr>
            <w:del w:id="1069" w:author="F" w:date="2019-04-12T14:41:00Z">
              <w:r w:rsidRPr="00F93E4B" w:rsidDel="00915544">
                <w:rPr>
                  <w:rFonts w:ascii="宋体" w:hAnsi="宋体" w:cs="Arial"/>
                  <w:sz w:val="20"/>
                  <w:szCs w:val="20"/>
                </w:rPr>
                <w:delText>PayInfo</w:delText>
              </w:r>
            </w:del>
          </w:p>
        </w:tc>
        <w:tc>
          <w:tcPr>
            <w:tcW w:w="1276" w:type="dxa"/>
            <w:tcBorders>
              <w:top w:val="nil"/>
              <w:left w:val="nil"/>
              <w:bottom w:val="single" w:sz="4" w:space="0" w:color="auto"/>
              <w:right w:val="single" w:sz="4" w:space="0" w:color="auto"/>
            </w:tcBorders>
            <w:shd w:val="clear" w:color="auto" w:fill="auto"/>
            <w:noWrap/>
            <w:vAlign w:val="bottom"/>
            <w:hideMark/>
          </w:tcPr>
          <w:p w14:paraId="4ADBF2DA" w14:textId="7BD65C9A" w:rsidR="0071610D" w:rsidRPr="00F93E4B" w:rsidDel="00915544" w:rsidRDefault="0071610D" w:rsidP="001E53AC">
            <w:pPr>
              <w:rPr>
                <w:del w:id="1070" w:author="F" w:date="2019-04-12T14:41:00Z"/>
                <w:rFonts w:ascii="宋体" w:hAnsi="宋体" w:cs="宋体"/>
                <w:sz w:val="20"/>
                <w:szCs w:val="20"/>
              </w:rPr>
            </w:pPr>
            <w:del w:id="1071" w:author="F" w:date="2019-04-12T14:41:00Z">
              <w:r w:rsidRPr="00F93E4B" w:rsidDel="00915544">
                <w:rPr>
                  <w:rFonts w:ascii="宋体" w:hAnsi="宋体" w:cs="宋体" w:hint="eastAsia"/>
                  <w:sz w:val="20"/>
                  <w:szCs w:val="20"/>
                </w:rPr>
                <w:delText>支付信息描述</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730064FE" w14:textId="7360038C" w:rsidR="0071610D" w:rsidRPr="00F93E4B" w:rsidDel="00915544" w:rsidRDefault="0071610D" w:rsidP="001E53AC">
            <w:pPr>
              <w:jc w:val="center"/>
              <w:rPr>
                <w:del w:id="1072" w:author="F" w:date="2019-04-12T14:41:00Z"/>
                <w:rFonts w:ascii="宋体" w:hAnsi="宋体" w:cs="宋体"/>
                <w:color w:val="9C0006"/>
                <w:sz w:val="20"/>
                <w:szCs w:val="20"/>
              </w:rPr>
            </w:pPr>
            <w:del w:id="1073"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712F4F45" w14:textId="383CD662" w:rsidR="0071610D" w:rsidRPr="00F93E4B" w:rsidDel="00915544" w:rsidRDefault="0071610D" w:rsidP="001E53AC">
            <w:pPr>
              <w:jc w:val="center"/>
              <w:rPr>
                <w:del w:id="1074" w:author="F" w:date="2019-04-12T14:41:00Z"/>
                <w:rFonts w:ascii="宋体" w:hAnsi="宋体" w:cs="宋体"/>
                <w:sz w:val="20"/>
                <w:szCs w:val="20"/>
              </w:rPr>
            </w:pPr>
            <w:del w:id="1075" w:author="F" w:date="2019-04-12T14:41:00Z">
              <w:r w:rsidRPr="00F93E4B" w:rsidDel="00915544">
                <w:rPr>
                  <w:rFonts w:ascii="宋体" w:hAnsi="宋体" w:cs="宋体" w:hint="eastAsia"/>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F00F297" w14:textId="463F2B56" w:rsidR="0071610D" w:rsidRPr="00F93E4B" w:rsidDel="00915544" w:rsidRDefault="0071610D" w:rsidP="001E53AC">
            <w:pPr>
              <w:jc w:val="center"/>
              <w:rPr>
                <w:del w:id="1076" w:author="F" w:date="2019-04-12T14:41:00Z"/>
                <w:rFonts w:ascii="宋体" w:hAnsi="宋体" w:cs="Arial"/>
                <w:sz w:val="20"/>
                <w:szCs w:val="20"/>
              </w:rPr>
            </w:pPr>
            <w:del w:id="1077" w:author="F" w:date="2019-04-12T14:41:00Z">
              <w:r w:rsidRPr="00F93E4B" w:rsidDel="00915544">
                <w:rPr>
                  <w:rFonts w:ascii="宋体" w:hAnsi="宋体" w:cs="Arial"/>
                  <w:sz w:val="20"/>
                  <w:szCs w:val="20"/>
                </w:rPr>
                <w:delText>256</w:delText>
              </w:r>
            </w:del>
          </w:p>
        </w:tc>
        <w:tc>
          <w:tcPr>
            <w:tcW w:w="2177" w:type="dxa"/>
            <w:tcBorders>
              <w:top w:val="nil"/>
              <w:left w:val="nil"/>
              <w:bottom w:val="single" w:sz="4" w:space="0" w:color="auto"/>
              <w:right w:val="single" w:sz="4" w:space="0" w:color="auto"/>
            </w:tcBorders>
            <w:shd w:val="clear" w:color="auto" w:fill="auto"/>
            <w:noWrap/>
            <w:hideMark/>
          </w:tcPr>
          <w:p w14:paraId="226773AF" w14:textId="77BDA28C" w:rsidR="0071610D" w:rsidRPr="00F93E4B" w:rsidDel="00915544" w:rsidRDefault="0071610D" w:rsidP="001E53AC">
            <w:pPr>
              <w:rPr>
                <w:del w:id="1078" w:author="F" w:date="2019-04-12T14:41:00Z"/>
                <w:rFonts w:ascii="宋体" w:hAnsi="宋体" w:cs="Arial"/>
                <w:sz w:val="20"/>
                <w:szCs w:val="20"/>
                <w:lang w:eastAsia="zh-CN"/>
              </w:rPr>
            </w:pPr>
            <w:del w:id="1079" w:author="F" w:date="2019-04-12T14:41:00Z">
              <w:r w:rsidRPr="00F93E4B" w:rsidDel="00915544">
                <w:rPr>
                  <w:rFonts w:ascii="宋体" w:hAnsi="宋体" w:cs="Arial" w:hint="eastAsia"/>
                  <w:sz w:val="20"/>
                  <w:szCs w:val="20"/>
                  <w:lang w:eastAsia="zh-CN"/>
                </w:rPr>
                <w:delText>其他错误</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户名不符</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格式错误</w:delText>
              </w:r>
              <w:r w:rsidRPr="00F93E4B" w:rsidDel="00915544">
                <w:rPr>
                  <w:rFonts w:ascii="宋体" w:hAnsi="宋体" w:cs="Arial"/>
                  <w:sz w:val="20"/>
                  <w:szCs w:val="20"/>
                  <w:lang w:eastAsia="zh-CN"/>
                </w:rPr>
                <w:delText>,</w:delText>
              </w:r>
              <w:r w:rsidRPr="00F93E4B" w:rsidDel="00915544">
                <w:rPr>
                  <w:rFonts w:ascii="宋体" w:hAnsi="宋体" w:cs="Arial" w:hint="eastAsia"/>
                  <w:sz w:val="20"/>
                  <w:szCs w:val="20"/>
                  <w:lang w:eastAsia="zh-CN"/>
                </w:rPr>
                <w:delText>主动作废等编码及名称</w:delText>
              </w:r>
            </w:del>
          </w:p>
        </w:tc>
      </w:tr>
      <w:tr w:rsidR="0071610D" w:rsidRPr="00F93E4B" w:rsidDel="00915544" w14:paraId="20BCF1BC" w14:textId="5AB7655E" w:rsidTr="001E53AC">
        <w:trPr>
          <w:trHeight w:val="255"/>
          <w:del w:id="108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702AC0C3" w14:textId="5AC3329B" w:rsidR="0071610D" w:rsidRPr="00F93E4B" w:rsidDel="00915544" w:rsidRDefault="0071610D" w:rsidP="001E53AC">
            <w:pPr>
              <w:jc w:val="center"/>
              <w:rPr>
                <w:del w:id="1081" w:author="F" w:date="2019-04-12T14:41:00Z"/>
                <w:rFonts w:ascii="宋体" w:hAnsi="宋体" w:cs="Arial"/>
                <w:sz w:val="20"/>
                <w:szCs w:val="20"/>
              </w:rPr>
            </w:pPr>
            <w:del w:id="1082" w:author="F" w:date="2019-04-12T14:41:00Z">
              <w:r w:rsidRPr="00F93E4B" w:rsidDel="00915544">
                <w:rPr>
                  <w:rFonts w:ascii="宋体" w:hAnsi="宋体" w:cs="Arial"/>
                  <w:sz w:val="20"/>
                  <w:szCs w:val="20"/>
                </w:rPr>
                <w:delText>D11</w:delText>
              </w:r>
            </w:del>
          </w:p>
        </w:tc>
        <w:tc>
          <w:tcPr>
            <w:tcW w:w="1559" w:type="dxa"/>
            <w:tcBorders>
              <w:top w:val="nil"/>
              <w:left w:val="nil"/>
              <w:bottom w:val="single" w:sz="4" w:space="0" w:color="auto"/>
              <w:right w:val="single" w:sz="4" w:space="0" w:color="auto"/>
            </w:tcBorders>
            <w:shd w:val="clear" w:color="auto" w:fill="auto"/>
            <w:noWrap/>
            <w:vAlign w:val="center"/>
            <w:hideMark/>
          </w:tcPr>
          <w:p w14:paraId="3331EBB5" w14:textId="0151B276" w:rsidR="0071610D" w:rsidRPr="00F93E4B" w:rsidDel="00915544" w:rsidRDefault="0071610D" w:rsidP="001E53AC">
            <w:pPr>
              <w:rPr>
                <w:del w:id="1083" w:author="F" w:date="2019-04-12T14:41:00Z"/>
                <w:rFonts w:ascii="宋体" w:hAnsi="宋体" w:cs="Arial"/>
                <w:sz w:val="20"/>
                <w:szCs w:val="20"/>
              </w:rPr>
            </w:pPr>
            <w:del w:id="1084" w:author="F" w:date="2019-04-12T14:41:00Z">
              <w:r w:rsidRPr="00F93E4B" w:rsidDel="00915544">
                <w:rPr>
                  <w:rFonts w:ascii="宋体" w:hAnsi="宋体" w:cs="Arial"/>
                  <w:sz w:val="20"/>
                  <w:szCs w:val="20"/>
                </w:rPr>
                <w:delText>FailType</w:delText>
              </w:r>
            </w:del>
          </w:p>
        </w:tc>
        <w:tc>
          <w:tcPr>
            <w:tcW w:w="1276" w:type="dxa"/>
            <w:tcBorders>
              <w:top w:val="nil"/>
              <w:left w:val="nil"/>
              <w:bottom w:val="single" w:sz="4" w:space="0" w:color="auto"/>
              <w:right w:val="single" w:sz="4" w:space="0" w:color="auto"/>
            </w:tcBorders>
            <w:shd w:val="clear" w:color="auto" w:fill="auto"/>
            <w:noWrap/>
            <w:vAlign w:val="center"/>
            <w:hideMark/>
          </w:tcPr>
          <w:p w14:paraId="1D2C43C4" w14:textId="1E7AE670" w:rsidR="0071610D" w:rsidRPr="00F93E4B" w:rsidDel="00915544" w:rsidRDefault="0071610D" w:rsidP="001E53AC">
            <w:pPr>
              <w:rPr>
                <w:del w:id="1085" w:author="F" w:date="2019-04-12T14:41:00Z"/>
                <w:rFonts w:ascii="宋体" w:hAnsi="宋体" w:cs="宋体"/>
                <w:sz w:val="20"/>
                <w:szCs w:val="20"/>
              </w:rPr>
            </w:pPr>
            <w:del w:id="1086" w:author="F" w:date="2019-04-12T14:41:00Z">
              <w:r w:rsidRPr="00F93E4B" w:rsidDel="00915544">
                <w:rPr>
                  <w:rFonts w:ascii="宋体" w:hAnsi="宋体" w:cs="宋体" w:hint="eastAsia"/>
                  <w:sz w:val="20"/>
                  <w:szCs w:val="20"/>
                </w:rPr>
                <w:delText>交易失败类型</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63074D8" w14:textId="1CE4B7BF" w:rsidR="0071610D" w:rsidRPr="00F93E4B" w:rsidDel="00915544" w:rsidRDefault="0071610D" w:rsidP="001E53AC">
            <w:pPr>
              <w:jc w:val="center"/>
              <w:rPr>
                <w:del w:id="1087" w:author="F" w:date="2019-04-12T14:41:00Z"/>
                <w:rFonts w:ascii="宋体" w:hAnsi="宋体" w:cs="宋体"/>
                <w:color w:val="9C0006"/>
                <w:sz w:val="20"/>
                <w:szCs w:val="20"/>
              </w:rPr>
            </w:pPr>
            <w:del w:id="1088" w:author="F" w:date="2019-04-12T14:41:00Z">
              <w:r w:rsidRPr="00F93E4B" w:rsidDel="00915544">
                <w:rPr>
                  <w:rFonts w:ascii="宋体" w:hAnsi="宋体" w:cs="宋体" w:hint="eastAsia"/>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vAlign w:val="center"/>
            <w:hideMark/>
          </w:tcPr>
          <w:p w14:paraId="4BFF569D" w14:textId="31950BBB" w:rsidR="0071610D" w:rsidRPr="00F93E4B" w:rsidDel="00915544" w:rsidRDefault="0071610D" w:rsidP="001E53AC">
            <w:pPr>
              <w:jc w:val="center"/>
              <w:rPr>
                <w:del w:id="1089" w:author="F" w:date="2019-04-12T14:41:00Z"/>
                <w:rFonts w:ascii="宋体" w:hAnsi="宋体" w:cs="宋体"/>
                <w:sz w:val="20"/>
                <w:szCs w:val="20"/>
              </w:rPr>
            </w:pPr>
            <w:del w:id="1090" w:author="F" w:date="2019-04-12T14:41:00Z">
              <w:r w:rsidRPr="00F93E4B" w:rsidDel="00915544">
                <w:rPr>
                  <w:rFonts w:ascii="宋体" w:hAnsi="宋体" w:cs="宋体" w:hint="eastAsia"/>
                  <w:sz w:val="20"/>
                  <w:szCs w:val="20"/>
                </w:rPr>
                <w:delText>数字</w:delText>
              </w:r>
            </w:del>
          </w:p>
        </w:tc>
        <w:tc>
          <w:tcPr>
            <w:tcW w:w="708" w:type="dxa"/>
            <w:tcBorders>
              <w:top w:val="nil"/>
              <w:left w:val="nil"/>
              <w:bottom w:val="single" w:sz="4" w:space="0" w:color="auto"/>
              <w:right w:val="single" w:sz="4" w:space="0" w:color="auto"/>
            </w:tcBorders>
            <w:shd w:val="clear" w:color="auto" w:fill="auto"/>
            <w:noWrap/>
            <w:vAlign w:val="center"/>
            <w:hideMark/>
          </w:tcPr>
          <w:p w14:paraId="1DAA9E34" w14:textId="3498B6BE" w:rsidR="0071610D" w:rsidRPr="00F93E4B" w:rsidDel="00915544" w:rsidRDefault="0071610D" w:rsidP="001E53AC">
            <w:pPr>
              <w:jc w:val="center"/>
              <w:rPr>
                <w:del w:id="1091" w:author="F" w:date="2019-04-12T14:41:00Z"/>
                <w:rFonts w:ascii="宋体" w:hAnsi="宋体" w:cs="Arial"/>
                <w:sz w:val="20"/>
                <w:szCs w:val="20"/>
              </w:rPr>
            </w:pPr>
            <w:del w:id="1092" w:author="F" w:date="2019-04-12T14:41:00Z">
              <w:r w:rsidRPr="00F93E4B" w:rsidDel="00915544">
                <w:rPr>
                  <w:rFonts w:ascii="宋体" w:hAnsi="宋体" w:cs="Arial"/>
                  <w:sz w:val="20"/>
                  <w:szCs w:val="20"/>
                </w:rPr>
                <w:delText>1</w:delText>
              </w:r>
            </w:del>
          </w:p>
        </w:tc>
        <w:tc>
          <w:tcPr>
            <w:tcW w:w="2177" w:type="dxa"/>
            <w:tcBorders>
              <w:top w:val="nil"/>
              <w:left w:val="nil"/>
              <w:bottom w:val="single" w:sz="4" w:space="0" w:color="auto"/>
              <w:right w:val="single" w:sz="4" w:space="0" w:color="auto"/>
            </w:tcBorders>
            <w:shd w:val="clear" w:color="auto" w:fill="auto"/>
            <w:hideMark/>
          </w:tcPr>
          <w:p w14:paraId="3583EA36" w14:textId="5108D3EF" w:rsidR="0071610D" w:rsidRPr="00F93E4B" w:rsidDel="00915544" w:rsidRDefault="0071610D" w:rsidP="001E53AC">
            <w:pPr>
              <w:rPr>
                <w:del w:id="1093" w:author="F" w:date="2019-04-12T14:41:00Z"/>
                <w:rFonts w:ascii="宋体" w:hAnsi="宋体" w:cs="Arial"/>
                <w:sz w:val="20"/>
                <w:szCs w:val="20"/>
                <w:lang w:eastAsia="zh-CN"/>
              </w:rPr>
            </w:pPr>
            <w:del w:id="1094" w:author="F" w:date="2019-04-12T14:41:00Z">
              <w:r w:rsidRPr="00F93E4B" w:rsidDel="00915544">
                <w:rPr>
                  <w:rFonts w:ascii="宋体" w:hAnsi="宋体" w:cs="Arial"/>
                  <w:sz w:val="20"/>
                  <w:szCs w:val="20"/>
                  <w:lang w:eastAsia="zh-CN"/>
                </w:rPr>
                <w:delText>0-</w:delText>
              </w:r>
              <w:r w:rsidRPr="00F93E4B" w:rsidDel="00915544">
                <w:rPr>
                  <w:rFonts w:ascii="宋体" w:hAnsi="宋体" w:cs="Arial" w:hint="eastAsia"/>
                  <w:sz w:val="20"/>
                  <w:szCs w:val="20"/>
                  <w:lang w:eastAsia="zh-CN"/>
                </w:rPr>
                <w:delText>正常</w:delText>
              </w:r>
              <w:r w:rsidRPr="00F93E4B" w:rsidDel="00915544">
                <w:rPr>
                  <w:rFonts w:ascii="宋体" w:hAnsi="宋体" w:cs="Arial"/>
                  <w:sz w:val="20"/>
                  <w:szCs w:val="20"/>
                  <w:lang w:eastAsia="zh-CN"/>
                </w:rPr>
                <w:delText>1-</w:delText>
              </w:r>
              <w:r w:rsidRPr="00F93E4B" w:rsidDel="00915544">
                <w:rPr>
                  <w:rFonts w:ascii="宋体" w:hAnsi="宋体" w:cs="Arial" w:hint="eastAsia"/>
                  <w:sz w:val="20"/>
                  <w:szCs w:val="20"/>
                  <w:lang w:eastAsia="zh-CN"/>
                </w:rPr>
                <w:delText>提交校验失败</w:delText>
              </w:r>
              <w:r w:rsidRPr="00F93E4B" w:rsidDel="00915544">
                <w:rPr>
                  <w:rFonts w:ascii="宋体" w:hAnsi="宋体" w:cs="Arial"/>
                  <w:sz w:val="20"/>
                  <w:szCs w:val="20"/>
                  <w:lang w:eastAsia="zh-CN"/>
                </w:rPr>
                <w:delText>2-</w:delText>
              </w:r>
              <w:r w:rsidRPr="00F93E4B" w:rsidDel="00915544">
                <w:rPr>
                  <w:rFonts w:ascii="宋体" w:hAnsi="宋体" w:cs="Arial" w:hint="eastAsia"/>
                  <w:sz w:val="20"/>
                  <w:szCs w:val="20"/>
                  <w:lang w:eastAsia="zh-CN"/>
                </w:rPr>
                <w:delText>手工作废</w:delText>
              </w:r>
              <w:r w:rsidRPr="00F93E4B" w:rsidDel="00915544">
                <w:rPr>
                  <w:rFonts w:ascii="宋体" w:hAnsi="宋体" w:cs="Arial"/>
                  <w:sz w:val="20"/>
                  <w:szCs w:val="20"/>
                  <w:lang w:eastAsia="zh-CN"/>
                </w:rPr>
                <w:delText>3-</w:delText>
              </w:r>
              <w:r w:rsidRPr="00F93E4B" w:rsidDel="00915544">
                <w:rPr>
                  <w:rFonts w:ascii="宋体" w:hAnsi="宋体" w:cs="Arial" w:hint="eastAsia"/>
                  <w:sz w:val="20"/>
                  <w:szCs w:val="20"/>
                  <w:lang w:eastAsia="zh-CN"/>
                </w:rPr>
                <w:delText>支付失败</w:delText>
              </w:r>
            </w:del>
          </w:p>
        </w:tc>
      </w:tr>
      <w:tr w:rsidR="0071610D" w:rsidRPr="00F93E4B" w:rsidDel="00915544" w14:paraId="109EF3A9" w14:textId="334F2C31" w:rsidTr="001E53AC">
        <w:trPr>
          <w:trHeight w:val="255"/>
          <w:del w:id="109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0B928427" w14:textId="713AF698" w:rsidR="0071610D" w:rsidRPr="00F93E4B" w:rsidDel="00915544" w:rsidRDefault="0071610D" w:rsidP="001E53AC">
            <w:pPr>
              <w:jc w:val="center"/>
              <w:rPr>
                <w:del w:id="1096" w:author="F" w:date="2019-04-12T14:41:00Z"/>
                <w:rFonts w:ascii="宋体" w:hAnsi="宋体" w:cs="Arial"/>
                <w:sz w:val="20"/>
                <w:szCs w:val="20"/>
              </w:rPr>
            </w:pPr>
            <w:del w:id="1097" w:author="F" w:date="2019-04-12T14:41:00Z">
              <w:r w:rsidRPr="00F93E4B" w:rsidDel="00915544">
                <w:rPr>
                  <w:rFonts w:ascii="宋体" w:hAnsi="宋体" w:cs="Arial"/>
                  <w:sz w:val="20"/>
                  <w:szCs w:val="20"/>
                </w:rPr>
                <w:delText>D12</w:delText>
              </w:r>
            </w:del>
          </w:p>
        </w:tc>
        <w:tc>
          <w:tcPr>
            <w:tcW w:w="1559" w:type="dxa"/>
            <w:tcBorders>
              <w:top w:val="nil"/>
              <w:left w:val="nil"/>
              <w:bottom w:val="single" w:sz="4" w:space="0" w:color="auto"/>
              <w:right w:val="single" w:sz="4" w:space="0" w:color="auto"/>
            </w:tcBorders>
            <w:shd w:val="clear" w:color="auto" w:fill="auto"/>
            <w:noWrap/>
            <w:hideMark/>
          </w:tcPr>
          <w:p w14:paraId="0EE49141" w14:textId="3B56A29C" w:rsidR="0071610D" w:rsidRPr="00F93E4B" w:rsidDel="00915544" w:rsidRDefault="0071610D" w:rsidP="001E53AC">
            <w:pPr>
              <w:rPr>
                <w:del w:id="1098" w:author="F" w:date="2019-04-12T14:41:00Z"/>
                <w:rFonts w:ascii="宋体" w:hAnsi="宋体" w:cs="Arial"/>
                <w:sz w:val="20"/>
                <w:szCs w:val="20"/>
              </w:rPr>
            </w:pPr>
            <w:del w:id="1099" w:author="F" w:date="2019-04-12T14:41:00Z">
              <w:r w:rsidRPr="00F93E4B" w:rsidDel="00915544">
                <w:rPr>
                  <w:rFonts w:ascii="宋体" w:hAnsi="宋体" w:cs="Arial"/>
                  <w:sz w:val="20"/>
                  <w:szCs w:val="20"/>
                </w:rPr>
                <w:delText>PayMadeDate</w:delText>
              </w:r>
            </w:del>
          </w:p>
        </w:tc>
        <w:tc>
          <w:tcPr>
            <w:tcW w:w="1276" w:type="dxa"/>
            <w:tcBorders>
              <w:top w:val="nil"/>
              <w:left w:val="nil"/>
              <w:bottom w:val="single" w:sz="4" w:space="0" w:color="auto"/>
              <w:right w:val="single" w:sz="4" w:space="0" w:color="auto"/>
            </w:tcBorders>
            <w:shd w:val="clear" w:color="auto" w:fill="auto"/>
            <w:noWrap/>
            <w:hideMark/>
          </w:tcPr>
          <w:p w14:paraId="71A53038" w14:textId="4000D43B" w:rsidR="0071610D" w:rsidRPr="00F93E4B" w:rsidDel="00915544" w:rsidRDefault="0071610D" w:rsidP="001E53AC">
            <w:pPr>
              <w:rPr>
                <w:del w:id="1100" w:author="F" w:date="2019-04-12T14:41:00Z"/>
                <w:rFonts w:ascii="宋体" w:hAnsi="宋体" w:cs="Arial"/>
                <w:sz w:val="20"/>
                <w:szCs w:val="20"/>
              </w:rPr>
            </w:pPr>
            <w:del w:id="1101" w:author="F" w:date="2019-04-12T14:41:00Z">
              <w:r w:rsidRPr="00F93E4B" w:rsidDel="00915544">
                <w:rPr>
                  <w:rFonts w:ascii="宋体" w:hAnsi="宋体" w:cs="Arial"/>
                  <w:sz w:val="20"/>
                  <w:szCs w:val="20"/>
                </w:rPr>
                <w:delText>银行反馈时间</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6937CABA" w14:textId="33B3CCBD" w:rsidR="0071610D" w:rsidRPr="00F93E4B" w:rsidDel="00915544" w:rsidRDefault="0071610D" w:rsidP="001E53AC">
            <w:pPr>
              <w:jc w:val="center"/>
              <w:rPr>
                <w:del w:id="1102" w:author="F" w:date="2019-04-12T14:41:00Z"/>
                <w:rFonts w:ascii="宋体" w:hAnsi="宋体" w:cs="Arial"/>
                <w:color w:val="9C0006"/>
                <w:sz w:val="20"/>
                <w:szCs w:val="20"/>
              </w:rPr>
            </w:pPr>
            <w:del w:id="1103"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C69417A" w14:textId="20839B3E" w:rsidR="0071610D" w:rsidRPr="00F93E4B" w:rsidDel="00915544" w:rsidRDefault="0071610D" w:rsidP="001E53AC">
            <w:pPr>
              <w:jc w:val="center"/>
              <w:rPr>
                <w:del w:id="1104" w:author="F" w:date="2019-04-12T14:41:00Z"/>
                <w:rFonts w:ascii="宋体" w:hAnsi="宋体" w:cs="Arial"/>
                <w:sz w:val="20"/>
                <w:szCs w:val="20"/>
              </w:rPr>
            </w:pPr>
            <w:del w:id="1105" w:author="F" w:date="2019-04-12T14:41:00Z">
              <w:r w:rsidRPr="00F93E4B" w:rsidDel="00915544">
                <w:rPr>
                  <w:rFonts w:ascii="宋体" w:hAnsi="宋体" w:cs="Arial"/>
                  <w:sz w:val="20"/>
                  <w:szCs w:val="20"/>
                </w:rPr>
                <w:delText>日期</w:delText>
              </w:r>
            </w:del>
          </w:p>
        </w:tc>
        <w:tc>
          <w:tcPr>
            <w:tcW w:w="708" w:type="dxa"/>
            <w:tcBorders>
              <w:top w:val="nil"/>
              <w:left w:val="nil"/>
              <w:bottom w:val="single" w:sz="4" w:space="0" w:color="auto"/>
              <w:right w:val="single" w:sz="4" w:space="0" w:color="auto"/>
            </w:tcBorders>
            <w:shd w:val="clear" w:color="auto" w:fill="auto"/>
            <w:noWrap/>
            <w:hideMark/>
          </w:tcPr>
          <w:p w14:paraId="0D019B1F" w14:textId="0CEBFA61" w:rsidR="0071610D" w:rsidRPr="00F93E4B" w:rsidDel="00915544" w:rsidRDefault="0071610D" w:rsidP="001E53AC">
            <w:pPr>
              <w:jc w:val="center"/>
              <w:rPr>
                <w:del w:id="1106" w:author="F" w:date="2019-04-12T14:41:00Z"/>
                <w:rFonts w:ascii="宋体" w:hAnsi="宋体" w:cs="Arial"/>
                <w:sz w:val="20"/>
                <w:szCs w:val="20"/>
              </w:rPr>
            </w:pPr>
            <w:del w:id="1107" w:author="F" w:date="2019-04-12T14:41:00Z">
              <w:r w:rsidRPr="00F93E4B" w:rsidDel="00915544">
                <w:rPr>
                  <w:rFonts w:ascii="宋体" w:hAnsi="宋体" w:cs="Arial"/>
                  <w:sz w:val="20"/>
                  <w:szCs w:val="20"/>
                </w:rPr>
                <w:delText>14</w:delText>
              </w:r>
            </w:del>
          </w:p>
        </w:tc>
        <w:tc>
          <w:tcPr>
            <w:tcW w:w="2177" w:type="dxa"/>
            <w:tcBorders>
              <w:top w:val="nil"/>
              <w:left w:val="nil"/>
              <w:bottom w:val="single" w:sz="4" w:space="0" w:color="auto"/>
              <w:right w:val="single" w:sz="4" w:space="0" w:color="auto"/>
            </w:tcBorders>
            <w:shd w:val="clear" w:color="auto" w:fill="auto"/>
            <w:noWrap/>
            <w:hideMark/>
          </w:tcPr>
          <w:p w14:paraId="11A8B7C6" w14:textId="64693626" w:rsidR="0071610D" w:rsidRPr="00F93E4B" w:rsidDel="00915544" w:rsidRDefault="0071610D" w:rsidP="001E53AC">
            <w:pPr>
              <w:rPr>
                <w:del w:id="1108" w:author="F" w:date="2019-04-12T14:41:00Z"/>
                <w:rFonts w:ascii="宋体" w:hAnsi="宋体" w:cs="Arial"/>
                <w:sz w:val="20"/>
                <w:szCs w:val="20"/>
              </w:rPr>
            </w:pPr>
            <w:del w:id="1109" w:author="F" w:date="2019-04-12T14:41:00Z">
              <w:r w:rsidRPr="00F93E4B" w:rsidDel="00915544">
                <w:rPr>
                  <w:rFonts w:ascii="宋体" w:hAnsi="宋体" w:cs="Arial"/>
                  <w:sz w:val="20"/>
                  <w:szCs w:val="20"/>
                </w:rPr>
                <w:delText>yyyyMMddHHmmss</w:delText>
              </w:r>
            </w:del>
          </w:p>
        </w:tc>
      </w:tr>
      <w:tr w:rsidR="0071610D" w:rsidRPr="00F93E4B" w:rsidDel="00915544" w14:paraId="02AC61B4" w14:textId="3B49C858" w:rsidTr="001E53AC">
        <w:trPr>
          <w:trHeight w:val="255"/>
          <w:del w:id="111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3CF64DDF" w14:textId="013020B6" w:rsidR="0071610D" w:rsidRPr="00F93E4B" w:rsidDel="00915544" w:rsidRDefault="0071610D" w:rsidP="001E53AC">
            <w:pPr>
              <w:jc w:val="center"/>
              <w:rPr>
                <w:del w:id="1111" w:author="F" w:date="2019-04-12T14:41:00Z"/>
                <w:rFonts w:ascii="宋体" w:hAnsi="宋体" w:cs="Arial"/>
                <w:sz w:val="20"/>
                <w:szCs w:val="20"/>
              </w:rPr>
            </w:pPr>
            <w:del w:id="1112" w:author="F" w:date="2019-04-12T14:41:00Z">
              <w:r w:rsidRPr="00F93E4B" w:rsidDel="00915544">
                <w:rPr>
                  <w:rFonts w:ascii="宋体" w:hAnsi="宋体" w:cs="Arial"/>
                  <w:sz w:val="20"/>
                  <w:szCs w:val="20"/>
                </w:rPr>
                <w:delText>D13</w:delText>
              </w:r>
            </w:del>
          </w:p>
        </w:tc>
        <w:tc>
          <w:tcPr>
            <w:tcW w:w="1559" w:type="dxa"/>
            <w:tcBorders>
              <w:top w:val="nil"/>
              <w:left w:val="nil"/>
              <w:bottom w:val="single" w:sz="4" w:space="0" w:color="auto"/>
              <w:right w:val="single" w:sz="4" w:space="0" w:color="auto"/>
            </w:tcBorders>
            <w:shd w:val="clear" w:color="auto" w:fill="auto"/>
            <w:noWrap/>
            <w:hideMark/>
          </w:tcPr>
          <w:p w14:paraId="501635AF" w14:textId="3E362BD3" w:rsidR="0071610D" w:rsidRPr="00F93E4B" w:rsidDel="00915544" w:rsidRDefault="0071610D" w:rsidP="001E53AC">
            <w:pPr>
              <w:rPr>
                <w:del w:id="1113" w:author="F" w:date="2019-04-12T14:41:00Z"/>
                <w:rFonts w:ascii="宋体" w:hAnsi="宋体" w:cs="Arial"/>
                <w:sz w:val="20"/>
                <w:szCs w:val="20"/>
              </w:rPr>
            </w:pPr>
            <w:del w:id="1114" w:author="F" w:date="2019-04-12T14:41:00Z">
              <w:r w:rsidRPr="00F93E4B" w:rsidDel="00915544">
                <w:rPr>
                  <w:rFonts w:ascii="宋体" w:hAnsi="宋体" w:cs="Arial"/>
                  <w:sz w:val="20"/>
                  <w:szCs w:val="20"/>
                </w:rPr>
                <w:delText>Abstract</w:delText>
              </w:r>
            </w:del>
          </w:p>
        </w:tc>
        <w:tc>
          <w:tcPr>
            <w:tcW w:w="1276" w:type="dxa"/>
            <w:tcBorders>
              <w:top w:val="nil"/>
              <w:left w:val="nil"/>
              <w:bottom w:val="single" w:sz="4" w:space="0" w:color="auto"/>
              <w:right w:val="single" w:sz="4" w:space="0" w:color="auto"/>
            </w:tcBorders>
            <w:shd w:val="clear" w:color="auto" w:fill="auto"/>
            <w:noWrap/>
            <w:hideMark/>
          </w:tcPr>
          <w:p w14:paraId="7F1653F6" w14:textId="7CE43AFF" w:rsidR="0071610D" w:rsidRPr="00F93E4B" w:rsidDel="00915544" w:rsidRDefault="0071610D" w:rsidP="001E53AC">
            <w:pPr>
              <w:rPr>
                <w:del w:id="1115" w:author="F" w:date="2019-04-12T14:41:00Z"/>
                <w:rFonts w:ascii="宋体" w:hAnsi="宋体" w:cs="Arial"/>
                <w:sz w:val="20"/>
                <w:szCs w:val="20"/>
              </w:rPr>
            </w:pPr>
            <w:del w:id="1116" w:author="F" w:date="2019-04-12T14:41:00Z">
              <w:r w:rsidRPr="00F93E4B" w:rsidDel="00915544">
                <w:rPr>
                  <w:rFonts w:ascii="宋体" w:hAnsi="宋体" w:cs="Arial"/>
                  <w:sz w:val="20"/>
                  <w:szCs w:val="20"/>
                </w:rPr>
                <w:delText>对账码</w:delText>
              </w:r>
            </w:del>
          </w:p>
        </w:tc>
        <w:tc>
          <w:tcPr>
            <w:tcW w:w="1134" w:type="dxa"/>
            <w:tcBorders>
              <w:top w:val="single" w:sz="4" w:space="0" w:color="auto"/>
              <w:left w:val="single" w:sz="4" w:space="0" w:color="auto"/>
              <w:bottom w:val="single" w:sz="4" w:space="0" w:color="auto"/>
              <w:right w:val="single" w:sz="4" w:space="0" w:color="auto"/>
            </w:tcBorders>
            <w:shd w:val="clear" w:color="000000" w:fill="FFC7CE"/>
            <w:noWrap/>
            <w:hideMark/>
          </w:tcPr>
          <w:p w14:paraId="169FF8F5" w14:textId="6976415E" w:rsidR="0071610D" w:rsidRPr="00F93E4B" w:rsidDel="00915544" w:rsidRDefault="0071610D" w:rsidP="001E53AC">
            <w:pPr>
              <w:jc w:val="center"/>
              <w:rPr>
                <w:del w:id="1117" w:author="F" w:date="2019-04-12T14:41:00Z"/>
                <w:rFonts w:ascii="宋体" w:hAnsi="宋体" w:cs="Arial"/>
                <w:color w:val="9C0006"/>
                <w:sz w:val="20"/>
                <w:szCs w:val="20"/>
              </w:rPr>
            </w:pPr>
            <w:del w:id="1118" w:author="F" w:date="2019-04-12T14:41:00Z">
              <w:r w:rsidRPr="00F93E4B" w:rsidDel="00915544">
                <w:rPr>
                  <w:rFonts w:ascii="宋体" w:hAnsi="宋体" w:cs="Arial"/>
                  <w:color w:val="9C0006"/>
                  <w:sz w:val="20"/>
                  <w:szCs w:val="20"/>
                </w:rPr>
                <w:delText>必输项</w:delText>
              </w:r>
            </w:del>
          </w:p>
        </w:tc>
        <w:tc>
          <w:tcPr>
            <w:tcW w:w="851" w:type="dxa"/>
            <w:tcBorders>
              <w:top w:val="nil"/>
              <w:left w:val="nil"/>
              <w:bottom w:val="single" w:sz="4" w:space="0" w:color="auto"/>
              <w:right w:val="single" w:sz="4" w:space="0" w:color="auto"/>
            </w:tcBorders>
            <w:shd w:val="clear" w:color="auto" w:fill="auto"/>
            <w:noWrap/>
            <w:hideMark/>
          </w:tcPr>
          <w:p w14:paraId="121E9AC2" w14:textId="1464715C" w:rsidR="0071610D" w:rsidRPr="00F93E4B" w:rsidDel="00915544" w:rsidRDefault="0071610D" w:rsidP="001E53AC">
            <w:pPr>
              <w:jc w:val="center"/>
              <w:rPr>
                <w:del w:id="1119" w:author="F" w:date="2019-04-12T14:41:00Z"/>
                <w:rFonts w:ascii="宋体" w:hAnsi="宋体" w:cs="Arial"/>
                <w:sz w:val="20"/>
                <w:szCs w:val="20"/>
              </w:rPr>
            </w:pPr>
            <w:del w:id="1120"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3B23D074" w14:textId="5F4BA283" w:rsidR="0071610D" w:rsidRPr="00F93E4B" w:rsidDel="00915544" w:rsidRDefault="0071610D" w:rsidP="001E53AC">
            <w:pPr>
              <w:jc w:val="center"/>
              <w:rPr>
                <w:del w:id="1121" w:author="F" w:date="2019-04-12T14:41:00Z"/>
                <w:rFonts w:ascii="宋体" w:hAnsi="宋体" w:cs="Arial"/>
                <w:sz w:val="20"/>
                <w:szCs w:val="20"/>
              </w:rPr>
            </w:pPr>
            <w:del w:id="1122" w:author="F" w:date="2019-04-12T14:41:00Z">
              <w:r w:rsidRPr="00F93E4B" w:rsidDel="00915544">
                <w:rPr>
                  <w:rFonts w:ascii="宋体" w:hAnsi="宋体" w:cs="Arial"/>
                  <w:sz w:val="20"/>
                  <w:szCs w:val="20"/>
                </w:rPr>
                <w:delText>30</w:delText>
              </w:r>
            </w:del>
          </w:p>
        </w:tc>
        <w:tc>
          <w:tcPr>
            <w:tcW w:w="2177" w:type="dxa"/>
            <w:tcBorders>
              <w:top w:val="nil"/>
              <w:left w:val="nil"/>
              <w:bottom w:val="single" w:sz="4" w:space="0" w:color="auto"/>
              <w:right w:val="single" w:sz="4" w:space="0" w:color="auto"/>
            </w:tcBorders>
            <w:shd w:val="clear" w:color="auto" w:fill="auto"/>
            <w:noWrap/>
            <w:hideMark/>
          </w:tcPr>
          <w:p w14:paraId="6800D305" w14:textId="531081A0" w:rsidR="0071610D" w:rsidRPr="00F93E4B" w:rsidDel="00915544" w:rsidRDefault="0071610D" w:rsidP="001E53AC">
            <w:pPr>
              <w:rPr>
                <w:del w:id="1123" w:author="F" w:date="2019-04-12T14:41:00Z"/>
                <w:rFonts w:ascii="宋体" w:hAnsi="宋体" w:cs="Arial"/>
                <w:sz w:val="20"/>
                <w:szCs w:val="20"/>
              </w:rPr>
            </w:pPr>
            <w:del w:id="1124" w:author="F" w:date="2019-04-12T14:41:00Z">
              <w:r w:rsidRPr="00F93E4B" w:rsidDel="00915544">
                <w:rPr>
                  <w:rFonts w:ascii="宋体" w:hAnsi="宋体" w:cs="Arial"/>
                  <w:sz w:val="20"/>
                  <w:szCs w:val="20"/>
                </w:rPr>
                <w:delText xml:space="preserve">　</w:delText>
              </w:r>
            </w:del>
          </w:p>
        </w:tc>
      </w:tr>
      <w:tr w:rsidR="0071610D" w:rsidRPr="00F93E4B" w:rsidDel="00915544" w14:paraId="0FFF4734" w14:textId="43FB3B0A" w:rsidTr="001E53AC">
        <w:trPr>
          <w:trHeight w:val="255"/>
          <w:del w:id="1125"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2A2CE5AC" w14:textId="0B70E7B3" w:rsidR="0071610D" w:rsidRPr="00F93E4B" w:rsidDel="00915544" w:rsidRDefault="0071610D" w:rsidP="001E53AC">
            <w:pPr>
              <w:jc w:val="center"/>
              <w:rPr>
                <w:del w:id="1126" w:author="F" w:date="2019-04-12T14:41:00Z"/>
                <w:rFonts w:ascii="宋体" w:hAnsi="宋体" w:cs="Arial"/>
                <w:sz w:val="20"/>
                <w:szCs w:val="20"/>
              </w:rPr>
            </w:pPr>
            <w:del w:id="1127" w:author="F" w:date="2019-04-12T14:41:00Z">
              <w:r w:rsidRPr="00F93E4B" w:rsidDel="00915544">
                <w:rPr>
                  <w:rFonts w:ascii="宋体" w:hAnsi="宋体" w:cs="Arial"/>
                  <w:sz w:val="20"/>
                  <w:szCs w:val="20"/>
                </w:rPr>
                <w:delText>D14</w:delText>
              </w:r>
            </w:del>
          </w:p>
        </w:tc>
        <w:tc>
          <w:tcPr>
            <w:tcW w:w="1559" w:type="dxa"/>
            <w:tcBorders>
              <w:top w:val="nil"/>
              <w:left w:val="nil"/>
              <w:bottom w:val="single" w:sz="4" w:space="0" w:color="auto"/>
              <w:right w:val="single" w:sz="4" w:space="0" w:color="auto"/>
            </w:tcBorders>
            <w:shd w:val="clear" w:color="auto" w:fill="auto"/>
            <w:noWrap/>
            <w:hideMark/>
          </w:tcPr>
          <w:p w14:paraId="1773C291" w14:textId="0417A47B" w:rsidR="0071610D" w:rsidRPr="00F93E4B" w:rsidDel="00915544" w:rsidRDefault="0071610D" w:rsidP="001E53AC">
            <w:pPr>
              <w:rPr>
                <w:del w:id="1128" w:author="F" w:date="2019-04-12T14:41:00Z"/>
                <w:rFonts w:ascii="宋体" w:hAnsi="宋体" w:cs="Arial"/>
                <w:sz w:val="20"/>
                <w:szCs w:val="20"/>
              </w:rPr>
            </w:pPr>
            <w:del w:id="1129" w:author="F" w:date="2019-04-12T14:41:00Z">
              <w:r w:rsidRPr="00F93E4B" w:rsidDel="00915544">
                <w:rPr>
                  <w:rFonts w:ascii="宋体" w:hAnsi="宋体" w:cs="Arial"/>
                  <w:sz w:val="20"/>
                  <w:szCs w:val="20"/>
                </w:rPr>
                <w:delText>ReqReserved3</w:delText>
              </w:r>
            </w:del>
          </w:p>
        </w:tc>
        <w:tc>
          <w:tcPr>
            <w:tcW w:w="1276" w:type="dxa"/>
            <w:tcBorders>
              <w:top w:val="nil"/>
              <w:left w:val="nil"/>
              <w:bottom w:val="single" w:sz="4" w:space="0" w:color="auto"/>
              <w:right w:val="single" w:sz="4" w:space="0" w:color="auto"/>
            </w:tcBorders>
            <w:shd w:val="clear" w:color="auto" w:fill="auto"/>
            <w:noWrap/>
            <w:hideMark/>
          </w:tcPr>
          <w:p w14:paraId="4EFBFF4E" w14:textId="1B6B308F" w:rsidR="0071610D" w:rsidRPr="00F93E4B" w:rsidDel="00915544" w:rsidRDefault="0071610D" w:rsidP="001E53AC">
            <w:pPr>
              <w:rPr>
                <w:del w:id="1130" w:author="F" w:date="2019-04-12T14:41:00Z"/>
                <w:rFonts w:ascii="宋体" w:hAnsi="宋体" w:cs="Arial"/>
                <w:sz w:val="20"/>
                <w:szCs w:val="20"/>
              </w:rPr>
            </w:pPr>
            <w:del w:id="1131" w:author="F" w:date="2019-04-12T14:41:00Z">
              <w:r w:rsidRPr="00F93E4B" w:rsidDel="00915544">
                <w:rPr>
                  <w:rFonts w:ascii="宋体" w:hAnsi="宋体" w:cs="Arial"/>
                  <w:sz w:val="20"/>
                  <w:szCs w:val="20"/>
                </w:rPr>
                <w:delText>明细保留字段</w:delText>
              </w:r>
            </w:del>
          </w:p>
        </w:tc>
        <w:tc>
          <w:tcPr>
            <w:tcW w:w="1134" w:type="dxa"/>
            <w:tcBorders>
              <w:top w:val="nil"/>
              <w:left w:val="nil"/>
              <w:bottom w:val="single" w:sz="4" w:space="0" w:color="auto"/>
              <w:right w:val="single" w:sz="4" w:space="0" w:color="auto"/>
            </w:tcBorders>
            <w:shd w:val="clear" w:color="auto" w:fill="auto"/>
            <w:noWrap/>
            <w:hideMark/>
          </w:tcPr>
          <w:p w14:paraId="347E29E1" w14:textId="04CA88B1" w:rsidR="0071610D" w:rsidRPr="00F93E4B" w:rsidDel="00915544" w:rsidRDefault="0071610D" w:rsidP="001E53AC">
            <w:pPr>
              <w:jc w:val="center"/>
              <w:rPr>
                <w:del w:id="1132" w:author="F" w:date="2019-04-12T14:41:00Z"/>
                <w:rFonts w:ascii="宋体" w:hAnsi="宋体" w:cs="宋体"/>
                <w:sz w:val="20"/>
                <w:szCs w:val="20"/>
              </w:rPr>
            </w:pPr>
            <w:del w:id="1133" w:author="F" w:date="2019-04-12T14:41:00Z">
              <w:r w:rsidRPr="00F93E4B" w:rsidDel="00915544">
                <w:rPr>
                  <w:rFonts w:ascii="宋体" w:hAnsi="宋体" w:cs="宋体" w:hint="eastAsia"/>
                  <w:sz w:val="20"/>
                  <w:szCs w:val="20"/>
                </w:rPr>
                <w:delText>选输项</w:delText>
              </w:r>
            </w:del>
          </w:p>
        </w:tc>
        <w:tc>
          <w:tcPr>
            <w:tcW w:w="851" w:type="dxa"/>
            <w:tcBorders>
              <w:top w:val="nil"/>
              <w:left w:val="nil"/>
              <w:bottom w:val="single" w:sz="4" w:space="0" w:color="auto"/>
              <w:right w:val="single" w:sz="4" w:space="0" w:color="auto"/>
            </w:tcBorders>
            <w:shd w:val="clear" w:color="auto" w:fill="auto"/>
            <w:noWrap/>
            <w:hideMark/>
          </w:tcPr>
          <w:p w14:paraId="67196EB5" w14:textId="0B16AEF0" w:rsidR="0071610D" w:rsidRPr="00F93E4B" w:rsidDel="00915544" w:rsidRDefault="0071610D" w:rsidP="001E53AC">
            <w:pPr>
              <w:jc w:val="center"/>
              <w:rPr>
                <w:del w:id="1134" w:author="F" w:date="2019-04-12T14:41:00Z"/>
                <w:rFonts w:ascii="宋体" w:hAnsi="宋体" w:cs="Arial"/>
                <w:sz w:val="20"/>
                <w:szCs w:val="20"/>
              </w:rPr>
            </w:pPr>
            <w:del w:id="1135"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55B90B04" w14:textId="77F90696" w:rsidR="0071610D" w:rsidRPr="00F93E4B" w:rsidDel="00915544" w:rsidRDefault="0071610D" w:rsidP="001E53AC">
            <w:pPr>
              <w:jc w:val="center"/>
              <w:rPr>
                <w:del w:id="1136" w:author="F" w:date="2019-04-12T14:41:00Z"/>
                <w:rFonts w:ascii="宋体" w:hAnsi="宋体" w:cs="Arial"/>
                <w:sz w:val="20"/>
                <w:szCs w:val="20"/>
              </w:rPr>
            </w:pPr>
            <w:del w:id="1137" w:author="F" w:date="2019-04-12T14:41:00Z">
              <w:r w:rsidRPr="00F93E4B" w:rsidDel="00915544">
                <w:rPr>
                  <w:rFonts w:ascii="宋体" w:hAnsi="宋体" w:cs="Arial"/>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36E87C8F" w14:textId="3E7FB2CD" w:rsidR="0071610D" w:rsidRPr="00F93E4B" w:rsidDel="00915544" w:rsidRDefault="0071610D" w:rsidP="001E53AC">
            <w:pPr>
              <w:rPr>
                <w:del w:id="1138" w:author="F" w:date="2019-04-12T14:41:00Z"/>
                <w:rFonts w:ascii="宋体" w:hAnsi="宋体" w:cs="宋体"/>
                <w:color w:val="000000"/>
                <w:sz w:val="20"/>
                <w:szCs w:val="20"/>
              </w:rPr>
            </w:pPr>
            <w:del w:id="1139"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09E068A2" w14:textId="52FAD509" w:rsidTr="001E53AC">
        <w:trPr>
          <w:trHeight w:val="255"/>
          <w:del w:id="1140" w:author="F" w:date="2019-04-12T14:41:00Z"/>
        </w:trPr>
        <w:tc>
          <w:tcPr>
            <w:tcW w:w="724" w:type="dxa"/>
            <w:gridSpan w:val="2"/>
            <w:tcBorders>
              <w:top w:val="nil"/>
              <w:left w:val="single" w:sz="4" w:space="0" w:color="auto"/>
              <w:bottom w:val="single" w:sz="4" w:space="0" w:color="auto"/>
              <w:right w:val="single" w:sz="4" w:space="0" w:color="auto"/>
            </w:tcBorders>
            <w:shd w:val="clear" w:color="auto" w:fill="auto"/>
            <w:noWrap/>
            <w:hideMark/>
          </w:tcPr>
          <w:p w14:paraId="4F5B53C8" w14:textId="6EA0EF8B" w:rsidR="0071610D" w:rsidRPr="00F93E4B" w:rsidDel="00915544" w:rsidRDefault="0071610D" w:rsidP="001E53AC">
            <w:pPr>
              <w:jc w:val="center"/>
              <w:rPr>
                <w:del w:id="1141" w:author="F" w:date="2019-04-12T14:41:00Z"/>
                <w:rFonts w:ascii="宋体" w:hAnsi="宋体" w:cs="Arial"/>
                <w:sz w:val="20"/>
                <w:szCs w:val="20"/>
              </w:rPr>
            </w:pPr>
            <w:del w:id="1142" w:author="F" w:date="2019-04-12T14:41:00Z">
              <w:r w:rsidRPr="00F93E4B" w:rsidDel="00915544">
                <w:rPr>
                  <w:rFonts w:ascii="宋体" w:hAnsi="宋体" w:cs="Arial"/>
                  <w:sz w:val="20"/>
                  <w:szCs w:val="20"/>
                </w:rPr>
                <w:delText>D15</w:delText>
              </w:r>
            </w:del>
          </w:p>
        </w:tc>
        <w:tc>
          <w:tcPr>
            <w:tcW w:w="1559" w:type="dxa"/>
            <w:tcBorders>
              <w:top w:val="nil"/>
              <w:left w:val="nil"/>
              <w:bottom w:val="single" w:sz="4" w:space="0" w:color="auto"/>
              <w:right w:val="single" w:sz="4" w:space="0" w:color="auto"/>
            </w:tcBorders>
            <w:shd w:val="clear" w:color="auto" w:fill="auto"/>
            <w:noWrap/>
            <w:hideMark/>
          </w:tcPr>
          <w:p w14:paraId="7DA9FAD7" w14:textId="77066ECF" w:rsidR="0071610D" w:rsidRPr="00F93E4B" w:rsidDel="00915544" w:rsidRDefault="0071610D" w:rsidP="001E53AC">
            <w:pPr>
              <w:rPr>
                <w:del w:id="1143" w:author="F" w:date="2019-04-12T14:41:00Z"/>
                <w:rFonts w:ascii="宋体" w:hAnsi="宋体" w:cs="Arial"/>
                <w:sz w:val="20"/>
                <w:szCs w:val="20"/>
              </w:rPr>
            </w:pPr>
            <w:del w:id="1144" w:author="F" w:date="2019-04-12T14:41:00Z">
              <w:r w:rsidRPr="00F93E4B" w:rsidDel="00915544">
                <w:rPr>
                  <w:rFonts w:ascii="宋体" w:hAnsi="宋体" w:cs="Arial"/>
                  <w:sz w:val="20"/>
                  <w:szCs w:val="20"/>
                </w:rPr>
                <w:delText>ReqReserved4</w:delText>
              </w:r>
            </w:del>
          </w:p>
        </w:tc>
        <w:tc>
          <w:tcPr>
            <w:tcW w:w="1276" w:type="dxa"/>
            <w:tcBorders>
              <w:top w:val="nil"/>
              <w:left w:val="nil"/>
              <w:bottom w:val="single" w:sz="4" w:space="0" w:color="auto"/>
              <w:right w:val="single" w:sz="4" w:space="0" w:color="auto"/>
            </w:tcBorders>
            <w:shd w:val="clear" w:color="auto" w:fill="auto"/>
            <w:noWrap/>
            <w:hideMark/>
          </w:tcPr>
          <w:p w14:paraId="7D090C7A" w14:textId="47D29379" w:rsidR="0071610D" w:rsidRPr="00F93E4B" w:rsidDel="00915544" w:rsidRDefault="0071610D" w:rsidP="001E53AC">
            <w:pPr>
              <w:rPr>
                <w:del w:id="1145" w:author="F" w:date="2019-04-12T14:41:00Z"/>
                <w:rFonts w:ascii="宋体" w:hAnsi="宋体" w:cs="Arial"/>
                <w:sz w:val="20"/>
                <w:szCs w:val="20"/>
              </w:rPr>
            </w:pPr>
            <w:del w:id="1146" w:author="F" w:date="2019-04-12T14:41:00Z">
              <w:r w:rsidRPr="00F93E4B" w:rsidDel="00915544">
                <w:rPr>
                  <w:rFonts w:ascii="宋体" w:hAnsi="宋体" w:cs="Arial"/>
                  <w:sz w:val="20"/>
                  <w:szCs w:val="20"/>
                </w:rPr>
                <w:delText>明细保留字段</w:delText>
              </w:r>
            </w:del>
          </w:p>
        </w:tc>
        <w:tc>
          <w:tcPr>
            <w:tcW w:w="1134" w:type="dxa"/>
            <w:tcBorders>
              <w:top w:val="nil"/>
              <w:left w:val="nil"/>
              <w:bottom w:val="single" w:sz="4" w:space="0" w:color="auto"/>
              <w:right w:val="single" w:sz="4" w:space="0" w:color="auto"/>
            </w:tcBorders>
            <w:shd w:val="clear" w:color="auto" w:fill="auto"/>
            <w:noWrap/>
            <w:hideMark/>
          </w:tcPr>
          <w:p w14:paraId="5F30A69E" w14:textId="16C19B54" w:rsidR="0071610D" w:rsidRPr="00F93E4B" w:rsidDel="00915544" w:rsidRDefault="0071610D" w:rsidP="001E53AC">
            <w:pPr>
              <w:jc w:val="center"/>
              <w:rPr>
                <w:del w:id="1147" w:author="F" w:date="2019-04-12T14:41:00Z"/>
                <w:rFonts w:ascii="宋体" w:hAnsi="宋体" w:cs="宋体"/>
                <w:sz w:val="20"/>
                <w:szCs w:val="20"/>
              </w:rPr>
            </w:pPr>
            <w:del w:id="1148" w:author="F" w:date="2019-04-12T14:41:00Z">
              <w:r w:rsidRPr="00F93E4B" w:rsidDel="00915544">
                <w:rPr>
                  <w:rFonts w:ascii="宋体" w:hAnsi="宋体" w:cs="宋体" w:hint="eastAsia"/>
                  <w:sz w:val="20"/>
                  <w:szCs w:val="20"/>
                </w:rPr>
                <w:delText>选输项</w:delText>
              </w:r>
            </w:del>
          </w:p>
        </w:tc>
        <w:tc>
          <w:tcPr>
            <w:tcW w:w="851" w:type="dxa"/>
            <w:tcBorders>
              <w:top w:val="nil"/>
              <w:left w:val="nil"/>
              <w:bottom w:val="single" w:sz="4" w:space="0" w:color="auto"/>
              <w:right w:val="single" w:sz="4" w:space="0" w:color="auto"/>
            </w:tcBorders>
            <w:shd w:val="clear" w:color="auto" w:fill="auto"/>
            <w:noWrap/>
            <w:hideMark/>
          </w:tcPr>
          <w:p w14:paraId="6874F6CE" w14:textId="265F5D4F" w:rsidR="0071610D" w:rsidRPr="00F93E4B" w:rsidDel="00915544" w:rsidRDefault="0071610D" w:rsidP="001E53AC">
            <w:pPr>
              <w:jc w:val="center"/>
              <w:rPr>
                <w:del w:id="1149" w:author="F" w:date="2019-04-12T14:41:00Z"/>
                <w:rFonts w:ascii="宋体" w:hAnsi="宋体" w:cs="Arial"/>
                <w:sz w:val="20"/>
                <w:szCs w:val="20"/>
              </w:rPr>
            </w:pPr>
            <w:del w:id="1150" w:author="F" w:date="2019-04-12T14:41:00Z">
              <w:r w:rsidRPr="00F93E4B" w:rsidDel="00915544">
                <w:rPr>
                  <w:rFonts w:ascii="宋体" w:hAnsi="宋体" w:cs="Arial"/>
                  <w:sz w:val="20"/>
                  <w:szCs w:val="20"/>
                </w:rPr>
                <w:delText>字符</w:delText>
              </w:r>
            </w:del>
          </w:p>
        </w:tc>
        <w:tc>
          <w:tcPr>
            <w:tcW w:w="708" w:type="dxa"/>
            <w:tcBorders>
              <w:top w:val="nil"/>
              <w:left w:val="nil"/>
              <w:bottom w:val="single" w:sz="4" w:space="0" w:color="auto"/>
              <w:right w:val="single" w:sz="4" w:space="0" w:color="auto"/>
            </w:tcBorders>
            <w:shd w:val="clear" w:color="auto" w:fill="auto"/>
            <w:noWrap/>
            <w:hideMark/>
          </w:tcPr>
          <w:p w14:paraId="6A2D1CE4" w14:textId="0780834B" w:rsidR="0071610D" w:rsidRPr="00F93E4B" w:rsidDel="00915544" w:rsidRDefault="0071610D" w:rsidP="001E53AC">
            <w:pPr>
              <w:jc w:val="center"/>
              <w:rPr>
                <w:del w:id="1151" w:author="F" w:date="2019-04-12T14:41:00Z"/>
                <w:rFonts w:ascii="宋体" w:hAnsi="宋体" w:cs="Arial"/>
                <w:sz w:val="20"/>
                <w:szCs w:val="20"/>
              </w:rPr>
            </w:pPr>
            <w:del w:id="1152" w:author="F" w:date="2019-04-12T14:41:00Z">
              <w:r w:rsidRPr="00F93E4B" w:rsidDel="00915544">
                <w:rPr>
                  <w:rFonts w:ascii="宋体" w:hAnsi="宋体" w:cs="Arial"/>
                  <w:sz w:val="20"/>
                  <w:szCs w:val="20"/>
                </w:rPr>
                <w:delText>100</w:delText>
              </w:r>
            </w:del>
          </w:p>
        </w:tc>
        <w:tc>
          <w:tcPr>
            <w:tcW w:w="2177" w:type="dxa"/>
            <w:tcBorders>
              <w:top w:val="nil"/>
              <w:left w:val="nil"/>
              <w:bottom w:val="single" w:sz="4" w:space="0" w:color="auto"/>
              <w:right w:val="single" w:sz="4" w:space="0" w:color="auto"/>
            </w:tcBorders>
            <w:shd w:val="clear" w:color="auto" w:fill="auto"/>
            <w:noWrap/>
            <w:hideMark/>
          </w:tcPr>
          <w:p w14:paraId="5FBA51C9" w14:textId="02355497" w:rsidR="0071610D" w:rsidRPr="00F93E4B" w:rsidDel="00915544" w:rsidRDefault="0071610D" w:rsidP="001E53AC">
            <w:pPr>
              <w:rPr>
                <w:del w:id="1153" w:author="F" w:date="2019-04-12T14:41:00Z"/>
                <w:rFonts w:ascii="宋体" w:hAnsi="宋体" w:cs="宋体"/>
                <w:color w:val="000000"/>
                <w:sz w:val="20"/>
                <w:szCs w:val="20"/>
              </w:rPr>
            </w:pPr>
            <w:del w:id="1154" w:author="F" w:date="2019-04-12T14:41:00Z">
              <w:r w:rsidRPr="00F93E4B" w:rsidDel="00915544">
                <w:rPr>
                  <w:rFonts w:ascii="宋体" w:hAnsi="宋体" w:cs="宋体" w:hint="eastAsia"/>
                  <w:color w:val="000000"/>
                  <w:sz w:val="20"/>
                  <w:szCs w:val="20"/>
                </w:rPr>
                <w:delText>预留</w:delText>
              </w:r>
            </w:del>
          </w:p>
        </w:tc>
      </w:tr>
      <w:tr w:rsidR="0071610D" w:rsidRPr="00F93E4B" w:rsidDel="00915544" w14:paraId="7D89408F" w14:textId="2A798CA3" w:rsidTr="001E53AC">
        <w:trPr>
          <w:trHeight w:val="240"/>
          <w:del w:id="1155"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11AD5D0" w14:textId="4AD00C6D" w:rsidR="0071610D" w:rsidRPr="00F93E4B" w:rsidDel="00915544" w:rsidRDefault="0071610D" w:rsidP="001E53AC">
            <w:pPr>
              <w:rPr>
                <w:del w:id="1156" w:author="F" w:date="2019-04-12T14:41:00Z"/>
                <w:rFonts w:ascii="宋体" w:hAnsi="宋体" w:cs="宋体"/>
                <w:b/>
                <w:bCs/>
                <w:color w:val="000000"/>
                <w:sz w:val="20"/>
                <w:szCs w:val="20"/>
              </w:rPr>
            </w:pPr>
            <w:del w:id="1157" w:author="F" w:date="2019-04-12T14:41:00Z">
              <w:r w:rsidDel="00915544">
                <w:rPr>
                  <w:rFonts w:ascii="宋体" w:hAnsi="宋体" w:cs="宋体" w:hint="eastAsia"/>
                  <w:b/>
                  <w:bCs/>
                  <w:color w:val="000000"/>
                  <w:sz w:val="20"/>
                  <w:szCs w:val="20"/>
                </w:rPr>
                <w:delText>RD</w:delText>
              </w:r>
            </w:del>
          </w:p>
        </w:tc>
      </w:tr>
      <w:tr w:rsidR="0071610D" w:rsidRPr="00F93E4B" w:rsidDel="00915544" w14:paraId="38422793" w14:textId="01917809" w:rsidTr="001E53AC">
        <w:trPr>
          <w:trHeight w:val="240"/>
          <w:del w:id="1158" w:author="F" w:date="2019-04-12T14:41:00Z"/>
        </w:trPr>
        <w:tc>
          <w:tcPr>
            <w:tcW w:w="8429"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157EB067" w14:textId="082B5611" w:rsidR="0071610D" w:rsidRPr="00F93E4B" w:rsidDel="00915544" w:rsidRDefault="0071610D" w:rsidP="001E53AC">
            <w:pPr>
              <w:rPr>
                <w:del w:id="1159" w:author="F" w:date="2019-04-12T14:41:00Z"/>
                <w:rFonts w:ascii="宋体" w:hAnsi="宋体" w:cs="宋体"/>
                <w:b/>
                <w:bCs/>
                <w:color w:val="000000"/>
                <w:sz w:val="20"/>
                <w:szCs w:val="20"/>
              </w:rPr>
            </w:pPr>
            <w:del w:id="1160" w:author="F" w:date="2019-04-12T14:41:00Z">
              <w:r w:rsidDel="00915544">
                <w:rPr>
                  <w:rFonts w:ascii="宋体" w:hAnsi="宋体" w:cs="宋体" w:hint="eastAsia"/>
                  <w:b/>
                  <w:bCs/>
                  <w:color w:val="000000"/>
                  <w:sz w:val="20"/>
                  <w:szCs w:val="20"/>
                </w:rPr>
                <w:delText>OUT</w:delText>
              </w:r>
            </w:del>
          </w:p>
        </w:tc>
      </w:tr>
    </w:tbl>
    <w:p w14:paraId="5CF5092B" w14:textId="77777777" w:rsidR="0071610D" w:rsidRDefault="0071610D" w:rsidP="0071610D">
      <w:pPr>
        <w:pStyle w:val="40"/>
        <w:numPr>
          <w:ilvl w:val="3"/>
          <w:numId w:val="2"/>
        </w:numPr>
      </w:pPr>
      <w:r>
        <w:t>状态</w:t>
      </w:r>
      <w:r>
        <w:rPr>
          <w:rFonts w:hint="eastAsia"/>
        </w:rPr>
        <w:t>通知</w:t>
      </w:r>
      <w:r>
        <w:t>接口业务元素</w:t>
      </w:r>
    </w:p>
    <w:tbl>
      <w:tblPr>
        <w:tblW w:w="14712" w:type="dxa"/>
        <w:tblInd w:w="113" w:type="dxa"/>
        <w:tblLook w:val="04A0" w:firstRow="1" w:lastRow="0" w:firstColumn="1" w:lastColumn="0" w:noHBand="0" w:noVBand="1"/>
      </w:tblPr>
      <w:tblGrid>
        <w:gridCol w:w="618"/>
        <w:gridCol w:w="2716"/>
        <w:gridCol w:w="2016"/>
        <w:gridCol w:w="842"/>
        <w:gridCol w:w="668"/>
        <w:gridCol w:w="580"/>
        <w:gridCol w:w="7272"/>
      </w:tblGrid>
      <w:tr w:rsidR="0071610D" w:rsidRPr="00F6263D" w14:paraId="0D3C4960" w14:textId="77777777" w:rsidTr="009F5F98">
        <w:trPr>
          <w:trHeight w:val="240"/>
        </w:trPr>
        <w:tc>
          <w:tcPr>
            <w:tcW w:w="0" w:type="auto"/>
            <w:tcBorders>
              <w:top w:val="single" w:sz="4" w:space="0" w:color="auto"/>
              <w:left w:val="single" w:sz="4" w:space="0" w:color="auto"/>
              <w:bottom w:val="single" w:sz="4" w:space="0" w:color="auto"/>
              <w:right w:val="single" w:sz="4" w:space="0" w:color="auto"/>
            </w:tcBorders>
            <w:shd w:val="clear" w:color="000000" w:fill="4BACC6"/>
            <w:noWrap/>
            <w:vAlign w:val="center"/>
            <w:hideMark/>
          </w:tcPr>
          <w:p w14:paraId="3F6D9D7F"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编号</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6B3FFA09"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字段路径</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10681080"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字段名称</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034DC144"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是否必输</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58FBFB1C"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字段类型</w:t>
            </w:r>
          </w:p>
        </w:tc>
        <w:tc>
          <w:tcPr>
            <w:tcW w:w="0" w:type="auto"/>
            <w:tcBorders>
              <w:top w:val="single" w:sz="4" w:space="0" w:color="auto"/>
              <w:left w:val="nil"/>
              <w:bottom w:val="single" w:sz="4" w:space="0" w:color="auto"/>
              <w:right w:val="single" w:sz="4" w:space="0" w:color="auto"/>
            </w:tcBorders>
            <w:shd w:val="clear" w:color="000000" w:fill="4BACC6"/>
            <w:vAlign w:val="center"/>
            <w:hideMark/>
          </w:tcPr>
          <w:p w14:paraId="55DD3DDC" w14:textId="77777777" w:rsidR="0071610D" w:rsidRPr="00F6263D" w:rsidRDefault="0071610D" w:rsidP="001E53AC">
            <w:pPr>
              <w:jc w:val="center"/>
              <w:rPr>
                <w:rFonts w:ascii="宋体" w:hAnsi="宋体" w:cs="宋体"/>
                <w:b/>
                <w:bCs/>
                <w:sz w:val="20"/>
                <w:szCs w:val="20"/>
                <w:lang w:eastAsia="zh-CN" w:bidi="ar-SA"/>
              </w:rPr>
            </w:pPr>
            <w:r w:rsidRPr="00F6263D">
              <w:rPr>
                <w:rFonts w:ascii="宋体" w:hAnsi="宋体" w:cs="宋体" w:hint="eastAsia"/>
                <w:b/>
                <w:bCs/>
                <w:sz w:val="20"/>
                <w:szCs w:val="20"/>
                <w:lang w:eastAsia="zh-CN" w:bidi="ar-SA"/>
              </w:rPr>
              <w:t>字段长度</w:t>
            </w:r>
          </w:p>
        </w:tc>
        <w:tc>
          <w:tcPr>
            <w:tcW w:w="0" w:type="auto"/>
            <w:tcBorders>
              <w:top w:val="single" w:sz="4" w:space="0" w:color="auto"/>
              <w:left w:val="nil"/>
              <w:bottom w:val="single" w:sz="4" w:space="0" w:color="auto"/>
              <w:right w:val="single" w:sz="4" w:space="0" w:color="auto"/>
            </w:tcBorders>
            <w:shd w:val="clear" w:color="000000" w:fill="4BACC6"/>
            <w:noWrap/>
            <w:vAlign w:val="center"/>
            <w:hideMark/>
          </w:tcPr>
          <w:p w14:paraId="239B05DA" w14:textId="77777777" w:rsidR="0071610D" w:rsidRPr="00F6263D" w:rsidRDefault="0071610D" w:rsidP="001E53AC">
            <w:pPr>
              <w:rPr>
                <w:rFonts w:ascii="宋体" w:hAnsi="宋体" w:cs="宋体"/>
                <w:b/>
                <w:bCs/>
                <w:sz w:val="20"/>
                <w:szCs w:val="20"/>
                <w:lang w:eastAsia="zh-CN" w:bidi="ar-SA"/>
              </w:rPr>
            </w:pPr>
            <w:r w:rsidRPr="00F6263D">
              <w:rPr>
                <w:rFonts w:ascii="宋体" w:hAnsi="宋体" w:cs="宋体" w:hint="eastAsia"/>
                <w:b/>
                <w:bCs/>
                <w:sz w:val="20"/>
                <w:szCs w:val="20"/>
                <w:lang w:eastAsia="zh-CN" w:bidi="ar-SA"/>
              </w:rPr>
              <w:t>说明</w:t>
            </w:r>
          </w:p>
        </w:tc>
      </w:tr>
      <w:tr w:rsidR="0071610D" w:rsidRPr="00F6263D" w14:paraId="56F3D76B" w14:textId="77777777" w:rsidTr="009F5F98">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5CD79ECC"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指令头</w:t>
            </w:r>
          </w:p>
        </w:tc>
      </w:tr>
      <w:tr w:rsidR="0071610D" w:rsidRPr="00F6263D" w14:paraId="3A2314BC"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639BFF8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H1</w:t>
            </w:r>
          </w:p>
        </w:tc>
        <w:tc>
          <w:tcPr>
            <w:tcW w:w="0" w:type="auto"/>
            <w:tcBorders>
              <w:top w:val="nil"/>
              <w:left w:val="nil"/>
              <w:bottom w:val="single" w:sz="4" w:space="0" w:color="auto"/>
              <w:right w:val="single" w:sz="4" w:space="0" w:color="auto"/>
            </w:tcBorders>
            <w:shd w:val="clear" w:color="auto" w:fill="auto"/>
            <w:noWrap/>
            <w:hideMark/>
          </w:tcPr>
          <w:p w14:paraId="72A5FDA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/ATS/PUB/TransSource</w:t>
            </w:r>
          </w:p>
        </w:tc>
        <w:tc>
          <w:tcPr>
            <w:tcW w:w="0" w:type="auto"/>
            <w:tcBorders>
              <w:top w:val="nil"/>
              <w:left w:val="nil"/>
              <w:bottom w:val="single" w:sz="4" w:space="0" w:color="auto"/>
              <w:right w:val="single" w:sz="4" w:space="0" w:color="auto"/>
            </w:tcBorders>
            <w:shd w:val="clear" w:color="auto" w:fill="auto"/>
            <w:noWrap/>
            <w:hideMark/>
          </w:tcPr>
          <w:p w14:paraId="65020C2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交易来源</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1A98E519"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7699BB0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02A82E2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08FF030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来源系统标识</w:t>
            </w:r>
          </w:p>
        </w:tc>
      </w:tr>
      <w:tr w:rsidR="0071610D" w:rsidRPr="00F6263D" w14:paraId="3773816D"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6EDF32D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H2</w:t>
            </w:r>
          </w:p>
        </w:tc>
        <w:tc>
          <w:tcPr>
            <w:tcW w:w="0" w:type="auto"/>
            <w:tcBorders>
              <w:top w:val="nil"/>
              <w:left w:val="nil"/>
              <w:bottom w:val="single" w:sz="4" w:space="0" w:color="auto"/>
              <w:right w:val="single" w:sz="4" w:space="0" w:color="auto"/>
            </w:tcBorders>
            <w:shd w:val="clear" w:color="auto" w:fill="auto"/>
            <w:noWrap/>
            <w:hideMark/>
          </w:tcPr>
          <w:p w14:paraId="03AD9E9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/ATS/PUB/TransCode</w:t>
            </w:r>
          </w:p>
        </w:tc>
        <w:tc>
          <w:tcPr>
            <w:tcW w:w="0" w:type="auto"/>
            <w:tcBorders>
              <w:top w:val="nil"/>
              <w:left w:val="nil"/>
              <w:bottom w:val="single" w:sz="4" w:space="0" w:color="auto"/>
              <w:right w:val="single" w:sz="4" w:space="0" w:color="auto"/>
            </w:tcBorders>
            <w:shd w:val="clear" w:color="auto" w:fill="auto"/>
            <w:noWrap/>
            <w:hideMark/>
          </w:tcPr>
          <w:p w14:paraId="36AA143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交易编码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35D7855C"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2823F76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06D73A9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20</w:t>
            </w:r>
          </w:p>
        </w:tc>
        <w:tc>
          <w:tcPr>
            <w:tcW w:w="0" w:type="auto"/>
            <w:tcBorders>
              <w:top w:val="nil"/>
              <w:left w:val="nil"/>
              <w:bottom w:val="single" w:sz="4" w:space="0" w:color="auto"/>
              <w:right w:val="single" w:sz="4" w:space="0" w:color="auto"/>
            </w:tcBorders>
            <w:shd w:val="clear" w:color="auto" w:fill="auto"/>
            <w:noWrap/>
            <w:hideMark/>
          </w:tcPr>
          <w:p w14:paraId="09EF2BE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代付1998，代收9198</w:t>
            </w:r>
          </w:p>
        </w:tc>
      </w:tr>
      <w:tr w:rsidR="0071610D" w:rsidRPr="00F6263D" w14:paraId="53D93C5D"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2FBC1E9" w14:textId="274DA9DA"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w:t>
            </w:r>
            <w:r w:rsidR="00C020CE">
              <w:rPr>
                <w:rFonts w:ascii="宋体" w:hAnsi="宋体" w:cs="宋体" w:hint="eastAsia"/>
                <w:sz w:val="20"/>
                <w:szCs w:val="20"/>
                <w:lang w:eastAsia="zh-CN" w:bidi="ar-SA"/>
              </w:rPr>
              <w:t>3</w:t>
            </w:r>
          </w:p>
        </w:tc>
        <w:tc>
          <w:tcPr>
            <w:tcW w:w="0" w:type="auto"/>
            <w:tcBorders>
              <w:top w:val="nil"/>
              <w:left w:val="nil"/>
              <w:bottom w:val="single" w:sz="4" w:space="0" w:color="auto"/>
              <w:right w:val="single" w:sz="4" w:space="0" w:color="auto"/>
            </w:tcBorders>
            <w:shd w:val="clear" w:color="auto" w:fill="auto"/>
            <w:noWrap/>
            <w:hideMark/>
          </w:tcPr>
          <w:p w14:paraId="4F4AD93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/ATS/PUB/TransTime</w:t>
            </w:r>
          </w:p>
        </w:tc>
        <w:tc>
          <w:tcPr>
            <w:tcW w:w="0" w:type="auto"/>
            <w:tcBorders>
              <w:top w:val="nil"/>
              <w:left w:val="nil"/>
              <w:bottom w:val="single" w:sz="4" w:space="0" w:color="auto"/>
              <w:right w:val="single" w:sz="4" w:space="0" w:color="auto"/>
            </w:tcBorders>
            <w:shd w:val="clear" w:color="auto" w:fill="auto"/>
            <w:noWrap/>
            <w:hideMark/>
          </w:tcPr>
          <w:p w14:paraId="057CF1F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交易时间</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255AA343"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21360CB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hideMark/>
          </w:tcPr>
          <w:p w14:paraId="3192BE5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6</w:t>
            </w:r>
          </w:p>
        </w:tc>
        <w:tc>
          <w:tcPr>
            <w:tcW w:w="0" w:type="auto"/>
            <w:tcBorders>
              <w:top w:val="nil"/>
              <w:left w:val="nil"/>
              <w:bottom w:val="single" w:sz="4" w:space="0" w:color="auto"/>
              <w:right w:val="single" w:sz="4" w:space="0" w:color="auto"/>
            </w:tcBorders>
            <w:shd w:val="clear" w:color="auto" w:fill="auto"/>
            <w:noWrap/>
            <w:hideMark/>
          </w:tcPr>
          <w:p w14:paraId="659D0517" w14:textId="70976DBF"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请求时间，</w:t>
            </w:r>
            <w:r w:rsidR="00C020CE" w:rsidRPr="00F93E4B">
              <w:rPr>
                <w:rFonts w:ascii="宋体" w:hAnsi="宋体" w:cs="Arial"/>
                <w:sz w:val="20"/>
                <w:szCs w:val="20"/>
                <w:lang w:eastAsia="zh-CN"/>
              </w:rPr>
              <w:t>yyyyMMddHH24miss</w:t>
            </w:r>
            <w:r w:rsidRPr="00F6263D">
              <w:rPr>
                <w:rFonts w:ascii="宋体" w:hAnsi="宋体" w:cs="宋体" w:hint="eastAsia"/>
                <w:color w:val="000000"/>
                <w:sz w:val="20"/>
                <w:szCs w:val="20"/>
                <w:lang w:eastAsia="zh-CN" w:bidi="ar-SA"/>
              </w:rPr>
              <w:t>如</w:t>
            </w:r>
            <w:r w:rsidR="00C020CE">
              <w:rPr>
                <w:rFonts w:ascii="宋体" w:hAnsi="宋体" w:cs="宋体" w:hint="eastAsia"/>
                <w:color w:val="000000"/>
                <w:sz w:val="20"/>
                <w:szCs w:val="20"/>
                <w:lang w:eastAsia="zh-CN" w:bidi="ar-SA"/>
              </w:rPr>
              <w:t>20100106</w:t>
            </w:r>
            <w:r w:rsidRPr="00F6263D">
              <w:rPr>
                <w:rFonts w:ascii="宋体" w:hAnsi="宋体" w:cs="宋体" w:hint="eastAsia"/>
                <w:color w:val="000000"/>
                <w:sz w:val="20"/>
                <w:szCs w:val="20"/>
                <w:lang w:eastAsia="zh-CN" w:bidi="ar-SA"/>
              </w:rPr>
              <w:t>093557</w:t>
            </w:r>
            <w:r>
              <w:rPr>
                <w:rFonts w:ascii="宋体" w:hAnsi="宋体" w:cs="宋体" w:hint="eastAsia"/>
                <w:color w:val="000000"/>
                <w:sz w:val="20"/>
                <w:szCs w:val="20"/>
                <w:lang w:eastAsia="zh-CN" w:bidi="ar-SA"/>
              </w:rPr>
              <w:t>（</w:t>
            </w:r>
            <w:r w:rsidRPr="00D10847">
              <w:rPr>
                <w:rFonts w:ascii="宋体" w:hAnsi="宋体" w:cs="宋体" w:hint="eastAsia"/>
                <w:color w:val="FF0000"/>
                <w:sz w:val="20"/>
                <w:szCs w:val="20"/>
                <w:lang w:eastAsia="zh-CN" w:bidi="ar-SA"/>
              </w:rPr>
              <w:t>和交易时间合并</w:t>
            </w:r>
            <w:r>
              <w:rPr>
                <w:rFonts w:ascii="宋体" w:hAnsi="宋体" w:cs="宋体" w:hint="eastAsia"/>
                <w:color w:val="000000"/>
                <w:sz w:val="20"/>
                <w:szCs w:val="20"/>
                <w:lang w:eastAsia="zh-CN" w:bidi="ar-SA"/>
              </w:rPr>
              <w:t>）</w:t>
            </w:r>
          </w:p>
        </w:tc>
      </w:tr>
      <w:tr w:rsidR="0071610D" w:rsidRPr="00F6263D" w14:paraId="258FBCC5"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FEDA309" w14:textId="003A64D0"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H</w:t>
            </w:r>
            <w:r w:rsidR="00C020CE">
              <w:rPr>
                <w:rFonts w:ascii="宋体" w:hAnsi="宋体" w:cs="宋体" w:hint="eastAsia"/>
                <w:sz w:val="20"/>
                <w:szCs w:val="20"/>
                <w:lang w:eastAsia="zh-CN" w:bidi="ar-SA"/>
              </w:rPr>
              <w:t>4</w:t>
            </w:r>
          </w:p>
        </w:tc>
        <w:tc>
          <w:tcPr>
            <w:tcW w:w="0" w:type="auto"/>
            <w:tcBorders>
              <w:top w:val="nil"/>
              <w:left w:val="nil"/>
              <w:bottom w:val="single" w:sz="4" w:space="0" w:color="auto"/>
              <w:right w:val="single" w:sz="4" w:space="0" w:color="auto"/>
            </w:tcBorders>
            <w:shd w:val="clear" w:color="auto" w:fill="auto"/>
            <w:noWrap/>
            <w:hideMark/>
          </w:tcPr>
          <w:p w14:paraId="6A9475A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/ATS/PUB/TransSeq</w:t>
            </w:r>
          </w:p>
        </w:tc>
        <w:tc>
          <w:tcPr>
            <w:tcW w:w="0" w:type="auto"/>
            <w:tcBorders>
              <w:top w:val="nil"/>
              <w:left w:val="nil"/>
              <w:bottom w:val="single" w:sz="4" w:space="0" w:color="auto"/>
              <w:right w:val="single" w:sz="4" w:space="0" w:color="auto"/>
            </w:tcBorders>
            <w:shd w:val="clear" w:color="auto" w:fill="auto"/>
            <w:noWrap/>
            <w:hideMark/>
          </w:tcPr>
          <w:p w14:paraId="5C7231E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hideMark/>
          </w:tcPr>
          <w:p w14:paraId="23F23C06"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hideMark/>
          </w:tcPr>
          <w:p w14:paraId="1EF56D6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4871C26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hideMark/>
          </w:tcPr>
          <w:p w14:paraId="4F3B008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请求流水号，如20160106093557916399</w:t>
            </w:r>
          </w:p>
        </w:tc>
      </w:tr>
      <w:tr w:rsidR="0071610D" w:rsidRPr="00F6263D" w14:paraId="1E875CE7" w14:textId="77777777" w:rsidTr="009F5F98">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16498BDD"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指令特定元素</w:t>
            </w:r>
          </w:p>
        </w:tc>
      </w:tr>
      <w:tr w:rsidR="0071610D" w:rsidRPr="00F6263D" w14:paraId="5A703C67"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4A03C590"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S1</w:t>
            </w:r>
          </w:p>
        </w:tc>
        <w:tc>
          <w:tcPr>
            <w:tcW w:w="0" w:type="auto"/>
            <w:tcBorders>
              <w:top w:val="nil"/>
              <w:left w:val="nil"/>
              <w:bottom w:val="single" w:sz="4" w:space="0" w:color="auto"/>
              <w:right w:val="single" w:sz="4" w:space="0" w:color="auto"/>
            </w:tcBorders>
            <w:shd w:val="clear" w:color="auto" w:fill="auto"/>
            <w:noWrap/>
            <w:hideMark/>
          </w:tcPr>
          <w:p w14:paraId="0DBEEF45"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/ATS/IN/ReqReserved1</w:t>
            </w:r>
          </w:p>
        </w:tc>
        <w:tc>
          <w:tcPr>
            <w:tcW w:w="0" w:type="auto"/>
            <w:tcBorders>
              <w:top w:val="nil"/>
              <w:left w:val="nil"/>
              <w:bottom w:val="single" w:sz="4" w:space="0" w:color="auto"/>
              <w:right w:val="single" w:sz="4" w:space="0" w:color="auto"/>
            </w:tcBorders>
            <w:shd w:val="clear" w:color="auto" w:fill="auto"/>
            <w:noWrap/>
            <w:hideMark/>
          </w:tcPr>
          <w:p w14:paraId="70EDE841"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保留字段</w:t>
            </w:r>
          </w:p>
        </w:tc>
        <w:tc>
          <w:tcPr>
            <w:tcW w:w="0" w:type="auto"/>
            <w:tcBorders>
              <w:top w:val="nil"/>
              <w:left w:val="nil"/>
              <w:bottom w:val="single" w:sz="4" w:space="0" w:color="auto"/>
              <w:right w:val="single" w:sz="4" w:space="0" w:color="auto"/>
            </w:tcBorders>
            <w:shd w:val="clear" w:color="auto" w:fill="auto"/>
            <w:noWrap/>
            <w:hideMark/>
          </w:tcPr>
          <w:p w14:paraId="71F3FCA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hideMark/>
          </w:tcPr>
          <w:p w14:paraId="3831447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551BD441"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hideMark/>
          </w:tcPr>
          <w:p w14:paraId="27AAB1B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842294B"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hideMark/>
          </w:tcPr>
          <w:p w14:paraId="1ECA187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S2</w:t>
            </w:r>
          </w:p>
        </w:tc>
        <w:tc>
          <w:tcPr>
            <w:tcW w:w="0" w:type="auto"/>
            <w:tcBorders>
              <w:top w:val="nil"/>
              <w:left w:val="nil"/>
              <w:bottom w:val="single" w:sz="4" w:space="0" w:color="auto"/>
              <w:right w:val="single" w:sz="4" w:space="0" w:color="auto"/>
            </w:tcBorders>
            <w:shd w:val="clear" w:color="auto" w:fill="auto"/>
            <w:noWrap/>
            <w:hideMark/>
          </w:tcPr>
          <w:p w14:paraId="4A19F116"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/ATS/IN/ReqReserved2</w:t>
            </w:r>
          </w:p>
        </w:tc>
        <w:tc>
          <w:tcPr>
            <w:tcW w:w="0" w:type="auto"/>
            <w:tcBorders>
              <w:top w:val="nil"/>
              <w:left w:val="nil"/>
              <w:bottom w:val="single" w:sz="4" w:space="0" w:color="auto"/>
              <w:right w:val="single" w:sz="4" w:space="0" w:color="auto"/>
            </w:tcBorders>
            <w:shd w:val="clear" w:color="auto" w:fill="auto"/>
            <w:noWrap/>
            <w:hideMark/>
          </w:tcPr>
          <w:p w14:paraId="6042C0FE"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保留字段</w:t>
            </w:r>
          </w:p>
        </w:tc>
        <w:tc>
          <w:tcPr>
            <w:tcW w:w="0" w:type="auto"/>
            <w:tcBorders>
              <w:top w:val="nil"/>
              <w:left w:val="nil"/>
              <w:bottom w:val="single" w:sz="4" w:space="0" w:color="auto"/>
              <w:right w:val="single" w:sz="4" w:space="0" w:color="auto"/>
            </w:tcBorders>
            <w:shd w:val="clear" w:color="auto" w:fill="auto"/>
            <w:noWrap/>
            <w:hideMark/>
          </w:tcPr>
          <w:p w14:paraId="7BF2AE9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hideMark/>
          </w:tcPr>
          <w:p w14:paraId="28216473"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hideMark/>
          </w:tcPr>
          <w:p w14:paraId="2417583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hideMark/>
          </w:tcPr>
          <w:p w14:paraId="2EA0C21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53ECED15" w14:textId="77777777" w:rsidTr="009F5F98">
        <w:trPr>
          <w:trHeight w:val="240"/>
        </w:trPr>
        <w:tc>
          <w:tcPr>
            <w:tcW w:w="0" w:type="auto"/>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4D370CA5" w14:textId="77777777" w:rsidR="0071610D" w:rsidRPr="00F6263D" w:rsidRDefault="0071610D" w:rsidP="001E53AC">
            <w:pPr>
              <w:rPr>
                <w:rFonts w:ascii="宋体" w:hAnsi="宋体" w:cs="宋体"/>
                <w:b/>
                <w:bCs/>
                <w:color w:val="000000"/>
                <w:sz w:val="20"/>
                <w:szCs w:val="20"/>
                <w:lang w:eastAsia="zh-CN" w:bidi="ar-SA"/>
              </w:rPr>
            </w:pPr>
            <w:r w:rsidRPr="00F6263D">
              <w:rPr>
                <w:rFonts w:ascii="宋体" w:hAnsi="宋体" w:cs="宋体" w:hint="eastAsia"/>
                <w:b/>
                <w:bCs/>
                <w:color w:val="000000"/>
                <w:sz w:val="20"/>
                <w:szCs w:val="20"/>
                <w:lang w:eastAsia="zh-CN" w:bidi="ar-SA"/>
              </w:rPr>
              <w:t>指令明细</w:t>
            </w:r>
          </w:p>
        </w:tc>
      </w:tr>
      <w:tr w:rsidR="0071610D" w:rsidRPr="00F6263D" w14:paraId="47D6007C"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021F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w:t>
            </w:r>
          </w:p>
        </w:tc>
        <w:tc>
          <w:tcPr>
            <w:tcW w:w="0" w:type="auto"/>
            <w:tcBorders>
              <w:top w:val="nil"/>
              <w:left w:val="nil"/>
              <w:bottom w:val="single" w:sz="4" w:space="0" w:color="auto"/>
              <w:right w:val="single" w:sz="4" w:space="0" w:color="auto"/>
            </w:tcBorders>
            <w:shd w:val="clear" w:color="auto" w:fill="auto"/>
            <w:noWrap/>
            <w:vAlign w:val="center"/>
            <w:hideMark/>
          </w:tcPr>
          <w:p w14:paraId="743494D7"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/ATS/OUT/RD/ReqSeqID</w:t>
            </w:r>
          </w:p>
        </w:tc>
        <w:tc>
          <w:tcPr>
            <w:tcW w:w="0" w:type="auto"/>
            <w:tcBorders>
              <w:top w:val="nil"/>
              <w:left w:val="nil"/>
              <w:bottom w:val="single" w:sz="4" w:space="0" w:color="auto"/>
              <w:right w:val="single" w:sz="4" w:space="0" w:color="auto"/>
            </w:tcBorders>
            <w:shd w:val="clear" w:color="auto" w:fill="auto"/>
            <w:noWrap/>
            <w:hideMark/>
          </w:tcPr>
          <w:p w14:paraId="203EE336" w14:textId="77777777" w:rsidR="0071610D" w:rsidRPr="00F6263D" w:rsidRDefault="0071610D" w:rsidP="001E53AC">
            <w:pPr>
              <w:rPr>
                <w:rFonts w:ascii="宋体" w:hAnsi="宋体" w:cs="宋体"/>
                <w:sz w:val="20"/>
                <w:szCs w:val="20"/>
                <w:lang w:eastAsia="zh-CN" w:bidi="ar-SA"/>
              </w:rPr>
            </w:pPr>
            <w:r w:rsidRPr="00F6263D">
              <w:rPr>
                <w:rFonts w:ascii="宋体" w:hAnsi="宋体" w:cs="宋体" w:hint="eastAsia"/>
                <w:sz w:val="20"/>
                <w:szCs w:val="20"/>
                <w:lang w:eastAsia="zh-CN" w:bidi="ar-SA"/>
              </w:rPr>
              <w:t>指令批次号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79F3FB2"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235B688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04C5ED3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82A3F9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提交时的批次号</w:t>
            </w:r>
          </w:p>
        </w:tc>
      </w:tr>
      <w:tr w:rsidR="0071610D" w:rsidRPr="00F6263D" w14:paraId="00C577C8"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DD683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w:t>
            </w:r>
          </w:p>
        </w:tc>
        <w:tc>
          <w:tcPr>
            <w:tcW w:w="0" w:type="auto"/>
            <w:tcBorders>
              <w:top w:val="nil"/>
              <w:left w:val="nil"/>
              <w:bottom w:val="single" w:sz="4" w:space="0" w:color="auto"/>
              <w:right w:val="single" w:sz="4" w:space="0" w:color="auto"/>
            </w:tcBorders>
            <w:shd w:val="clear" w:color="auto" w:fill="auto"/>
            <w:noWrap/>
            <w:vAlign w:val="center"/>
            <w:hideMark/>
          </w:tcPr>
          <w:p w14:paraId="03F3F7A7"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/ATS/OUT/RD/RdSeq</w:t>
            </w:r>
          </w:p>
        </w:tc>
        <w:tc>
          <w:tcPr>
            <w:tcW w:w="0" w:type="auto"/>
            <w:tcBorders>
              <w:top w:val="nil"/>
              <w:left w:val="nil"/>
              <w:bottom w:val="single" w:sz="4" w:space="0" w:color="auto"/>
              <w:right w:val="single" w:sz="4" w:space="0" w:color="auto"/>
            </w:tcBorders>
            <w:shd w:val="clear" w:color="auto" w:fill="auto"/>
            <w:noWrap/>
            <w:vAlign w:val="center"/>
            <w:hideMark/>
          </w:tcPr>
          <w:p w14:paraId="417063E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指令流水号</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B5BBDD"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49F4B5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BD35EB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06E4560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提交时的批次内的付款流水号</w:t>
            </w:r>
          </w:p>
        </w:tc>
      </w:tr>
      <w:tr w:rsidR="0071610D" w:rsidRPr="00F6263D" w14:paraId="23F0CC3C"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90E55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D3</w:t>
            </w:r>
          </w:p>
        </w:tc>
        <w:tc>
          <w:tcPr>
            <w:tcW w:w="0" w:type="auto"/>
            <w:tcBorders>
              <w:top w:val="nil"/>
              <w:left w:val="nil"/>
              <w:bottom w:val="single" w:sz="4" w:space="0" w:color="auto"/>
              <w:right w:val="single" w:sz="4" w:space="0" w:color="auto"/>
            </w:tcBorders>
            <w:shd w:val="clear" w:color="auto" w:fill="auto"/>
            <w:noWrap/>
            <w:vAlign w:val="center"/>
            <w:hideMark/>
          </w:tcPr>
          <w:p w14:paraId="7BBAD820"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/ATS/OUT/RD/CorpAct</w:t>
            </w:r>
          </w:p>
        </w:tc>
        <w:tc>
          <w:tcPr>
            <w:tcW w:w="0" w:type="auto"/>
            <w:tcBorders>
              <w:top w:val="nil"/>
              <w:left w:val="nil"/>
              <w:bottom w:val="single" w:sz="4" w:space="0" w:color="auto"/>
              <w:right w:val="single" w:sz="4" w:space="0" w:color="auto"/>
            </w:tcBorders>
            <w:shd w:val="clear" w:color="auto" w:fill="auto"/>
            <w:noWrap/>
            <w:vAlign w:val="center"/>
            <w:hideMark/>
          </w:tcPr>
          <w:p w14:paraId="4A023EB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w:t>
            </w:r>
          </w:p>
        </w:tc>
        <w:tc>
          <w:tcPr>
            <w:tcW w:w="0" w:type="auto"/>
            <w:tcBorders>
              <w:top w:val="nil"/>
              <w:left w:val="nil"/>
              <w:bottom w:val="single" w:sz="4" w:space="0" w:color="auto"/>
              <w:right w:val="single" w:sz="4" w:space="0" w:color="auto"/>
            </w:tcBorders>
            <w:shd w:val="clear" w:color="auto" w:fill="auto"/>
            <w:noWrap/>
            <w:vAlign w:val="center"/>
            <w:hideMark/>
          </w:tcPr>
          <w:p w14:paraId="532C06A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5B084C9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687057A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38E0D24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w:t>
            </w:r>
          </w:p>
        </w:tc>
      </w:tr>
      <w:tr w:rsidR="0071610D" w:rsidRPr="00F6263D" w14:paraId="5BB4064E"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D7E1B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D4</w:t>
            </w:r>
          </w:p>
        </w:tc>
        <w:tc>
          <w:tcPr>
            <w:tcW w:w="0" w:type="auto"/>
            <w:tcBorders>
              <w:top w:val="nil"/>
              <w:left w:val="nil"/>
              <w:bottom w:val="single" w:sz="4" w:space="0" w:color="auto"/>
              <w:right w:val="single" w:sz="4" w:space="0" w:color="auto"/>
            </w:tcBorders>
            <w:shd w:val="clear" w:color="auto" w:fill="auto"/>
            <w:noWrap/>
            <w:vAlign w:val="center"/>
            <w:hideMark/>
          </w:tcPr>
          <w:p w14:paraId="5FFB84C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/ATS/OUT/RD/CorpEntity</w:t>
            </w:r>
          </w:p>
        </w:tc>
        <w:tc>
          <w:tcPr>
            <w:tcW w:w="0" w:type="auto"/>
            <w:tcBorders>
              <w:top w:val="nil"/>
              <w:left w:val="nil"/>
              <w:bottom w:val="single" w:sz="4" w:space="0" w:color="auto"/>
              <w:right w:val="single" w:sz="4" w:space="0" w:color="auto"/>
            </w:tcBorders>
            <w:shd w:val="clear" w:color="auto" w:fill="auto"/>
            <w:noWrap/>
            <w:vAlign w:val="center"/>
            <w:hideMark/>
          </w:tcPr>
          <w:p w14:paraId="4F2252F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企业方账户所在机构</w:t>
            </w:r>
          </w:p>
        </w:tc>
        <w:tc>
          <w:tcPr>
            <w:tcW w:w="0" w:type="auto"/>
            <w:tcBorders>
              <w:top w:val="nil"/>
              <w:left w:val="nil"/>
              <w:bottom w:val="single" w:sz="4" w:space="0" w:color="auto"/>
              <w:right w:val="single" w:sz="4" w:space="0" w:color="auto"/>
            </w:tcBorders>
            <w:shd w:val="clear" w:color="auto" w:fill="auto"/>
            <w:noWrap/>
            <w:vAlign w:val="center"/>
            <w:hideMark/>
          </w:tcPr>
          <w:p w14:paraId="72D6755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285FBA9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B85C04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552DDE3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实收实付账号所属财务机构</w:t>
            </w:r>
          </w:p>
        </w:tc>
      </w:tr>
      <w:tr w:rsidR="0071610D" w:rsidRPr="00F6263D" w14:paraId="0C7E9F2E"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62BC0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D5</w:t>
            </w:r>
          </w:p>
        </w:tc>
        <w:tc>
          <w:tcPr>
            <w:tcW w:w="0" w:type="auto"/>
            <w:tcBorders>
              <w:top w:val="nil"/>
              <w:left w:val="nil"/>
              <w:bottom w:val="single" w:sz="4" w:space="0" w:color="auto"/>
              <w:right w:val="single" w:sz="4" w:space="0" w:color="auto"/>
            </w:tcBorders>
            <w:shd w:val="clear" w:color="auto" w:fill="auto"/>
            <w:vAlign w:val="center"/>
            <w:hideMark/>
          </w:tcPr>
          <w:p w14:paraId="7AD3016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/ATS/OUT/RD/CorpBank</w:t>
            </w:r>
          </w:p>
        </w:tc>
        <w:tc>
          <w:tcPr>
            <w:tcW w:w="0" w:type="auto"/>
            <w:tcBorders>
              <w:top w:val="nil"/>
              <w:left w:val="nil"/>
              <w:bottom w:val="single" w:sz="4" w:space="0" w:color="auto"/>
              <w:right w:val="single" w:sz="4" w:space="0" w:color="auto"/>
            </w:tcBorders>
            <w:shd w:val="clear" w:color="auto" w:fill="auto"/>
            <w:vAlign w:val="center"/>
            <w:hideMark/>
          </w:tcPr>
          <w:p w14:paraId="0BEA79A2"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企业方账户所属银行</w:t>
            </w:r>
          </w:p>
        </w:tc>
        <w:tc>
          <w:tcPr>
            <w:tcW w:w="0" w:type="auto"/>
            <w:tcBorders>
              <w:top w:val="nil"/>
              <w:left w:val="nil"/>
              <w:bottom w:val="single" w:sz="4" w:space="0" w:color="auto"/>
              <w:right w:val="single" w:sz="4" w:space="0" w:color="auto"/>
            </w:tcBorders>
            <w:shd w:val="clear" w:color="auto" w:fill="auto"/>
            <w:noWrap/>
            <w:vAlign w:val="center"/>
            <w:hideMark/>
          </w:tcPr>
          <w:p w14:paraId="3D48F6D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3331AE4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13F6D6E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hideMark/>
          </w:tcPr>
          <w:p w14:paraId="7F9EDC8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实收实付账号所属银行</w:t>
            </w:r>
          </w:p>
        </w:tc>
      </w:tr>
      <w:tr w:rsidR="0071610D" w:rsidRPr="00F6263D" w14:paraId="61E4ACFF"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AD587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D6</w:t>
            </w:r>
          </w:p>
        </w:tc>
        <w:tc>
          <w:tcPr>
            <w:tcW w:w="0" w:type="auto"/>
            <w:tcBorders>
              <w:top w:val="nil"/>
              <w:left w:val="nil"/>
              <w:bottom w:val="single" w:sz="4" w:space="0" w:color="auto"/>
              <w:right w:val="single" w:sz="4" w:space="0" w:color="auto"/>
            </w:tcBorders>
            <w:shd w:val="clear" w:color="auto" w:fill="auto"/>
            <w:noWrap/>
            <w:vAlign w:val="center"/>
            <w:hideMark/>
          </w:tcPr>
          <w:p w14:paraId="452896C4"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/ATS/OUT/RD/TransState</w:t>
            </w:r>
          </w:p>
        </w:tc>
        <w:tc>
          <w:tcPr>
            <w:tcW w:w="0" w:type="auto"/>
            <w:tcBorders>
              <w:top w:val="nil"/>
              <w:left w:val="nil"/>
              <w:bottom w:val="single" w:sz="4" w:space="0" w:color="auto"/>
              <w:right w:val="single" w:sz="4" w:space="0" w:color="auto"/>
            </w:tcBorders>
            <w:shd w:val="clear" w:color="auto" w:fill="auto"/>
            <w:noWrap/>
            <w:vAlign w:val="center"/>
            <w:hideMark/>
          </w:tcPr>
          <w:p w14:paraId="412CB1A6"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支付状态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AA7FBFA"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497A9B6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FA7D83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w:t>
            </w:r>
          </w:p>
        </w:tc>
        <w:tc>
          <w:tcPr>
            <w:tcW w:w="0" w:type="auto"/>
            <w:tcBorders>
              <w:top w:val="nil"/>
              <w:left w:val="nil"/>
              <w:bottom w:val="single" w:sz="4" w:space="0" w:color="auto"/>
              <w:right w:val="single" w:sz="4" w:space="0" w:color="auto"/>
            </w:tcBorders>
            <w:shd w:val="clear" w:color="auto" w:fill="auto"/>
            <w:noWrap/>
            <w:vAlign w:val="center"/>
            <w:hideMark/>
          </w:tcPr>
          <w:p w14:paraId="651E991C"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最终状态为</w:t>
            </w:r>
            <w:r>
              <w:rPr>
                <w:rFonts w:ascii="宋体" w:hAnsi="宋体" w:cs="宋体"/>
                <w:color w:val="000000"/>
                <w:sz w:val="20"/>
                <w:szCs w:val="20"/>
                <w:lang w:eastAsia="zh-CN" w:bidi="ar-SA"/>
              </w:rPr>
              <w:t>2</w:t>
            </w:r>
            <w:r>
              <w:rPr>
                <w:rFonts w:ascii="宋体" w:hAnsi="宋体" w:cs="宋体" w:hint="eastAsia"/>
                <w:color w:val="000000"/>
                <w:sz w:val="20"/>
                <w:szCs w:val="20"/>
                <w:lang w:eastAsia="zh-CN" w:bidi="ar-SA"/>
              </w:rPr>
              <w:t>-支付成功,3支付失败，</w:t>
            </w:r>
            <w:r w:rsidRPr="00F6263D">
              <w:rPr>
                <w:rFonts w:ascii="宋体" w:hAnsi="宋体" w:cs="宋体" w:hint="eastAsia"/>
                <w:color w:val="000000"/>
                <w:sz w:val="20"/>
                <w:szCs w:val="20"/>
                <w:lang w:eastAsia="zh-CN" w:bidi="ar-SA"/>
              </w:rPr>
              <w:t>6-退票；</w:t>
            </w:r>
          </w:p>
        </w:tc>
      </w:tr>
      <w:tr w:rsidR="0071610D" w:rsidRPr="00F6263D" w14:paraId="77C92EF6"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AD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D7</w:t>
            </w:r>
          </w:p>
        </w:tc>
        <w:tc>
          <w:tcPr>
            <w:tcW w:w="0" w:type="auto"/>
            <w:tcBorders>
              <w:top w:val="nil"/>
              <w:left w:val="nil"/>
              <w:bottom w:val="single" w:sz="4" w:space="0" w:color="auto"/>
              <w:right w:val="single" w:sz="4" w:space="0" w:color="auto"/>
            </w:tcBorders>
            <w:shd w:val="clear" w:color="auto" w:fill="auto"/>
            <w:noWrap/>
            <w:vAlign w:val="center"/>
            <w:hideMark/>
          </w:tcPr>
          <w:p w14:paraId="19755DBD"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/ATS/OUT/RD/PayInfoCode</w:t>
            </w:r>
          </w:p>
        </w:tc>
        <w:tc>
          <w:tcPr>
            <w:tcW w:w="0" w:type="auto"/>
            <w:tcBorders>
              <w:top w:val="nil"/>
              <w:left w:val="nil"/>
              <w:bottom w:val="single" w:sz="4" w:space="0" w:color="auto"/>
              <w:right w:val="single" w:sz="4" w:space="0" w:color="auto"/>
            </w:tcBorders>
            <w:shd w:val="clear" w:color="auto" w:fill="auto"/>
            <w:noWrap/>
            <w:vAlign w:val="center"/>
            <w:hideMark/>
          </w:tcPr>
          <w:p w14:paraId="4699D91A"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支付信息码</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72A9230"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573709D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5804A4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noWrap/>
            <w:vAlign w:val="center"/>
            <w:hideMark/>
          </w:tcPr>
          <w:p w14:paraId="55AD635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参考银行支付结果码示例表页。</w:t>
            </w:r>
          </w:p>
        </w:tc>
      </w:tr>
      <w:tr w:rsidR="0071610D" w:rsidRPr="00F6263D" w14:paraId="1332A54A"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1B873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D8</w:t>
            </w:r>
          </w:p>
        </w:tc>
        <w:tc>
          <w:tcPr>
            <w:tcW w:w="0" w:type="auto"/>
            <w:tcBorders>
              <w:top w:val="nil"/>
              <w:left w:val="nil"/>
              <w:bottom w:val="single" w:sz="4" w:space="0" w:color="auto"/>
              <w:right w:val="single" w:sz="4" w:space="0" w:color="auto"/>
            </w:tcBorders>
            <w:shd w:val="clear" w:color="auto" w:fill="auto"/>
            <w:noWrap/>
            <w:vAlign w:val="center"/>
            <w:hideMark/>
          </w:tcPr>
          <w:p w14:paraId="471ECF33"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/ATS/OUT/RD/PayInfo</w:t>
            </w:r>
          </w:p>
        </w:tc>
        <w:tc>
          <w:tcPr>
            <w:tcW w:w="0" w:type="auto"/>
            <w:tcBorders>
              <w:top w:val="nil"/>
              <w:left w:val="nil"/>
              <w:bottom w:val="single" w:sz="4" w:space="0" w:color="auto"/>
              <w:right w:val="single" w:sz="4" w:space="0" w:color="auto"/>
            </w:tcBorders>
            <w:shd w:val="clear" w:color="auto" w:fill="auto"/>
            <w:noWrap/>
            <w:vAlign w:val="center"/>
            <w:hideMark/>
          </w:tcPr>
          <w:p w14:paraId="03FFB45E"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支付信息描述</w:t>
            </w:r>
          </w:p>
        </w:tc>
        <w:tc>
          <w:tcPr>
            <w:tcW w:w="0" w:type="auto"/>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3B72FA7" w14:textId="77777777" w:rsidR="0071610D" w:rsidRPr="00F6263D" w:rsidRDefault="0071610D" w:rsidP="001E53AC">
            <w:pPr>
              <w:jc w:val="center"/>
              <w:rPr>
                <w:rFonts w:ascii="宋体" w:hAnsi="宋体" w:cs="宋体"/>
                <w:color w:val="9C0006"/>
                <w:sz w:val="20"/>
                <w:szCs w:val="20"/>
                <w:lang w:eastAsia="zh-CN" w:bidi="ar-SA"/>
              </w:rPr>
            </w:pPr>
            <w:r w:rsidRPr="00F6263D">
              <w:rPr>
                <w:rFonts w:ascii="宋体" w:hAnsi="宋体" w:cs="宋体" w:hint="eastAsia"/>
                <w:color w:val="9C0006"/>
                <w:sz w:val="20"/>
                <w:szCs w:val="20"/>
                <w:lang w:eastAsia="zh-CN" w:bidi="ar-SA"/>
              </w:rPr>
              <w:t>必输项</w:t>
            </w:r>
          </w:p>
        </w:tc>
        <w:tc>
          <w:tcPr>
            <w:tcW w:w="0" w:type="auto"/>
            <w:tcBorders>
              <w:top w:val="nil"/>
              <w:left w:val="nil"/>
              <w:bottom w:val="single" w:sz="4" w:space="0" w:color="auto"/>
              <w:right w:val="single" w:sz="4" w:space="0" w:color="auto"/>
            </w:tcBorders>
            <w:shd w:val="clear" w:color="auto" w:fill="auto"/>
            <w:noWrap/>
            <w:vAlign w:val="center"/>
            <w:hideMark/>
          </w:tcPr>
          <w:p w14:paraId="25ABC14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923AA8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256</w:t>
            </w:r>
          </w:p>
        </w:tc>
        <w:tc>
          <w:tcPr>
            <w:tcW w:w="0" w:type="auto"/>
            <w:tcBorders>
              <w:top w:val="nil"/>
              <w:left w:val="nil"/>
              <w:bottom w:val="single" w:sz="4" w:space="0" w:color="auto"/>
              <w:right w:val="single" w:sz="4" w:space="0" w:color="auto"/>
            </w:tcBorders>
            <w:shd w:val="clear" w:color="auto" w:fill="auto"/>
            <w:noWrap/>
            <w:vAlign w:val="center"/>
            <w:hideMark/>
          </w:tcPr>
          <w:p w14:paraId="78529532"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银行返回的支付失败原因中文描述。</w:t>
            </w:r>
          </w:p>
        </w:tc>
      </w:tr>
      <w:tr w:rsidR="0071610D" w:rsidRPr="00F6263D" w14:paraId="1BD0927E"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FBC0C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D9</w:t>
            </w:r>
          </w:p>
        </w:tc>
        <w:tc>
          <w:tcPr>
            <w:tcW w:w="0" w:type="auto"/>
            <w:tcBorders>
              <w:top w:val="nil"/>
              <w:left w:val="nil"/>
              <w:bottom w:val="single" w:sz="4" w:space="0" w:color="auto"/>
              <w:right w:val="single" w:sz="4" w:space="0" w:color="auto"/>
            </w:tcBorders>
            <w:shd w:val="clear" w:color="auto" w:fill="auto"/>
            <w:noWrap/>
            <w:vAlign w:val="center"/>
            <w:hideMark/>
          </w:tcPr>
          <w:p w14:paraId="0D1E80C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/ATS/OUT/RD/FailType</w:t>
            </w:r>
          </w:p>
        </w:tc>
        <w:tc>
          <w:tcPr>
            <w:tcW w:w="0" w:type="auto"/>
            <w:tcBorders>
              <w:top w:val="nil"/>
              <w:left w:val="nil"/>
              <w:bottom w:val="single" w:sz="4" w:space="0" w:color="auto"/>
              <w:right w:val="single" w:sz="4" w:space="0" w:color="auto"/>
            </w:tcBorders>
            <w:shd w:val="clear" w:color="auto" w:fill="auto"/>
            <w:noWrap/>
            <w:vAlign w:val="center"/>
            <w:hideMark/>
          </w:tcPr>
          <w:p w14:paraId="663F5C3C"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交易失败类型</w:t>
            </w:r>
          </w:p>
        </w:tc>
        <w:tc>
          <w:tcPr>
            <w:tcW w:w="0" w:type="auto"/>
            <w:tcBorders>
              <w:top w:val="nil"/>
              <w:left w:val="nil"/>
              <w:bottom w:val="single" w:sz="4" w:space="0" w:color="auto"/>
              <w:right w:val="single" w:sz="4" w:space="0" w:color="auto"/>
            </w:tcBorders>
            <w:shd w:val="clear" w:color="auto" w:fill="auto"/>
            <w:noWrap/>
            <w:vAlign w:val="center"/>
            <w:hideMark/>
          </w:tcPr>
          <w:p w14:paraId="27C252F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64F6DB5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数字</w:t>
            </w:r>
          </w:p>
        </w:tc>
        <w:tc>
          <w:tcPr>
            <w:tcW w:w="0" w:type="auto"/>
            <w:tcBorders>
              <w:top w:val="nil"/>
              <w:left w:val="nil"/>
              <w:bottom w:val="single" w:sz="4" w:space="0" w:color="auto"/>
              <w:right w:val="single" w:sz="4" w:space="0" w:color="auto"/>
            </w:tcBorders>
            <w:shd w:val="clear" w:color="auto" w:fill="auto"/>
            <w:noWrap/>
            <w:vAlign w:val="center"/>
            <w:hideMark/>
          </w:tcPr>
          <w:p w14:paraId="6D4ACA7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w:t>
            </w:r>
          </w:p>
        </w:tc>
        <w:tc>
          <w:tcPr>
            <w:tcW w:w="0" w:type="auto"/>
            <w:tcBorders>
              <w:top w:val="nil"/>
              <w:left w:val="nil"/>
              <w:bottom w:val="single" w:sz="4" w:space="0" w:color="auto"/>
              <w:right w:val="single" w:sz="4" w:space="0" w:color="auto"/>
            </w:tcBorders>
            <w:shd w:val="clear" w:color="auto" w:fill="auto"/>
            <w:noWrap/>
            <w:vAlign w:val="center"/>
            <w:hideMark/>
          </w:tcPr>
          <w:p w14:paraId="69451F59"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0-正常，1-导入失败，2-手工作废，3-支付失败</w:t>
            </w:r>
            <w:r>
              <w:rPr>
                <w:rFonts w:ascii="宋体" w:hAnsi="宋体" w:cs="宋体" w:hint="eastAsia"/>
                <w:color w:val="000000"/>
                <w:sz w:val="20"/>
                <w:szCs w:val="20"/>
                <w:lang w:eastAsia="zh-CN" w:bidi="ar-SA"/>
              </w:rPr>
              <w:t>（不用关注，在返回码明确）</w:t>
            </w:r>
          </w:p>
        </w:tc>
      </w:tr>
      <w:tr w:rsidR="0071610D" w:rsidRPr="00F6263D" w14:paraId="734B8A96"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90BA9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D10</w:t>
            </w:r>
          </w:p>
        </w:tc>
        <w:tc>
          <w:tcPr>
            <w:tcW w:w="0" w:type="auto"/>
            <w:tcBorders>
              <w:top w:val="nil"/>
              <w:left w:val="nil"/>
              <w:bottom w:val="single" w:sz="4" w:space="0" w:color="auto"/>
              <w:right w:val="single" w:sz="4" w:space="0" w:color="auto"/>
            </w:tcBorders>
            <w:shd w:val="clear" w:color="auto" w:fill="auto"/>
            <w:noWrap/>
            <w:vAlign w:val="center"/>
            <w:hideMark/>
          </w:tcPr>
          <w:p w14:paraId="6A535CB7"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/ATS/OUT/RD/PaySentDate</w:t>
            </w:r>
          </w:p>
        </w:tc>
        <w:tc>
          <w:tcPr>
            <w:tcW w:w="0" w:type="auto"/>
            <w:tcBorders>
              <w:top w:val="nil"/>
              <w:left w:val="nil"/>
              <w:bottom w:val="single" w:sz="4" w:space="0" w:color="auto"/>
              <w:right w:val="single" w:sz="4" w:space="0" w:color="auto"/>
            </w:tcBorders>
            <w:shd w:val="clear" w:color="auto" w:fill="auto"/>
            <w:noWrap/>
            <w:vAlign w:val="center"/>
            <w:hideMark/>
          </w:tcPr>
          <w:p w14:paraId="1B18D038"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支付发送时间</w:t>
            </w:r>
          </w:p>
        </w:tc>
        <w:tc>
          <w:tcPr>
            <w:tcW w:w="0" w:type="auto"/>
            <w:tcBorders>
              <w:top w:val="nil"/>
              <w:left w:val="nil"/>
              <w:bottom w:val="single" w:sz="4" w:space="0" w:color="auto"/>
              <w:right w:val="single" w:sz="4" w:space="0" w:color="auto"/>
            </w:tcBorders>
            <w:shd w:val="clear" w:color="auto" w:fill="auto"/>
            <w:noWrap/>
            <w:vAlign w:val="center"/>
            <w:hideMark/>
          </w:tcPr>
          <w:p w14:paraId="21F8B1D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5CCC23A1"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vAlign w:val="center"/>
            <w:hideMark/>
          </w:tcPr>
          <w:p w14:paraId="1E7FC81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14</w:t>
            </w:r>
          </w:p>
        </w:tc>
        <w:tc>
          <w:tcPr>
            <w:tcW w:w="0" w:type="auto"/>
            <w:tcBorders>
              <w:top w:val="nil"/>
              <w:left w:val="nil"/>
              <w:bottom w:val="single" w:sz="4" w:space="0" w:color="auto"/>
              <w:right w:val="single" w:sz="4" w:space="0" w:color="auto"/>
            </w:tcBorders>
            <w:shd w:val="clear" w:color="auto" w:fill="auto"/>
            <w:noWrap/>
            <w:vAlign w:val="center"/>
            <w:hideMark/>
          </w:tcPr>
          <w:p w14:paraId="272C8DE0"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YYYYMMDDHH24MISS</w:t>
            </w:r>
          </w:p>
        </w:tc>
      </w:tr>
      <w:tr w:rsidR="0071610D" w:rsidRPr="00F6263D" w14:paraId="047139FA"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4108FE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D11</w:t>
            </w:r>
          </w:p>
        </w:tc>
        <w:tc>
          <w:tcPr>
            <w:tcW w:w="0" w:type="auto"/>
            <w:tcBorders>
              <w:top w:val="nil"/>
              <w:left w:val="nil"/>
              <w:bottom w:val="single" w:sz="4" w:space="0" w:color="auto"/>
              <w:right w:val="single" w:sz="4" w:space="0" w:color="auto"/>
            </w:tcBorders>
            <w:shd w:val="clear" w:color="auto" w:fill="auto"/>
            <w:noWrap/>
            <w:vAlign w:val="center"/>
            <w:hideMark/>
          </w:tcPr>
          <w:p w14:paraId="7A6CA073"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/ATS/OUT/RD/PayMadeDate</w:t>
            </w:r>
          </w:p>
        </w:tc>
        <w:tc>
          <w:tcPr>
            <w:tcW w:w="0" w:type="auto"/>
            <w:tcBorders>
              <w:top w:val="nil"/>
              <w:left w:val="nil"/>
              <w:bottom w:val="single" w:sz="4" w:space="0" w:color="auto"/>
              <w:right w:val="single" w:sz="4" w:space="0" w:color="auto"/>
            </w:tcBorders>
            <w:shd w:val="clear" w:color="auto" w:fill="auto"/>
            <w:noWrap/>
            <w:vAlign w:val="center"/>
            <w:hideMark/>
          </w:tcPr>
          <w:p w14:paraId="34544354"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支付确认时间</w:t>
            </w:r>
          </w:p>
        </w:tc>
        <w:tc>
          <w:tcPr>
            <w:tcW w:w="0" w:type="auto"/>
            <w:tcBorders>
              <w:top w:val="nil"/>
              <w:left w:val="nil"/>
              <w:bottom w:val="single" w:sz="4" w:space="0" w:color="auto"/>
              <w:right w:val="single" w:sz="4" w:space="0" w:color="auto"/>
            </w:tcBorders>
            <w:shd w:val="clear" w:color="auto" w:fill="auto"/>
            <w:noWrap/>
            <w:vAlign w:val="center"/>
            <w:hideMark/>
          </w:tcPr>
          <w:p w14:paraId="1FA7C88E"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02C5BDA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日期</w:t>
            </w:r>
          </w:p>
        </w:tc>
        <w:tc>
          <w:tcPr>
            <w:tcW w:w="0" w:type="auto"/>
            <w:tcBorders>
              <w:top w:val="nil"/>
              <w:left w:val="nil"/>
              <w:bottom w:val="single" w:sz="4" w:space="0" w:color="auto"/>
              <w:right w:val="single" w:sz="4" w:space="0" w:color="auto"/>
            </w:tcBorders>
            <w:shd w:val="clear" w:color="auto" w:fill="auto"/>
            <w:noWrap/>
            <w:vAlign w:val="center"/>
            <w:hideMark/>
          </w:tcPr>
          <w:p w14:paraId="7709E09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14</w:t>
            </w:r>
          </w:p>
        </w:tc>
        <w:tc>
          <w:tcPr>
            <w:tcW w:w="0" w:type="auto"/>
            <w:tcBorders>
              <w:top w:val="nil"/>
              <w:left w:val="nil"/>
              <w:bottom w:val="single" w:sz="4" w:space="0" w:color="auto"/>
              <w:right w:val="single" w:sz="4" w:space="0" w:color="auto"/>
            </w:tcBorders>
            <w:shd w:val="clear" w:color="auto" w:fill="auto"/>
            <w:noWrap/>
            <w:vAlign w:val="center"/>
            <w:hideMark/>
          </w:tcPr>
          <w:p w14:paraId="50F93BA0" w14:textId="77777777" w:rsidR="0071610D" w:rsidRPr="00F6263D" w:rsidRDefault="0071610D" w:rsidP="001E53AC">
            <w:pPr>
              <w:jc w:val="both"/>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YYYYMMDDHH24MISS</w:t>
            </w:r>
          </w:p>
        </w:tc>
      </w:tr>
      <w:tr w:rsidR="0071610D" w:rsidRPr="00F6263D" w14:paraId="0F1C71E6" w14:textId="77777777" w:rsidTr="009F5F98">
        <w:trPr>
          <w:trHeight w:val="48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C9DEE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D12</w:t>
            </w:r>
          </w:p>
        </w:tc>
        <w:tc>
          <w:tcPr>
            <w:tcW w:w="0" w:type="auto"/>
            <w:tcBorders>
              <w:top w:val="nil"/>
              <w:left w:val="nil"/>
              <w:bottom w:val="single" w:sz="4" w:space="0" w:color="auto"/>
              <w:right w:val="single" w:sz="4" w:space="0" w:color="auto"/>
            </w:tcBorders>
            <w:shd w:val="clear" w:color="auto" w:fill="auto"/>
            <w:noWrap/>
            <w:vAlign w:val="center"/>
            <w:hideMark/>
          </w:tcPr>
          <w:p w14:paraId="0979D8E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/ATS/OUT/RD/Abstract</w:t>
            </w:r>
          </w:p>
        </w:tc>
        <w:tc>
          <w:tcPr>
            <w:tcW w:w="0" w:type="auto"/>
            <w:tcBorders>
              <w:top w:val="nil"/>
              <w:left w:val="nil"/>
              <w:bottom w:val="single" w:sz="4" w:space="0" w:color="auto"/>
              <w:right w:val="single" w:sz="4" w:space="0" w:color="auto"/>
            </w:tcBorders>
            <w:shd w:val="clear" w:color="auto" w:fill="auto"/>
            <w:noWrap/>
            <w:vAlign w:val="center"/>
            <w:hideMark/>
          </w:tcPr>
          <w:p w14:paraId="2283EA1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对账码</w:t>
            </w:r>
          </w:p>
        </w:tc>
        <w:tc>
          <w:tcPr>
            <w:tcW w:w="0" w:type="auto"/>
            <w:tcBorders>
              <w:top w:val="nil"/>
              <w:left w:val="nil"/>
              <w:bottom w:val="single" w:sz="4" w:space="0" w:color="auto"/>
              <w:right w:val="single" w:sz="4" w:space="0" w:color="auto"/>
            </w:tcBorders>
            <w:shd w:val="clear" w:color="auto" w:fill="auto"/>
            <w:noWrap/>
            <w:vAlign w:val="center"/>
            <w:hideMark/>
          </w:tcPr>
          <w:p w14:paraId="39B86712"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7256FAE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0DE42FD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30</w:t>
            </w:r>
          </w:p>
        </w:tc>
        <w:tc>
          <w:tcPr>
            <w:tcW w:w="0" w:type="auto"/>
            <w:tcBorders>
              <w:top w:val="nil"/>
              <w:left w:val="nil"/>
              <w:bottom w:val="single" w:sz="4" w:space="0" w:color="auto"/>
              <w:right w:val="single" w:sz="4" w:space="0" w:color="auto"/>
            </w:tcBorders>
            <w:shd w:val="clear" w:color="auto" w:fill="auto"/>
            <w:vAlign w:val="center"/>
            <w:hideMark/>
          </w:tcPr>
          <w:p w14:paraId="060BD5F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资金系统生成的对账线索号，来源系统传输银存凭证时需传递到总账凭证行分录上。</w:t>
            </w:r>
            <w:r>
              <w:rPr>
                <w:rFonts w:ascii="宋体" w:hAnsi="宋体" w:cs="宋体" w:hint="eastAsia"/>
                <w:color w:val="000000"/>
                <w:sz w:val="20"/>
                <w:szCs w:val="20"/>
                <w:lang w:eastAsia="zh-CN" w:bidi="ar-SA"/>
              </w:rPr>
              <w:t>（</w:t>
            </w:r>
            <w:r w:rsidRPr="00CD1176">
              <w:rPr>
                <w:rFonts w:ascii="宋体" w:hAnsi="宋体" w:cs="宋体" w:hint="eastAsia"/>
                <w:color w:val="FF0000"/>
                <w:sz w:val="20"/>
                <w:szCs w:val="20"/>
                <w:lang w:eastAsia="zh-CN" w:bidi="ar-SA"/>
              </w:rPr>
              <w:t>用于对账</w:t>
            </w:r>
            <w:r>
              <w:rPr>
                <w:rFonts w:ascii="宋体" w:hAnsi="宋体" w:cs="宋体" w:hint="eastAsia"/>
                <w:color w:val="FF0000"/>
                <w:sz w:val="20"/>
                <w:szCs w:val="20"/>
                <w:lang w:eastAsia="zh-CN" w:bidi="ar-SA"/>
              </w:rPr>
              <w:t>码</w:t>
            </w:r>
            <w:r>
              <w:rPr>
                <w:rFonts w:ascii="宋体" w:hAnsi="宋体" w:cs="宋体" w:hint="eastAsia"/>
                <w:color w:val="000000"/>
                <w:sz w:val="20"/>
                <w:szCs w:val="20"/>
                <w:lang w:eastAsia="zh-CN" w:bidi="ar-SA"/>
              </w:rPr>
              <w:t>）</w:t>
            </w:r>
          </w:p>
        </w:tc>
      </w:tr>
      <w:tr w:rsidR="0071610D" w:rsidRPr="00F6263D" w14:paraId="62F3F17F"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4A401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D13</w:t>
            </w:r>
          </w:p>
        </w:tc>
        <w:tc>
          <w:tcPr>
            <w:tcW w:w="0" w:type="auto"/>
            <w:tcBorders>
              <w:top w:val="nil"/>
              <w:left w:val="nil"/>
              <w:bottom w:val="single" w:sz="4" w:space="0" w:color="auto"/>
              <w:right w:val="single" w:sz="4" w:space="0" w:color="auto"/>
            </w:tcBorders>
            <w:shd w:val="clear" w:color="auto" w:fill="auto"/>
            <w:noWrap/>
            <w:vAlign w:val="center"/>
            <w:hideMark/>
          </w:tcPr>
          <w:p w14:paraId="288ACE9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/ATS/OUT/RD/Amount</w:t>
            </w:r>
          </w:p>
        </w:tc>
        <w:tc>
          <w:tcPr>
            <w:tcW w:w="0" w:type="auto"/>
            <w:tcBorders>
              <w:top w:val="nil"/>
              <w:left w:val="nil"/>
              <w:bottom w:val="single" w:sz="4" w:space="0" w:color="auto"/>
              <w:right w:val="single" w:sz="4" w:space="0" w:color="auto"/>
            </w:tcBorders>
            <w:shd w:val="clear" w:color="auto" w:fill="auto"/>
            <w:noWrap/>
            <w:vAlign w:val="center"/>
            <w:hideMark/>
          </w:tcPr>
          <w:p w14:paraId="70251F5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金额</w:t>
            </w:r>
          </w:p>
        </w:tc>
        <w:tc>
          <w:tcPr>
            <w:tcW w:w="0" w:type="auto"/>
            <w:tcBorders>
              <w:top w:val="nil"/>
              <w:left w:val="nil"/>
              <w:bottom w:val="single" w:sz="4" w:space="0" w:color="auto"/>
              <w:right w:val="single" w:sz="4" w:space="0" w:color="auto"/>
            </w:tcBorders>
            <w:shd w:val="clear" w:color="auto" w:fill="auto"/>
            <w:noWrap/>
            <w:vAlign w:val="center"/>
            <w:hideMark/>
          </w:tcPr>
          <w:p w14:paraId="5B3069A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6B52211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数字</w:t>
            </w:r>
          </w:p>
        </w:tc>
        <w:tc>
          <w:tcPr>
            <w:tcW w:w="0" w:type="auto"/>
            <w:tcBorders>
              <w:top w:val="nil"/>
              <w:left w:val="nil"/>
              <w:bottom w:val="single" w:sz="4" w:space="0" w:color="auto"/>
              <w:right w:val="single" w:sz="4" w:space="0" w:color="auto"/>
            </w:tcBorders>
            <w:shd w:val="clear" w:color="auto" w:fill="auto"/>
            <w:noWrap/>
            <w:vAlign w:val="center"/>
            <w:hideMark/>
          </w:tcPr>
          <w:p w14:paraId="48CBEE4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18</w:t>
            </w:r>
          </w:p>
        </w:tc>
        <w:tc>
          <w:tcPr>
            <w:tcW w:w="0" w:type="auto"/>
            <w:tcBorders>
              <w:top w:val="nil"/>
              <w:left w:val="nil"/>
              <w:bottom w:val="single" w:sz="4" w:space="0" w:color="auto"/>
              <w:right w:val="single" w:sz="4" w:space="0" w:color="auto"/>
            </w:tcBorders>
            <w:shd w:val="clear" w:color="auto" w:fill="auto"/>
            <w:vAlign w:val="center"/>
            <w:hideMark/>
          </w:tcPr>
          <w:p w14:paraId="528211D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实收实付金额。</w:t>
            </w:r>
          </w:p>
        </w:tc>
      </w:tr>
      <w:tr w:rsidR="0071610D" w:rsidRPr="00F6263D" w14:paraId="62751B24"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84876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D14</w:t>
            </w:r>
          </w:p>
        </w:tc>
        <w:tc>
          <w:tcPr>
            <w:tcW w:w="0" w:type="auto"/>
            <w:tcBorders>
              <w:top w:val="nil"/>
              <w:left w:val="nil"/>
              <w:bottom w:val="single" w:sz="4" w:space="0" w:color="auto"/>
              <w:right w:val="single" w:sz="4" w:space="0" w:color="auto"/>
            </w:tcBorders>
            <w:shd w:val="clear" w:color="auto" w:fill="auto"/>
            <w:noWrap/>
            <w:vAlign w:val="center"/>
            <w:hideMark/>
          </w:tcPr>
          <w:p w14:paraId="4E4B545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/ATS/OUT/RD/ReqReserved3</w:t>
            </w:r>
          </w:p>
        </w:tc>
        <w:tc>
          <w:tcPr>
            <w:tcW w:w="0" w:type="auto"/>
            <w:tcBorders>
              <w:top w:val="nil"/>
              <w:left w:val="nil"/>
              <w:bottom w:val="single" w:sz="4" w:space="0" w:color="auto"/>
              <w:right w:val="single" w:sz="4" w:space="0" w:color="auto"/>
            </w:tcBorders>
            <w:shd w:val="clear" w:color="auto" w:fill="auto"/>
            <w:noWrap/>
            <w:vAlign w:val="center"/>
            <w:hideMark/>
          </w:tcPr>
          <w:p w14:paraId="3AEF1985"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1B2D897"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52BC11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3A9B7DF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7A3BC803"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552117EB"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19F1E4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D15</w:t>
            </w:r>
          </w:p>
        </w:tc>
        <w:tc>
          <w:tcPr>
            <w:tcW w:w="0" w:type="auto"/>
            <w:tcBorders>
              <w:top w:val="nil"/>
              <w:left w:val="nil"/>
              <w:bottom w:val="single" w:sz="4" w:space="0" w:color="auto"/>
              <w:right w:val="single" w:sz="4" w:space="0" w:color="auto"/>
            </w:tcBorders>
            <w:shd w:val="clear" w:color="auto" w:fill="auto"/>
            <w:noWrap/>
            <w:vAlign w:val="center"/>
            <w:hideMark/>
          </w:tcPr>
          <w:p w14:paraId="105865D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/ATS/OUT/RD/ReqReserved4</w:t>
            </w:r>
          </w:p>
        </w:tc>
        <w:tc>
          <w:tcPr>
            <w:tcW w:w="0" w:type="auto"/>
            <w:tcBorders>
              <w:top w:val="nil"/>
              <w:left w:val="nil"/>
              <w:bottom w:val="single" w:sz="4" w:space="0" w:color="auto"/>
              <w:right w:val="single" w:sz="4" w:space="0" w:color="auto"/>
            </w:tcBorders>
            <w:shd w:val="clear" w:color="auto" w:fill="auto"/>
            <w:noWrap/>
            <w:vAlign w:val="center"/>
            <w:hideMark/>
          </w:tcPr>
          <w:p w14:paraId="2A48258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2CD5656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19F9EF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33A3652B"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1E6CF5DE"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33F6074"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9F7D2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D16</w:t>
            </w:r>
          </w:p>
        </w:tc>
        <w:tc>
          <w:tcPr>
            <w:tcW w:w="0" w:type="auto"/>
            <w:tcBorders>
              <w:top w:val="nil"/>
              <w:left w:val="nil"/>
              <w:bottom w:val="single" w:sz="4" w:space="0" w:color="auto"/>
              <w:right w:val="single" w:sz="4" w:space="0" w:color="auto"/>
            </w:tcBorders>
            <w:shd w:val="clear" w:color="auto" w:fill="auto"/>
            <w:noWrap/>
            <w:vAlign w:val="center"/>
            <w:hideMark/>
          </w:tcPr>
          <w:p w14:paraId="0E90C811"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/ATS/OUT/RD/ReqReserved5</w:t>
            </w:r>
          </w:p>
        </w:tc>
        <w:tc>
          <w:tcPr>
            <w:tcW w:w="0" w:type="auto"/>
            <w:tcBorders>
              <w:top w:val="nil"/>
              <w:left w:val="nil"/>
              <w:bottom w:val="single" w:sz="4" w:space="0" w:color="auto"/>
              <w:right w:val="single" w:sz="4" w:space="0" w:color="auto"/>
            </w:tcBorders>
            <w:shd w:val="clear" w:color="auto" w:fill="auto"/>
            <w:noWrap/>
            <w:vAlign w:val="center"/>
            <w:hideMark/>
          </w:tcPr>
          <w:p w14:paraId="6357DC8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3CB5567B"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3C3822E"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E65DBD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4B01C6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0849EA52"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6440B3"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D17</w:t>
            </w:r>
          </w:p>
        </w:tc>
        <w:tc>
          <w:tcPr>
            <w:tcW w:w="0" w:type="auto"/>
            <w:tcBorders>
              <w:top w:val="nil"/>
              <w:left w:val="nil"/>
              <w:bottom w:val="single" w:sz="4" w:space="0" w:color="auto"/>
              <w:right w:val="single" w:sz="4" w:space="0" w:color="auto"/>
            </w:tcBorders>
            <w:shd w:val="clear" w:color="auto" w:fill="auto"/>
            <w:noWrap/>
            <w:vAlign w:val="center"/>
            <w:hideMark/>
          </w:tcPr>
          <w:p w14:paraId="4E12BE7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/ATS/OUT/RD/ReqReserved6</w:t>
            </w:r>
          </w:p>
        </w:tc>
        <w:tc>
          <w:tcPr>
            <w:tcW w:w="0" w:type="auto"/>
            <w:tcBorders>
              <w:top w:val="nil"/>
              <w:left w:val="nil"/>
              <w:bottom w:val="single" w:sz="4" w:space="0" w:color="auto"/>
              <w:right w:val="single" w:sz="4" w:space="0" w:color="auto"/>
            </w:tcBorders>
            <w:shd w:val="clear" w:color="auto" w:fill="auto"/>
            <w:noWrap/>
            <w:vAlign w:val="center"/>
            <w:hideMark/>
          </w:tcPr>
          <w:p w14:paraId="40228260"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6F062D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F0D5E6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4EEC408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58747F71"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235A510"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AEFE3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D18</w:t>
            </w:r>
          </w:p>
        </w:tc>
        <w:tc>
          <w:tcPr>
            <w:tcW w:w="0" w:type="auto"/>
            <w:tcBorders>
              <w:top w:val="nil"/>
              <w:left w:val="nil"/>
              <w:bottom w:val="single" w:sz="4" w:space="0" w:color="auto"/>
              <w:right w:val="single" w:sz="4" w:space="0" w:color="auto"/>
            </w:tcBorders>
            <w:shd w:val="clear" w:color="auto" w:fill="auto"/>
            <w:noWrap/>
            <w:vAlign w:val="center"/>
            <w:hideMark/>
          </w:tcPr>
          <w:p w14:paraId="525B672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/ATS/OUT/RD/ReqReserved7</w:t>
            </w:r>
          </w:p>
        </w:tc>
        <w:tc>
          <w:tcPr>
            <w:tcW w:w="0" w:type="auto"/>
            <w:tcBorders>
              <w:top w:val="nil"/>
              <w:left w:val="nil"/>
              <w:bottom w:val="single" w:sz="4" w:space="0" w:color="auto"/>
              <w:right w:val="single" w:sz="4" w:space="0" w:color="auto"/>
            </w:tcBorders>
            <w:shd w:val="clear" w:color="auto" w:fill="auto"/>
            <w:noWrap/>
            <w:vAlign w:val="center"/>
            <w:hideMark/>
          </w:tcPr>
          <w:p w14:paraId="179262CC"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65E4F516"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1B9B4A0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2F748E45"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2582B3BA"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B3EBA41"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0A1D04"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D19</w:t>
            </w:r>
          </w:p>
        </w:tc>
        <w:tc>
          <w:tcPr>
            <w:tcW w:w="0" w:type="auto"/>
            <w:tcBorders>
              <w:top w:val="nil"/>
              <w:left w:val="nil"/>
              <w:bottom w:val="single" w:sz="4" w:space="0" w:color="auto"/>
              <w:right w:val="single" w:sz="4" w:space="0" w:color="auto"/>
            </w:tcBorders>
            <w:shd w:val="clear" w:color="auto" w:fill="auto"/>
            <w:noWrap/>
            <w:vAlign w:val="center"/>
            <w:hideMark/>
          </w:tcPr>
          <w:p w14:paraId="42082A3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/ATS/OUT/RD/ReqReserved8</w:t>
            </w:r>
          </w:p>
        </w:tc>
        <w:tc>
          <w:tcPr>
            <w:tcW w:w="0" w:type="auto"/>
            <w:tcBorders>
              <w:top w:val="nil"/>
              <w:left w:val="nil"/>
              <w:bottom w:val="single" w:sz="4" w:space="0" w:color="auto"/>
              <w:right w:val="single" w:sz="4" w:space="0" w:color="auto"/>
            </w:tcBorders>
            <w:shd w:val="clear" w:color="auto" w:fill="auto"/>
            <w:noWrap/>
            <w:vAlign w:val="center"/>
            <w:hideMark/>
          </w:tcPr>
          <w:p w14:paraId="4E48ABA4"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54ED91B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38FCCD5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555F2A1F"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3EDFD016"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295CCD74"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7C166C"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D20</w:t>
            </w:r>
          </w:p>
        </w:tc>
        <w:tc>
          <w:tcPr>
            <w:tcW w:w="0" w:type="auto"/>
            <w:tcBorders>
              <w:top w:val="nil"/>
              <w:left w:val="nil"/>
              <w:bottom w:val="single" w:sz="4" w:space="0" w:color="auto"/>
              <w:right w:val="single" w:sz="4" w:space="0" w:color="auto"/>
            </w:tcBorders>
            <w:shd w:val="clear" w:color="auto" w:fill="auto"/>
            <w:noWrap/>
            <w:vAlign w:val="center"/>
            <w:hideMark/>
          </w:tcPr>
          <w:p w14:paraId="5374F9A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/ATS/OUT/RD/ReqReserved9</w:t>
            </w:r>
          </w:p>
        </w:tc>
        <w:tc>
          <w:tcPr>
            <w:tcW w:w="0" w:type="auto"/>
            <w:tcBorders>
              <w:top w:val="nil"/>
              <w:left w:val="nil"/>
              <w:bottom w:val="single" w:sz="4" w:space="0" w:color="auto"/>
              <w:right w:val="single" w:sz="4" w:space="0" w:color="auto"/>
            </w:tcBorders>
            <w:shd w:val="clear" w:color="auto" w:fill="auto"/>
            <w:noWrap/>
            <w:vAlign w:val="center"/>
            <w:hideMark/>
          </w:tcPr>
          <w:p w14:paraId="499AACB9"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4DE1175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4F4A22A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6A212328"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144EAD58"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1C5F3C4E" w14:textId="77777777" w:rsidTr="009F5F98">
        <w:trPr>
          <w:trHeight w:val="24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842B5BA"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D21</w:t>
            </w:r>
          </w:p>
        </w:tc>
        <w:tc>
          <w:tcPr>
            <w:tcW w:w="0" w:type="auto"/>
            <w:tcBorders>
              <w:top w:val="nil"/>
              <w:left w:val="nil"/>
              <w:bottom w:val="single" w:sz="4" w:space="0" w:color="auto"/>
              <w:right w:val="single" w:sz="4" w:space="0" w:color="auto"/>
            </w:tcBorders>
            <w:shd w:val="clear" w:color="auto" w:fill="auto"/>
            <w:noWrap/>
            <w:vAlign w:val="center"/>
            <w:hideMark/>
          </w:tcPr>
          <w:p w14:paraId="6242918F"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/ATS/OUT/RD/ReqReserved10</w:t>
            </w:r>
          </w:p>
        </w:tc>
        <w:tc>
          <w:tcPr>
            <w:tcW w:w="0" w:type="auto"/>
            <w:tcBorders>
              <w:top w:val="nil"/>
              <w:left w:val="nil"/>
              <w:bottom w:val="single" w:sz="4" w:space="0" w:color="auto"/>
              <w:right w:val="single" w:sz="4" w:space="0" w:color="auto"/>
            </w:tcBorders>
            <w:shd w:val="clear" w:color="auto" w:fill="auto"/>
            <w:noWrap/>
            <w:vAlign w:val="center"/>
            <w:hideMark/>
          </w:tcPr>
          <w:p w14:paraId="2ED717DB"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明细保留字段</w:t>
            </w:r>
          </w:p>
        </w:tc>
        <w:tc>
          <w:tcPr>
            <w:tcW w:w="0" w:type="auto"/>
            <w:tcBorders>
              <w:top w:val="nil"/>
              <w:left w:val="nil"/>
              <w:bottom w:val="single" w:sz="4" w:space="0" w:color="auto"/>
              <w:right w:val="single" w:sz="4" w:space="0" w:color="auto"/>
            </w:tcBorders>
            <w:shd w:val="clear" w:color="auto" w:fill="auto"/>
            <w:noWrap/>
            <w:vAlign w:val="center"/>
            <w:hideMark/>
          </w:tcPr>
          <w:p w14:paraId="0CBAFE89"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选输项</w:t>
            </w:r>
          </w:p>
        </w:tc>
        <w:tc>
          <w:tcPr>
            <w:tcW w:w="0" w:type="auto"/>
            <w:tcBorders>
              <w:top w:val="nil"/>
              <w:left w:val="nil"/>
              <w:bottom w:val="single" w:sz="4" w:space="0" w:color="auto"/>
              <w:right w:val="single" w:sz="4" w:space="0" w:color="auto"/>
            </w:tcBorders>
            <w:shd w:val="clear" w:color="auto" w:fill="auto"/>
            <w:noWrap/>
            <w:vAlign w:val="center"/>
            <w:hideMark/>
          </w:tcPr>
          <w:p w14:paraId="7CC3764D"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字符</w:t>
            </w:r>
          </w:p>
        </w:tc>
        <w:tc>
          <w:tcPr>
            <w:tcW w:w="0" w:type="auto"/>
            <w:tcBorders>
              <w:top w:val="nil"/>
              <w:left w:val="nil"/>
              <w:bottom w:val="single" w:sz="4" w:space="0" w:color="auto"/>
              <w:right w:val="single" w:sz="4" w:space="0" w:color="auto"/>
            </w:tcBorders>
            <w:shd w:val="clear" w:color="auto" w:fill="auto"/>
            <w:noWrap/>
            <w:vAlign w:val="center"/>
            <w:hideMark/>
          </w:tcPr>
          <w:p w14:paraId="719E7270" w14:textId="77777777" w:rsidR="0071610D" w:rsidRPr="00F6263D" w:rsidRDefault="0071610D" w:rsidP="001E53AC">
            <w:pPr>
              <w:jc w:val="cente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100</w:t>
            </w:r>
          </w:p>
        </w:tc>
        <w:tc>
          <w:tcPr>
            <w:tcW w:w="0" w:type="auto"/>
            <w:tcBorders>
              <w:top w:val="nil"/>
              <w:left w:val="nil"/>
              <w:bottom w:val="single" w:sz="4" w:space="0" w:color="auto"/>
              <w:right w:val="single" w:sz="4" w:space="0" w:color="auto"/>
            </w:tcBorders>
            <w:shd w:val="clear" w:color="auto" w:fill="auto"/>
            <w:noWrap/>
            <w:vAlign w:val="center"/>
            <w:hideMark/>
          </w:tcPr>
          <w:p w14:paraId="6699264D" w14:textId="77777777" w:rsidR="0071610D" w:rsidRPr="00F6263D" w:rsidRDefault="0071610D" w:rsidP="001E53AC">
            <w:pPr>
              <w:rPr>
                <w:rFonts w:ascii="宋体" w:hAnsi="宋体" w:cs="宋体"/>
                <w:color w:val="000000"/>
                <w:sz w:val="20"/>
                <w:szCs w:val="20"/>
                <w:lang w:eastAsia="zh-CN" w:bidi="ar-SA"/>
              </w:rPr>
            </w:pPr>
            <w:r w:rsidRPr="00F6263D">
              <w:rPr>
                <w:rFonts w:ascii="宋体" w:hAnsi="宋体" w:cs="宋体" w:hint="eastAsia"/>
                <w:color w:val="000000"/>
                <w:sz w:val="20"/>
                <w:szCs w:val="20"/>
                <w:lang w:eastAsia="zh-CN" w:bidi="ar-SA"/>
              </w:rPr>
              <w:t>预留</w:t>
            </w:r>
          </w:p>
        </w:tc>
      </w:tr>
      <w:tr w:rsidR="0071610D" w:rsidRPr="00F6263D" w14:paraId="6C0E43EE" w14:textId="77777777" w:rsidTr="009F5F98">
        <w:trPr>
          <w:trHeight w:val="240"/>
        </w:trPr>
        <w:tc>
          <w:tcPr>
            <w:tcW w:w="0" w:type="auto"/>
            <w:tcBorders>
              <w:top w:val="nil"/>
              <w:left w:val="single" w:sz="4" w:space="0" w:color="auto"/>
              <w:bottom w:val="single" w:sz="4" w:space="0" w:color="auto"/>
              <w:right w:val="nil"/>
            </w:tcBorders>
            <w:shd w:val="clear" w:color="000000" w:fill="D9D9D9"/>
            <w:noWrap/>
            <w:hideMark/>
          </w:tcPr>
          <w:p w14:paraId="0C993822"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6D0B21E0"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5F1F910C"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590C712B"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4D5E6978"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nil"/>
            </w:tcBorders>
            <w:shd w:val="clear" w:color="000000" w:fill="D9D9D9"/>
            <w:noWrap/>
            <w:hideMark/>
          </w:tcPr>
          <w:p w14:paraId="3A00FB2F"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c>
          <w:tcPr>
            <w:tcW w:w="0" w:type="auto"/>
            <w:tcBorders>
              <w:top w:val="nil"/>
              <w:left w:val="nil"/>
              <w:bottom w:val="single" w:sz="4" w:space="0" w:color="auto"/>
              <w:right w:val="single" w:sz="4" w:space="0" w:color="auto"/>
            </w:tcBorders>
            <w:shd w:val="clear" w:color="000000" w:fill="D9D9D9"/>
            <w:noWrap/>
            <w:hideMark/>
          </w:tcPr>
          <w:p w14:paraId="52B104B4" w14:textId="77777777" w:rsidR="0071610D" w:rsidRPr="00F6263D" w:rsidRDefault="0071610D" w:rsidP="001E53AC">
            <w:pPr>
              <w:jc w:val="center"/>
              <w:rPr>
                <w:rFonts w:ascii="宋体" w:hAnsi="宋体" w:cs="宋体"/>
                <w:sz w:val="20"/>
                <w:szCs w:val="20"/>
                <w:lang w:eastAsia="zh-CN" w:bidi="ar-SA"/>
              </w:rPr>
            </w:pPr>
            <w:r w:rsidRPr="00F6263D">
              <w:rPr>
                <w:rFonts w:ascii="宋体" w:hAnsi="宋体" w:cs="宋体" w:hint="eastAsia"/>
                <w:sz w:val="20"/>
                <w:szCs w:val="20"/>
                <w:lang w:eastAsia="zh-CN" w:bidi="ar-SA"/>
              </w:rPr>
              <w:t xml:space="preserve">　</w:t>
            </w:r>
          </w:p>
        </w:tc>
      </w:tr>
    </w:tbl>
    <w:p w14:paraId="278A1A38" w14:textId="77777777" w:rsidR="0071610D" w:rsidRPr="00BA4D5F" w:rsidRDefault="0071610D" w:rsidP="0071610D">
      <w:pPr>
        <w:rPr>
          <w:lang w:eastAsia="zh-CN"/>
        </w:rPr>
      </w:pPr>
    </w:p>
    <w:p w14:paraId="275D4391" w14:textId="77777777" w:rsidR="00BA4D5F" w:rsidRPr="0071610D" w:rsidRDefault="00BA4D5F" w:rsidP="00BA4D5F">
      <w:pPr>
        <w:rPr>
          <w:lang w:eastAsia="zh-CN"/>
        </w:rPr>
      </w:pPr>
    </w:p>
    <w:p w14:paraId="5525669B" w14:textId="32DDD263" w:rsidR="00E161DB" w:rsidRDefault="00E161DB" w:rsidP="00D76585">
      <w:pPr>
        <w:pStyle w:val="30"/>
        <w:numPr>
          <w:ilvl w:val="2"/>
          <w:numId w:val="2"/>
        </w:numPr>
        <w:rPr>
          <w:lang w:eastAsia="zh-CN"/>
        </w:rPr>
      </w:pPr>
      <w:bookmarkStart w:id="1161" w:name="_Toc10186645"/>
      <w:r>
        <w:rPr>
          <w:rFonts w:hint="eastAsia"/>
          <w:lang w:eastAsia="zh-CN"/>
        </w:rPr>
        <w:t>对接</w:t>
      </w:r>
      <w:r w:rsidR="001831BA">
        <w:rPr>
          <w:lang w:eastAsia="zh-CN"/>
        </w:rPr>
        <w:t>SAP</w:t>
      </w:r>
      <w:r>
        <w:rPr>
          <w:rFonts w:hint="eastAsia"/>
          <w:lang w:eastAsia="zh-CN"/>
        </w:rPr>
        <w:t>接口功能及流程说明</w:t>
      </w:r>
      <w:bookmarkEnd w:id="1161"/>
    </w:p>
    <w:p w14:paraId="4DE3F905" w14:textId="77777777" w:rsidR="00C75F3E" w:rsidRPr="00B93B95" w:rsidRDefault="00C75F3E" w:rsidP="00D76585">
      <w:pPr>
        <w:pStyle w:val="40"/>
        <w:numPr>
          <w:ilvl w:val="3"/>
          <w:numId w:val="2"/>
        </w:numPr>
      </w:pPr>
      <w:r w:rsidRPr="00B93B95">
        <w:rPr>
          <w:rFonts w:hint="eastAsia"/>
        </w:rPr>
        <w:t>S</w:t>
      </w:r>
      <w:r w:rsidRPr="00B93B95">
        <w:t>AP</w:t>
      </w:r>
      <w:r>
        <w:rPr>
          <w:rFonts w:hint="eastAsia"/>
          <w:lang w:eastAsia="zh-CN"/>
        </w:rPr>
        <w:t>账户</w:t>
      </w:r>
      <w:r>
        <w:t>同步</w:t>
      </w:r>
      <w:r w:rsidRPr="00B93B95">
        <w:t>接口</w:t>
      </w:r>
    </w:p>
    <w:p w14:paraId="65D45A70" w14:textId="77777777" w:rsidR="00D76585" w:rsidRPr="00D76585" w:rsidRDefault="00D76585" w:rsidP="00D76585">
      <w:pPr>
        <w:pStyle w:val="afb"/>
        <w:numPr>
          <w:ilvl w:val="0"/>
          <w:numId w:val="26"/>
        </w:numPr>
        <w:spacing w:before="240" w:after="60"/>
        <w:contextualSpacing w:val="0"/>
        <w:outlineLvl w:val="4"/>
        <w:rPr>
          <w:b/>
          <w:bCs/>
          <w:i/>
          <w:iCs/>
          <w:vanish/>
          <w:sz w:val="26"/>
          <w:szCs w:val="26"/>
        </w:rPr>
      </w:pPr>
    </w:p>
    <w:p w14:paraId="3D56B71C" w14:textId="77777777" w:rsidR="00D76585" w:rsidRPr="00D76585" w:rsidRDefault="00D76585" w:rsidP="00D76585">
      <w:pPr>
        <w:pStyle w:val="afb"/>
        <w:numPr>
          <w:ilvl w:val="0"/>
          <w:numId w:val="26"/>
        </w:numPr>
        <w:spacing w:before="240" w:after="60"/>
        <w:contextualSpacing w:val="0"/>
        <w:outlineLvl w:val="4"/>
        <w:rPr>
          <w:b/>
          <w:bCs/>
          <w:i/>
          <w:iCs/>
          <w:vanish/>
          <w:sz w:val="26"/>
          <w:szCs w:val="26"/>
        </w:rPr>
      </w:pPr>
    </w:p>
    <w:p w14:paraId="2D996263" w14:textId="77777777" w:rsidR="00D76585" w:rsidRPr="00D76585" w:rsidRDefault="00D76585" w:rsidP="00D76585">
      <w:pPr>
        <w:pStyle w:val="afb"/>
        <w:numPr>
          <w:ilvl w:val="0"/>
          <w:numId w:val="26"/>
        </w:numPr>
        <w:spacing w:before="240" w:after="60"/>
        <w:contextualSpacing w:val="0"/>
        <w:outlineLvl w:val="4"/>
        <w:rPr>
          <w:b/>
          <w:bCs/>
          <w:i/>
          <w:iCs/>
          <w:vanish/>
          <w:sz w:val="26"/>
          <w:szCs w:val="26"/>
        </w:rPr>
      </w:pPr>
    </w:p>
    <w:p w14:paraId="35DD1976" w14:textId="77777777" w:rsidR="00D76585" w:rsidRPr="00D76585" w:rsidRDefault="00D76585" w:rsidP="00D76585">
      <w:pPr>
        <w:pStyle w:val="afb"/>
        <w:numPr>
          <w:ilvl w:val="1"/>
          <w:numId w:val="26"/>
        </w:numPr>
        <w:spacing w:before="240" w:after="60"/>
        <w:contextualSpacing w:val="0"/>
        <w:outlineLvl w:val="4"/>
        <w:rPr>
          <w:b/>
          <w:bCs/>
          <w:i/>
          <w:iCs/>
          <w:vanish/>
          <w:sz w:val="26"/>
          <w:szCs w:val="26"/>
        </w:rPr>
      </w:pPr>
    </w:p>
    <w:p w14:paraId="29A28442" w14:textId="77777777" w:rsidR="00D76585" w:rsidRPr="00D76585" w:rsidRDefault="00D76585" w:rsidP="00D76585">
      <w:pPr>
        <w:pStyle w:val="afb"/>
        <w:numPr>
          <w:ilvl w:val="1"/>
          <w:numId w:val="26"/>
        </w:numPr>
        <w:spacing w:before="240" w:after="60"/>
        <w:contextualSpacing w:val="0"/>
        <w:outlineLvl w:val="4"/>
        <w:rPr>
          <w:b/>
          <w:bCs/>
          <w:i/>
          <w:iCs/>
          <w:vanish/>
          <w:sz w:val="26"/>
          <w:szCs w:val="26"/>
        </w:rPr>
      </w:pPr>
    </w:p>
    <w:p w14:paraId="75B0A877" w14:textId="77777777" w:rsidR="00D76585" w:rsidRPr="00D76585" w:rsidRDefault="00D76585" w:rsidP="00D76585">
      <w:pPr>
        <w:pStyle w:val="afb"/>
        <w:numPr>
          <w:ilvl w:val="1"/>
          <w:numId w:val="26"/>
        </w:numPr>
        <w:spacing w:before="240" w:after="60"/>
        <w:contextualSpacing w:val="0"/>
        <w:outlineLvl w:val="4"/>
        <w:rPr>
          <w:b/>
          <w:bCs/>
          <w:i/>
          <w:iCs/>
          <w:vanish/>
          <w:sz w:val="26"/>
          <w:szCs w:val="26"/>
        </w:rPr>
      </w:pPr>
    </w:p>
    <w:p w14:paraId="312FA52A" w14:textId="77777777" w:rsidR="00D76585" w:rsidRPr="00D76585" w:rsidRDefault="00D76585" w:rsidP="00D76585">
      <w:pPr>
        <w:pStyle w:val="afb"/>
        <w:numPr>
          <w:ilvl w:val="1"/>
          <w:numId w:val="26"/>
        </w:numPr>
        <w:spacing w:before="240" w:after="60"/>
        <w:contextualSpacing w:val="0"/>
        <w:outlineLvl w:val="4"/>
        <w:rPr>
          <w:b/>
          <w:bCs/>
          <w:i/>
          <w:iCs/>
          <w:vanish/>
          <w:sz w:val="26"/>
          <w:szCs w:val="26"/>
        </w:rPr>
      </w:pPr>
    </w:p>
    <w:p w14:paraId="2BB191CE" w14:textId="77777777" w:rsidR="00D76585" w:rsidRPr="00D76585" w:rsidRDefault="00D76585" w:rsidP="00D76585">
      <w:pPr>
        <w:pStyle w:val="afb"/>
        <w:numPr>
          <w:ilvl w:val="1"/>
          <w:numId w:val="26"/>
        </w:numPr>
        <w:spacing w:before="240" w:after="60"/>
        <w:contextualSpacing w:val="0"/>
        <w:outlineLvl w:val="4"/>
        <w:rPr>
          <w:b/>
          <w:bCs/>
          <w:i/>
          <w:iCs/>
          <w:vanish/>
          <w:sz w:val="26"/>
          <w:szCs w:val="26"/>
        </w:rPr>
      </w:pPr>
    </w:p>
    <w:p w14:paraId="07A34B24" w14:textId="77777777" w:rsidR="00D76585" w:rsidRPr="00D76585" w:rsidRDefault="00D76585" w:rsidP="00D76585">
      <w:pPr>
        <w:pStyle w:val="afb"/>
        <w:numPr>
          <w:ilvl w:val="2"/>
          <w:numId w:val="26"/>
        </w:numPr>
        <w:spacing w:before="240" w:after="60"/>
        <w:contextualSpacing w:val="0"/>
        <w:outlineLvl w:val="4"/>
        <w:rPr>
          <w:b/>
          <w:bCs/>
          <w:i/>
          <w:iCs/>
          <w:vanish/>
          <w:sz w:val="26"/>
          <w:szCs w:val="26"/>
        </w:rPr>
      </w:pPr>
    </w:p>
    <w:p w14:paraId="25C7F281" w14:textId="77777777" w:rsidR="00D76585" w:rsidRPr="00D76585" w:rsidRDefault="00D76585" w:rsidP="00D76585">
      <w:pPr>
        <w:pStyle w:val="afb"/>
        <w:numPr>
          <w:ilvl w:val="2"/>
          <w:numId w:val="26"/>
        </w:numPr>
        <w:spacing w:before="240" w:after="60"/>
        <w:contextualSpacing w:val="0"/>
        <w:outlineLvl w:val="4"/>
        <w:rPr>
          <w:b/>
          <w:bCs/>
          <w:i/>
          <w:iCs/>
          <w:vanish/>
          <w:sz w:val="26"/>
          <w:szCs w:val="26"/>
        </w:rPr>
      </w:pPr>
    </w:p>
    <w:p w14:paraId="120BA64C" w14:textId="77777777" w:rsidR="00D76585" w:rsidRPr="00D76585" w:rsidRDefault="00D76585" w:rsidP="00D76585">
      <w:pPr>
        <w:pStyle w:val="afb"/>
        <w:numPr>
          <w:ilvl w:val="2"/>
          <w:numId w:val="26"/>
        </w:numPr>
        <w:spacing w:before="240" w:after="60"/>
        <w:contextualSpacing w:val="0"/>
        <w:outlineLvl w:val="4"/>
        <w:rPr>
          <w:b/>
          <w:bCs/>
          <w:i/>
          <w:iCs/>
          <w:vanish/>
          <w:sz w:val="26"/>
          <w:szCs w:val="26"/>
        </w:rPr>
      </w:pPr>
    </w:p>
    <w:p w14:paraId="28CD990D" w14:textId="77777777" w:rsidR="00D76585" w:rsidRPr="00D76585" w:rsidRDefault="00D76585" w:rsidP="00D76585">
      <w:pPr>
        <w:pStyle w:val="afb"/>
        <w:numPr>
          <w:ilvl w:val="3"/>
          <w:numId w:val="26"/>
        </w:numPr>
        <w:spacing w:before="240" w:after="60"/>
        <w:contextualSpacing w:val="0"/>
        <w:outlineLvl w:val="4"/>
        <w:rPr>
          <w:b/>
          <w:bCs/>
          <w:i/>
          <w:iCs/>
          <w:vanish/>
          <w:sz w:val="26"/>
          <w:szCs w:val="26"/>
        </w:rPr>
      </w:pPr>
    </w:p>
    <w:p w14:paraId="3C8DC691" w14:textId="63F77EF0" w:rsidR="00C75F3E" w:rsidRDefault="00C75F3E" w:rsidP="00D76585">
      <w:pPr>
        <w:pStyle w:val="5"/>
        <w:numPr>
          <w:ilvl w:val="4"/>
          <w:numId w:val="26"/>
        </w:numPr>
      </w:pPr>
      <w:r>
        <w:rPr>
          <w:rFonts w:hint="eastAsia"/>
        </w:rPr>
        <w:t>业务描述</w:t>
      </w:r>
    </w:p>
    <w:p w14:paraId="260775EE" w14:textId="26D92448" w:rsidR="00C75F3E" w:rsidRDefault="00C75F3E" w:rsidP="00C75F3E">
      <w:pPr>
        <w:rPr>
          <w:lang w:eastAsia="zh-CN"/>
        </w:rPr>
      </w:pPr>
      <w:r>
        <w:rPr>
          <w:rFonts w:hint="eastAsia"/>
          <w:lang w:eastAsia="zh-CN"/>
        </w:rPr>
        <w:t xml:space="preserve">  </w:t>
      </w:r>
    </w:p>
    <w:p w14:paraId="6C4384B2" w14:textId="735198AC" w:rsidR="001A54E5" w:rsidRPr="00990A16" w:rsidRDefault="001A54E5" w:rsidP="00C75F3E">
      <w:pPr>
        <w:rPr>
          <w:lang w:eastAsia="zh-CN"/>
        </w:rPr>
      </w:pPr>
      <w:r>
        <w:rPr>
          <w:rFonts w:hint="eastAsia"/>
          <w:lang w:eastAsia="zh-CN"/>
        </w:rPr>
        <w:t xml:space="preserve">  </w:t>
      </w:r>
      <w:r>
        <w:rPr>
          <w:rFonts w:hint="eastAsia"/>
          <w:lang w:eastAsia="zh-CN"/>
        </w:rPr>
        <w:t>资金系统</w:t>
      </w:r>
      <w:r w:rsidR="0015277D">
        <w:rPr>
          <w:rFonts w:hint="eastAsia"/>
          <w:lang w:eastAsia="zh-CN"/>
        </w:rPr>
        <w:t>开</w:t>
      </w:r>
      <w:r w:rsidR="0015277D">
        <w:rPr>
          <w:rFonts w:hint="eastAsia"/>
          <w:lang w:eastAsia="zh-CN"/>
        </w:rPr>
        <w:t>/</w:t>
      </w:r>
      <w:r>
        <w:rPr>
          <w:rFonts w:hint="eastAsia"/>
          <w:lang w:eastAsia="zh-CN"/>
        </w:rPr>
        <w:t>销户、变更账号同步</w:t>
      </w:r>
      <w:r>
        <w:rPr>
          <w:rFonts w:hint="eastAsia"/>
          <w:lang w:eastAsia="zh-CN"/>
        </w:rPr>
        <w:t>SAP</w:t>
      </w:r>
      <w:r>
        <w:rPr>
          <w:rFonts w:hint="eastAsia"/>
          <w:lang w:eastAsia="zh-CN"/>
        </w:rPr>
        <w:t>系统。</w:t>
      </w:r>
    </w:p>
    <w:p w14:paraId="0743E95B" w14:textId="77777777" w:rsidR="00C75F3E" w:rsidRDefault="00C75F3E" w:rsidP="00C75F3E">
      <w:pPr>
        <w:pStyle w:val="5"/>
        <w:numPr>
          <w:ilvl w:val="4"/>
          <w:numId w:val="26"/>
        </w:numPr>
      </w:pPr>
      <w:r>
        <w:rPr>
          <w:rFonts w:hint="eastAsia"/>
        </w:rPr>
        <w:t>业务流程</w:t>
      </w:r>
    </w:p>
    <w:p w14:paraId="4AEBA279" w14:textId="2F24F8F6" w:rsidR="00C75F3E" w:rsidRPr="00C02F11" w:rsidRDefault="00C75F3E" w:rsidP="0015277D">
      <w:pPr>
        <w:pStyle w:val="L-"/>
      </w:pPr>
      <w:r w:rsidRPr="00D12323">
        <w:rPr>
          <w:rFonts w:hint="eastAsia"/>
        </w:rPr>
        <w:t>图：</w:t>
      </w:r>
      <w:r>
        <w:rPr>
          <w:rFonts w:hint="eastAsia"/>
        </w:rPr>
        <w:t>3.5.</w:t>
      </w:r>
      <w:r w:rsidR="00D76585">
        <w:t>3</w:t>
      </w:r>
      <w:r w:rsidR="00D76585">
        <w:rPr>
          <w:rFonts w:hint="eastAsia"/>
        </w:rPr>
        <w:t>.</w:t>
      </w:r>
      <w:r w:rsidR="00D76585">
        <w:t>1</w:t>
      </w:r>
      <w:r w:rsidR="00A23512">
        <w:rPr>
          <w:rFonts w:hint="eastAsia"/>
        </w:rPr>
        <w:t>.</w:t>
      </w:r>
      <w:r w:rsidR="00A23512">
        <w:t>2</w:t>
      </w:r>
      <w:r w:rsidRPr="00D12323">
        <w:rPr>
          <w:rFonts w:hint="eastAsia"/>
        </w:rPr>
        <w:t xml:space="preserve">-1 </w:t>
      </w:r>
      <w:r>
        <w:rPr>
          <w:rFonts w:hint="eastAsia"/>
        </w:rPr>
        <w:t xml:space="preserve"> </w:t>
      </w:r>
      <w:r>
        <w:rPr>
          <w:rFonts w:hint="eastAsia"/>
        </w:rPr>
        <w:t>资金对接</w:t>
      </w:r>
      <w:r>
        <w:rPr>
          <w:rFonts w:hint="eastAsia"/>
        </w:rPr>
        <w:t>SAP</w:t>
      </w:r>
      <w:r w:rsidR="00254A45">
        <w:rPr>
          <w:rFonts w:hint="eastAsia"/>
        </w:rPr>
        <w:t>账户</w:t>
      </w:r>
      <w:r w:rsidR="00501DBE">
        <w:rPr>
          <w:rFonts w:hint="eastAsia"/>
        </w:rPr>
        <w:t>同步</w:t>
      </w:r>
      <w:r>
        <w:rPr>
          <w:rFonts w:ascii="宋体" w:cs="宋体" w:hint="eastAsia"/>
          <w:color w:val="000000"/>
          <w:szCs w:val="22"/>
        </w:rPr>
        <w:t>流程图</w:t>
      </w:r>
    </w:p>
    <w:p w14:paraId="4CC4D0ED" w14:textId="77777777" w:rsidR="00C75F3E" w:rsidRDefault="00B4268B" w:rsidP="00C75F3E">
      <w:pPr>
        <w:rPr>
          <w:lang w:eastAsia="zh-CN"/>
        </w:rPr>
      </w:pPr>
      <w:r>
        <w:rPr>
          <w:noProof/>
          <w:lang w:eastAsia="zh-CN" w:bidi="ar-SA"/>
        </w:rPr>
        <w:drawing>
          <wp:inline distT="0" distB="0" distL="0" distR="0" wp14:anchorId="639356C6" wp14:editId="2674C44C">
            <wp:extent cx="5274310" cy="3173719"/>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173719"/>
                    </a:xfrm>
                    <a:prstGeom prst="rect">
                      <a:avLst/>
                    </a:prstGeom>
                    <a:noFill/>
                    <a:ln>
                      <a:noFill/>
                    </a:ln>
                  </pic:spPr>
                </pic:pic>
              </a:graphicData>
            </a:graphic>
          </wp:inline>
        </w:drawing>
      </w:r>
    </w:p>
    <w:p w14:paraId="358FED30" w14:textId="77777777" w:rsidR="00C75F3E" w:rsidRDefault="00C75F3E" w:rsidP="00C75F3E">
      <w:pPr>
        <w:pStyle w:val="5"/>
        <w:numPr>
          <w:ilvl w:val="4"/>
          <w:numId w:val="26"/>
        </w:numPr>
      </w:pPr>
      <w:r>
        <w:rPr>
          <w:rFonts w:hint="eastAsia"/>
        </w:rPr>
        <w:t>流程说明</w:t>
      </w:r>
    </w:p>
    <w:p w14:paraId="6D8B2326" w14:textId="318FF6E8" w:rsidR="00C75F3E" w:rsidRPr="00D12323" w:rsidRDefault="00C75F3E" w:rsidP="00C75F3E">
      <w:pPr>
        <w:pStyle w:val="L-"/>
      </w:pPr>
      <w:r>
        <w:rPr>
          <w:rFonts w:hint="eastAsia"/>
        </w:rPr>
        <w:t>说明</w:t>
      </w:r>
      <w:r w:rsidRPr="00D12323">
        <w:rPr>
          <w:rFonts w:hint="eastAsia"/>
        </w:rPr>
        <w:t>：</w:t>
      </w:r>
      <w:r w:rsidR="00D76585">
        <w:rPr>
          <w:rFonts w:hint="eastAsia"/>
        </w:rPr>
        <w:t>3.5.3.1.3</w:t>
      </w:r>
      <w:r w:rsidRPr="00D12323">
        <w:rPr>
          <w:rFonts w:hint="eastAsia"/>
        </w:rPr>
        <w:t xml:space="preserve">-1 </w:t>
      </w:r>
      <w:r>
        <w:rPr>
          <w:rFonts w:hint="eastAsia"/>
        </w:rPr>
        <w:t xml:space="preserve"> </w:t>
      </w:r>
      <w:r w:rsidR="00EB3F53">
        <w:rPr>
          <w:rFonts w:hint="eastAsia"/>
        </w:rPr>
        <w:t>账号开</w:t>
      </w:r>
      <w:r w:rsidR="00EB3F53">
        <w:rPr>
          <w:rFonts w:hint="eastAsia"/>
        </w:rPr>
        <w:t>/</w:t>
      </w:r>
      <w:r w:rsidR="00EB3F53">
        <w:rPr>
          <w:rFonts w:hint="eastAsia"/>
        </w:rPr>
        <w:t>销户，变更升级流程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C75F3E" w:rsidRPr="00300621" w14:paraId="6A611357" w14:textId="77777777" w:rsidTr="000048DA">
        <w:trPr>
          <w:cantSplit/>
          <w:tblHeader/>
        </w:trPr>
        <w:tc>
          <w:tcPr>
            <w:tcW w:w="484" w:type="dxa"/>
            <w:shd w:val="clear" w:color="auto" w:fill="7C9BC1"/>
            <w:tcMar>
              <w:top w:w="58" w:type="dxa"/>
              <w:left w:w="58" w:type="dxa"/>
              <w:bottom w:w="58" w:type="dxa"/>
              <w:right w:w="58" w:type="dxa"/>
            </w:tcMar>
          </w:tcPr>
          <w:p w14:paraId="0DD06B68" w14:textId="77777777" w:rsidR="00C75F3E" w:rsidRPr="00300621" w:rsidRDefault="00C75F3E" w:rsidP="000048DA">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FB53F57" w14:textId="77777777" w:rsidR="00C75F3E" w:rsidRPr="00300621" w:rsidRDefault="00C75F3E" w:rsidP="000048DA">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74B95D1" w14:textId="77777777" w:rsidR="00C75F3E" w:rsidRPr="00300621" w:rsidRDefault="00C75F3E" w:rsidP="000048DA">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9BF4904" w14:textId="77777777" w:rsidR="00C75F3E" w:rsidRPr="00300621" w:rsidRDefault="00C75F3E" w:rsidP="000048DA">
            <w:pPr>
              <w:pStyle w:val="Cap1"/>
              <w:ind w:firstLineChars="100" w:firstLine="201"/>
              <w:jc w:val="both"/>
              <w:rPr>
                <w:rFonts w:hint="eastAsia"/>
                <w:szCs w:val="18"/>
              </w:rPr>
            </w:pPr>
            <w:r w:rsidRPr="00300621">
              <w:rPr>
                <w:rFonts w:hint="eastAsia"/>
                <w:szCs w:val="18"/>
              </w:rPr>
              <w:t>备注</w:t>
            </w:r>
          </w:p>
        </w:tc>
      </w:tr>
      <w:tr w:rsidR="00C75F3E" w:rsidRPr="00300621" w14:paraId="75A73FA9" w14:textId="77777777" w:rsidTr="000048DA">
        <w:trPr>
          <w:cantSplit/>
          <w:trHeight w:val="483"/>
        </w:trPr>
        <w:tc>
          <w:tcPr>
            <w:tcW w:w="484" w:type="dxa"/>
            <w:shd w:val="clear" w:color="auto" w:fill="AECEE1"/>
            <w:tcMar>
              <w:top w:w="58" w:type="dxa"/>
              <w:left w:w="58" w:type="dxa"/>
              <w:bottom w:w="58" w:type="dxa"/>
              <w:right w:w="58" w:type="dxa"/>
            </w:tcMar>
            <w:vAlign w:val="center"/>
          </w:tcPr>
          <w:p w14:paraId="292FD83C" w14:textId="77777777" w:rsidR="00C75F3E" w:rsidRPr="005D789A" w:rsidRDefault="00C75F3E" w:rsidP="000048DA">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B87314B" w14:textId="77777777" w:rsidR="00C75F3E" w:rsidRPr="00F41C79" w:rsidRDefault="005B1A61" w:rsidP="000048DA">
            <w:pPr>
              <w:jc w:val="both"/>
              <w:rPr>
                <w:rFonts w:ascii="宋体" w:hAnsi="宋体" w:cs="宋体"/>
                <w:color w:val="000000"/>
                <w:sz w:val="20"/>
                <w:lang w:eastAsia="zh-CN"/>
              </w:rPr>
            </w:pPr>
            <w:r>
              <w:rPr>
                <w:rFonts w:ascii="宋体" w:hAnsi="宋体" w:cs="宋体"/>
                <w:color w:val="000000"/>
                <w:sz w:val="20"/>
                <w:lang w:eastAsia="zh-CN"/>
              </w:rPr>
              <w:t>账户信息维护</w:t>
            </w:r>
          </w:p>
        </w:tc>
        <w:tc>
          <w:tcPr>
            <w:tcW w:w="3827" w:type="dxa"/>
            <w:shd w:val="clear" w:color="auto" w:fill="E3EEF5"/>
            <w:tcMar>
              <w:top w:w="58" w:type="dxa"/>
              <w:left w:w="58" w:type="dxa"/>
              <w:bottom w:w="58" w:type="dxa"/>
              <w:right w:w="58" w:type="dxa"/>
            </w:tcMar>
            <w:vAlign w:val="center"/>
          </w:tcPr>
          <w:p w14:paraId="7C7AC643" w14:textId="77777777" w:rsidR="00C75F3E" w:rsidRPr="00F41C79" w:rsidRDefault="00C75F3E" w:rsidP="005B1A61">
            <w:pPr>
              <w:jc w:val="both"/>
              <w:rPr>
                <w:rFonts w:ascii="宋体" w:hAnsi="宋体" w:cs="宋体"/>
                <w:color w:val="000000"/>
                <w:sz w:val="20"/>
                <w:lang w:eastAsia="zh-CN"/>
              </w:rPr>
            </w:pPr>
            <w:r>
              <w:rPr>
                <w:rFonts w:ascii="宋体" w:hAnsi="宋体" w:cs="宋体"/>
                <w:color w:val="000000"/>
                <w:sz w:val="20"/>
                <w:lang w:eastAsia="zh-CN"/>
              </w:rPr>
              <w:t>资金系统</w:t>
            </w:r>
            <w:r w:rsidR="005B1A61">
              <w:rPr>
                <w:rFonts w:ascii="宋体" w:hAnsi="宋体" w:cs="宋体"/>
                <w:color w:val="000000"/>
                <w:sz w:val="20"/>
                <w:lang w:eastAsia="zh-CN"/>
              </w:rPr>
              <w:t>进行开户</w:t>
            </w:r>
            <w:r w:rsidR="005B1A61">
              <w:rPr>
                <w:rFonts w:ascii="宋体" w:hAnsi="宋体" w:cs="宋体" w:hint="eastAsia"/>
                <w:color w:val="000000"/>
                <w:sz w:val="20"/>
                <w:lang w:eastAsia="zh-CN"/>
              </w:rPr>
              <w:t>、</w:t>
            </w:r>
            <w:r w:rsidR="005B1A61">
              <w:rPr>
                <w:rFonts w:ascii="宋体" w:hAnsi="宋体" w:cs="宋体"/>
                <w:color w:val="000000"/>
                <w:sz w:val="20"/>
                <w:lang w:eastAsia="zh-CN"/>
              </w:rPr>
              <w:t>销户</w:t>
            </w:r>
            <w:r w:rsidR="005B1A61">
              <w:rPr>
                <w:rFonts w:ascii="宋体" w:hAnsi="宋体" w:cs="宋体" w:hint="eastAsia"/>
                <w:color w:val="000000"/>
                <w:sz w:val="20"/>
                <w:lang w:eastAsia="zh-CN"/>
              </w:rPr>
              <w:t>、</w:t>
            </w:r>
            <w:r w:rsidR="005B1A61">
              <w:rPr>
                <w:rFonts w:ascii="宋体" w:hAnsi="宋体" w:cs="宋体"/>
                <w:color w:val="000000"/>
                <w:sz w:val="20"/>
                <w:lang w:eastAsia="zh-CN"/>
              </w:rPr>
              <w:t>变更</w:t>
            </w:r>
            <w:r w:rsidR="005B1A61">
              <w:rPr>
                <w:rFonts w:ascii="宋体" w:hAnsi="宋体" w:cs="宋体" w:hint="eastAsia"/>
                <w:color w:val="000000"/>
                <w:sz w:val="20"/>
                <w:lang w:eastAsia="zh-CN"/>
              </w:rPr>
              <w:t>、</w:t>
            </w:r>
            <w:r w:rsidR="005B1A61">
              <w:rPr>
                <w:rFonts w:ascii="宋体" w:hAnsi="宋体" w:cs="宋体"/>
                <w:color w:val="000000"/>
                <w:sz w:val="20"/>
                <w:lang w:eastAsia="zh-CN"/>
              </w:rPr>
              <w:t>升级操作后</w:t>
            </w:r>
          </w:p>
        </w:tc>
        <w:tc>
          <w:tcPr>
            <w:tcW w:w="1560" w:type="dxa"/>
            <w:shd w:val="clear" w:color="auto" w:fill="E3EEF5"/>
            <w:tcMar>
              <w:top w:w="58" w:type="dxa"/>
              <w:left w:w="58" w:type="dxa"/>
              <w:bottom w:w="58" w:type="dxa"/>
              <w:right w:w="58" w:type="dxa"/>
            </w:tcMar>
            <w:vAlign w:val="center"/>
          </w:tcPr>
          <w:p w14:paraId="0D14E524" w14:textId="77777777" w:rsidR="00C75F3E" w:rsidRPr="00F41C79" w:rsidRDefault="00C75F3E" w:rsidP="000048DA">
            <w:pPr>
              <w:jc w:val="both"/>
              <w:rPr>
                <w:rFonts w:ascii="宋体" w:hAnsi="宋体" w:cs="宋体"/>
                <w:color w:val="000000"/>
                <w:sz w:val="20"/>
                <w:lang w:eastAsia="zh-CN"/>
              </w:rPr>
            </w:pPr>
          </w:p>
        </w:tc>
      </w:tr>
      <w:tr w:rsidR="00C75F3E" w:rsidRPr="00300621" w14:paraId="61A18D39" w14:textId="77777777" w:rsidTr="000048DA">
        <w:trPr>
          <w:cantSplit/>
          <w:trHeight w:val="483"/>
        </w:trPr>
        <w:tc>
          <w:tcPr>
            <w:tcW w:w="484" w:type="dxa"/>
            <w:shd w:val="clear" w:color="auto" w:fill="AECEE1"/>
            <w:tcMar>
              <w:top w:w="58" w:type="dxa"/>
              <w:left w:w="58" w:type="dxa"/>
              <w:bottom w:w="58" w:type="dxa"/>
              <w:right w:w="58" w:type="dxa"/>
            </w:tcMar>
            <w:vAlign w:val="center"/>
          </w:tcPr>
          <w:p w14:paraId="2C422F55" w14:textId="77777777" w:rsidR="00C75F3E" w:rsidRPr="005D789A" w:rsidRDefault="00C75F3E" w:rsidP="000048DA">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021E89F4" w14:textId="77777777" w:rsidR="00C75F3E" w:rsidRPr="00F41C79" w:rsidRDefault="005B1A61" w:rsidP="000048DA">
            <w:pPr>
              <w:jc w:val="both"/>
              <w:rPr>
                <w:rFonts w:ascii="宋体" w:hAnsi="宋体" w:cs="宋体"/>
                <w:color w:val="000000"/>
                <w:sz w:val="20"/>
              </w:rPr>
            </w:pPr>
            <w:r>
              <w:rPr>
                <w:rFonts w:ascii="宋体" w:hAnsi="宋体" w:cs="宋体" w:hint="eastAsia"/>
                <w:color w:val="000000"/>
                <w:sz w:val="20"/>
              </w:rPr>
              <w:t>账户同步任务</w:t>
            </w:r>
          </w:p>
        </w:tc>
        <w:tc>
          <w:tcPr>
            <w:tcW w:w="3827" w:type="dxa"/>
            <w:shd w:val="clear" w:color="auto" w:fill="E3EEF5"/>
            <w:tcMar>
              <w:top w:w="58" w:type="dxa"/>
              <w:left w:w="58" w:type="dxa"/>
              <w:bottom w:w="58" w:type="dxa"/>
              <w:right w:w="58" w:type="dxa"/>
            </w:tcMar>
            <w:vAlign w:val="center"/>
          </w:tcPr>
          <w:p w14:paraId="689F0059" w14:textId="77777777" w:rsidR="00C75F3E" w:rsidRPr="006A3D21" w:rsidRDefault="005B1A61" w:rsidP="000048DA">
            <w:pPr>
              <w:jc w:val="both"/>
              <w:rPr>
                <w:rFonts w:ascii="宋体" w:hAnsi="宋体" w:cs="宋体"/>
                <w:color w:val="000000"/>
                <w:sz w:val="20"/>
                <w:lang w:eastAsia="zh-CN"/>
              </w:rPr>
            </w:pPr>
            <w:r>
              <w:rPr>
                <w:rFonts w:ascii="宋体" w:hAnsi="宋体" w:cs="宋体"/>
                <w:color w:val="000000"/>
                <w:sz w:val="20"/>
                <w:lang w:eastAsia="zh-CN"/>
              </w:rPr>
              <w:t>自动化任务运行账户同步任务</w:t>
            </w:r>
          </w:p>
        </w:tc>
        <w:tc>
          <w:tcPr>
            <w:tcW w:w="1560" w:type="dxa"/>
            <w:shd w:val="clear" w:color="auto" w:fill="E3EEF5"/>
            <w:tcMar>
              <w:top w:w="58" w:type="dxa"/>
              <w:left w:w="58" w:type="dxa"/>
              <w:bottom w:w="58" w:type="dxa"/>
              <w:right w:w="58" w:type="dxa"/>
            </w:tcMar>
            <w:vAlign w:val="center"/>
          </w:tcPr>
          <w:p w14:paraId="36DD44B4" w14:textId="77777777" w:rsidR="00C75F3E" w:rsidRPr="00F41C79" w:rsidRDefault="00C75F3E" w:rsidP="000048DA">
            <w:pPr>
              <w:jc w:val="both"/>
              <w:rPr>
                <w:rFonts w:ascii="宋体" w:hAnsi="宋体" w:cs="宋体"/>
                <w:color w:val="000000"/>
                <w:sz w:val="20"/>
                <w:lang w:eastAsia="zh-CN"/>
              </w:rPr>
            </w:pPr>
          </w:p>
        </w:tc>
      </w:tr>
      <w:tr w:rsidR="005B1A61" w:rsidRPr="00300621" w14:paraId="64446324" w14:textId="77777777" w:rsidTr="000048DA">
        <w:trPr>
          <w:cantSplit/>
          <w:trHeight w:val="483"/>
        </w:trPr>
        <w:tc>
          <w:tcPr>
            <w:tcW w:w="484" w:type="dxa"/>
            <w:shd w:val="clear" w:color="auto" w:fill="AECEE1"/>
            <w:tcMar>
              <w:top w:w="58" w:type="dxa"/>
              <w:left w:w="58" w:type="dxa"/>
              <w:bottom w:w="58" w:type="dxa"/>
              <w:right w:w="58" w:type="dxa"/>
            </w:tcMar>
            <w:vAlign w:val="center"/>
          </w:tcPr>
          <w:p w14:paraId="0DB3A9C3" w14:textId="77777777" w:rsidR="005B1A61" w:rsidRPr="005D789A" w:rsidRDefault="005B1A61" w:rsidP="005B1A61">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40846074" w14:textId="2920F79D" w:rsidR="005B1A61" w:rsidRPr="00F41C7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检查</w:t>
            </w:r>
            <w:r>
              <w:rPr>
                <w:rFonts w:ascii="宋体" w:hAnsi="宋体" w:cs="宋体"/>
                <w:color w:val="000000"/>
                <w:sz w:val="20"/>
                <w:lang w:eastAsia="zh-CN"/>
              </w:rPr>
              <w:t>资金系统同步时间戳表</w:t>
            </w:r>
          </w:p>
        </w:tc>
        <w:tc>
          <w:tcPr>
            <w:tcW w:w="3827" w:type="dxa"/>
            <w:shd w:val="clear" w:color="auto" w:fill="E3EEF5"/>
            <w:tcMar>
              <w:top w:w="58" w:type="dxa"/>
              <w:left w:w="58" w:type="dxa"/>
              <w:bottom w:w="58" w:type="dxa"/>
              <w:right w:w="58" w:type="dxa"/>
            </w:tcMar>
            <w:vAlign w:val="center"/>
          </w:tcPr>
          <w:p w14:paraId="317507FA" w14:textId="13EA1427" w:rsidR="005B1A61" w:rsidRPr="006A3D21" w:rsidRDefault="00C021B5" w:rsidP="00C021B5">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系统根据同步时间戳表检测账号最近是否为最近变动账号</w:t>
            </w:r>
          </w:p>
        </w:tc>
        <w:tc>
          <w:tcPr>
            <w:tcW w:w="1560" w:type="dxa"/>
            <w:shd w:val="clear" w:color="auto" w:fill="E3EEF5"/>
            <w:tcMar>
              <w:top w:w="58" w:type="dxa"/>
              <w:left w:w="58" w:type="dxa"/>
              <w:bottom w:w="58" w:type="dxa"/>
              <w:right w:w="58" w:type="dxa"/>
            </w:tcMar>
            <w:vAlign w:val="center"/>
          </w:tcPr>
          <w:p w14:paraId="71BFC062" w14:textId="114BD1ED" w:rsidR="005B1A61" w:rsidRPr="00F41C79" w:rsidRDefault="005B1A61">
            <w:pPr>
              <w:jc w:val="both"/>
              <w:rPr>
                <w:rFonts w:ascii="宋体" w:hAnsi="宋体" w:cs="宋体"/>
                <w:color w:val="000000"/>
                <w:sz w:val="20"/>
                <w:lang w:eastAsia="zh-CN"/>
              </w:rPr>
            </w:pPr>
          </w:p>
        </w:tc>
      </w:tr>
      <w:tr w:rsidR="005B1A61" w:rsidRPr="00300621" w14:paraId="00964245" w14:textId="77777777" w:rsidTr="000048DA">
        <w:trPr>
          <w:cantSplit/>
          <w:trHeight w:val="483"/>
        </w:trPr>
        <w:tc>
          <w:tcPr>
            <w:tcW w:w="484" w:type="dxa"/>
            <w:shd w:val="clear" w:color="auto" w:fill="AECEE1"/>
            <w:tcMar>
              <w:top w:w="58" w:type="dxa"/>
              <w:left w:w="58" w:type="dxa"/>
              <w:bottom w:w="58" w:type="dxa"/>
              <w:right w:w="58" w:type="dxa"/>
            </w:tcMar>
            <w:vAlign w:val="center"/>
          </w:tcPr>
          <w:p w14:paraId="2E9C3984" w14:textId="77777777" w:rsidR="005B1A61" w:rsidRPr="005D789A" w:rsidRDefault="005B1A61" w:rsidP="005B1A61">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3A5743D6" w14:textId="6E79C736" w:rsidR="005B1A61" w:rsidRDefault="00C021B5" w:rsidP="00C021B5">
            <w:pPr>
              <w:jc w:val="both"/>
              <w:rPr>
                <w:rFonts w:ascii="宋体" w:hAnsi="宋体" w:cs="宋体"/>
                <w:color w:val="000000"/>
                <w:sz w:val="20"/>
                <w:lang w:eastAsia="zh-CN"/>
              </w:rPr>
            </w:pPr>
            <w:r>
              <w:rPr>
                <w:rFonts w:ascii="宋体" w:hAnsi="宋体" w:cs="宋体" w:hint="eastAsia"/>
                <w:color w:val="000000"/>
                <w:sz w:val="20"/>
                <w:lang w:eastAsia="zh-CN"/>
              </w:rPr>
              <w:t>调用SAP接口</w:t>
            </w:r>
          </w:p>
        </w:tc>
        <w:tc>
          <w:tcPr>
            <w:tcW w:w="3827" w:type="dxa"/>
            <w:shd w:val="clear" w:color="auto" w:fill="E3EEF5"/>
            <w:tcMar>
              <w:top w:w="58" w:type="dxa"/>
              <w:left w:w="58" w:type="dxa"/>
              <w:bottom w:w="58" w:type="dxa"/>
              <w:right w:w="58" w:type="dxa"/>
            </w:tcMar>
            <w:vAlign w:val="center"/>
          </w:tcPr>
          <w:p w14:paraId="40D23C23" w14:textId="58BFC293"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资金系统按照系统内账号状态开户、变更/s升级、销户，分别对应SAP接口类型，新增、调整、销户，按不同类型去调用SAP接口</w:t>
            </w:r>
          </w:p>
        </w:tc>
        <w:tc>
          <w:tcPr>
            <w:tcW w:w="1560" w:type="dxa"/>
            <w:shd w:val="clear" w:color="auto" w:fill="E3EEF5"/>
            <w:tcMar>
              <w:top w:w="58" w:type="dxa"/>
              <w:left w:w="58" w:type="dxa"/>
              <w:bottom w:w="58" w:type="dxa"/>
              <w:right w:w="58" w:type="dxa"/>
            </w:tcMar>
            <w:vAlign w:val="center"/>
          </w:tcPr>
          <w:p w14:paraId="5C59EAEC" w14:textId="50DC57E1" w:rsidR="005B1A61" w:rsidRPr="00F41C7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RFC</w:t>
            </w:r>
          </w:p>
        </w:tc>
      </w:tr>
      <w:tr w:rsidR="005B1A61" w:rsidRPr="00300621" w14:paraId="1D317565" w14:textId="77777777" w:rsidTr="000048DA">
        <w:trPr>
          <w:cantSplit/>
          <w:trHeight w:val="483"/>
        </w:trPr>
        <w:tc>
          <w:tcPr>
            <w:tcW w:w="484" w:type="dxa"/>
            <w:shd w:val="clear" w:color="auto" w:fill="AECEE1"/>
            <w:tcMar>
              <w:top w:w="58" w:type="dxa"/>
              <w:left w:w="58" w:type="dxa"/>
              <w:bottom w:w="58" w:type="dxa"/>
              <w:right w:w="58" w:type="dxa"/>
            </w:tcMar>
            <w:vAlign w:val="center"/>
          </w:tcPr>
          <w:p w14:paraId="1F78FF13" w14:textId="77777777" w:rsidR="005B1A61" w:rsidRPr="005D789A" w:rsidRDefault="005B1A61" w:rsidP="005B1A61">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7FDE439B" w14:textId="349307EE"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SAP</w:t>
            </w:r>
            <w:r w:rsidR="005B1A61">
              <w:rPr>
                <w:rFonts w:ascii="宋体" w:hAnsi="宋体" w:cs="宋体"/>
                <w:color w:val="000000"/>
                <w:sz w:val="20"/>
                <w:lang w:eastAsia="zh-CN"/>
              </w:rPr>
              <w:t>回写同步状态和信息</w:t>
            </w:r>
          </w:p>
        </w:tc>
        <w:tc>
          <w:tcPr>
            <w:tcW w:w="3827" w:type="dxa"/>
            <w:shd w:val="clear" w:color="auto" w:fill="E3EEF5"/>
            <w:tcMar>
              <w:top w:w="58" w:type="dxa"/>
              <w:left w:w="58" w:type="dxa"/>
              <w:bottom w:w="58" w:type="dxa"/>
              <w:right w:w="58" w:type="dxa"/>
            </w:tcMar>
            <w:vAlign w:val="center"/>
          </w:tcPr>
          <w:p w14:paraId="0CD4967F" w14:textId="24E3CDF1" w:rsidR="005B1A61" w:rsidRDefault="005B1A61" w:rsidP="005B1A61">
            <w:pPr>
              <w:jc w:val="both"/>
              <w:rPr>
                <w:rFonts w:ascii="宋体" w:hAnsi="宋体" w:cs="宋体"/>
                <w:color w:val="000000"/>
                <w:sz w:val="20"/>
                <w:lang w:eastAsia="zh-CN"/>
              </w:rPr>
            </w:pPr>
            <w:r>
              <w:rPr>
                <w:rFonts w:ascii="宋体" w:hAnsi="宋体" w:cs="宋体" w:hint="eastAsia"/>
                <w:color w:val="000000"/>
                <w:sz w:val="20"/>
                <w:lang w:eastAsia="zh-CN"/>
              </w:rPr>
              <w:t>SAP</w:t>
            </w:r>
            <w:r w:rsidR="00C021B5">
              <w:rPr>
                <w:rFonts w:ascii="宋体" w:hAnsi="宋体" w:cs="宋体" w:hint="eastAsia"/>
                <w:color w:val="000000"/>
                <w:sz w:val="20"/>
                <w:lang w:eastAsia="zh-CN"/>
              </w:rPr>
              <w:t>接收请求并返回是否处理成功，如返回错误检查原因，可下次再次同步</w:t>
            </w:r>
          </w:p>
        </w:tc>
        <w:tc>
          <w:tcPr>
            <w:tcW w:w="1560" w:type="dxa"/>
            <w:shd w:val="clear" w:color="auto" w:fill="E3EEF5"/>
            <w:tcMar>
              <w:top w:w="58" w:type="dxa"/>
              <w:left w:w="58" w:type="dxa"/>
              <w:bottom w:w="58" w:type="dxa"/>
              <w:right w:w="58" w:type="dxa"/>
            </w:tcMar>
            <w:vAlign w:val="center"/>
          </w:tcPr>
          <w:p w14:paraId="529E47B3" w14:textId="77777777" w:rsidR="005B1A61" w:rsidRPr="00F41C79" w:rsidRDefault="005B1A61" w:rsidP="005B1A61">
            <w:pPr>
              <w:jc w:val="both"/>
              <w:rPr>
                <w:rFonts w:ascii="宋体" w:hAnsi="宋体" w:cs="宋体"/>
                <w:color w:val="000000"/>
                <w:sz w:val="20"/>
                <w:lang w:eastAsia="zh-CN"/>
              </w:rPr>
            </w:pPr>
          </w:p>
        </w:tc>
      </w:tr>
      <w:tr w:rsidR="005B1A61" w:rsidRPr="00300621" w14:paraId="39E4559E" w14:textId="77777777" w:rsidTr="000048DA">
        <w:trPr>
          <w:cantSplit/>
          <w:trHeight w:val="483"/>
        </w:trPr>
        <w:tc>
          <w:tcPr>
            <w:tcW w:w="484" w:type="dxa"/>
            <w:shd w:val="clear" w:color="auto" w:fill="AECEE1"/>
            <w:tcMar>
              <w:top w:w="58" w:type="dxa"/>
              <w:left w:w="58" w:type="dxa"/>
              <w:bottom w:w="58" w:type="dxa"/>
              <w:right w:w="58" w:type="dxa"/>
            </w:tcMar>
            <w:vAlign w:val="center"/>
          </w:tcPr>
          <w:p w14:paraId="0D717597" w14:textId="77777777" w:rsidR="005B1A61" w:rsidRDefault="005B1A61" w:rsidP="005B1A61">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54B8E9C9" w14:textId="4B3D769F" w:rsidR="005B1A61"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系统接收状态并更新时间戳表</w:t>
            </w:r>
          </w:p>
        </w:tc>
        <w:tc>
          <w:tcPr>
            <w:tcW w:w="3827" w:type="dxa"/>
            <w:shd w:val="clear" w:color="auto" w:fill="E3EEF5"/>
            <w:tcMar>
              <w:top w:w="58" w:type="dxa"/>
              <w:left w:w="58" w:type="dxa"/>
              <w:bottom w:w="58" w:type="dxa"/>
              <w:right w:w="58" w:type="dxa"/>
            </w:tcMar>
            <w:vAlign w:val="center"/>
          </w:tcPr>
          <w:p w14:paraId="54EDAC3E" w14:textId="3D39806B" w:rsidR="005B1A61" w:rsidRPr="00014DB9" w:rsidRDefault="00C021B5" w:rsidP="005B1A61">
            <w:pPr>
              <w:jc w:val="both"/>
              <w:rPr>
                <w:rFonts w:ascii="宋体" w:hAnsi="宋体" w:cs="宋体"/>
                <w:color w:val="000000"/>
                <w:sz w:val="20"/>
                <w:lang w:eastAsia="zh-CN"/>
              </w:rPr>
            </w:pPr>
            <w:r>
              <w:rPr>
                <w:rFonts w:ascii="宋体" w:hAnsi="宋体" w:cs="宋体" w:hint="eastAsia"/>
                <w:color w:val="000000"/>
                <w:sz w:val="20"/>
                <w:lang w:eastAsia="zh-CN"/>
              </w:rPr>
              <w:t>资金系统接收到SAP返回成功信息后更新时间戳表。</w:t>
            </w:r>
          </w:p>
        </w:tc>
        <w:tc>
          <w:tcPr>
            <w:tcW w:w="1560" w:type="dxa"/>
            <w:shd w:val="clear" w:color="auto" w:fill="E3EEF5"/>
            <w:tcMar>
              <w:top w:w="58" w:type="dxa"/>
              <w:left w:w="58" w:type="dxa"/>
              <w:bottom w:w="58" w:type="dxa"/>
              <w:right w:w="58" w:type="dxa"/>
            </w:tcMar>
            <w:vAlign w:val="center"/>
          </w:tcPr>
          <w:p w14:paraId="3CF5B9C3" w14:textId="77777777" w:rsidR="005B1A61" w:rsidRPr="00F41C79" w:rsidRDefault="005B1A61" w:rsidP="005B1A61">
            <w:pPr>
              <w:jc w:val="both"/>
              <w:rPr>
                <w:rFonts w:ascii="宋体" w:hAnsi="宋体" w:cs="宋体"/>
                <w:color w:val="000000"/>
                <w:sz w:val="20"/>
                <w:lang w:eastAsia="zh-CN"/>
              </w:rPr>
            </w:pPr>
          </w:p>
        </w:tc>
      </w:tr>
      <w:tr w:rsidR="005B1A61" w:rsidRPr="00300621" w14:paraId="1AE6B5C4" w14:textId="77777777" w:rsidTr="000048DA">
        <w:trPr>
          <w:cantSplit/>
          <w:trHeight w:val="483"/>
        </w:trPr>
        <w:tc>
          <w:tcPr>
            <w:tcW w:w="484" w:type="dxa"/>
            <w:shd w:val="clear" w:color="auto" w:fill="AECEE1"/>
            <w:tcMar>
              <w:top w:w="58" w:type="dxa"/>
              <w:left w:w="58" w:type="dxa"/>
              <w:bottom w:w="58" w:type="dxa"/>
              <w:right w:w="58" w:type="dxa"/>
            </w:tcMar>
            <w:vAlign w:val="center"/>
          </w:tcPr>
          <w:p w14:paraId="07B557D5" w14:textId="77777777" w:rsidR="005B1A61" w:rsidRDefault="005B1A61" w:rsidP="005B1A61">
            <w:pPr>
              <w:pStyle w:val="Cap2"/>
              <w:jc w:val="center"/>
              <w:rPr>
                <w:rFonts w:hint="eastAsia"/>
                <w:lang w:eastAsia="zh-CN"/>
              </w:rPr>
            </w:pPr>
            <w:r>
              <w:rPr>
                <w:rFonts w:hint="eastAsia"/>
                <w:lang w:eastAsia="zh-CN"/>
              </w:rPr>
              <w:t>7</w:t>
            </w:r>
          </w:p>
        </w:tc>
        <w:tc>
          <w:tcPr>
            <w:tcW w:w="2551" w:type="dxa"/>
            <w:shd w:val="clear" w:color="auto" w:fill="E3EEF5"/>
            <w:tcMar>
              <w:top w:w="58" w:type="dxa"/>
              <w:left w:w="58" w:type="dxa"/>
              <w:bottom w:w="58" w:type="dxa"/>
              <w:right w:w="58" w:type="dxa"/>
            </w:tcMar>
            <w:vAlign w:val="center"/>
          </w:tcPr>
          <w:p w14:paraId="52F73A27" w14:textId="77777777" w:rsidR="005B1A61" w:rsidRDefault="005B1A61" w:rsidP="005B1A61">
            <w:pPr>
              <w:jc w:val="both"/>
              <w:rPr>
                <w:rFonts w:ascii="宋体" w:hAnsi="宋体" w:cs="宋体"/>
                <w:color w:val="000000"/>
                <w:sz w:val="20"/>
                <w:lang w:eastAsia="zh-CN"/>
              </w:rPr>
            </w:pPr>
          </w:p>
        </w:tc>
        <w:tc>
          <w:tcPr>
            <w:tcW w:w="3827" w:type="dxa"/>
            <w:shd w:val="clear" w:color="auto" w:fill="E3EEF5"/>
            <w:tcMar>
              <w:top w:w="58" w:type="dxa"/>
              <w:left w:w="58" w:type="dxa"/>
              <w:bottom w:w="58" w:type="dxa"/>
              <w:right w:w="58" w:type="dxa"/>
            </w:tcMar>
            <w:vAlign w:val="center"/>
          </w:tcPr>
          <w:p w14:paraId="717ED7B6" w14:textId="77777777" w:rsidR="005B1A61" w:rsidRDefault="005B1A61" w:rsidP="005B1A61">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2A265063" w14:textId="77777777" w:rsidR="005B1A61" w:rsidRPr="00F41C79" w:rsidRDefault="005B1A61" w:rsidP="005B1A61">
            <w:pPr>
              <w:jc w:val="both"/>
              <w:rPr>
                <w:rFonts w:ascii="宋体" w:hAnsi="宋体" w:cs="宋体"/>
                <w:color w:val="000000"/>
                <w:sz w:val="20"/>
                <w:lang w:eastAsia="zh-CN"/>
              </w:rPr>
            </w:pPr>
          </w:p>
        </w:tc>
      </w:tr>
      <w:tr w:rsidR="005B1A61" w:rsidRPr="00300621" w14:paraId="0053C942" w14:textId="77777777" w:rsidTr="000048DA">
        <w:trPr>
          <w:cantSplit/>
          <w:trHeight w:val="483"/>
        </w:trPr>
        <w:tc>
          <w:tcPr>
            <w:tcW w:w="484" w:type="dxa"/>
            <w:shd w:val="clear" w:color="auto" w:fill="AECEE1"/>
            <w:tcMar>
              <w:top w:w="58" w:type="dxa"/>
              <w:left w:w="58" w:type="dxa"/>
              <w:bottom w:w="58" w:type="dxa"/>
              <w:right w:w="58" w:type="dxa"/>
            </w:tcMar>
            <w:vAlign w:val="center"/>
          </w:tcPr>
          <w:p w14:paraId="1FD7E4D7" w14:textId="77777777" w:rsidR="005B1A61" w:rsidRDefault="005B1A61" w:rsidP="005B1A61">
            <w:pPr>
              <w:pStyle w:val="Cap2"/>
              <w:jc w:val="center"/>
              <w:rPr>
                <w:rFonts w:hint="eastAsia"/>
                <w:lang w:eastAsia="zh-CN"/>
              </w:rPr>
            </w:pPr>
            <w:r>
              <w:rPr>
                <w:rFonts w:hint="eastAsia"/>
                <w:lang w:eastAsia="zh-CN"/>
              </w:rPr>
              <w:t>8</w:t>
            </w:r>
          </w:p>
        </w:tc>
        <w:tc>
          <w:tcPr>
            <w:tcW w:w="2551" w:type="dxa"/>
            <w:shd w:val="clear" w:color="auto" w:fill="E3EEF5"/>
            <w:tcMar>
              <w:top w:w="58" w:type="dxa"/>
              <w:left w:w="58" w:type="dxa"/>
              <w:bottom w:w="58" w:type="dxa"/>
              <w:right w:w="58" w:type="dxa"/>
            </w:tcMar>
            <w:vAlign w:val="center"/>
          </w:tcPr>
          <w:p w14:paraId="3872CE45" w14:textId="77777777" w:rsidR="005B1A61" w:rsidRDefault="005B1A61" w:rsidP="005B1A61">
            <w:pPr>
              <w:jc w:val="both"/>
              <w:rPr>
                <w:rFonts w:ascii="宋体" w:hAnsi="宋体" w:cs="宋体"/>
                <w:color w:val="000000"/>
                <w:sz w:val="20"/>
              </w:rPr>
            </w:pPr>
          </w:p>
        </w:tc>
        <w:tc>
          <w:tcPr>
            <w:tcW w:w="3827" w:type="dxa"/>
            <w:shd w:val="clear" w:color="auto" w:fill="E3EEF5"/>
            <w:tcMar>
              <w:top w:w="58" w:type="dxa"/>
              <w:left w:w="58" w:type="dxa"/>
              <w:bottom w:w="58" w:type="dxa"/>
              <w:right w:w="58" w:type="dxa"/>
            </w:tcMar>
            <w:vAlign w:val="center"/>
          </w:tcPr>
          <w:p w14:paraId="275FEF74" w14:textId="77777777" w:rsidR="005B1A61" w:rsidRDefault="005B1A61" w:rsidP="005B1A61">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26720C6F" w14:textId="77777777" w:rsidR="005B1A61" w:rsidRPr="00F41C79" w:rsidRDefault="005B1A61" w:rsidP="005B1A61">
            <w:pPr>
              <w:jc w:val="both"/>
              <w:rPr>
                <w:rFonts w:ascii="宋体" w:hAnsi="宋体" w:cs="宋体"/>
                <w:color w:val="000000"/>
                <w:sz w:val="20"/>
              </w:rPr>
            </w:pPr>
          </w:p>
        </w:tc>
      </w:tr>
    </w:tbl>
    <w:p w14:paraId="6AFCFA74" w14:textId="77777777" w:rsidR="00C75F3E" w:rsidRDefault="00C75F3E" w:rsidP="006826BC">
      <w:pPr>
        <w:pStyle w:val="5"/>
        <w:numPr>
          <w:ilvl w:val="4"/>
          <w:numId w:val="26"/>
        </w:numPr>
      </w:pPr>
      <w:r>
        <w:rPr>
          <w:rFonts w:hint="eastAsia"/>
        </w:rPr>
        <w:t>业务元素</w:t>
      </w:r>
    </w:p>
    <w:tbl>
      <w:tblPr>
        <w:tblW w:w="8931" w:type="dxa"/>
        <w:tblInd w:w="108" w:type="dxa"/>
        <w:tblLayout w:type="fixed"/>
        <w:tblLook w:val="04A0" w:firstRow="1" w:lastRow="0" w:firstColumn="1" w:lastColumn="0" w:noHBand="0" w:noVBand="1"/>
      </w:tblPr>
      <w:tblGrid>
        <w:gridCol w:w="1309"/>
        <w:gridCol w:w="86"/>
        <w:gridCol w:w="732"/>
        <w:gridCol w:w="567"/>
        <w:gridCol w:w="2409"/>
        <w:gridCol w:w="3261"/>
        <w:gridCol w:w="567"/>
      </w:tblGrid>
      <w:tr w:rsidR="00D76585" w:rsidRPr="00EB3F53" w14:paraId="269EAE4D" w14:textId="77777777" w:rsidTr="009942A4">
        <w:trPr>
          <w:trHeight w:val="270"/>
        </w:trPr>
        <w:tc>
          <w:tcPr>
            <w:tcW w:w="139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A61D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本接口采用RFC</w:t>
            </w:r>
          </w:p>
        </w:tc>
        <w:tc>
          <w:tcPr>
            <w:tcW w:w="7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909AA"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D4A94E"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FFA91"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C4F5D"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66AD6F96" w14:textId="77777777" w:rsidR="00EB3F53" w:rsidRPr="00EB3F53" w:rsidRDefault="00EB3F53" w:rsidP="00EB3F53">
            <w:pPr>
              <w:rPr>
                <w:rFonts w:ascii="Times New Roman" w:eastAsia="Times New Roman" w:hAnsi="Times New Roman"/>
                <w:sz w:val="20"/>
                <w:szCs w:val="20"/>
                <w:lang w:eastAsia="zh-CN" w:bidi="ar-SA"/>
              </w:rPr>
            </w:pPr>
          </w:p>
        </w:tc>
      </w:tr>
      <w:tr w:rsidR="009942A4" w:rsidRPr="00EB3F53" w14:paraId="3F0B98FF" w14:textId="77777777" w:rsidTr="009942A4">
        <w:trPr>
          <w:trHeight w:val="270"/>
        </w:trPr>
        <w:tc>
          <w:tcPr>
            <w:tcW w:w="26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18D8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接口名称：ZFM_CPSINT_HBA01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F2771" w14:textId="77777777" w:rsidR="00EB3F53" w:rsidRPr="00EB3F53" w:rsidRDefault="00EB3F53" w:rsidP="00EB3F53">
            <w:pPr>
              <w:rPr>
                <w:rFonts w:ascii="宋体" w:hAnsi="宋体" w:cs="宋体"/>
                <w:color w:val="000000"/>
                <w:sz w:val="22"/>
                <w:szCs w:val="22"/>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C90B1F"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72BC5B68"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0917268A"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93DFD"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BD41A"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49DF8"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D1998"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BC8A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2C5D0F0D"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5A0980D"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2E342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输入参数</w:t>
            </w:r>
          </w:p>
        </w:tc>
        <w:tc>
          <w:tcPr>
            <w:tcW w:w="8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949D74"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955B1"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09262A"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A024F"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single" w:sz="4" w:space="0" w:color="auto"/>
              <w:bottom w:val="nil"/>
              <w:right w:val="nil"/>
            </w:tcBorders>
            <w:shd w:val="clear" w:color="auto" w:fill="auto"/>
            <w:noWrap/>
            <w:vAlign w:val="center"/>
            <w:hideMark/>
          </w:tcPr>
          <w:p w14:paraId="00075DA8"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1C1E0FB3" w14:textId="77777777" w:rsidTr="009942A4">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6CF5F008"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参数代码</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32064B0F"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367A4482" w14:textId="77777777" w:rsidR="00EB3F53" w:rsidRPr="00EB3F53" w:rsidRDefault="00EB3F53" w:rsidP="00EB3F53">
            <w:pPr>
              <w:jc w:val="cente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0BA302B3"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参数描述</w:t>
            </w:r>
          </w:p>
        </w:tc>
        <w:tc>
          <w:tcPr>
            <w:tcW w:w="3261" w:type="dxa"/>
            <w:tcBorders>
              <w:top w:val="single" w:sz="4" w:space="0" w:color="auto"/>
              <w:left w:val="nil"/>
              <w:bottom w:val="single" w:sz="4" w:space="0" w:color="auto"/>
              <w:right w:val="single" w:sz="4" w:space="0" w:color="auto"/>
            </w:tcBorders>
            <w:shd w:val="clear" w:color="000000" w:fill="8DB4E2"/>
            <w:noWrap/>
            <w:vAlign w:val="center"/>
            <w:hideMark/>
          </w:tcPr>
          <w:p w14:paraId="07AB4DD8"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备注</w:t>
            </w:r>
          </w:p>
        </w:tc>
        <w:tc>
          <w:tcPr>
            <w:tcW w:w="567" w:type="dxa"/>
            <w:tcBorders>
              <w:top w:val="nil"/>
              <w:left w:val="nil"/>
              <w:bottom w:val="nil"/>
              <w:right w:val="nil"/>
            </w:tcBorders>
            <w:shd w:val="clear" w:color="auto" w:fill="auto"/>
            <w:noWrap/>
            <w:vAlign w:val="center"/>
            <w:hideMark/>
          </w:tcPr>
          <w:p w14:paraId="51D60F84" w14:textId="77777777" w:rsidR="00EB3F53" w:rsidRPr="00EB3F53" w:rsidRDefault="00EB3F53" w:rsidP="00EB3F53">
            <w:pPr>
              <w:rPr>
                <w:rFonts w:ascii="宋体" w:hAnsi="宋体" w:cs="宋体"/>
                <w:b/>
                <w:bCs/>
                <w:color w:val="000000"/>
                <w:sz w:val="22"/>
                <w:szCs w:val="22"/>
                <w:lang w:eastAsia="zh-CN" w:bidi="ar-SA"/>
              </w:rPr>
            </w:pPr>
          </w:p>
        </w:tc>
      </w:tr>
      <w:tr w:rsidR="00D76585" w:rsidRPr="00D76585" w14:paraId="692E581A"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vAlign w:val="center"/>
            <w:hideMark/>
          </w:tcPr>
          <w:p w14:paraId="484D0A36"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I_OPTYPE</w:t>
            </w:r>
          </w:p>
        </w:tc>
        <w:tc>
          <w:tcPr>
            <w:tcW w:w="818" w:type="dxa"/>
            <w:gridSpan w:val="2"/>
            <w:tcBorders>
              <w:top w:val="nil"/>
              <w:left w:val="nil"/>
              <w:bottom w:val="single" w:sz="4" w:space="0" w:color="auto"/>
              <w:right w:val="single" w:sz="4" w:space="0" w:color="auto"/>
            </w:tcBorders>
            <w:shd w:val="clear" w:color="auto" w:fill="auto"/>
            <w:vAlign w:val="center"/>
            <w:hideMark/>
          </w:tcPr>
          <w:p w14:paraId="4E8D9EB2"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CHAR</w:t>
            </w:r>
          </w:p>
        </w:tc>
        <w:tc>
          <w:tcPr>
            <w:tcW w:w="567" w:type="dxa"/>
            <w:tcBorders>
              <w:top w:val="nil"/>
              <w:left w:val="nil"/>
              <w:bottom w:val="single" w:sz="4" w:space="0" w:color="auto"/>
              <w:right w:val="single" w:sz="4" w:space="0" w:color="auto"/>
            </w:tcBorders>
            <w:shd w:val="clear" w:color="auto" w:fill="auto"/>
            <w:vAlign w:val="center"/>
            <w:hideMark/>
          </w:tcPr>
          <w:p w14:paraId="2A0DEDC7" w14:textId="77777777" w:rsidR="00EB3F53" w:rsidRPr="00EB3F53" w:rsidRDefault="00EB3F53" w:rsidP="00EB3F53">
            <w:pPr>
              <w:jc w:val="cente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1</w:t>
            </w:r>
          </w:p>
        </w:tc>
        <w:tc>
          <w:tcPr>
            <w:tcW w:w="2409" w:type="dxa"/>
            <w:tcBorders>
              <w:top w:val="nil"/>
              <w:left w:val="nil"/>
              <w:bottom w:val="single" w:sz="4" w:space="0" w:color="auto"/>
              <w:right w:val="single" w:sz="4" w:space="0" w:color="auto"/>
            </w:tcBorders>
            <w:shd w:val="clear" w:color="auto" w:fill="auto"/>
            <w:vAlign w:val="center"/>
            <w:hideMark/>
          </w:tcPr>
          <w:p w14:paraId="7367C055" w14:textId="77777777" w:rsidR="00EB3F53" w:rsidRPr="00EB3F53" w:rsidRDefault="00EB3F53" w:rsidP="00EB3F53">
            <w:pPr>
              <w:jc w:val="both"/>
              <w:rPr>
                <w:rFonts w:ascii="宋体" w:hAnsi="宋体" w:cs="宋体"/>
                <w:color w:val="000000"/>
                <w:sz w:val="21"/>
                <w:szCs w:val="21"/>
                <w:lang w:eastAsia="zh-CN" w:bidi="ar-SA"/>
              </w:rPr>
            </w:pPr>
            <w:r w:rsidRPr="00EB3F53">
              <w:rPr>
                <w:rFonts w:ascii="宋体" w:hAnsi="宋体" w:cs="宋体" w:hint="eastAsia"/>
                <w:color w:val="000000"/>
                <w:sz w:val="21"/>
                <w:szCs w:val="21"/>
                <w:lang w:eastAsia="zh-CN" w:bidi="ar-SA"/>
              </w:rPr>
              <w:t>接口操作类型</w:t>
            </w:r>
          </w:p>
        </w:tc>
        <w:tc>
          <w:tcPr>
            <w:tcW w:w="3261" w:type="dxa"/>
            <w:tcBorders>
              <w:top w:val="nil"/>
              <w:left w:val="nil"/>
              <w:bottom w:val="single" w:sz="4" w:space="0" w:color="auto"/>
              <w:right w:val="single" w:sz="4" w:space="0" w:color="auto"/>
            </w:tcBorders>
            <w:shd w:val="clear" w:color="auto" w:fill="auto"/>
            <w:noWrap/>
            <w:vAlign w:val="center"/>
            <w:hideMark/>
          </w:tcPr>
          <w:p w14:paraId="6E4A834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必输（1新增2调整3冻结9销户）</w:t>
            </w:r>
          </w:p>
        </w:tc>
        <w:tc>
          <w:tcPr>
            <w:tcW w:w="567" w:type="dxa"/>
            <w:tcBorders>
              <w:top w:val="nil"/>
              <w:left w:val="nil"/>
              <w:bottom w:val="nil"/>
              <w:right w:val="nil"/>
            </w:tcBorders>
            <w:shd w:val="clear" w:color="auto" w:fill="auto"/>
            <w:noWrap/>
            <w:vAlign w:val="center"/>
            <w:hideMark/>
          </w:tcPr>
          <w:p w14:paraId="3B9BF5B8"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3B75A3E8"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1F6C97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I_USERID</w:t>
            </w:r>
          </w:p>
        </w:tc>
        <w:tc>
          <w:tcPr>
            <w:tcW w:w="818" w:type="dxa"/>
            <w:gridSpan w:val="2"/>
            <w:tcBorders>
              <w:top w:val="nil"/>
              <w:left w:val="nil"/>
              <w:bottom w:val="single" w:sz="4" w:space="0" w:color="auto"/>
              <w:right w:val="single" w:sz="4" w:space="0" w:color="auto"/>
            </w:tcBorders>
            <w:shd w:val="clear" w:color="auto" w:fill="auto"/>
            <w:vAlign w:val="center"/>
            <w:hideMark/>
          </w:tcPr>
          <w:p w14:paraId="639CBDC3" w14:textId="77777777" w:rsidR="00EB3F53" w:rsidRPr="00EB3F53" w:rsidRDefault="00EB3F53" w:rsidP="00EB3F53">
            <w:pPr>
              <w:jc w:val="both"/>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F28DDA0" w14:textId="77777777" w:rsidR="00EB3F53" w:rsidRPr="00EB3F53" w:rsidRDefault="00EB3F53" w:rsidP="00EB3F53">
            <w:pPr>
              <w:jc w:val="cente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10</w:t>
            </w:r>
          </w:p>
        </w:tc>
        <w:tc>
          <w:tcPr>
            <w:tcW w:w="2409" w:type="dxa"/>
            <w:tcBorders>
              <w:top w:val="nil"/>
              <w:left w:val="nil"/>
              <w:bottom w:val="single" w:sz="4" w:space="0" w:color="auto"/>
              <w:right w:val="single" w:sz="4" w:space="0" w:color="auto"/>
            </w:tcBorders>
            <w:shd w:val="clear" w:color="auto" w:fill="auto"/>
            <w:noWrap/>
            <w:vAlign w:val="center"/>
            <w:hideMark/>
          </w:tcPr>
          <w:p w14:paraId="2DCAF94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对方用户ID</w:t>
            </w:r>
          </w:p>
        </w:tc>
        <w:tc>
          <w:tcPr>
            <w:tcW w:w="3261" w:type="dxa"/>
            <w:tcBorders>
              <w:top w:val="nil"/>
              <w:left w:val="nil"/>
              <w:bottom w:val="single" w:sz="4" w:space="0" w:color="auto"/>
              <w:right w:val="single" w:sz="4" w:space="0" w:color="auto"/>
            </w:tcBorders>
            <w:shd w:val="clear" w:color="auto" w:fill="auto"/>
            <w:noWrap/>
            <w:vAlign w:val="center"/>
            <w:hideMark/>
          </w:tcPr>
          <w:p w14:paraId="5ECABEF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须在SAP注册</w:t>
            </w:r>
          </w:p>
        </w:tc>
        <w:tc>
          <w:tcPr>
            <w:tcW w:w="567" w:type="dxa"/>
            <w:tcBorders>
              <w:top w:val="nil"/>
              <w:left w:val="nil"/>
              <w:bottom w:val="nil"/>
              <w:right w:val="nil"/>
            </w:tcBorders>
            <w:shd w:val="clear" w:color="auto" w:fill="auto"/>
            <w:noWrap/>
            <w:vAlign w:val="center"/>
            <w:hideMark/>
          </w:tcPr>
          <w:p w14:paraId="230CC1DB"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519F2239"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2B1DE1B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I_PINDOCDE</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468C23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31EF42D9" w14:textId="77777777" w:rsidR="00EB3F53" w:rsidRPr="00EB3F53" w:rsidRDefault="00EB3F53" w:rsidP="00EB3F53">
            <w:pPr>
              <w:jc w:val="cente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8</w:t>
            </w:r>
          </w:p>
        </w:tc>
        <w:tc>
          <w:tcPr>
            <w:tcW w:w="2409" w:type="dxa"/>
            <w:tcBorders>
              <w:top w:val="nil"/>
              <w:left w:val="nil"/>
              <w:bottom w:val="single" w:sz="4" w:space="0" w:color="auto"/>
              <w:right w:val="single" w:sz="4" w:space="0" w:color="auto"/>
            </w:tcBorders>
            <w:shd w:val="clear" w:color="auto" w:fill="auto"/>
            <w:noWrap/>
            <w:vAlign w:val="center"/>
            <w:hideMark/>
          </w:tcPr>
          <w:p w14:paraId="42E43F4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用户密码</w:t>
            </w:r>
          </w:p>
        </w:tc>
        <w:tc>
          <w:tcPr>
            <w:tcW w:w="3261" w:type="dxa"/>
            <w:tcBorders>
              <w:top w:val="nil"/>
              <w:left w:val="nil"/>
              <w:bottom w:val="single" w:sz="4" w:space="0" w:color="auto"/>
              <w:right w:val="single" w:sz="4" w:space="0" w:color="auto"/>
            </w:tcBorders>
            <w:shd w:val="clear" w:color="auto" w:fill="auto"/>
            <w:noWrap/>
            <w:vAlign w:val="center"/>
            <w:hideMark/>
          </w:tcPr>
          <w:p w14:paraId="495C1BF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SAP提供</w:t>
            </w:r>
          </w:p>
        </w:tc>
        <w:tc>
          <w:tcPr>
            <w:tcW w:w="567" w:type="dxa"/>
            <w:tcBorders>
              <w:top w:val="nil"/>
              <w:left w:val="nil"/>
              <w:bottom w:val="nil"/>
              <w:right w:val="nil"/>
            </w:tcBorders>
            <w:shd w:val="clear" w:color="auto" w:fill="auto"/>
            <w:noWrap/>
            <w:vAlign w:val="center"/>
            <w:hideMark/>
          </w:tcPr>
          <w:p w14:paraId="6DAAEEFC" w14:textId="77777777" w:rsidR="00EB3F53" w:rsidRPr="00EB3F53" w:rsidRDefault="00EB3F53" w:rsidP="00EB3F53">
            <w:pPr>
              <w:rPr>
                <w:rFonts w:ascii="宋体" w:hAnsi="宋体" w:cs="宋体"/>
                <w:color w:val="000000"/>
                <w:sz w:val="22"/>
                <w:szCs w:val="22"/>
                <w:lang w:eastAsia="zh-CN" w:bidi="ar-SA"/>
              </w:rPr>
            </w:pPr>
          </w:p>
        </w:tc>
      </w:tr>
      <w:tr w:rsidR="00D76585" w:rsidRPr="00EB3F53" w14:paraId="38ACD075" w14:textId="77777777" w:rsidTr="00D76585">
        <w:trPr>
          <w:trHeight w:val="270"/>
        </w:trPr>
        <w:tc>
          <w:tcPr>
            <w:tcW w:w="1309" w:type="dxa"/>
            <w:tcBorders>
              <w:top w:val="nil"/>
              <w:left w:val="nil"/>
              <w:bottom w:val="nil"/>
              <w:right w:val="nil"/>
            </w:tcBorders>
            <w:shd w:val="clear" w:color="auto" w:fill="auto"/>
            <w:noWrap/>
            <w:vAlign w:val="center"/>
            <w:hideMark/>
          </w:tcPr>
          <w:p w14:paraId="60F0B51A"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nil"/>
              <w:left w:val="nil"/>
              <w:bottom w:val="nil"/>
              <w:right w:val="nil"/>
            </w:tcBorders>
            <w:shd w:val="clear" w:color="auto" w:fill="auto"/>
            <w:noWrap/>
            <w:vAlign w:val="center"/>
            <w:hideMark/>
          </w:tcPr>
          <w:p w14:paraId="0D60A2D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F536692"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4D92DAC9"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15E03281"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4FE3E6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80D5A97" w14:textId="77777777" w:rsidTr="00D76585">
        <w:trPr>
          <w:trHeight w:val="270"/>
        </w:trPr>
        <w:tc>
          <w:tcPr>
            <w:tcW w:w="1309" w:type="dxa"/>
            <w:tcBorders>
              <w:top w:val="nil"/>
              <w:left w:val="nil"/>
              <w:bottom w:val="nil"/>
              <w:right w:val="nil"/>
            </w:tcBorders>
            <w:shd w:val="clear" w:color="auto" w:fill="auto"/>
            <w:noWrap/>
            <w:vAlign w:val="center"/>
            <w:hideMark/>
          </w:tcPr>
          <w:p w14:paraId="58C5E69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输出参数</w:t>
            </w:r>
          </w:p>
        </w:tc>
        <w:tc>
          <w:tcPr>
            <w:tcW w:w="818" w:type="dxa"/>
            <w:gridSpan w:val="2"/>
            <w:tcBorders>
              <w:top w:val="nil"/>
              <w:left w:val="nil"/>
              <w:bottom w:val="nil"/>
              <w:right w:val="nil"/>
            </w:tcBorders>
            <w:shd w:val="clear" w:color="auto" w:fill="auto"/>
            <w:noWrap/>
            <w:vAlign w:val="center"/>
            <w:hideMark/>
          </w:tcPr>
          <w:p w14:paraId="3B2B9FF2"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13A3DB23"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101A877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64CC7B9B"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13AEE82A"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46598E0F" w14:textId="77777777" w:rsidTr="00D76585">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735929B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参数代码</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3EA17F8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54A58327"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6CA562B4"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参数描述</w:t>
            </w:r>
          </w:p>
        </w:tc>
        <w:tc>
          <w:tcPr>
            <w:tcW w:w="3261" w:type="dxa"/>
            <w:tcBorders>
              <w:top w:val="nil"/>
              <w:left w:val="nil"/>
              <w:bottom w:val="nil"/>
              <w:right w:val="nil"/>
            </w:tcBorders>
            <w:shd w:val="clear" w:color="auto" w:fill="auto"/>
            <w:noWrap/>
            <w:vAlign w:val="center"/>
            <w:hideMark/>
          </w:tcPr>
          <w:p w14:paraId="1FC8970B" w14:textId="77777777" w:rsidR="00EB3F53" w:rsidRPr="00EB3F53" w:rsidRDefault="00EB3F53" w:rsidP="00EB3F53">
            <w:pPr>
              <w:rPr>
                <w:rFonts w:ascii="宋体" w:hAnsi="宋体" w:cs="宋体"/>
                <w:b/>
                <w:bCs/>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6D573A04"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46A8083E"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4ABB0C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E_STATUS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79A9F8F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8C115F1"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w:t>
            </w:r>
          </w:p>
        </w:tc>
        <w:tc>
          <w:tcPr>
            <w:tcW w:w="2409" w:type="dxa"/>
            <w:tcBorders>
              <w:top w:val="nil"/>
              <w:left w:val="nil"/>
              <w:bottom w:val="single" w:sz="4" w:space="0" w:color="auto"/>
              <w:right w:val="single" w:sz="4" w:space="0" w:color="auto"/>
            </w:tcBorders>
            <w:shd w:val="clear" w:color="auto" w:fill="auto"/>
            <w:noWrap/>
            <w:vAlign w:val="center"/>
            <w:hideMark/>
          </w:tcPr>
          <w:p w14:paraId="72737BE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返回状态(E错误，S成功)</w:t>
            </w:r>
          </w:p>
        </w:tc>
        <w:tc>
          <w:tcPr>
            <w:tcW w:w="3261" w:type="dxa"/>
            <w:tcBorders>
              <w:top w:val="nil"/>
              <w:left w:val="nil"/>
              <w:bottom w:val="nil"/>
              <w:right w:val="nil"/>
            </w:tcBorders>
            <w:shd w:val="clear" w:color="auto" w:fill="auto"/>
            <w:noWrap/>
            <w:vAlign w:val="center"/>
            <w:hideMark/>
          </w:tcPr>
          <w:p w14:paraId="5365B725"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002FD91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28D746CE"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75117E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E_MESSAGE</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D0ED7E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7D7E8539"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50</w:t>
            </w:r>
          </w:p>
        </w:tc>
        <w:tc>
          <w:tcPr>
            <w:tcW w:w="2409" w:type="dxa"/>
            <w:tcBorders>
              <w:top w:val="nil"/>
              <w:left w:val="nil"/>
              <w:bottom w:val="single" w:sz="4" w:space="0" w:color="auto"/>
              <w:right w:val="single" w:sz="4" w:space="0" w:color="auto"/>
            </w:tcBorders>
            <w:shd w:val="clear" w:color="auto" w:fill="auto"/>
            <w:noWrap/>
            <w:vAlign w:val="center"/>
            <w:hideMark/>
          </w:tcPr>
          <w:p w14:paraId="79C9CBA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返回消息</w:t>
            </w:r>
          </w:p>
        </w:tc>
        <w:tc>
          <w:tcPr>
            <w:tcW w:w="3261" w:type="dxa"/>
            <w:tcBorders>
              <w:top w:val="nil"/>
              <w:left w:val="nil"/>
              <w:bottom w:val="nil"/>
              <w:right w:val="nil"/>
            </w:tcBorders>
            <w:shd w:val="clear" w:color="auto" w:fill="auto"/>
            <w:noWrap/>
            <w:vAlign w:val="center"/>
            <w:hideMark/>
          </w:tcPr>
          <w:p w14:paraId="4D968788"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22DA395C"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3312B4D2" w14:textId="77777777" w:rsidTr="00D76585">
        <w:trPr>
          <w:trHeight w:val="270"/>
        </w:trPr>
        <w:tc>
          <w:tcPr>
            <w:tcW w:w="1309" w:type="dxa"/>
            <w:tcBorders>
              <w:top w:val="nil"/>
              <w:left w:val="nil"/>
              <w:bottom w:val="nil"/>
              <w:right w:val="nil"/>
            </w:tcBorders>
            <w:shd w:val="clear" w:color="auto" w:fill="auto"/>
            <w:noWrap/>
            <w:vAlign w:val="center"/>
            <w:hideMark/>
          </w:tcPr>
          <w:p w14:paraId="65C41225" w14:textId="77777777" w:rsidR="00EB3F53" w:rsidRPr="00EB3F53" w:rsidRDefault="00EB3F53" w:rsidP="00EB3F53">
            <w:pPr>
              <w:rPr>
                <w:rFonts w:ascii="Times New Roman" w:eastAsia="Times New Roman" w:hAnsi="Times New Roman"/>
                <w:sz w:val="20"/>
                <w:szCs w:val="20"/>
                <w:lang w:eastAsia="zh-CN" w:bidi="ar-SA"/>
              </w:rPr>
            </w:pPr>
          </w:p>
        </w:tc>
        <w:tc>
          <w:tcPr>
            <w:tcW w:w="818" w:type="dxa"/>
            <w:gridSpan w:val="2"/>
            <w:tcBorders>
              <w:top w:val="nil"/>
              <w:left w:val="nil"/>
              <w:bottom w:val="nil"/>
              <w:right w:val="nil"/>
            </w:tcBorders>
            <w:shd w:val="clear" w:color="auto" w:fill="auto"/>
            <w:noWrap/>
            <w:vAlign w:val="center"/>
            <w:hideMark/>
          </w:tcPr>
          <w:p w14:paraId="2DF8EFF5"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21A4DAA"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06224D6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6D00F9D4"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97D32CC"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7F1A7AE5" w14:textId="77777777" w:rsidTr="00D76585">
        <w:trPr>
          <w:trHeight w:val="270"/>
        </w:trPr>
        <w:tc>
          <w:tcPr>
            <w:tcW w:w="1309" w:type="dxa"/>
            <w:tcBorders>
              <w:top w:val="nil"/>
              <w:left w:val="nil"/>
              <w:bottom w:val="nil"/>
              <w:right w:val="nil"/>
            </w:tcBorders>
            <w:shd w:val="clear" w:color="auto" w:fill="auto"/>
            <w:noWrap/>
            <w:vAlign w:val="center"/>
            <w:hideMark/>
          </w:tcPr>
          <w:p w14:paraId="6FAFA7A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输入表</w:t>
            </w:r>
          </w:p>
        </w:tc>
        <w:tc>
          <w:tcPr>
            <w:tcW w:w="818" w:type="dxa"/>
            <w:gridSpan w:val="2"/>
            <w:tcBorders>
              <w:top w:val="nil"/>
              <w:left w:val="nil"/>
              <w:bottom w:val="nil"/>
              <w:right w:val="nil"/>
            </w:tcBorders>
            <w:shd w:val="clear" w:color="auto" w:fill="auto"/>
            <w:noWrap/>
            <w:vAlign w:val="center"/>
            <w:hideMark/>
          </w:tcPr>
          <w:p w14:paraId="40C01A9F"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24CA14F7"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7792FAFA"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5CB35250"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6669ACE3" w14:textId="77777777" w:rsidR="00EB3F53" w:rsidRPr="00EB3F53" w:rsidRDefault="00EB3F53" w:rsidP="00EB3F53">
            <w:pPr>
              <w:rPr>
                <w:rFonts w:ascii="Times New Roman" w:eastAsia="Times New Roman" w:hAnsi="Times New Roman"/>
                <w:sz w:val="20"/>
                <w:szCs w:val="20"/>
                <w:lang w:eastAsia="zh-CN" w:bidi="ar-SA"/>
              </w:rPr>
            </w:pPr>
          </w:p>
        </w:tc>
      </w:tr>
      <w:tr w:rsidR="00EB3F53" w:rsidRPr="00EB3F53" w14:paraId="1B26D7B9" w14:textId="77777777" w:rsidTr="00D76585">
        <w:trPr>
          <w:trHeight w:val="270"/>
        </w:trPr>
        <w:tc>
          <w:tcPr>
            <w:tcW w:w="1309" w:type="dxa"/>
            <w:tcBorders>
              <w:top w:val="nil"/>
              <w:left w:val="nil"/>
              <w:bottom w:val="nil"/>
              <w:right w:val="nil"/>
            </w:tcBorders>
            <w:shd w:val="clear" w:color="auto" w:fill="auto"/>
            <w:noWrap/>
            <w:vAlign w:val="center"/>
            <w:hideMark/>
          </w:tcPr>
          <w:p w14:paraId="35E99BC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IT_BNKACC</w:t>
            </w:r>
          </w:p>
        </w:tc>
        <w:tc>
          <w:tcPr>
            <w:tcW w:w="3794" w:type="dxa"/>
            <w:gridSpan w:val="4"/>
            <w:tcBorders>
              <w:top w:val="nil"/>
              <w:left w:val="nil"/>
              <w:bottom w:val="nil"/>
              <w:right w:val="nil"/>
            </w:tcBorders>
            <w:shd w:val="clear" w:color="auto" w:fill="auto"/>
            <w:noWrap/>
            <w:vAlign w:val="center"/>
            <w:hideMark/>
          </w:tcPr>
          <w:p w14:paraId="5E08F8A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银行账户主数据（为可选择的输入表）</w:t>
            </w:r>
          </w:p>
        </w:tc>
        <w:tc>
          <w:tcPr>
            <w:tcW w:w="3261" w:type="dxa"/>
            <w:tcBorders>
              <w:top w:val="nil"/>
              <w:left w:val="nil"/>
              <w:bottom w:val="nil"/>
              <w:right w:val="nil"/>
            </w:tcBorders>
            <w:shd w:val="clear" w:color="auto" w:fill="auto"/>
            <w:noWrap/>
            <w:vAlign w:val="center"/>
            <w:hideMark/>
          </w:tcPr>
          <w:p w14:paraId="19371733" w14:textId="77777777" w:rsidR="00EB3F53" w:rsidRPr="00EB3F53" w:rsidRDefault="00EB3F53" w:rsidP="00EB3F53">
            <w:pPr>
              <w:rPr>
                <w:rFonts w:ascii="宋体" w:hAnsi="宋体" w:cs="宋体"/>
                <w:color w:val="000000"/>
                <w:sz w:val="22"/>
                <w:szCs w:val="22"/>
                <w:lang w:eastAsia="zh-CN" w:bidi="ar-SA"/>
              </w:rPr>
            </w:pPr>
          </w:p>
        </w:tc>
        <w:tc>
          <w:tcPr>
            <w:tcW w:w="567" w:type="dxa"/>
            <w:tcBorders>
              <w:top w:val="nil"/>
              <w:left w:val="nil"/>
              <w:bottom w:val="nil"/>
              <w:right w:val="nil"/>
            </w:tcBorders>
            <w:shd w:val="clear" w:color="auto" w:fill="auto"/>
            <w:noWrap/>
            <w:vAlign w:val="center"/>
            <w:hideMark/>
          </w:tcPr>
          <w:p w14:paraId="7181C9C7" w14:textId="77777777" w:rsidR="00EB3F53" w:rsidRPr="00EB3F53" w:rsidRDefault="00EB3F53" w:rsidP="00EB3F53">
            <w:pPr>
              <w:rPr>
                <w:rFonts w:ascii="Times New Roman" w:eastAsia="Times New Roman" w:hAnsi="Times New Roman"/>
                <w:sz w:val="20"/>
                <w:szCs w:val="20"/>
                <w:lang w:eastAsia="zh-CN" w:bidi="ar-SA"/>
              </w:rPr>
            </w:pPr>
          </w:p>
        </w:tc>
      </w:tr>
      <w:tr w:rsidR="00D76585" w:rsidRPr="00EB3F53" w14:paraId="7E7892E6" w14:textId="77777777" w:rsidTr="00D76585">
        <w:trPr>
          <w:trHeight w:val="270"/>
        </w:trPr>
        <w:tc>
          <w:tcPr>
            <w:tcW w:w="1309"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3C2E9492"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字段</w:t>
            </w:r>
          </w:p>
        </w:tc>
        <w:tc>
          <w:tcPr>
            <w:tcW w:w="818" w:type="dxa"/>
            <w:gridSpan w:val="2"/>
            <w:tcBorders>
              <w:top w:val="single" w:sz="4" w:space="0" w:color="auto"/>
              <w:left w:val="nil"/>
              <w:bottom w:val="single" w:sz="4" w:space="0" w:color="auto"/>
              <w:right w:val="single" w:sz="4" w:space="0" w:color="auto"/>
            </w:tcBorders>
            <w:shd w:val="clear" w:color="000000" w:fill="8DB4E2"/>
            <w:noWrap/>
            <w:vAlign w:val="center"/>
            <w:hideMark/>
          </w:tcPr>
          <w:p w14:paraId="62068000"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类型</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2E696D79"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长度</w:t>
            </w:r>
          </w:p>
        </w:tc>
        <w:tc>
          <w:tcPr>
            <w:tcW w:w="2409" w:type="dxa"/>
            <w:tcBorders>
              <w:top w:val="single" w:sz="4" w:space="0" w:color="auto"/>
              <w:left w:val="nil"/>
              <w:bottom w:val="single" w:sz="4" w:space="0" w:color="auto"/>
              <w:right w:val="single" w:sz="4" w:space="0" w:color="auto"/>
            </w:tcBorders>
            <w:shd w:val="clear" w:color="000000" w:fill="8DB4E2"/>
            <w:noWrap/>
            <w:vAlign w:val="center"/>
            <w:hideMark/>
          </w:tcPr>
          <w:p w14:paraId="1D997CE5"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小数位数</w:t>
            </w:r>
          </w:p>
        </w:tc>
        <w:tc>
          <w:tcPr>
            <w:tcW w:w="3261" w:type="dxa"/>
            <w:tcBorders>
              <w:top w:val="single" w:sz="4" w:space="0" w:color="auto"/>
              <w:left w:val="nil"/>
              <w:bottom w:val="single" w:sz="4" w:space="0" w:color="auto"/>
              <w:right w:val="single" w:sz="4" w:space="0" w:color="auto"/>
            </w:tcBorders>
            <w:shd w:val="clear" w:color="000000" w:fill="8DB4E2"/>
            <w:noWrap/>
            <w:vAlign w:val="center"/>
            <w:hideMark/>
          </w:tcPr>
          <w:p w14:paraId="2459310A"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字段描述</w:t>
            </w:r>
          </w:p>
        </w:tc>
        <w:tc>
          <w:tcPr>
            <w:tcW w:w="567" w:type="dxa"/>
            <w:tcBorders>
              <w:top w:val="single" w:sz="4" w:space="0" w:color="auto"/>
              <w:left w:val="nil"/>
              <w:bottom w:val="single" w:sz="4" w:space="0" w:color="auto"/>
              <w:right w:val="single" w:sz="4" w:space="0" w:color="auto"/>
            </w:tcBorders>
            <w:shd w:val="clear" w:color="000000" w:fill="8DB4E2"/>
            <w:noWrap/>
            <w:vAlign w:val="center"/>
            <w:hideMark/>
          </w:tcPr>
          <w:p w14:paraId="0CBB09ED" w14:textId="77777777" w:rsidR="00EB3F53" w:rsidRPr="00EB3F53" w:rsidRDefault="00EB3F53" w:rsidP="00EB3F53">
            <w:pPr>
              <w:rPr>
                <w:rFonts w:ascii="宋体" w:hAnsi="宋体" w:cs="宋体"/>
                <w:b/>
                <w:bCs/>
                <w:color w:val="000000"/>
                <w:sz w:val="22"/>
                <w:szCs w:val="22"/>
                <w:lang w:eastAsia="zh-CN" w:bidi="ar-SA"/>
              </w:rPr>
            </w:pPr>
            <w:r w:rsidRPr="00EB3F53">
              <w:rPr>
                <w:rFonts w:ascii="宋体" w:hAnsi="宋体" w:cs="宋体" w:hint="eastAsia"/>
                <w:b/>
                <w:bCs/>
                <w:color w:val="000000"/>
                <w:sz w:val="22"/>
                <w:szCs w:val="22"/>
                <w:lang w:eastAsia="zh-CN" w:bidi="ar-SA"/>
              </w:rPr>
              <w:t>备注</w:t>
            </w:r>
          </w:p>
        </w:tc>
      </w:tr>
      <w:tr w:rsidR="00D76585" w:rsidRPr="00EB3F53" w14:paraId="23A3E4EC"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2A87E88" w14:textId="77777777" w:rsidR="00EB3F53" w:rsidRPr="00EB3F53" w:rsidRDefault="00EB3F53" w:rsidP="00EB3F53">
            <w:pP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BNKID</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450B26B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57D8DEF8"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12</w:t>
            </w:r>
          </w:p>
        </w:tc>
        <w:tc>
          <w:tcPr>
            <w:tcW w:w="2409" w:type="dxa"/>
            <w:tcBorders>
              <w:top w:val="nil"/>
              <w:left w:val="nil"/>
              <w:bottom w:val="single" w:sz="4" w:space="0" w:color="auto"/>
              <w:right w:val="single" w:sz="4" w:space="0" w:color="auto"/>
            </w:tcBorders>
            <w:shd w:val="clear" w:color="auto" w:fill="auto"/>
            <w:noWrap/>
            <w:vAlign w:val="center"/>
            <w:hideMark/>
          </w:tcPr>
          <w:p w14:paraId="35EEBB8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229D891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开户行ID</w:t>
            </w:r>
          </w:p>
        </w:tc>
        <w:tc>
          <w:tcPr>
            <w:tcW w:w="567" w:type="dxa"/>
            <w:tcBorders>
              <w:top w:val="nil"/>
              <w:left w:val="nil"/>
              <w:bottom w:val="single" w:sz="4" w:space="0" w:color="auto"/>
              <w:right w:val="single" w:sz="4" w:space="0" w:color="auto"/>
            </w:tcBorders>
            <w:shd w:val="clear" w:color="auto" w:fill="auto"/>
            <w:noWrap/>
            <w:vAlign w:val="center"/>
            <w:hideMark/>
          </w:tcPr>
          <w:p w14:paraId="10A1A0D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41DF8F4F"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6191E788" w14:textId="77777777" w:rsidR="00EB3F53" w:rsidRPr="00EB3F53" w:rsidRDefault="00EB3F53" w:rsidP="00EB3F53">
            <w:pPr>
              <w:rPr>
                <w:rFonts w:ascii="Times New Roman" w:hAnsi="Times New Roman"/>
                <w:color w:val="000000"/>
                <w:sz w:val="21"/>
                <w:szCs w:val="21"/>
                <w:lang w:eastAsia="zh-CN" w:bidi="ar-SA"/>
              </w:rPr>
            </w:pPr>
            <w:r w:rsidRPr="00EB3F53">
              <w:rPr>
                <w:rFonts w:ascii="Times New Roman" w:hAnsi="Times New Roman"/>
                <w:color w:val="000000"/>
                <w:sz w:val="21"/>
                <w:szCs w:val="21"/>
                <w:lang w:eastAsia="zh-CN" w:bidi="ar-SA"/>
              </w:rPr>
              <w:t>BNKNM</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356C364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36B34E3"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15</w:t>
            </w:r>
          </w:p>
        </w:tc>
        <w:tc>
          <w:tcPr>
            <w:tcW w:w="2409" w:type="dxa"/>
            <w:tcBorders>
              <w:top w:val="nil"/>
              <w:left w:val="nil"/>
              <w:bottom w:val="single" w:sz="4" w:space="0" w:color="auto"/>
              <w:right w:val="single" w:sz="4" w:space="0" w:color="auto"/>
            </w:tcBorders>
            <w:shd w:val="clear" w:color="auto" w:fill="auto"/>
            <w:noWrap/>
            <w:vAlign w:val="center"/>
            <w:hideMark/>
          </w:tcPr>
          <w:p w14:paraId="12D89BF2"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1AE33E3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联行号码</w:t>
            </w:r>
          </w:p>
        </w:tc>
        <w:tc>
          <w:tcPr>
            <w:tcW w:w="567" w:type="dxa"/>
            <w:tcBorders>
              <w:top w:val="nil"/>
              <w:left w:val="nil"/>
              <w:bottom w:val="single" w:sz="4" w:space="0" w:color="auto"/>
              <w:right w:val="single" w:sz="4" w:space="0" w:color="auto"/>
            </w:tcBorders>
            <w:shd w:val="clear" w:color="auto" w:fill="auto"/>
            <w:noWrap/>
            <w:vAlign w:val="center"/>
            <w:hideMark/>
          </w:tcPr>
          <w:p w14:paraId="1AD6EA1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119903D6"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889957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WAERS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11374F1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1E312C9"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w:t>
            </w:r>
          </w:p>
        </w:tc>
        <w:tc>
          <w:tcPr>
            <w:tcW w:w="2409" w:type="dxa"/>
            <w:tcBorders>
              <w:top w:val="nil"/>
              <w:left w:val="nil"/>
              <w:bottom w:val="single" w:sz="4" w:space="0" w:color="auto"/>
              <w:right w:val="single" w:sz="4" w:space="0" w:color="auto"/>
            </w:tcBorders>
            <w:shd w:val="clear" w:color="auto" w:fill="auto"/>
            <w:noWrap/>
            <w:vAlign w:val="center"/>
            <w:hideMark/>
          </w:tcPr>
          <w:p w14:paraId="4F54572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71A12EF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货币</w:t>
            </w:r>
          </w:p>
        </w:tc>
        <w:tc>
          <w:tcPr>
            <w:tcW w:w="567" w:type="dxa"/>
            <w:tcBorders>
              <w:top w:val="nil"/>
              <w:left w:val="nil"/>
              <w:bottom w:val="single" w:sz="4" w:space="0" w:color="auto"/>
              <w:right w:val="single" w:sz="4" w:space="0" w:color="auto"/>
            </w:tcBorders>
            <w:shd w:val="clear" w:color="auto" w:fill="auto"/>
            <w:noWrap/>
            <w:vAlign w:val="center"/>
            <w:hideMark/>
          </w:tcPr>
          <w:p w14:paraId="4F94915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65537256"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634EFED"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BNKACCP</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27E52001"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1C099617"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25</w:t>
            </w:r>
          </w:p>
        </w:tc>
        <w:tc>
          <w:tcPr>
            <w:tcW w:w="2409" w:type="dxa"/>
            <w:tcBorders>
              <w:top w:val="nil"/>
              <w:left w:val="nil"/>
              <w:bottom w:val="single" w:sz="4" w:space="0" w:color="auto"/>
              <w:right w:val="single" w:sz="4" w:space="0" w:color="auto"/>
            </w:tcBorders>
            <w:shd w:val="clear" w:color="auto" w:fill="auto"/>
            <w:noWrap/>
            <w:vAlign w:val="center"/>
            <w:hideMark/>
          </w:tcPr>
          <w:p w14:paraId="36CFAE0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5853E27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银行账户主代码</w:t>
            </w:r>
          </w:p>
        </w:tc>
        <w:tc>
          <w:tcPr>
            <w:tcW w:w="567" w:type="dxa"/>
            <w:tcBorders>
              <w:top w:val="nil"/>
              <w:left w:val="nil"/>
              <w:bottom w:val="single" w:sz="4" w:space="0" w:color="auto"/>
              <w:right w:val="single" w:sz="4" w:space="0" w:color="auto"/>
            </w:tcBorders>
            <w:shd w:val="clear" w:color="auto" w:fill="auto"/>
            <w:noWrap/>
            <w:vAlign w:val="center"/>
            <w:hideMark/>
          </w:tcPr>
          <w:p w14:paraId="2523B13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3EA2AF21"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4D562CC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BNKACCS</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7E00987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77E62D0D"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3</w:t>
            </w:r>
          </w:p>
        </w:tc>
        <w:tc>
          <w:tcPr>
            <w:tcW w:w="2409" w:type="dxa"/>
            <w:tcBorders>
              <w:top w:val="nil"/>
              <w:left w:val="nil"/>
              <w:bottom w:val="single" w:sz="4" w:space="0" w:color="auto"/>
              <w:right w:val="single" w:sz="4" w:space="0" w:color="auto"/>
            </w:tcBorders>
            <w:shd w:val="clear" w:color="auto" w:fill="auto"/>
            <w:noWrap/>
            <w:vAlign w:val="center"/>
            <w:hideMark/>
          </w:tcPr>
          <w:p w14:paraId="545B367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4A4679D5"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银行账户子代码</w:t>
            </w:r>
          </w:p>
        </w:tc>
        <w:tc>
          <w:tcPr>
            <w:tcW w:w="567" w:type="dxa"/>
            <w:tcBorders>
              <w:top w:val="nil"/>
              <w:left w:val="nil"/>
              <w:bottom w:val="single" w:sz="4" w:space="0" w:color="auto"/>
              <w:right w:val="single" w:sz="4" w:space="0" w:color="auto"/>
            </w:tcBorders>
            <w:shd w:val="clear" w:color="auto" w:fill="auto"/>
            <w:noWrap/>
            <w:vAlign w:val="center"/>
            <w:hideMark/>
          </w:tcPr>
          <w:p w14:paraId="0CBCB61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可输</w:t>
            </w:r>
          </w:p>
        </w:tc>
      </w:tr>
      <w:tr w:rsidR="00D76585" w:rsidRPr="00EB3F53" w14:paraId="6F3400F4"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2255AD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BNKACCT</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6E1B638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2BC69920"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50</w:t>
            </w:r>
          </w:p>
        </w:tc>
        <w:tc>
          <w:tcPr>
            <w:tcW w:w="2409" w:type="dxa"/>
            <w:tcBorders>
              <w:top w:val="nil"/>
              <w:left w:val="nil"/>
              <w:bottom w:val="single" w:sz="4" w:space="0" w:color="auto"/>
              <w:right w:val="single" w:sz="4" w:space="0" w:color="auto"/>
            </w:tcBorders>
            <w:shd w:val="clear" w:color="auto" w:fill="auto"/>
            <w:noWrap/>
            <w:vAlign w:val="center"/>
            <w:hideMark/>
          </w:tcPr>
          <w:p w14:paraId="7CED3212"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32A6C763"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银行账户主名称</w:t>
            </w:r>
          </w:p>
        </w:tc>
        <w:tc>
          <w:tcPr>
            <w:tcW w:w="567" w:type="dxa"/>
            <w:tcBorders>
              <w:top w:val="nil"/>
              <w:left w:val="nil"/>
              <w:bottom w:val="single" w:sz="4" w:space="0" w:color="auto"/>
              <w:right w:val="single" w:sz="4" w:space="0" w:color="auto"/>
            </w:tcBorders>
            <w:shd w:val="clear" w:color="auto" w:fill="auto"/>
            <w:noWrap/>
            <w:vAlign w:val="center"/>
            <w:hideMark/>
          </w:tcPr>
          <w:p w14:paraId="433BFBB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必输</w:t>
            </w:r>
          </w:p>
        </w:tc>
      </w:tr>
      <w:tr w:rsidR="00D76585" w:rsidRPr="00EB3F53" w14:paraId="62C05875"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3915854E"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BNKACCC</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09A7D423"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CHAR</w:t>
            </w:r>
          </w:p>
        </w:tc>
        <w:tc>
          <w:tcPr>
            <w:tcW w:w="567" w:type="dxa"/>
            <w:tcBorders>
              <w:top w:val="nil"/>
              <w:left w:val="nil"/>
              <w:bottom w:val="single" w:sz="4" w:space="0" w:color="auto"/>
              <w:right w:val="single" w:sz="4" w:space="0" w:color="auto"/>
            </w:tcBorders>
            <w:shd w:val="clear" w:color="auto" w:fill="auto"/>
            <w:noWrap/>
            <w:vAlign w:val="center"/>
            <w:hideMark/>
          </w:tcPr>
          <w:p w14:paraId="0681EB2E" w14:textId="77777777" w:rsidR="00EB3F53" w:rsidRPr="00EB3F53" w:rsidRDefault="00EB3F53" w:rsidP="00EB3F53">
            <w:pPr>
              <w:jc w:val="right"/>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2</w:t>
            </w:r>
          </w:p>
        </w:tc>
        <w:tc>
          <w:tcPr>
            <w:tcW w:w="2409" w:type="dxa"/>
            <w:tcBorders>
              <w:top w:val="nil"/>
              <w:left w:val="nil"/>
              <w:bottom w:val="single" w:sz="4" w:space="0" w:color="auto"/>
              <w:right w:val="single" w:sz="4" w:space="0" w:color="auto"/>
            </w:tcBorders>
            <w:shd w:val="clear" w:color="auto" w:fill="auto"/>
            <w:noWrap/>
            <w:vAlign w:val="center"/>
            <w:hideMark/>
          </w:tcPr>
          <w:p w14:paraId="4127FA7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35C1386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账户用途</w:t>
            </w:r>
          </w:p>
        </w:tc>
        <w:tc>
          <w:tcPr>
            <w:tcW w:w="567" w:type="dxa"/>
            <w:tcBorders>
              <w:top w:val="nil"/>
              <w:left w:val="nil"/>
              <w:bottom w:val="single" w:sz="4" w:space="0" w:color="auto"/>
              <w:right w:val="single" w:sz="4" w:space="0" w:color="auto"/>
            </w:tcBorders>
            <w:shd w:val="clear" w:color="auto" w:fill="auto"/>
            <w:noWrap/>
            <w:vAlign w:val="center"/>
            <w:hideMark/>
          </w:tcPr>
          <w:p w14:paraId="509E44C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10一般户20保费收入户….</w:t>
            </w:r>
          </w:p>
        </w:tc>
      </w:tr>
      <w:tr w:rsidR="00D76585" w:rsidRPr="00EB3F53" w14:paraId="56FD89CB"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80E712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2D168C54"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551232BA"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2409" w:type="dxa"/>
            <w:tcBorders>
              <w:top w:val="nil"/>
              <w:left w:val="nil"/>
              <w:bottom w:val="single" w:sz="4" w:space="0" w:color="auto"/>
              <w:right w:val="single" w:sz="4" w:space="0" w:color="auto"/>
            </w:tcBorders>
            <w:shd w:val="clear" w:color="auto" w:fill="auto"/>
            <w:noWrap/>
            <w:vAlign w:val="center"/>
            <w:hideMark/>
          </w:tcPr>
          <w:p w14:paraId="3630FCF6"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106538B8"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163DAC09"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r>
      <w:tr w:rsidR="00D76585" w:rsidRPr="00EB3F53" w14:paraId="399134E3" w14:textId="77777777" w:rsidTr="00D76585">
        <w:trPr>
          <w:trHeight w:val="270"/>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579C173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818" w:type="dxa"/>
            <w:gridSpan w:val="2"/>
            <w:tcBorders>
              <w:top w:val="nil"/>
              <w:left w:val="nil"/>
              <w:bottom w:val="single" w:sz="4" w:space="0" w:color="auto"/>
              <w:right w:val="single" w:sz="4" w:space="0" w:color="auto"/>
            </w:tcBorders>
            <w:shd w:val="clear" w:color="auto" w:fill="auto"/>
            <w:noWrap/>
            <w:vAlign w:val="center"/>
            <w:hideMark/>
          </w:tcPr>
          <w:p w14:paraId="1A34B850"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738F822B"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2409" w:type="dxa"/>
            <w:tcBorders>
              <w:top w:val="nil"/>
              <w:left w:val="nil"/>
              <w:bottom w:val="single" w:sz="4" w:space="0" w:color="auto"/>
              <w:right w:val="single" w:sz="4" w:space="0" w:color="auto"/>
            </w:tcBorders>
            <w:shd w:val="clear" w:color="auto" w:fill="auto"/>
            <w:noWrap/>
            <w:vAlign w:val="center"/>
            <w:hideMark/>
          </w:tcPr>
          <w:p w14:paraId="638192CC"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3261" w:type="dxa"/>
            <w:tcBorders>
              <w:top w:val="nil"/>
              <w:left w:val="nil"/>
              <w:bottom w:val="single" w:sz="4" w:space="0" w:color="auto"/>
              <w:right w:val="single" w:sz="4" w:space="0" w:color="auto"/>
            </w:tcBorders>
            <w:shd w:val="clear" w:color="auto" w:fill="auto"/>
            <w:noWrap/>
            <w:vAlign w:val="center"/>
            <w:hideMark/>
          </w:tcPr>
          <w:p w14:paraId="7CE97A97"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2410F4EF" w14:textId="77777777" w:rsidR="00EB3F53" w:rsidRPr="00EB3F53" w:rsidRDefault="00EB3F53" w:rsidP="00EB3F53">
            <w:pPr>
              <w:rPr>
                <w:rFonts w:ascii="宋体" w:hAnsi="宋体" w:cs="宋体"/>
                <w:color w:val="000000"/>
                <w:sz w:val="22"/>
                <w:szCs w:val="22"/>
                <w:lang w:eastAsia="zh-CN" w:bidi="ar-SA"/>
              </w:rPr>
            </w:pPr>
            <w:r w:rsidRPr="00EB3F53">
              <w:rPr>
                <w:rFonts w:ascii="宋体" w:hAnsi="宋体" w:cs="宋体" w:hint="eastAsia"/>
                <w:color w:val="000000"/>
                <w:sz w:val="22"/>
                <w:szCs w:val="22"/>
                <w:lang w:eastAsia="zh-CN" w:bidi="ar-SA"/>
              </w:rPr>
              <w:t xml:space="preserve">　</w:t>
            </w:r>
          </w:p>
        </w:tc>
      </w:tr>
      <w:tr w:rsidR="00D76585" w:rsidRPr="00EB3F53" w14:paraId="1C11B9CE" w14:textId="77777777" w:rsidTr="00D76585">
        <w:trPr>
          <w:trHeight w:val="270"/>
        </w:trPr>
        <w:tc>
          <w:tcPr>
            <w:tcW w:w="1309" w:type="dxa"/>
            <w:tcBorders>
              <w:top w:val="nil"/>
              <w:left w:val="nil"/>
              <w:bottom w:val="nil"/>
              <w:right w:val="nil"/>
            </w:tcBorders>
            <w:shd w:val="clear" w:color="auto" w:fill="auto"/>
            <w:noWrap/>
            <w:vAlign w:val="center"/>
            <w:hideMark/>
          </w:tcPr>
          <w:p w14:paraId="12A6CDEC" w14:textId="77777777" w:rsidR="00EB3F53" w:rsidRPr="00EB3F53" w:rsidRDefault="00EB3F53" w:rsidP="00EB3F53">
            <w:pPr>
              <w:rPr>
                <w:rFonts w:ascii="宋体" w:hAnsi="宋体" w:cs="宋体"/>
                <w:color w:val="000000"/>
                <w:sz w:val="22"/>
                <w:szCs w:val="22"/>
                <w:lang w:eastAsia="zh-CN" w:bidi="ar-SA"/>
              </w:rPr>
            </w:pPr>
          </w:p>
        </w:tc>
        <w:tc>
          <w:tcPr>
            <w:tcW w:w="818" w:type="dxa"/>
            <w:gridSpan w:val="2"/>
            <w:tcBorders>
              <w:top w:val="nil"/>
              <w:left w:val="nil"/>
              <w:bottom w:val="nil"/>
              <w:right w:val="nil"/>
            </w:tcBorders>
            <w:shd w:val="clear" w:color="auto" w:fill="auto"/>
            <w:noWrap/>
            <w:vAlign w:val="center"/>
            <w:hideMark/>
          </w:tcPr>
          <w:p w14:paraId="243687F7"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5B0ACF2B" w14:textId="77777777" w:rsidR="00EB3F53" w:rsidRPr="00EB3F53" w:rsidRDefault="00EB3F53" w:rsidP="00EB3F53">
            <w:pPr>
              <w:rPr>
                <w:rFonts w:ascii="Times New Roman" w:eastAsia="Times New Roman" w:hAnsi="Times New Roman"/>
                <w:sz w:val="20"/>
                <w:szCs w:val="20"/>
                <w:lang w:eastAsia="zh-CN" w:bidi="ar-SA"/>
              </w:rPr>
            </w:pPr>
          </w:p>
        </w:tc>
        <w:tc>
          <w:tcPr>
            <w:tcW w:w="2409" w:type="dxa"/>
            <w:tcBorders>
              <w:top w:val="nil"/>
              <w:left w:val="nil"/>
              <w:bottom w:val="nil"/>
              <w:right w:val="nil"/>
            </w:tcBorders>
            <w:shd w:val="clear" w:color="auto" w:fill="auto"/>
            <w:noWrap/>
            <w:vAlign w:val="center"/>
            <w:hideMark/>
          </w:tcPr>
          <w:p w14:paraId="48BA868D" w14:textId="77777777" w:rsidR="00EB3F53" w:rsidRPr="00EB3F53" w:rsidRDefault="00EB3F53" w:rsidP="00EB3F53">
            <w:pPr>
              <w:rPr>
                <w:rFonts w:ascii="Times New Roman" w:eastAsia="Times New Roman" w:hAnsi="Times New Roman"/>
                <w:sz w:val="20"/>
                <w:szCs w:val="20"/>
                <w:lang w:eastAsia="zh-CN" w:bidi="ar-SA"/>
              </w:rPr>
            </w:pPr>
          </w:p>
        </w:tc>
        <w:tc>
          <w:tcPr>
            <w:tcW w:w="3261" w:type="dxa"/>
            <w:tcBorders>
              <w:top w:val="nil"/>
              <w:left w:val="nil"/>
              <w:bottom w:val="nil"/>
              <w:right w:val="nil"/>
            </w:tcBorders>
            <w:shd w:val="clear" w:color="auto" w:fill="auto"/>
            <w:noWrap/>
            <w:vAlign w:val="center"/>
            <w:hideMark/>
          </w:tcPr>
          <w:p w14:paraId="36C8B893" w14:textId="77777777" w:rsidR="00EB3F53" w:rsidRPr="00EB3F53" w:rsidRDefault="00EB3F53" w:rsidP="00EB3F53">
            <w:pPr>
              <w:rPr>
                <w:rFonts w:ascii="Times New Roman" w:eastAsia="Times New Roman" w:hAnsi="Times New Roman"/>
                <w:sz w:val="20"/>
                <w:szCs w:val="20"/>
                <w:lang w:eastAsia="zh-CN" w:bidi="ar-SA"/>
              </w:rPr>
            </w:pPr>
          </w:p>
        </w:tc>
        <w:tc>
          <w:tcPr>
            <w:tcW w:w="567" w:type="dxa"/>
            <w:tcBorders>
              <w:top w:val="nil"/>
              <w:left w:val="nil"/>
              <w:bottom w:val="nil"/>
              <w:right w:val="nil"/>
            </w:tcBorders>
            <w:shd w:val="clear" w:color="auto" w:fill="auto"/>
            <w:noWrap/>
            <w:vAlign w:val="center"/>
            <w:hideMark/>
          </w:tcPr>
          <w:p w14:paraId="4D5DA1B7" w14:textId="77777777" w:rsidR="00EB3F53" w:rsidRPr="00EB3F53" w:rsidRDefault="00EB3F53" w:rsidP="00EB3F53">
            <w:pPr>
              <w:rPr>
                <w:rFonts w:ascii="Times New Roman" w:eastAsia="Times New Roman" w:hAnsi="Times New Roman"/>
                <w:sz w:val="20"/>
                <w:szCs w:val="20"/>
                <w:lang w:eastAsia="zh-CN" w:bidi="ar-SA"/>
              </w:rPr>
            </w:pPr>
          </w:p>
        </w:tc>
      </w:tr>
    </w:tbl>
    <w:p w14:paraId="13D4890B" w14:textId="77777777" w:rsidR="006826BC" w:rsidRPr="006826BC" w:rsidRDefault="006826BC" w:rsidP="006826BC"/>
    <w:p w14:paraId="5B9A1AF4" w14:textId="77777777" w:rsidR="00C75F3E" w:rsidRDefault="00C75F3E" w:rsidP="00C75F3E">
      <w:pPr>
        <w:pStyle w:val="5"/>
        <w:numPr>
          <w:ilvl w:val="4"/>
          <w:numId w:val="26"/>
        </w:numPr>
      </w:pPr>
      <w:r>
        <w:rPr>
          <w:rFonts w:hint="eastAsia"/>
        </w:rPr>
        <w:t>接口说明</w:t>
      </w:r>
    </w:p>
    <w:p w14:paraId="65D25D21" w14:textId="2A5220DE" w:rsidR="00BF642A" w:rsidRPr="00BF642A" w:rsidRDefault="00BF642A" w:rsidP="00BF642A">
      <w:pPr>
        <w:rPr>
          <w:lang w:eastAsia="zh-CN"/>
        </w:rPr>
      </w:pPr>
      <w:r>
        <w:rPr>
          <w:rFonts w:hint="eastAsia"/>
          <w:lang w:eastAsia="zh-CN"/>
        </w:rPr>
        <w:t>SAP</w:t>
      </w:r>
      <w:r>
        <w:rPr>
          <w:lang w:eastAsia="zh-CN"/>
        </w:rPr>
        <w:t>作为服务端</w:t>
      </w:r>
      <w:r>
        <w:rPr>
          <w:rFonts w:hint="eastAsia"/>
          <w:lang w:eastAsia="zh-CN"/>
        </w:rPr>
        <w:t>，</w:t>
      </w:r>
      <w:r>
        <w:rPr>
          <w:lang w:eastAsia="zh-CN"/>
        </w:rPr>
        <w:t>通过</w:t>
      </w:r>
      <w:r>
        <w:rPr>
          <w:lang w:eastAsia="zh-CN"/>
        </w:rPr>
        <w:t>RFC</w:t>
      </w:r>
      <w:r>
        <w:rPr>
          <w:rFonts w:hint="eastAsia"/>
          <w:lang w:eastAsia="zh-CN"/>
        </w:rPr>
        <w:t>方式对接</w:t>
      </w:r>
    </w:p>
    <w:p w14:paraId="6821D650" w14:textId="4A5F0790" w:rsidR="002A717F" w:rsidRPr="002A717F" w:rsidRDefault="002A717F" w:rsidP="002A717F">
      <w:pPr>
        <w:pStyle w:val="30"/>
        <w:numPr>
          <w:ilvl w:val="2"/>
          <w:numId w:val="2"/>
        </w:numPr>
        <w:rPr>
          <w:lang w:eastAsia="zh-CN"/>
        </w:rPr>
      </w:pPr>
      <w:bookmarkStart w:id="1162" w:name="_Toc10186646"/>
      <w:r>
        <w:rPr>
          <w:lang w:eastAsia="zh-CN"/>
        </w:rPr>
        <w:t>对接收付系统接口功能及流程说明</w:t>
      </w:r>
      <w:bookmarkEnd w:id="1162"/>
    </w:p>
    <w:p w14:paraId="75279EDD" w14:textId="4B6ED779" w:rsidR="000B4379" w:rsidRPr="00B93B95" w:rsidRDefault="006826BC" w:rsidP="000B4379">
      <w:pPr>
        <w:pStyle w:val="40"/>
        <w:numPr>
          <w:ilvl w:val="3"/>
          <w:numId w:val="2"/>
        </w:numPr>
        <w:rPr>
          <w:lang w:eastAsia="zh-CN"/>
        </w:rPr>
      </w:pPr>
      <w:r>
        <w:rPr>
          <w:rFonts w:hint="eastAsia"/>
          <w:lang w:eastAsia="zh-CN"/>
        </w:rPr>
        <w:t>收付系统银行明细</w:t>
      </w:r>
      <w:r w:rsidR="00A86528">
        <w:rPr>
          <w:lang w:eastAsia="zh-CN"/>
        </w:rPr>
        <w:t>同步</w:t>
      </w:r>
      <w:r w:rsidR="000B4379" w:rsidRPr="00B93B95">
        <w:rPr>
          <w:lang w:eastAsia="zh-CN"/>
        </w:rPr>
        <w:t>接口</w:t>
      </w:r>
    </w:p>
    <w:p w14:paraId="0C068265" w14:textId="77777777" w:rsidR="000B4379" w:rsidRPr="00DB208D" w:rsidRDefault="000B4379" w:rsidP="000B4379">
      <w:pPr>
        <w:pStyle w:val="5"/>
        <w:numPr>
          <w:ilvl w:val="4"/>
          <w:numId w:val="2"/>
        </w:numPr>
      </w:pPr>
      <w:r w:rsidRPr="00DB208D">
        <w:rPr>
          <w:rFonts w:hint="eastAsia"/>
        </w:rPr>
        <w:t>业务描述</w:t>
      </w:r>
    </w:p>
    <w:p w14:paraId="70C504C7" w14:textId="764D1991" w:rsidR="000B4379" w:rsidRDefault="000B4379" w:rsidP="000B4379">
      <w:pPr>
        <w:rPr>
          <w:lang w:eastAsia="zh-CN"/>
        </w:rPr>
      </w:pPr>
      <w:r>
        <w:rPr>
          <w:rFonts w:hint="eastAsia"/>
          <w:lang w:eastAsia="zh-CN"/>
        </w:rPr>
        <w:t xml:space="preserve">  </w:t>
      </w:r>
      <w:r>
        <w:rPr>
          <w:lang w:eastAsia="zh-CN"/>
        </w:rPr>
        <w:t xml:space="preserve"> </w:t>
      </w:r>
      <w:r w:rsidR="001D2329">
        <w:rPr>
          <w:rFonts w:hint="eastAsia"/>
          <w:lang w:eastAsia="zh-CN"/>
        </w:rPr>
        <w:t>资金系统需要将直联及非直连的银行账户历史明细同步给收付费系统用来</w:t>
      </w:r>
      <w:r w:rsidR="00B4612A">
        <w:rPr>
          <w:rFonts w:hint="eastAsia"/>
          <w:lang w:eastAsia="zh-CN"/>
        </w:rPr>
        <w:t>对账</w:t>
      </w:r>
      <w:r w:rsidR="00987E4C">
        <w:rPr>
          <w:rFonts w:hint="eastAsia"/>
          <w:lang w:eastAsia="zh-CN"/>
        </w:rPr>
        <w:t>。</w:t>
      </w:r>
    </w:p>
    <w:p w14:paraId="5ACB817E" w14:textId="6189861F" w:rsidR="00671D72" w:rsidRPr="00DD365B" w:rsidRDefault="00671D72" w:rsidP="000B4379">
      <w:pPr>
        <w:rPr>
          <w:lang w:eastAsia="zh-CN"/>
        </w:rPr>
      </w:pPr>
      <w:r>
        <w:rPr>
          <w:rFonts w:hint="eastAsia"/>
          <w:lang w:eastAsia="zh-CN"/>
        </w:rPr>
        <w:t xml:space="preserve">   </w:t>
      </w:r>
      <w:r>
        <w:rPr>
          <w:rFonts w:hint="eastAsia"/>
          <w:lang w:eastAsia="zh-CN"/>
        </w:rPr>
        <w:t>直连</w:t>
      </w:r>
      <w:r w:rsidR="00B4612A">
        <w:rPr>
          <w:rFonts w:hint="eastAsia"/>
          <w:lang w:eastAsia="zh-CN"/>
        </w:rPr>
        <w:t>银行明细由</w:t>
      </w:r>
      <w:r>
        <w:rPr>
          <w:rFonts w:hint="eastAsia"/>
          <w:lang w:eastAsia="zh-CN"/>
        </w:rPr>
        <w:t>资金系统同步给</w:t>
      </w:r>
      <w:r w:rsidR="00B4612A">
        <w:rPr>
          <w:rFonts w:hint="eastAsia"/>
          <w:lang w:eastAsia="zh-CN"/>
        </w:rPr>
        <w:t>收付费系统，方式通过</w:t>
      </w:r>
      <w:r w:rsidR="00DD365B">
        <w:rPr>
          <w:lang w:eastAsia="zh-CN"/>
        </w:rPr>
        <w:t>OSS,CSV</w:t>
      </w:r>
      <w:r w:rsidR="00DD365B">
        <w:rPr>
          <w:lang w:eastAsia="zh-CN"/>
        </w:rPr>
        <w:t>格式上传</w:t>
      </w:r>
      <w:r w:rsidR="00A47BDF">
        <w:rPr>
          <w:rFonts w:hint="eastAsia"/>
          <w:lang w:eastAsia="zh-CN"/>
        </w:rPr>
        <w:t>，</w:t>
      </w:r>
      <w:r w:rsidR="00A47BDF">
        <w:rPr>
          <w:lang w:eastAsia="zh-CN"/>
        </w:rPr>
        <w:t>上传后通过</w:t>
      </w:r>
      <w:r w:rsidR="00357F78">
        <w:rPr>
          <w:lang w:eastAsia="zh-CN"/>
        </w:rPr>
        <w:t>SOFA RPC</w:t>
      </w:r>
      <w:r w:rsidR="00A47BDF">
        <w:rPr>
          <w:rFonts w:hint="eastAsia"/>
          <w:lang w:eastAsia="zh-CN"/>
        </w:rPr>
        <w:t>进行</w:t>
      </w:r>
      <w:r w:rsidR="00A47BDF">
        <w:rPr>
          <w:lang w:eastAsia="zh-CN"/>
        </w:rPr>
        <w:t>消息通知</w:t>
      </w:r>
      <w:r w:rsidR="00DE45CA">
        <w:rPr>
          <w:lang w:eastAsia="zh-CN"/>
        </w:rPr>
        <w:t>，字段以</w:t>
      </w:r>
      <w:r w:rsidR="00DE45CA">
        <w:rPr>
          <w:lang w:eastAsia="zh-CN"/>
        </w:rPr>
        <w:t>|%</w:t>
      </w:r>
      <w:r w:rsidR="00DE45CA">
        <w:rPr>
          <w:lang w:eastAsia="zh-CN"/>
        </w:rPr>
        <w:t>分隔</w:t>
      </w:r>
      <w:r w:rsidR="00DD365B">
        <w:rPr>
          <w:rFonts w:hint="eastAsia"/>
          <w:lang w:eastAsia="zh-CN"/>
        </w:rPr>
        <w:t>。</w:t>
      </w:r>
    </w:p>
    <w:p w14:paraId="22D7A473" w14:textId="5396118F" w:rsidR="00671D72" w:rsidRDefault="00671D72" w:rsidP="000B4379">
      <w:pPr>
        <w:rPr>
          <w:lang w:eastAsia="zh-CN"/>
        </w:rPr>
      </w:pPr>
      <w:r>
        <w:rPr>
          <w:rFonts w:hint="eastAsia"/>
          <w:lang w:eastAsia="zh-CN"/>
        </w:rPr>
        <w:t xml:space="preserve">   </w:t>
      </w:r>
      <w:r>
        <w:rPr>
          <w:rFonts w:hint="eastAsia"/>
          <w:lang w:eastAsia="zh-CN"/>
        </w:rPr>
        <w:t>非直连明细</w:t>
      </w:r>
      <w:r w:rsidR="009E2255">
        <w:rPr>
          <w:rFonts w:hint="eastAsia"/>
          <w:lang w:eastAsia="zh-CN"/>
        </w:rPr>
        <w:t>由资金系统导入后，统一通过</w:t>
      </w:r>
      <w:r w:rsidR="009E2255">
        <w:rPr>
          <w:rFonts w:hint="eastAsia"/>
          <w:lang w:eastAsia="zh-CN"/>
        </w:rPr>
        <w:t>OSS</w:t>
      </w:r>
      <w:r w:rsidR="009E2255">
        <w:rPr>
          <w:rFonts w:hint="eastAsia"/>
          <w:lang w:eastAsia="zh-CN"/>
        </w:rPr>
        <w:t>，</w:t>
      </w:r>
      <w:r w:rsidR="009E2255">
        <w:rPr>
          <w:rFonts w:hint="eastAsia"/>
          <w:lang w:eastAsia="zh-CN"/>
        </w:rPr>
        <w:t>CSV</w:t>
      </w:r>
      <w:r w:rsidR="009E2255">
        <w:rPr>
          <w:rFonts w:hint="eastAsia"/>
          <w:lang w:eastAsia="zh-CN"/>
        </w:rPr>
        <w:t>格式上传到收付费系统</w:t>
      </w:r>
      <w:r w:rsidR="00E5164D">
        <w:rPr>
          <w:rFonts w:hint="eastAsia"/>
          <w:lang w:eastAsia="zh-CN"/>
        </w:rPr>
        <w:t>，</w:t>
      </w:r>
      <w:r w:rsidR="00E5164D">
        <w:rPr>
          <w:lang w:eastAsia="zh-CN"/>
        </w:rPr>
        <w:t>上传后通过</w:t>
      </w:r>
      <w:r w:rsidR="00E5164D">
        <w:rPr>
          <w:lang w:eastAsia="zh-CN"/>
        </w:rPr>
        <w:t>SOFA RPC</w:t>
      </w:r>
      <w:r w:rsidR="00E5164D">
        <w:rPr>
          <w:rFonts w:hint="eastAsia"/>
          <w:lang w:eastAsia="zh-CN"/>
        </w:rPr>
        <w:t>进行</w:t>
      </w:r>
      <w:r w:rsidR="00E5164D">
        <w:rPr>
          <w:lang w:eastAsia="zh-CN"/>
        </w:rPr>
        <w:t>消息通知</w:t>
      </w:r>
      <w:r w:rsidR="00DE45CA">
        <w:rPr>
          <w:lang w:eastAsia="zh-CN"/>
        </w:rPr>
        <w:t>，字段以</w:t>
      </w:r>
      <w:r w:rsidR="00DE45CA">
        <w:rPr>
          <w:lang w:eastAsia="zh-CN"/>
        </w:rPr>
        <w:t>|%</w:t>
      </w:r>
      <w:r w:rsidR="00DE45CA">
        <w:rPr>
          <w:lang w:eastAsia="zh-CN"/>
        </w:rPr>
        <w:t>分隔</w:t>
      </w:r>
      <w:r w:rsidR="009E2255">
        <w:rPr>
          <w:rFonts w:hint="eastAsia"/>
          <w:lang w:eastAsia="zh-CN"/>
        </w:rPr>
        <w:t>。</w:t>
      </w:r>
    </w:p>
    <w:p w14:paraId="6B828603" w14:textId="77777777" w:rsidR="00006D27" w:rsidRDefault="00006D27" w:rsidP="000B4379">
      <w:pPr>
        <w:rPr>
          <w:lang w:eastAsia="zh-CN"/>
        </w:rPr>
      </w:pPr>
    </w:p>
    <w:p w14:paraId="0F9AA2E0" w14:textId="59156DCD" w:rsidR="00671D72" w:rsidRPr="00990A16" w:rsidRDefault="00671D72" w:rsidP="000B4379">
      <w:pPr>
        <w:rPr>
          <w:lang w:eastAsia="zh-CN"/>
        </w:rPr>
      </w:pPr>
      <w:r>
        <w:rPr>
          <w:rFonts w:hint="eastAsia"/>
          <w:lang w:eastAsia="zh-CN"/>
        </w:rPr>
        <w:t xml:space="preserve">   </w:t>
      </w:r>
    </w:p>
    <w:p w14:paraId="515526F3" w14:textId="77777777" w:rsidR="000B4379" w:rsidRDefault="000B4379" w:rsidP="000B4379">
      <w:pPr>
        <w:pStyle w:val="5"/>
        <w:numPr>
          <w:ilvl w:val="4"/>
          <w:numId w:val="2"/>
        </w:numPr>
      </w:pPr>
      <w:r>
        <w:rPr>
          <w:rFonts w:hint="eastAsia"/>
        </w:rPr>
        <w:t>业务流程</w:t>
      </w:r>
    </w:p>
    <w:p w14:paraId="46A180C1" w14:textId="7DE47FA3" w:rsidR="004F179E" w:rsidRPr="009942A4" w:rsidRDefault="009942A4" w:rsidP="009942A4">
      <w:pPr>
        <w:pStyle w:val="L-"/>
      </w:pPr>
      <w:r>
        <w:rPr>
          <w:rFonts w:hint="eastAsia"/>
        </w:rPr>
        <w:t>图</w:t>
      </w:r>
      <w:r>
        <w:rPr>
          <w:rFonts w:hint="eastAsia"/>
        </w:rPr>
        <w:t>3.5.4.1.2.-</w:t>
      </w:r>
      <w:r>
        <w:t>1</w:t>
      </w:r>
      <w:r w:rsidR="004F179E">
        <w:t>明细同步流程</w:t>
      </w:r>
    </w:p>
    <w:p w14:paraId="38F60836" w14:textId="06DABD00" w:rsidR="004F179E" w:rsidRDefault="001D2329" w:rsidP="008D491E">
      <w:r>
        <w:object w:dxaOrig="11746" w:dyaOrig="7816" w14:anchorId="34E9EF89">
          <v:shape id="_x0000_i1041" type="#_x0000_t75" style="width:415.35pt;height:274.55pt" o:ole="">
            <v:imagedata r:id="rId121" o:title=""/>
          </v:shape>
          <o:OLEObject Type="Embed" ProgID="Visio.Drawing.15" ShapeID="_x0000_i1041" DrawAspect="Content" ObjectID="_1624086111" r:id="rId122"/>
        </w:object>
      </w:r>
    </w:p>
    <w:p w14:paraId="281E7297" w14:textId="4201924A" w:rsidR="00B4612A" w:rsidRDefault="00B4612A" w:rsidP="008D491E"/>
    <w:p w14:paraId="08D3AA69" w14:textId="3407850F" w:rsidR="00B4612A" w:rsidRDefault="00B4612A" w:rsidP="00B4612A">
      <w:pPr>
        <w:pStyle w:val="5"/>
        <w:numPr>
          <w:ilvl w:val="4"/>
          <w:numId w:val="2"/>
        </w:numPr>
      </w:pPr>
      <w:r>
        <w:rPr>
          <w:rFonts w:hint="eastAsia"/>
        </w:rPr>
        <w:t>流程说明</w:t>
      </w:r>
    </w:p>
    <w:p w14:paraId="65C53B8F" w14:textId="4751E8ED" w:rsidR="009942A4" w:rsidRPr="009942A4" w:rsidRDefault="009942A4" w:rsidP="009942A4">
      <w:pPr>
        <w:pStyle w:val="L-"/>
      </w:pPr>
      <w:r>
        <w:rPr>
          <w:rFonts w:hint="eastAsia"/>
        </w:rPr>
        <w:t>3.5.4.1.</w:t>
      </w:r>
      <w:r>
        <w:t>3</w:t>
      </w:r>
      <w:r>
        <w:rPr>
          <w:rFonts w:hint="eastAsia"/>
        </w:rPr>
        <w:t>.-</w:t>
      </w:r>
      <w:r>
        <w:t>1</w:t>
      </w:r>
      <w:r>
        <w:t>明细同步流程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1300EC" w:rsidRPr="00300621" w14:paraId="0AF06331" w14:textId="77777777" w:rsidTr="00357F78">
        <w:trPr>
          <w:cantSplit/>
          <w:tblHeader/>
        </w:trPr>
        <w:tc>
          <w:tcPr>
            <w:tcW w:w="484" w:type="dxa"/>
            <w:shd w:val="clear" w:color="auto" w:fill="7C9BC1"/>
            <w:tcMar>
              <w:top w:w="58" w:type="dxa"/>
              <w:left w:w="58" w:type="dxa"/>
              <w:bottom w:w="58" w:type="dxa"/>
              <w:right w:w="58" w:type="dxa"/>
            </w:tcMar>
          </w:tcPr>
          <w:p w14:paraId="38C08475" w14:textId="77777777" w:rsidR="001300EC" w:rsidRPr="00300621" w:rsidRDefault="001300EC" w:rsidP="00B07A0D">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4CA64D6D" w14:textId="6B964B50" w:rsidR="001300EC" w:rsidRPr="00300621" w:rsidRDefault="00CB2F8F" w:rsidP="00B07A0D">
            <w:pPr>
              <w:pStyle w:val="Cap1"/>
              <w:ind w:firstLineChars="100" w:firstLine="201"/>
              <w:jc w:val="both"/>
              <w:rPr>
                <w:rFonts w:hint="eastAsia"/>
                <w:szCs w:val="18"/>
              </w:rPr>
            </w:pPr>
            <w:r>
              <w:rPr>
                <w:rFonts w:hint="eastAsia"/>
                <w:szCs w:val="18"/>
              </w:rPr>
              <w:t>直连银行</w:t>
            </w:r>
            <w:r w:rsidR="001300EC">
              <w:rPr>
                <w:rFonts w:hint="eastAsia"/>
                <w:szCs w:val="18"/>
              </w:rPr>
              <w:t>流程</w:t>
            </w:r>
            <w:r w:rsidR="001300EC" w:rsidRPr="00300621">
              <w:rPr>
                <w:rFonts w:hint="eastAsia"/>
                <w:szCs w:val="18"/>
              </w:rPr>
              <w:t>步骤</w:t>
            </w:r>
          </w:p>
        </w:tc>
        <w:tc>
          <w:tcPr>
            <w:tcW w:w="3827" w:type="dxa"/>
            <w:shd w:val="clear" w:color="auto" w:fill="7C9BC1"/>
            <w:tcMar>
              <w:top w:w="58" w:type="dxa"/>
              <w:left w:w="58" w:type="dxa"/>
              <w:bottom w:w="58" w:type="dxa"/>
              <w:right w:w="58" w:type="dxa"/>
            </w:tcMar>
          </w:tcPr>
          <w:p w14:paraId="22F52F08" w14:textId="77777777" w:rsidR="001300EC" w:rsidRPr="00300621" w:rsidRDefault="001300EC" w:rsidP="00B07A0D">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331A16FB" w14:textId="77777777" w:rsidR="001300EC" w:rsidRPr="00300621" w:rsidRDefault="001300EC" w:rsidP="00B07A0D">
            <w:pPr>
              <w:pStyle w:val="Cap1"/>
              <w:ind w:firstLineChars="100" w:firstLine="201"/>
              <w:jc w:val="both"/>
              <w:rPr>
                <w:rFonts w:hint="eastAsia"/>
                <w:szCs w:val="18"/>
              </w:rPr>
            </w:pPr>
            <w:r w:rsidRPr="00300621">
              <w:rPr>
                <w:rFonts w:hint="eastAsia"/>
                <w:szCs w:val="18"/>
              </w:rPr>
              <w:t>备注</w:t>
            </w:r>
          </w:p>
        </w:tc>
      </w:tr>
      <w:tr w:rsidR="001300EC" w:rsidRPr="00300621" w14:paraId="54EA7FD3" w14:textId="77777777" w:rsidTr="00357F78">
        <w:trPr>
          <w:cantSplit/>
          <w:trHeight w:val="483"/>
        </w:trPr>
        <w:tc>
          <w:tcPr>
            <w:tcW w:w="484" w:type="dxa"/>
            <w:shd w:val="clear" w:color="auto" w:fill="AECEE1"/>
            <w:tcMar>
              <w:top w:w="58" w:type="dxa"/>
              <w:left w:w="58" w:type="dxa"/>
              <w:bottom w:w="58" w:type="dxa"/>
              <w:right w:w="58" w:type="dxa"/>
            </w:tcMar>
            <w:vAlign w:val="center"/>
          </w:tcPr>
          <w:p w14:paraId="431A17A2" w14:textId="77777777" w:rsidR="001300EC" w:rsidRPr="005D789A" w:rsidRDefault="001300EC" w:rsidP="00B07A0D">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5B096A9B" w14:textId="7BB6CE36" w:rsidR="001300EC" w:rsidRPr="00F41C79" w:rsidRDefault="001300EC" w:rsidP="001300EC">
            <w:pPr>
              <w:jc w:val="both"/>
              <w:rPr>
                <w:rFonts w:ascii="宋体" w:hAnsi="宋体" w:cs="宋体"/>
                <w:color w:val="000000"/>
                <w:sz w:val="20"/>
                <w:lang w:eastAsia="zh-CN"/>
              </w:rPr>
            </w:pPr>
            <w:r>
              <w:rPr>
                <w:rFonts w:ascii="宋体" w:hAnsi="宋体" w:cs="宋体"/>
                <w:color w:val="000000"/>
                <w:sz w:val="20"/>
                <w:lang w:eastAsia="zh-CN"/>
              </w:rPr>
              <w:t>银行获取或者导入</w:t>
            </w:r>
          </w:p>
        </w:tc>
        <w:tc>
          <w:tcPr>
            <w:tcW w:w="3827" w:type="dxa"/>
            <w:shd w:val="clear" w:color="auto" w:fill="E3EEF5"/>
            <w:tcMar>
              <w:top w:w="58" w:type="dxa"/>
              <w:left w:w="58" w:type="dxa"/>
              <w:bottom w:w="58" w:type="dxa"/>
              <w:right w:w="58" w:type="dxa"/>
            </w:tcMar>
            <w:vAlign w:val="center"/>
          </w:tcPr>
          <w:p w14:paraId="1266C9B8" w14:textId="33AC84F5" w:rsidR="001300EC" w:rsidRDefault="001D2329" w:rsidP="001D2329">
            <w:pPr>
              <w:jc w:val="both"/>
              <w:rPr>
                <w:rFonts w:ascii="宋体" w:hAnsi="宋体" w:cs="宋体"/>
                <w:color w:val="000000"/>
                <w:sz w:val="20"/>
                <w:lang w:eastAsia="zh-CN"/>
              </w:rPr>
            </w:pPr>
            <w:r>
              <w:rPr>
                <w:rFonts w:ascii="宋体" w:hAnsi="宋体" w:cs="宋体"/>
                <w:color w:val="000000"/>
                <w:sz w:val="20"/>
                <w:lang w:eastAsia="zh-CN"/>
              </w:rPr>
              <w:t>直连银行明细</w:t>
            </w:r>
            <w:r w:rsidR="00DB46F1">
              <w:rPr>
                <w:rFonts w:ascii="宋体" w:hAnsi="宋体" w:cs="宋体"/>
                <w:color w:val="000000"/>
                <w:sz w:val="20"/>
                <w:lang w:eastAsia="zh-CN"/>
              </w:rPr>
              <w:t>资金系统</w:t>
            </w:r>
            <w:r>
              <w:rPr>
                <w:rFonts w:ascii="宋体" w:hAnsi="宋体" w:cs="宋体"/>
                <w:color w:val="000000"/>
                <w:sz w:val="20"/>
                <w:lang w:eastAsia="zh-CN"/>
              </w:rPr>
              <w:t>通过</w:t>
            </w:r>
            <w:r w:rsidR="00CB2F8F">
              <w:rPr>
                <w:rFonts w:ascii="宋体" w:hAnsi="宋体" w:cs="宋体"/>
                <w:color w:val="000000"/>
                <w:sz w:val="20"/>
                <w:lang w:eastAsia="zh-CN"/>
              </w:rPr>
              <w:t>直连接口获取</w:t>
            </w:r>
            <w:r w:rsidR="001300EC">
              <w:rPr>
                <w:rFonts w:ascii="宋体" w:hAnsi="宋体" w:cs="宋体"/>
                <w:color w:val="000000"/>
                <w:sz w:val="20"/>
                <w:lang w:eastAsia="zh-CN"/>
              </w:rPr>
              <w:t>银行明细到资金系统</w:t>
            </w:r>
          </w:p>
          <w:p w14:paraId="134BA476" w14:textId="2049DD92" w:rsidR="001D2329" w:rsidRPr="001D2329" w:rsidRDefault="001D2329" w:rsidP="001D2329">
            <w:pPr>
              <w:jc w:val="both"/>
              <w:rPr>
                <w:rFonts w:ascii="宋体" w:hAnsi="宋体" w:cs="宋体"/>
                <w:color w:val="000000"/>
                <w:sz w:val="20"/>
                <w:lang w:eastAsia="zh-CN"/>
              </w:rPr>
            </w:pPr>
            <w:r>
              <w:rPr>
                <w:rFonts w:ascii="宋体" w:hAnsi="宋体" w:cs="宋体"/>
                <w:color w:val="000000"/>
                <w:sz w:val="20"/>
                <w:lang w:eastAsia="zh-CN"/>
              </w:rPr>
              <w:t>非直连银行明细通过资金系统统一模板导入</w:t>
            </w:r>
          </w:p>
        </w:tc>
        <w:tc>
          <w:tcPr>
            <w:tcW w:w="1560" w:type="dxa"/>
            <w:shd w:val="clear" w:color="auto" w:fill="E3EEF5"/>
            <w:tcMar>
              <w:top w:w="58" w:type="dxa"/>
              <w:left w:w="58" w:type="dxa"/>
              <w:bottom w:w="58" w:type="dxa"/>
              <w:right w:w="58" w:type="dxa"/>
            </w:tcMar>
            <w:vAlign w:val="center"/>
          </w:tcPr>
          <w:p w14:paraId="57F108C6" w14:textId="77777777" w:rsidR="001300EC" w:rsidRPr="00F41C79" w:rsidRDefault="001300EC" w:rsidP="00B07A0D">
            <w:pPr>
              <w:jc w:val="both"/>
              <w:rPr>
                <w:rFonts w:ascii="宋体" w:hAnsi="宋体" w:cs="宋体"/>
                <w:color w:val="000000"/>
                <w:sz w:val="20"/>
                <w:lang w:eastAsia="zh-CN"/>
              </w:rPr>
            </w:pPr>
          </w:p>
        </w:tc>
      </w:tr>
      <w:tr w:rsidR="001300EC" w:rsidRPr="00300621" w14:paraId="6C2B3CD5" w14:textId="77777777" w:rsidTr="00357F78">
        <w:trPr>
          <w:cantSplit/>
          <w:trHeight w:val="483"/>
        </w:trPr>
        <w:tc>
          <w:tcPr>
            <w:tcW w:w="484" w:type="dxa"/>
            <w:shd w:val="clear" w:color="auto" w:fill="AECEE1"/>
            <w:tcMar>
              <w:top w:w="58" w:type="dxa"/>
              <w:left w:w="58" w:type="dxa"/>
              <w:bottom w:w="58" w:type="dxa"/>
              <w:right w:w="58" w:type="dxa"/>
            </w:tcMar>
            <w:vAlign w:val="center"/>
          </w:tcPr>
          <w:p w14:paraId="4336B112" w14:textId="77777777" w:rsidR="001300EC" w:rsidRPr="005D789A" w:rsidRDefault="001300EC" w:rsidP="00B07A0D">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2433DD34" w14:textId="58DF0672" w:rsidR="001300EC" w:rsidRPr="00F41C79"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74B9C950" w14:textId="78E24072" w:rsidR="001300EC" w:rsidRPr="006A3D21"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运行同步任务将银行明细同步给收付费系统</w:t>
            </w:r>
          </w:p>
        </w:tc>
        <w:tc>
          <w:tcPr>
            <w:tcW w:w="1560" w:type="dxa"/>
            <w:shd w:val="clear" w:color="auto" w:fill="E3EEF5"/>
            <w:tcMar>
              <w:top w:w="58" w:type="dxa"/>
              <w:left w:w="58" w:type="dxa"/>
              <w:bottom w:w="58" w:type="dxa"/>
              <w:right w:w="58" w:type="dxa"/>
            </w:tcMar>
            <w:vAlign w:val="center"/>
          </w:tcPr>
          <w:p w14:paraId="166CEF76" w14:textId="7E9CD1E4" w:rsidR="001300EC" w:rsidRPr="00F41C79" w:rsidRDefault="001D2329" w:rsidP="00B07A0D">
            <w:pPr>
              <w:jc w:val="both"/>
              <w:rPr>
                <w:rFonts w:ascii="宋体" w:hAnsi="宋体" w:cs="宋体"/>
                <w:color w:val="000000"/>
                <w:sz w:val="20"/>
                <w:lang w:eastAsia="zh-CN"/>
              </w:rPr>
            </w:pPr>
            <w:r>
              <w:rPr>
                <w:rFonts w:ascii="宋体" w:hAnsi="宋体" w:cs="宋体" w:hint="eastAsia"/>
                <w:color w:val="000000"/>
                <w:sz w:val="20"/>
                <w:lang w:eastAsia="zh-CN"/>
              </w:rPr>
              <w:t>OSS，CSV格式</w:t>
            </w:r>
          </w:p>
        </w:tc>
      </w:tr>
      <w:tr w:rsidR="00CB2F8F" w:rsidRPr="00300621" w14:paraId="477A5774" w14:textId="77777777" w:rsidTr="00357F78">
        <w:trPr>
          <w:cantSplit/>
          <w:trHeight w:val="483"/>
        </w:trPr>
        <w:tc>
          <w:tcPr>
            <w:tcW w:w="484" w:type="dxa"/>
            <w:shd w:val="clear" w:color="auto" w:fill="AECEE1"/>
            <w:tcMar>
              <w:top w:w="58" w:type="dxa"/>
              <w:left w:w="58" w:type="dxa"/>
              <w:bottom w:w="58" w:type="dxa"/>
              <w:right w:w="58" w:type="dxa"/>
            </w:tcMar>
            <w:vAlign w:val="center"/>
          </w:tcPr>
          <w:p w14:paraId="402A66D4" w14:textId="3B79D6AE" w:rsidR="00CB2F8F" w:rsidRDefault="00CB2F8F" w:rsidP="00B07A0D">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35B79687" w14:textId="1F0943C1" w:rsidR="00CB2F8F" w:rsidRDefault="00CB2F8F" w:rsidP="00B07A0D">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5F1685C5" w14:textId="59F101F1" w:rsidR="00CB2F8F" w:rsidRDefault="0078588C" w:rsidP="00B07A0D">
            <w:pPr>
              <w:jc w:val="both"/>
              <w:rPr>
                <w:rFonts w:ascii="宋体" w:hAnsi="宋体" w:cs="宋体"/>
                <w:color w:val="000000"/>
                <w:sz w:val="20"/>
                <w:lang w:eastAsia="zh-CN"/>
              </w:rPr>
            </w:pPr>
            <w:r>
              <w:rPr>
                <w:rFonts w:ascii="宋体" w:hAnsi="宋体" w:cs="宋体"/>
                <w:color w:val="000000"/>
                <w:sz w:val="20"/>
                <w:lang w:eastAsia="zh-CN"/>
              </w:rPr>
              <w:t>如同步给收付费的直连银行明细收付费已经完成对账</w:t>
            </w:r>
            <w:r>
              <w:rPr>
                <w:rFonts w:ascii="宋体" w:hAnsi="宋体" w:cs="宋体" w:hint="eastAsia"/>
                <w:color w:val="000000"/>
                <w:sz w:val="20"/>
                <w:lang w:eastAsia="zh-CN"/>
              </w:rPr>
              <w:t>，</w:t>
            </w:r>
            <w:r>
              <w:rPr>
                <w:rFonts w:ascii="宋体" w:hAnsi="宋体" w:cs="宋体"/>
                <w:color w:val="000000"/>
                <w:sz w:val="20"/>
                <w:lang w:eastAsia="zh-CN"/>
              </w:rPr>
              <w:t>后续发现银行明细获取的有问题</w:t>
            </w:r>
            <w:r>
              <w:rPr>
                <w:rFonts w:ascii="宋体" w:hAnsi="宋体" w:cs="宋体" w:hint="eastAsia"/>
                <w:color w:val="000000"/>
                <w:sz w:val="20"/>
                <w:lang w:eastAsia="zh-CN"/>
              </w:rPr>
              <w:t>，</w:t>
            </w:r>
            <w:r>
              <w:rPr>
                <w:rFonts w:ascii="宋体" w:hAnsi="宋体" w:cs="宋体"/>
                <w:color w:val="000000"/>
                <w:sz w:val="20"/>
                <w:lang w:eastAsia="zh-CN"/>
              </w:rPr>
              <w:t>需要重新获取</w:t>
            </w:r>
            <w:r>
              <w:rPr>
                <w:rFonts w:ascii="宋体" w:hAnsi="宋体" w:cs="宋体" w:hint="eastAsia"/>
                <w:color w:val="000000"/>
                <w:sz w:val="20"/>
                <w:lang w:eastAsia="zh-CN"/>
              </w:rPr>
              <w:t>，</w:t>
            </w:r>
            <w:r>
              <w:rPr>
                <w:rFonts w:ascii="宋体" w:hAnsi="宋体" w:cs="宋体"/>
                <w:color w:val="000000"/>
                <w:sz w:val="20"/>
                <w:lang w:eastAsia="zh-CN"/>
              </w:rPr>
              <w:t>需要由财务人员通知到资金系统运维</w:t>
            </w:r>
            <w:r>
              <w:rPr>
                <w:rFonts w:ascii="宋体" w:hAnsi="宋体" w:cs="宋体" w:hint="eastAsia"/>
                <w:color w:val="000000"/>
                <w:sz w:val="20"/>
                <w:lang w:eastAsia="zh-CN"/>
              </w:rPr>
              <w:t>、</w:t>
            </w:r>
            <w:r>
              <w:rPr>
                <w:rFonts w:ascii="宋体" w:hAnsi="宋体" w:cs="宋体"/>
                <w:color w:val="000000"/>
                <w:sz w:val="20"/>
                <w:lang w:eastAsia="zh-CN"/>
              </w:rPr>
              <w:t>收付费运维一起处理</w:t>
            </w:r>
          </w:p>
        </w:tc>
        <w:tc>
          <w:tcPr>
            <w:tcW w:w="1560" w:type="dxa"/>
            <w:shd w:val="clear" w:color="auto" w:fill="E3EEF5"/>
            <w:tcMar>
              <w:top w:w="58" w:type="dxa"/>
              <w:left w:w="58" w:type="dxa"/>
              <w:bottom w:w="58" w:type="dxa"/>
              <w:right w:w="58" w:type="dxa"/>
            </w:tcMar>
            <w:vAlign w:val="center"/>
          </w:tcPr>
          <w:p w14:paraId="7E16B067" w14:textId="77777777" w:rsidR="00CB2F8F" w:rsidRPr="00F41C79" w:rsidRDefault="00CB2F8F" w:rsidP="00B07A0D">
            <w:pPr>
              <w:jc w:val="both"/>
              <w:rPr>
                <w:rFonts w:ascii="宋体" w:hAnsi="宋体" w:cs="宋体"/>
                <w:color w:val="000000"/>
                <w:sz w:val="20"/>
                <w:lang w:eastAsia="zh-CN"/>
              </w:rPr>
            </w:pPr>
          </w:p>
        </w:tc>
      </w:tr>
      <w:tr w:rsidR="00730639" w:rsidRPr="00300621" w14:paraId="32C77FDA" w14:textId="77777777" w:rsidTr="00357F78">
        <w:trPr>
          <w:cantSplit/>
          <w:trHeight w:val="483"/>
        </w:trPr>
        <w:tc>
          <w:tcPr>
            <w:tcW w:w="484" w:type="dxa"/>
            <w:shd w:val="clear" w:color="auto" w:fill="AECEE1"/>
            <w:tcMar>
              <w:top w:w="58" w:type="dxa"/>
              <w:left w:w="58" w:type="dxa"/>
              <w:bottom w:w="58" w:type="dxa"/>
              <w:right w:w="58" w:type="dxa"/>
            </w:tcMar>
            <w:vAlign w:val="center"/>
          </w:tcPr>
          <w:p w14:paraId="4E841CA2" w14:textId="2A80989A" w:rsidR="00730639" w:rsidRDefault="00730639" w:rsidP="00B07A0D">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3D4B5755" w14:textId="259E4EEA" w:rsidR="00730639" w:rsidRDefault="000E42DC" w:rsidP="00B07A0D">
            <w:pPr>
              <w:jc w:val="both"/>
              <w:rPr>
                <w:rFonts w:ascii="宋体" w:hAnsi="宋体" w:cs="宋体"/>
                <w:color w:val="000000"/>
                <w:sz w:val="20"/>
                <w:lang w:eastAsia="zh-CN"/>
              </w:rPr>
            </w:pPr>
            <w:r>
              <w:rPr>
                <w:rFonts w:ascii="宋体" w:hAnsi="宋体" w:cs="宋体"/>
                <w:color w:val="000000"/>
                <w:sz w:val="20"/>
                <w:lang w:eastAsia="zh-CN"/>
              </w:rPr>
              <w:t>文件及上传规则</w:t>
            </w:r>
          </w:p>
        </w:tc>
        <w:tc>
          <w:tcPr>
            <w:tcW w:w="3827" w:type="dxa"/>
            <w:shd w:val="clear" w:color="auto" w:fill="E3EEF5"/>
            <w:tcMar>
              <w:top w:w="58" w:type="dxa"/>
              <w:left w:w="58" w:type="dxa"/>
              <w:bottom w:w="58" w:type="dxa"/>
              <w:right w:w="58" w:type="dxa"/>
            </w:tcMar>
            <w:vAlign w:val="center"/>
          </w:tcPr>
          <w:p w14:paraId="76781108" w14:textId="77777777"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尽量都放一个文件进行上传</w:t>
            </w:r>
          </w:p>
          <w:p w14:paraId="5EDB8A76" w14:textId="2048FF1C"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补传不会和之前已经上传的信息重复</w:t>
            </w:r>
          </w:p>
          <w:p w14:paraId="34916C77" w14:textId="28C07DB2" w:rsidR="00730639" w:rsidRDefault="00730639" w:rsidP="00B07A0D">
            <w:pPr>
              <w:jc w:val="both"/>
              <w:rPr>
                <w:rFonts w:ascii="宋体" w:hAnsi="宋体" w:cs="宋体"/>
                <w:color w:val="000000"/>
                <w:sz w:val="20"/>
                <w:lang w:eastAsia="zh-CN"/>
              </w:rPr>
            </w:pPr>
            <w:r>
              <w:rPr>
                <w:rFonts w:ascii="宋体" w:hAnsi="宋体" w:cs="宋体"/>
                <w:color w:val="000000"/>
                <w:sz w:val="20"/>
                <w:lang w:eastAsia="zh-CN"/>
              </w:rPr>
              <w:t>文件名命名为</w:t>
            </w:r>
            <w:r w:rsidR="000E42DC">
              <w:rPr>
                <w:rFonts w:ascii="宋体" w:hAnsi="宋体" w:cs="宋体"/>
                <w:color w:val="000000"/>
                <w:sz w:val="20"/>
                <w:lang w:eastAsia="zh-CN"/>
              </w:rPr>
              <w:t>账号</w:t>
            </w:r>
            <w:r w:rsidR="000E42DC">
              <w:rPr>
                <w:rFonts w:ascii="宋体" w:hAnsi="宋体" w:cs="宋体" w:hint="eastAsia"/>
                <w:color w:val="000000"/>
                <w:sz w:val="20"/>
                <w:lang w:eastAsia="zh-CN"/>
              </w:rPr>
              <w:t>+</w:t>
            </w:r>
            <w:r w:rsidR="000E42DC">
              <w:rPr>
                <w:rFonts w:ascii="宋体" w:hAnsi="宋体" w:cs="宋体"/>
                <w:color w:val="000000"/>
                <w:sz w:val="20"/>
                <w:lang w:eastAsia="zh-CN"/>
              </w:rPr>
              <w:t>yyyy-mm-dd</w:t>
            </w:r>
            <w:r w:rsidR="000E42DC">
              <w:rPr>
                <w:rFonts w:ascii="宋体" w:hAnsi="宋体" w:cs="宋体" w:hint="eastAsia"/>
                <w:color w:val="000000"/>
                <w:sz w:val="20"/>
                <w:lang w:eastAsia="zh-CN"/>
              </w:rPr>
              <w:t>+</w:t>
            </w:r>
            <w:r w:rsidR="00CB4649">
              <w:rPr>
                <w:rFonts w:ascii="宋体" w:hAnsi="宋体" w:cs="宋体"/>
                <w:color w:val="000000"/>
                <w:sz w:val="20"/>
                <w:lang w:eastAsia="zh-CN"/>
              </w:rPr>
              <w:t>X</w:t>
            </w:r>
            <w:r>
              <w:rPr>
                <w:rFonts w:ascii="宋体" w:hAnsi="宋体" w:cs="宋体"/>
                <w:color w:val="000000"/>
                <w:sz w:val="20"/>
                <w:lang w:eastAsia="zh-CN"/>
              </w:rPr>
              <w:t>XX(</w:t>
            </w:r>
            <w:r w:rsidR="00CB4649">
              <w:rPr>
                <w:rFonts w:ascii="宋体" w:hAnsi="宋体" w:cs="宋体"/>
                <w:color w:val="000000"/>
                <w:sz w:val="20"/>
                <w:lang w:eastAsia="zh-CN"/>
              </w:rPr>
              <w:t>3</w:t>
            </w:r>
            <w:r w:rsidR="000E42DC">
              <w:rPr>
                <w:rFonts w:ascii="宋体" w:hAnsi="宋体" w:cs="宋体"/>
                <w:color w:val="000000"/>
                <w:sz w:val="20"/>
                <w:lang w:eastAsia="zh-CN"/>
              </w:rPr>
              <w:t>位</w:t>
            </w:r>
            <w:r>
              <w:rPr>
                <w:rFonts w:ascii="宋体" w:hAnsi="宋体" w:cs="宋体"/>
                <w:color w:val="000000"/>
                <w:sz w:val="20"/>
                <w:lang w:eastAsia="zh-CN"/>
              </w:rPr>
              <w:t>顺序</w:t>
            </w:r>
            <w:r w:rsidR="00CB4649">
              <w:rPr>
                <w:rFonts w:ascii="宋体" w:hAnsi="宋体" w:cs="宋体"/>
                <w:color w:val="000000"/>
                <w:sz w:val="20"/>
                <w:lang w:eastAsia="zh-CN"/>
              </w:rPr>
              <w:t>流水</w:t>
            </w:r>
            <w:r>
              <w:rPr>
                <w:rFonts w:ascii="宋体" w:hAnsi="宋体" w:cs="宋体"/>
                <w:color w:val="000000"/>
                <w:sz w:val="20"/>
                <w:lang w:eastAsia="zh-CN"/>
              </w:rPr>
              <w:t>号)</w:t>
            </w:r>
            <w:r w:rsidR="00763B17">
              <w:rPr>
                <w:rFonts w:ascii="宋体" w:hAnsi="宋体" w:cs="宋体" w:hint="eastAsia"/>
                <w:color w:val="000000"/>
                <w:sz w:val="20"/>
                <w:lang w:eastAsia="zh-CN"/>
              </w:rPr>
              <w:t>，日期</w:t>
            </w:r>
            <w:r w:rsidR="00763B17">
              <w:rPr>
                <w:rFonts w:ascii="宋体" w:hAnsi="宋体" w:cs="宋体"/>
                <w:color w:val="000000"/>
                <w:sz w:val="20"/>
                <w:lang w:eastAsia="zh-CN"/>
              </w:rPr>
              <w:t>以创建时间为准</w:t>
            </w:r>
          </w:p>
          <w:p w14:paraId="1411E323" w14:textId="77777777" w:rsidR="000E42DC" w:rsidRDefault="000E42DC" w:rsidP="00B07A0D">
            <w:pPr>
              <w:jc w:val="both"/>
              <w:rPr>
                <w:rFonts w:ascii="宋体" w:hAnsi="宋体" w:cs="宋体"/>
                <w:color w:val="000000"/>
                <w:sz w:val="20"/>
                <w:lang w:eastAsia="zh-CN"/>
              </w:rPr>
            </w:pPr>
            <w:r>
              <w:rPr>
                <w:rFonts w:ascii="宋体" w:hAnsi="宋体" w:cs="宋体"/>
                <w:color w:val="000000"/>
                <w:sz w:val="20"/>
                <w:lang w:eastAsia="zh-CN"/>
              </w:rPr>
              <w:t>当天无明细交易</w:t>
            </w:r>
            <w:r>
              <w:rPr>
                <w:rFonts w:ascii="宋体" w:hAnsi="宋体" w:cs="宋体" w:hint="eastAsia"/>
                <w:color w:val="000000"/>
                <w:sz w:val="20"/>
                <w:lang w:eastAsia="zh-CN"/>
              </w:rPr>
              <w:t>，</w:t>
            </w:r>
            <w:r>
              <w:rPr>
                <w:rFonts w:ascii="宋体" w:hAnsi="宋体" w:cs="宋体"/>
                <w:color w:val="000000"/>
                <w:sz w:val="20"/>
                <w:lang w:eastAsia="zh-CN"/>
              </w:rPr>
              <w:t>需上传一个空文件夹</w:t>
            </w:r>
            <w:r>
              <w:rPr>
                <w:rFonts w:ascii="宋体" w:hAnsi="宋体" w:cs="宋体" w:hint="eastAsia"/>
                <w:color w:val="000000"/>
                <w:sz w:val="20"/>
                <w:lang w:eastAsia="zh-CN"/>
              </w:rPr>
              <w:t>，</w:t>
            </w:r>
            <w:r>
              <w:rPr>
                <w:rFonts w:ascii="宋体" w:hAnsi="宋体" w:cs="宋体"/>
                <w:color w:val="000000"/>
                <w:sz w:val="20"/>
                <w:lang w:eastAsia="zh-CN"/>
              </w:rPr>
              <w:t>总笔数为</w:t>
            </w:r>
            <w:r>
              <w:rPr>
                <w:rFonts w:ascii="宋体" w:hAnsi="宋体" w:cs="宋体" w:hint="eastAsia"/>
                <w:color w:val="000000"/>
                <w:sz w:val="20"/>
                <w:lang w:eastAsia="zh-CN"/>
              </w:rPr>
              <w:t>0</w:t>
            </w:r>
          </w:p>
          <w:p w14:paraId="787D61A0" w14:textId="30614C5D" w:rsidR="000E42DC" w:rsidRDefault="000E42DC" w:rsidP="00B07A0D">
            <w:pPr>
              <w:jc w:val="both"/>
              <w:rPr>
                <w:rFonts w:ascii="宋体" w:hAnsi="宋体" w:cs="宋体"/>
                <w:color w:val="000000"/>
                <w:sz w:val="20"/>
                <w:lang w:eastAsia="zh-CN"/>
              </w:rPr>
            </w:pPr>
            <w:r>
              <w:rPr>
                <w:rFonts w:ascii="宋体" w:hAnsi="宋体" w:cs="宋体" w:hint="eastAsia"/>
                <w:color w:val="000000"/>
                <w:sz w:val="20"/>
                <w:lang w:eastAsia="zh-CN"/>
              </w:rPr>
              <w:t>需按银行账号</w:t>
            </w:r>
            <w:r w:rsidR="00CB4649">
              <w:rPr>
                <w:rFonts w:ascii="宋体" w:hAnsi="宋体" w:cs="宋体" w:hint="eastAsia"/>
                <w:color w:val="000000"/>
                <w:sz w:val="20"/>
                <w:lang w:eastAsia="zh-CN"/>
              </w:rPr>
              <w:t>分开上传</w:t>
            </w:r>
          </w:p>
          <w:p w14:paraId="60A82FB5" w14:textId="540BE982" w:rsidR="00CB4649" w:rsidRDefault="00CB4649" w:rsidP="00B07A0D">
            <w:pPr>
              <w:jc w:val="both"/>
              <w:rPr>
                <w:rFonts w:ascii="宋体" w:hAnsi="宋体" w:cs="宋体"/>
                <w:color w:val="000000"/>
                <w:sz w:val="20"/>
                <w:lang w:eastAsia="zh-CN"/>
              </w:rPr>
            </w:pPr>
            <w:r>
              <w:rPr>
                <w:rFonts w:ascii="宋体" w:hAnsi="宋体" w:cs="宋体" w:hint="eastAsia"/>
                <w:color w:val="000000"/>
                <w:sz w:val="20"/>
                <w:lang w:eastAsia="zh-CN"/>
              </w:rPr>
              <w:t>OSS上传后需进行</w:t>
            </w:r>
            <w:r w:rsidR="00357F78">
              <w:rPr>
                <w:lang w:eastAsia="zh-CN"/>
              </w:rPr>
              <w:t>SOFA RPC</w:t>
            </w:r>
            <w:r>
              <w:rPr>
                <w:rFonts w:ascii="宋体" w:hAnsi="宋体" w:cs="宋体" w:hint="eastAsia"/>
                <w:color w:val="000000"/>
                <w:sz w:val="20"/>
                <w:lang w:eastAsia="zh-CN"/>
              </w:rPr>
              <w:t>消息通知</w:t>
            </w:r>
          </w:p>
          <w:p w14:paraId="0E62219D" w14:textId="2AC1B5FF" w:rsidR="0047394E" w:rsidRDefault="00B812B3" w:rsidP="008229A5">
            <w:pPr>
              <w:jc w:val="both"/>
              <w:rPr>
                <w:rFonts w:ascii="宋体" w:hAnsi="宋体" w:cs="宋体"/>
                <w:color w:val="000000"/>
                <w:sz w:val="20"/>
                <w:lang w:eastAsia="zh-CN"/>
              </w:rPr>
            </w:pPr>
            <w:r>
              <w:rPr>
                <w:rFonts w:ascii="宋体" w:hAnsi="宋体" w:cs="宋体"/>
                <w:color w:val="000000"/>
                <w:sz w:val="20"/>
                <w:lang w:eastAsia="zh-CN"/>
              </w:rPr>
              <w:t>RPC</w:t>
            </w:r>
            <w:r w:rsidR="00CB4649">
              <w:rPr>
                <w:rFonts w:ascii="宋体" w:hAnsi="宋体" w:cs="宋体" w:hint="eastAsia"/>
                <w:color w:val="000000"/>
                <w:sz w:val="20"/>
                <w:lang w:eastAsia="zh-CN"/>
              </w:rPr>
              <w:t>消息通知内容：</w:t>
            </w:r>
            <w:r w:rsidR="00763B17">
              <w:rPr>
                <w:rFonts w:ascii="宋体" w:hAnsi="宋体" w:cs="宋体" w:hint="eastAsia"/>
                <w:color w:val="000000"/>
                <w:sz w:val="20"/>
                <w:lang w:eastAsia="zh-CN"/>
              </w:rPr>
              <w:t>文件名（账号+日期+流水号）+</w:t>
            </w:r>
            <w:r w:rsidR="0047394E">
              <w:rPr>
                <w:rFonts w:ascii="宋体" w:hAnsi="宋体" w:cs="宋体"/>
                <w:color w:val="000000"/>
                <w:sz w:val="20"/>
                <w:lang w:eastAsia="zh-CN"/>
              </w:rPr>
              <w:t>类型</w:t>
            </w:r>
            <w:r w:rsidR="00657A33">
              <w:rPr>
                <w:rFonts w:ascii="宋体" w:hAnsi="宋体" w:cs="宋体" w:hint="eastAsia"/>
                <w:color w:val="000000"/>
                <w:sz w:val="20"/>
                <w:lang w:eastAsia="zh-CN"/>
              </w:rPr>
              <w:t>+</w:t>
            </w:r>
            <w:r w:rsidR="00657A33">
              <w:rPr>
                <w:rFonts w:ascii="宋体" w:hAnsi="宋体" w:cs="宋体"/>
                <w:color w:val="000000"/>
                <w:sz w:val="20"/>
                <w:lang w:eastAsia="zh-CN"/>
              </w:rPr>
              <w:t>操作类型</w:t>
            </w:r>
            <w:r w:rsidR="00657A33">
              <w:rPr>
                <w:rFonts w:ascii="宋体" w:hAnsi="宋体" w:cs="宋体" w:hint="eastAsia"/>
                <w:color w:val="000000"/>
                <w:sz w:val="20"/>
                <w:lang w:eastAsia="zh-CN"/>
              </w:rPr>
              <w:t>（</w:t>
            </w:r>
            <w:r w:rsidR="008229A5">
              <w:rPr>
                <w:rFonts w:ascii="宋体" w:hAnsi="宋体" w:cs="宋体"/>
                <w:color w:val="000000"/>
                <w:sz w:val="20"/>
                <w:lang w:eastAsia="zh-CN"/>
              </w:rPr>
              <w:t>1-</w:t>
            </w:r>
            <w:r w:rsidR="008229A5">
              <w:rPr>
                <w:rFonts w:ascii="宋体" w:hAnsi="宋体" w:cs="宋体" w:hint="eastAsia"/>
                <w:color w:val="000000"/>
                <w:sz w:val="20"/>
                <w:lang w:eastAsia="zh-CN"/>
              </w:rPr>
              <w:t>新增</w:t>
            </w:r>
            <w:r w:rsidR="008229A5">
              <w:rPr>
                <w:rFonts w:ascii="宋体" w:hAnsi="宋体" w:cs="宋体"/>
                <w:color w:val="000000"/>
                <w:sz w:val="20"/>
                <w:lang w:eastAsia="zh-CN"/>
              </w:rPr>
              <w:t>，</w:t>
            </w:r>
            <w:r w:rsidR="008229A5">
              <w:rPr>
                <w:rFonts w:ascii="宋体" w:hAnsi="宋体" w:cs="宋体" w:hint="eastAsia"/>
                <w:color w:val="000000"/>
                <w:sz w:val="20"/>
                <w:lang w:eastAsia="zh-CN"/>
              </w:rPr>
              <w:t>2</w:t>
            </w:r>
            <w:r w:rsidR="008229A5">
              <w:rPr>
                <w:rFonts w:ascii="宋体" w:hAnsi="宋体" w:cs="宋体"/>
                <w:color w:val="000000"/>
                <w:sz w:val="20"/>
                <w:lang w:eastAsia="zh-CN"/>
              </w:rPr>
              <w:t>-修改代表覆盖，</w:t>
            </w:r>
            <w:r w:rsidR="008229A5">
              <w:rPr>
                <w:rFonts w:ascii="宋体" w:hAnsi="宋体" w:cs="宋体" w:hint="eastAsia"/>
                <w:color w:val="000000"/>
                <w:sz w:val="20"/>
                <w:lang w:eastAsia="zh-CN"/>
              </w:rPr>
              <w:t>信</w:t>
            </w:r>
            <w:r w:rsidR="008229A5">
              <w:rPr>
                <w:rFonts w:ascii="宋体" w:hAnsi="宋体" w:cs="宋体"/>
                <w:color w:val="000000"/>
                <w:sz w:val="20"/>
                <w:lang w:eastAsia="zh-CN"/>
              </w:rPr>
              <w:t>美写入数据时覆盖</w:t>
            </w:r>
            <w:r w:rsidR="00657A33">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65B02D52" w14:textId="0B10F379" w:rsidR="00730639" w:rsidRPr="001C1DF6" w:rsidRDefault="008229A5" w:rsidP="00B07A0D">
            <w:pPr>
              <w:jc w:val="both"/>
              <w:rPr>
                <w:rFonts w:ascii="宋体" w:hAnsi="宋体" w:cs="宋体"/>
                <w:color w:val="000000"/>
                <w:sz w:val="20"/>
                <w:lang w:eastAsia="zh-CN"/>
              </w:rPr>
            </w:pPr>
            <w:r>
              <w:rPr>
                <w:rFonts w:ascii="宋体" w:hAnsi="宋体" w:cs="宋体" w:hint="eastAsia"/>
                <w:color w:val="000000"/>
                <w:sz w:val="20"/>
                <w:lang w:eastAsia="zh-CN"/>
              </w:rPr>
              <w:t>任务</w:t>
            </w:r>
            <w:r>
              <w:rPr>
                <w:rFonts w:ascii="宋体" w:hAnsi="宋体" w:cs="宋体"/>
                <w:color w:val="000000"/>
                <w:sz w:val="20"/>
                <w:lang w:eastAsia="zh-CN"/>
              </w:rPr>
              <w:t>参数设计</w:t>
            </w:r>
            <w:r>
              <w:rPr>
                <w:rFonts w:ascii="宋体" w:hAnsi="宋体" w:cs="宋体" w:hint="eastAsia"/>
                <w:color w:val="000000"/>
                <w:sz w:val="20"/>
                <w:lang w:eastAsia="zh-CN"/>
              </w:rPr>
              <w:t>交易</w:t>
            </w:r>
            <w:r>
              <w:rPr>
                <w:rFonts w:ascii="宋体" w:hAnsi="宋体" w:cs="宋体"/>
                <w:color w:val="000000"/>
                <w:sz w:val="20"/>
                <w:lang w:eastAsia="zh-CN"/>
              </w:rPr>
              <w:t>日期从，交易日期到、账号（</w:t>
            </w:r>
            <w:r>
              <w:rPr>
                <w:rFonts w:ascii="宋体" w:hAnsi="宋体" w:cs="宋体" w:hint="eastAsia"/>
                <w:color w:val="000000"/>
                <w:sz w:val="20"/>
                <w:lang w:eastAsia="zh-CN"/>
              </w:rPr>
              <w:t>非</w:t>
            </w:r>
            <w:r>
              <w:rPr>
                <w:rFonts w:ascii="宋体" w:hAnsi="宋体" w:cs="宋体"/>
                <w:color w:val="000000"/>
                <w:sz w:val="20"/>
                <w:lang w:eastAsia="zh-CN"/>
              </w:rPr>
              <w:t>必填）</w:t>
            </w:r>
            <w:r>
              <w:rPr>
                <w:rFonts w:ascii="宋体" w:hAnsi="宋体" w:cs="宋体" w:hint="eastAsia"/>
                <w:color w:val="000000"/>
                <w:sz w:val="20"/>
                <w:lang w:eastAsia="zh-CN"/>
              </w:rPr>
              <w:t>、</w:t>
            </w:r>
            <w:r w:rsidR="00357F78">
              <w:rPr>
                <w:lang w:eastAsia="zh-CN"/>
              </w:rPr>
              <w:t>SOFA RPC</w:t>
            </w:r>
            <w:r>
              <w:rPr>
                <w:rFonts w:ascii="宋体" w:hAnsi="宋体" w:cs="宋体" w:hint="eastAsia"/>
                <w:color w:val="000000"/>
                <w:sz w:val="20"/>
                <w:lang w:eastAsia="zh-CN"/>
              </w:rPr>
              <w:t>消息</w:t>
            </w:r>
            <w:r>
              <w:rPr>
                <w:rFonts w:ascii="宋体" w:hAnsi="宋体" w:cs="宋体"/>
                <w:color w:val="000000"/>
                <w:sz w:val="20"/>
                <w:lang w:eastAsia="zh-CN"/>
              </w:rPr>
              <w:t>操作类型（</w:t>
            </w:r>
            <w:r>
              <w:rPr>
                <w:rFonts w:ascii="宋体" w:hAnsi="宋体" w:cs="宋体" w:hint="eastAsia"/>
                <w:color w:val="000000"/>
                <w:sz w:val="20"/>
                <w:lang w:eastAsia="zh-CN"/>
              </w:rPr>
              <w:t>add</w:t>
            </w:r>
            <w:r>
              <w:rPr>
                <w:rFonts w:ascii="宋体" w:hAnsi="宋体" w:cs="宋体"/>
                <w:color w:val="000000"/>
                <w:sz w:val="20"/>
                <w:lang w:eastAsia="zh-CN"/>
              </w:rPr>
              <w:t>,update）</w:t>
            </w:r>
          </w:p>
        </w:tc>
      </w:tr>
      <w:tr w:rsidR="00CB4649" w:rsidRPr="00300621" w14:paraId="688CB15E" w14:textId="77777777" w:rsidTr="00357F78">
        <w:trPr>
          <w:cantSplit/>
          <w:trHeight w:val="483"/>
        </w:trPr>
        <w:tc>
          <w:tcPr>
            <w:tcW w:w="484" w:type="dxa"/>
            <w:shd w:val="clear" w:color="auto" w:fill="AECEE1"/>
            <w:tcMar>
              <w:top w:w="58" w:type="dxa"/>
              <w:left w:w="58" w:type="dxa"/>
              <w:bottom w:w="58" w:type="dxa"/>
              <w:right w:w="58" w:type="dxa"/>
            </w:tcMar>
            <w:vAlign w:val="center"/>
          </w:tcPr>
          <w:p w14:paraId="27595B9D" w14:textId="75B1C3DA" w:rsidR="00CB4649" w:rsidRDefault="001F6FC4" w:rsidP="00B07A0D">
            <w:pPr>
              <w:pStyle w:val="Cap2"/>
              <w:jc w:val="center"/>
              <w:rPr>
                <w:rFonts w:hint="eastAsia"/>
                <w:lang w:eastAsia="zh-CN"/>
              </w:rPr>
            </w:pPr>
            <w:r>
              <w:rPr>
                <w:rFonts w:hint="eastAsia"/>
                <w:lang w:eastAsia="zh-CN"/>
              </w:rPr>
              <w:t>6</w:t>
            </w:r>
          </w:p>
        </w:tc>
        <w:tc>
          <w:tcPr>
            <w:tcW w:w="2551" w:type="dxa"/>
            <w:shd w:val="clear" w:color="auto" w:fill="E3EEF5"/>
            <w:tcMar>
              <w:top w:w="58" w:type="dxa"/>
              <w:left w:w="58" w:type="dxa"/>
              <w:bottom w:w="58" w:type="dxa"/>
              <w:right w:w="58" w:type="dxa"/>
            </w:tcMar>
            <w:vAlign w:val="center"/>
          </w:tcPr>
          <w:p w14:paraId="2A1C54AD" w14:textId="127AEDD1" w:rsidR="00CB4649" w:rsidRDefault="001F6FC4" w:rsidP="00B07A0D">
            <w:pPr>
              <w:jc w:val="both"/>
              <w:rPr>
                <w:rFonts w:ascii="宋体" w:hAnsi="宋体" w:cs="宋体"/>
                <w:color w:val="000000"/>
                <w:sz w:val="20"/>
                <w:lang w:eastAsia="zh-CN"/>
              </w:rPr>
            </w:pPr>
            <w:r>
              <w:rPr>
                <w:rFonts w:ascii="宋体" w:hAnsi="宋体" w:cs="宋体"/>
                <w:color w:val="000000"/>
                <w:sz w:val="20"/>
                <w:lang w:eastAsia="zh-CN"/>
              </w:rPr>
              <w:t>回单文件及上传规则</w:t>
            </w:r>
          </w:p>
        </w:tc>
        <w:tc>
          <w:tcPr>
            <w:tcW w:w="3827" w:type="dxa"/>
            <w:shd w:val="clear" w:color="auto" w:fill="E3EEF5"/>
            <w:tcMar>
              <w:top w:w="58" w:type="dxa"/>
              <w:left w:w="58" w:type="dxa"/>
              <w:bottom w:w="58" w:type="dxa"/>
              <w:right w:w="58" w:type="dxa"/>
            </w:tcMar>
            <w:vAlign w:val="center"/>
          </w:tcPr>
          <w:p w14:paraId="1AD1D23B" w14:textId="0BD806A7" w:rsidR="00CB4649" w:rsidRDefault="005A418B" w:rsidP="00657A33">
            <w:pPr>
              <w:jc w:val="both"/>
              <w:rPr>
                <w:rFonts w:ascii="宋体" w:hAnsi="宋体" w:cs="宋体"/>
                <w:color w:val="000000"/>
                <w:sz w:val="20"/>
                <w:lang w:eastAsia="zh-CN"/>
              </w:rPr>
            </w:pPr>
            <w:r>
              <w:rPr>
                <w:rFonts w:ascii="宋体" w:hAnsi="宋体" w:cs="宋体"/>
                <w:color w:val="000000"/>
                <w:sz w:val="20"/>
                <w:lang w:eastAsia="zh-CN"/>
              </w:rPr>
              <w:t>回单上传到</w:t>
            </w:r>
            <w:r>
              <w:rPr>
                <w:rFonts w:ascii="宋体" w:hAnsi="宋体" w:cs="宋体" w:hint="eastAsia"/>
                <w:color w:val="000000"/>
                <w:sz w:val="20"/>
                <w:lang w:eastAsia="zh-CN"/>
              </w:rPr>
              <w:t>OSS后，资金系统会更新上传到OSS的路径到回单表，该回单表再组成CSV 文件上传到OSS，并通过</w:t>
            </w:r>
            <w:r w:rsidR="00357F78">
              <w:rPr>
                <w:lang w:eastAsia="zh-CN"/>
              </w:rPr>
              <w:t>SOFA RPC</w:t>
            </w:r>
            <w:r>
              <w:rPr>
                <w:rFonts w:ascii="宋体" w:hAnsi="宋体" w:cs="宋体" w:hint="eastAsia"/>
                <w:color w:val="000000"/>
                <w:sz w:val="20"/>
                <w:lang w:eastAsia="zh-CN"/>
              </w:rPr>
              <w:t>消息通知给收付费系统</w:t>
            </w:r>
          </w:p>
          <w:p w14:paraId="1BE944FF" w14:textId="2E84C515" w:rsidR="00657A33" w:rsidRDefault="00B812B3" w:rsidP="00657A33">
            <w:pPr>
              <w:jc w:val="both"/>
              <w:rPr>
                <w:rFonts w:ascii="宋体" w:hAnsi="宋体" w:cs="宋体"/>
                <w:color w:val="000000"/>
                <w:sz w:val="20"/>
                <w:lang w:eastAsia="zh-CN"/>
              </w:rPr>
            </w:pPr>
            <w:r>
              <w:rPr>
                <w:rFonts w:ascii="宋体" w:hAnsi="宋体" w:cs="宋体"/>
                <w:color w:val="000000"/>
                <w:sz w:val="20"/>
                <w:lang w:eastAsia="zh-CN"/>
              </w:rPr>
              <w:t>RPC</w:t>
            </w:r>
            <w:r w:rsidR="00657A33">
              <w:rPr>
                <w:rFonts w:ascii="宋体" w:hAnsi="宋体" w:cs="宋体" w:hint="eastAsia"/>
                <w:color w:val="000000"/>
                <w:sz w:val="20"/>
                <w:lang w:eastAsia="zh-CN"/>
              </w:rPr>
              <w:t xml:space="preserve"> 消息通知内容：文件名（账号+日期+流水号）+</w:t>
            </w:r>
            <w:r w:rsidR="00657A33">
              <w:rPr>
                <w:rFonts w:ascii="宋体" w:hAnsi="宋体" w:cs="宋体"/>
                <w:color w:val="000000"/>
                <w:sz w:val="20"/>
                <w:lang w:eastAsia="zh-CN"/>
              </w:rPr>
              <w:t>类型</w:t>
            </w:r>
            <w:r w:rsidR="00657A33">
              <w:rPr>
                <w:rFonts w:ascii="宋体" w:hAnsi="宋体" w:cs="宋体" w:hint="eastAsia"/>
                <w:color w:val="000000"/>
                <w:sz w:val="20"/>
                <w:lang w:eastAsia="zh-CN"/>
              </w:rPr>
              <w:t>+</w:t>
            </w:r>
            <w:r w:rsidR="00657A33">
              <w:rPr>
                <w:rFonts w:ascii="宋体" w:hAnsi="宋体" w:cs="宋体"/>
                <w:color w:val="000000"/>
                <w:sz w:val="20"/>
                <w:lang w:eastAsia="zh-CN"/>
              </w:rPr>
              <w:t>操作类型</w:t>
            </w:r>
            <w:r w:rsidR="00657A33">
              <w:rPr>
                <w:rFonts w:ascii="宋体" w:hAnsi="宋体" w:cs="宋体" w:hint="eastAsia"/>
                <w:color w:val="000000"/>
                <w:sz w:val="20"/>
                <w:lang w:eastAsia="zh-CN"/>
              </w:rPr>
              <w:t>（ad</w:t>
            </w:r>
            <w:r w:rsidR="00657A33">
              <w:rPr>
                <w:rFonts w:ascii="宋体" w:hAnsi="宋体" w:cs="宋体"/>
                <w:color w:val="000000"/>
                <w:sz w:val="20"/>
                <w:lang w:eastAsia="zh-CN"/>
              </w:rPr>
              <w:t>d</w:t>
            </w:r>
            <w:r w:rsidR="00657A33">
              <w:rPr>
                <w:rFonts w:ascii="宋体" w:hAnsi="宋体" w:cs="宋体" w:hint="eastAsia"/>
                <w:color w:val="000000"/>
                <w:sz w:val="20"/>
                <w:lang w:eastAsia="zh-CN"/>
              </w:rPr>
              <w:t>）</w:t>
            </w:r>
          </w:p>
        </w:tc>
        <w:tc>
          <w:tcPr>
            <w:tcW w:w="1560" w:type="dxa"/>
            <w:shd w:val="clear" w:color="auto" w:fill="E3EEF5"/>
            <w:tcMar>
              <w:top w:w="58" w:type="dxa"/>
              <w:left w:w="58" w:type="dxa"/>
              <w:bottom w:w="58" w:type="dxa"/>
              <w:right w:w="58" w:type="dxa"/>
            </w:tcMar>
            <w:vAlign w:val="center"/>
          </w:tcPr>
          <w:p w14:paraId="5F089D70" w14:textId="77777777" w:rsidR="00CB4649" w:rsidRPr="000E42DC" w:rsidRDefault="00CB4649" w:rsidP="00B07A0D">
            <w:pPr>
              <w:jc w:val="both"/>
              <w:rPr>
                <w:rFonts w:ascii="宋体" w:hAnsi="宋体" w:cs="宋体"/>
                <w:color w:val="000000"/>
                <w:sz w:val="20"/>
                <w:lang w:eastAsia="zh-CN"/>
              </w:rPr>
            </w:pPr>
          </w:p>
        </w:tc>
      </w:tr>
    </w:tbl>
    <w:p w14:paraId="40E13E37" w14:textId="77777777" w:rsidR="0078588C" w:rsidRPr="001300EC" w:rsidRDefault="0078588C" w:rsidP="001300EC">
      <w:pPr>
        <w:rPr>
          <w:lang w:eastAsia="zh-CN"/>
        </w:rPr>
      </w:pPr>
    </w:p>
    <w:p w14:paraId="4EC97C83" w14:textId="5F4CB740" w:rsidR="00B07A0D" w:rsidRPr="00B07A0D" w:rsidRDefault="00E56699" w:rsidP="00B07A0D">
      <w:pPr>
        <w:pStyle w:val="5"/>
        <w:numPr>
          <w:ilvl w:val="4"/>
          <w:numId w:val="2"/>
        </w:numPr>
      </w:pPr>
      <w:r>
        <w:rPr>
          <w:rFonts w:hint="eastAsia"/>
        </w:rPr>
        <w:t>业务元素</w:t>
      </w:r>
    </w:p>
    <w:tbl>
      <w:tblPr>
        <w:tblW w:w="8690" w:type="dxa"/>
        <w:tblInd w:w="93" w:type="dxa"/>
        <w:tblLayout w:type="fixed"/>
        <w:tblLook w:val="04A0" w:firstRow="1" w:lastRow="0" w:firstColumn="1" w:lastColumn="0" w:noHBand="0" w:noVBand="1"/>
      </w:tblPr>
      <w:tblGrid>
        <w:gridCol w:w="839"/>
        <w:gridCol w:w="2017"/>
        <w:gridCol w:w="1151"/>
        <w:gridCol w:w="684"/>
        <w:gridCol w:w="528"/>
        <w:gridCol w:w="539"/>
        <w:gridCol w:w="132"/>
        <w:gridCol w:w="2800"/>
      </w:tblGrid>
      <w:tr w:rsidR="00B07A0D" w:rsidRPr="00F93E4B" w14:paraId="1617D1EC" w14:textId="77777777" w:rsidTr="002A6F59">
        <w:trPr>
          <w:trHeight w:val="255"/>
        </w:trPr>
        <w:tc>
          <w:tcPr>
            <w:tcW w:w="839" w:type="dxa"/>
            <w:tcBorders>
              <w:top w:val="nil"/>
              <w:left w:val="single" w:sz="4" w:space="0" w:color="auto"/>
              <w:bottom w:val="single" w:sz="4" w:space="0" w:color="auto"/>
              <w:right w:val="single" w:sz="4" w:space="0" w:color="auto"/>
            </w:tcBorders>
            <w:shd w:val="clear" w:color="000000" w:fill="4BACC6"/>
            <w:noWrap/>
            <w:vAlign w:val="center"/>
            <w:hideMark/>
          </w:tcPr>
          <w:p w14:paraId="4534346B"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编号</w:t>
            </w:r>
          </w:p>
        </w:tc>
        <w:tc>
          <w:tcPr>
            <w:tcW w:w="2017" w:type="dxa"/>
            <w:tcBorders>
              <w:top w:val="nil"/>
              <w:left w:val="nil"/>
              <w:bottom w:val="single" w:sz="4" w:space="0" w:color="auto"/>
              <w:right w:val="single" w:sz="4" w:space="0" w:color="auto"/>
            </w:tcBorders>
            <w:shd w:val="clear" w:color="000000" w:fill="4BACC6"/>
            <w:noWrap/>
            <w:vAlign w:val="center"/>
            <w:hideMark/>
          </w:tcPr>
          <w:p w14:paraId="7ECBBC4B"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字段路径</w:t>
            </w:r>
          </w:p>
        </w:tc>
        <w:tc>
          <w:tcPr>
            <w:tcW w:w="1151" w:type="dxa"/>
            <w:tcBorders>
              <w:top w:val="nil"/>
              <w:left w:val="nil"/>
              <w:bottom w:val="single" w:sz="4" w:space="0" w:color="auto"/>
              <w:right w:val="single" w:sz="4" w:space="0" w:color="auto"/>
            </w:tcBorders>
            <w:shd w:val="clear" w:color="000000" w:fill="4BACC6"/>
            <w:noWrap/>
            <w:vAlign w:val="center"/>
            <w:hideMark/>
          </w:tcPr>
          <w:p w14:paraId="690377C3"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字段名称</w:t>
            </w:r>
          </w:p>
        </w:tc>
        <w:tc>
          <w:tcPr>
            <w:tcW w:w="684" w:type="dxa"/>
            <w:tcBorders>
              <w:top w:val="nil"/>
              <w:left w:val="nil"/>
              <w:bottom w:val="single" w:sz="4" w:space="0" w:color="auto"/>
              <w:right w:val="single" w:sz="4" w:space="0" w:color="auto"/>
            </w:tcBorders>
            <w:shd w:val="clear" w:color="000000" w:fill="4BACC6"/>
            <w:vAlign w:val="center"/>
            <w:hideMark/>
          </w:tcPr>
          <w:p w14:paraId="4516710C"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tcBorders>
              <w:top w:val="nil"/>
              <w:left w:val="nil"/>
              <w:bottom w:val="single" w:sz="4" w:space="0" w:color="auto"/>
              <w:right w:val="single" w:sz="4" w:space="0" w:color="auto"/>
            </w:tcBorders>
            <w:shd w:val="clear" w:color="000000" w:fill="4BACC6"/>
            <w:vAlign w:val="center"/>
            <w:hideMark/>
          </w:tcPr>
          <w:p w14:paraId="08FBA0D8"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字段类型</w:t>
            </w:r>
          </w:p>
        </w:tc>
        <w:tc>
          <w:tcPr>
            <w:tcW w:w="539" w:type="dxa"/>
            <w:tcBorders>
              <w:top w:val="nil"/>
              <w:left w:val="nil"/>
              <w:bottom w:val="single" w:sz="4" w:space="0" w:color="auto"/>
              <w:right w:val="single" w:sz="4" w:space="0" w:color="auto"/>
            </w:tcBorders>
            <w:shd w:val="clear" w:color="000000" w:fill="4BACC6"/>
            <w:vAlign w:val="center"/>
            <w:hideMark/>
          </w:tcPr>
          <w:p w14:paraId="38563CE3" w14:textId="77777777" w:rsidR="00B07A0D" w:rsidRPr="00F93E4B" w:rsidRDefault="00B07A0D" w:rsidP="00B07A0D">
            <w:pPr>
              <w:jc w:val="center"/>
              <w:rPr>
                <w:rFonts w:ascii="宋体" w:hAnsi="宋体" w:cs="宋体"/>
                <w:b/>
                <w:bCs/>
                <w:sz w:val="20"/>
                <w:szCs w:val="20"/>
              </w:rPr>
            </w:pPr>
            <w:r w:rsidRPr="00F93E4B">
              <w:rPr>
                <w:rFonts w:ascii="宋体" w:hAnsi="宋体" w:cs="宋体" w:hint="eastAsia"/>
                <w:b/>
                <w:bCs/>
                <w:sz w:val="20"/>
                <w:szCs w:val="20"/>
              </w:rPr>
              <w:t>字段长度</w:t>
            </w:r>
          </w:p>
        </w:tc>
        <w:tc>
          <w:tcPr>
            <w:tcW w:w="2932" w:type="dxa"/>
            <w:gridSpan w:val="2"/>
            <w:tcBorders>
              <w:top w:val="nil"/>
              <w:left w:val="nil"/>
              <w:bottom w:val="single" w:sz="4" w:space="0" w:color="auto"/>
              <w:right w:val="single" w:sz="4" w:space="0" w:color="auto"/>
            </w:tcBorders>
            <w:shd w:val="clear" w:color="000000" w:fill="4BACC6"/>
            <w:noWrap/>
            <w:vAlign w:val="center"/>
            <w:hideMark/>
          </w:tcPr>
          <w:p w14:paraId="5F6A8FB4" w14:textId="77777777" w:rsidR="00B07A0D" w:rsidRPr="00F93E4B" w:rsidRDefault="00B07A0D" w:rsidP="00B07A0D">
            <w:pPr>
              <w:rPr>
                <w:rFonts w:ascii="宋体" w:hAnsi="宋体" w:cs="宋体"/>
                <w:b/>
                <w:bCs/>
                <w:sz w:val="20"/>
                <w:szCs w:val="20"/>
              </w:rPr>
            </w:pPr>
            <w:r w:rsidRPr="00F93E4B">
              <w:rPr>
                <w:rFonts w:ascii="宋体" w:hAnsi="宋体" w:cs="宋体" w:hint="eastAsia"/>
                <w:b/>
                <w:bCs/>
                <w:sz w:val="20"/>
                <w:szCs w:val="20"/>
              </w:rPr>
              <w:t>说明</w:t>
            </w:r>
          </w:p>
        </w:tc>
      </w:tr>
      <w:tr w:rsidR="00B07A0D" w:rsidRPr="00F93E4B" w14:paraId="2069365A" w14:textId="77777777" w:rsidTr="002A6F59">
        <w:trPr>
          <w:trHeight w:val="255"/>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54E1ADD" w14:textId="235FAE10" w:rsidR="00B07A0D" w:rsidRPr="00F93E4B" w:rsidRDefault="00B07A0D" w:rsidP="00B07A0D">
            <w:pPr>
              <w:rPr>
                <w:rFonts w:ascii="宋体" w:hAnsi="宋体" w:cs="宋体"/>
                <w:b/>
                <w:bCs/>
                <w:color w:val="000000"/>
                <w:sz w:val="20"/>
                <w:szCs w:val="20"/>
              </w:rPr>
            </w:pPr>
            <w:r>
              <w:rPr>
                <w:rFonts w:ascii="宋体" w:hAnsi="宋体" w:cs="宋体"/>
                <w:b/>
                <w:bCs/>
                <w:color w:val="000000"/>
                <w:sz w:val="20"/>
                <w:szCs w:val="20"/>
              </w:rPr>
              <w:t>O</w:t>
            </w:r>
          </w:p>
        </w:tc>
      </w:tr>
      <w:tr w:rsidR="00B07A0D" w:rsidRPr="00F93E4B" w14:paraId="687C4831"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7D705410"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S2</w:t>
            </w:r>
          </w:p>
        </w:tc>
        <w:tc>
          <w:tcPr>
            <w:tcW w:w="2017" w:type="dxa"/>
            <w:tcBorders>
              <w:top w:val="nil"/>
              <w:left w:val="nil"/>
              <w:bottom w:val="single" w:sz="4" w:space="0" w:color="auto"/>
              <w:right w:val="single" w:sz="4" w:space="0" w:color="auto"/>
            </w:tcBorders>
            <w:shd w:val="clear" w:color="auto" w:fill="auto"/>
            <w:noWrap/>
            <w:hideMark/>
          </w:tcPr>
          <w:p w14:paraId="5955DE06" w14:textId="77777777" w:rsidR="00B07A0D" w:rsidRPr="00F93E4B" w:rsidRDefault="00B07A0D" w:rsidP="00B07A0D">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4E3381E4" w14:textId="77777777" w:rsidR="00B07A0D" w:rsidRPr="00F93E4B" w:rsidRDefault="00B07A0D" w:rsidP="00B07A0D">
            <w:pPr>
              <w:rPr>
                <w:rFonts w:ascii="宋体" w:hAnsi="宋体" w:cs="Arial"/>
                <w:color w:val="000000"/>
                <w:sz w:val="20"/>
                <w:szCs w:val="20"/>
              </w:rPr>
            </w:pPr>
          </w:p>
        </w:tc>
        <w:tc>
          <w:tcPr>
            <w:tcW w:w="1151" w:type="dxa"/>
            <w:tcBorders>
              <w:top w:val="nil"/>
              <w:left w:val="nil"/>
              <w:bottom w:val="single" w:sz="4" w:space="0" w:color="auto"/>
              <w:right w:val="single" w:sz="4" w:space="0" w:color="auto"/>
            </w:tcBorders>
            <w:shd w:val="clear" w:color="auto" w:fill="auto"/>
            <w:noWrap/>
            <w:hideMark/>
          </w:tcPr>
          <w:p w14:paraId="290AEF61" w14:textId="77777777" w:rsidR="00B07A0D" w:rsidRPr="00F93E4B" w:rsidRDefault="00B07A0D" w:rsidP="00B07A0D">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684" w:type="dxa"/>
            <w:tcBorders>
              <w:top w:val="nil"/>
              <w:left w:val="nil"/>
              <w:bottom w:val="single" w:sz="4" w:space="0" w:color="auto"/>
              <w:right w:val="single" w:sz="4" w:space="0" w:color="auto"/>
            </w:tcBorders>
            <w:shd w:val="clear" w:color="auto" w:fill="auto"/>
            <w:noWrap/>
            <w:hideMark/>
          </w:tcPr>
          <w:p w14:paraId="238E3721"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1E5AD21"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字符</w:t>
            </w:r>
          </w:p>
        </w:tc>
        <w:tc>
          <w:tcPr>
            <w:tcW w:w="671" w:type="dxa"/>
            <w:gridSpan w:val="2"/>
            <w:tcBorders>
              <w:top w:val="nil"/>
              <w:left w:val="nil"/>
              <w:bottom w:val="single" w:sz="4" w:space="0" w:color="auto"/>
              <w:right w:val="single" w:sz="4" w:space="0" w:color="auto"/>
            </w:tcBorders>
            <w:shd w:val="clear" w:color="auto" w:fill="auto"/>
            <w:noWrap/>
            <w:hideMark/>
          </w:tcPr>
          <w:p w14:paraId="032F910D" w14:textId="77777777" w:rsidR="00B07A0D" w:rsidRPr="00F93E4B" w:rsidRDefault="00B07A0D" w:rsidP="00B07A0D">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tcBorders>
              <w:top w:val="nil"/>
              <w:left w:val="nil"/>
              <w:bottom w:val="single" w:sz="4" w:space="0" w:color="auto"/>
              <w:right w:val="single" w:sz="4" w:space="0" w:color="auto"/>
            </w:tcBorders>
            <w:shd w:val="clear" w:color="auto" w:fill="auto"/>
            <w:noWrap/>
            <w:hideMark/>
          </w:tcPr>
          <w:p w14:paraId="52DC4CD4" w14:textId="77777777" w:rsidR="00B07A0D" w:rsidRPr="00F93E4B" w:rsidRDefault="00B07A0D" w:rsidP="00B07A0D">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B07A0D" w:rsidRPr="00F93E4B" w14:paraId="779F8AA8" w14:textId="77777777" w:rsidTr="002A6F59">
        <w:trPr>
          <w:trHeight w:val="255"/>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2EA7538" w14:textId="77777777" w:rsidR="00B07A0D" w:rsidRPr="00F93E4B" w:rsidRDefault="00B07A0D" w:rsidP="00B07A0D">
            <w:pPr>
              <w:rPr>
                <w:rFonts w:ascii="宋体" w:hAnsi="宋体" w:cs="宋体"/>
                <w:b/>
                <w:bCs/>
                <w:color w:val="000000"/>
                <w:sz w:val="20"/>
                <w:szCs w:val="20"/>
              </w:rPr>
            </w:pPr>
            <w:r w:rsidRPr="00F93E4B">
              <w:rPr>
                <w:rFonts w:ascii="宋体" w:hAnsi="宋体" w:cs="宋体" w:hint="eastAsia"/>
                <w:b/>
                <w:bCs/>
                <w:color w:val="000000"/>
                <w:sz w:val="20"/>
                <w:szCs w:val="20"/>
              </w:rPr>
              <w:t>R</w:t>
            </w:r>
            <w:r w:rsidRPr="00F93E4B">
              <w:rPr>
                <w:rFonts w:ascii="宋体" w:hAnsi="宋体" w:cs="宋体"/>
                <w:b/>
                <w:bCs/>
                <w:color w:val="000000"/>
                <w:sz w:val="20"/>
                <w:szCs w:val="20"/>
              </w:rPr>
              <w:t>D</w:t>
            </w:r>
          </w:p>
        </w:tc>
      </w:tr>
      <w:tr w:rsidR="00B07A0D" w:rsidRPr="00F93E4B" w14:paraId="7EA9EF1F"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E973A68"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4AA87D6D" w14:textId="77777777" w:rsidR="00B07A0D" w:rsidRPr="00F93E4B" w:rsidRDefault="00B07A0D" w:rsidP="00B07A0D">
            <w:pPr>
              <w:rPr>
                <w:rFonts w:ascii="宋体" w:hAnsi="宋体" w:cs="宋体"/>
                <w:szCs w:val="21"/>
              </w:rPr>
            </w:pPr>
            <w:r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hideMark/>
          </w:tcPr>
          <w:p w14:paraId="3CE089AD" w14:textId="77777777" w:rsidR="00B07A0D" w:rsidRPr="00F93E4B" w:rsidRDefault="00B07A0D" w:rsidP="00B07A0D">
            <w:pPr>
              <w:rPr>
                <w:rFonts w:ascii="宋体" w:hAnsi="宋体" w:cs="Arial"/>
                <w:sz w:val="20"/>
                <w:szCs w:val="20"/>
              </w:rPr>
            </w:pPr>
            <w:r w:rsidRPr="00F93E4B">
              <w:rPr>
                <w:rFonts w:ascii="宋体" w:hAnsi="宋体" w:cs="Courier New"/>
                <w:i/>
                <w:iCs/>
                <w:sz w:val="20"/>
                <w:szCs w:val="20"/>
                <w:highlight w:val="white"/>
              </w:rPr>
              <w:t>唯一键</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0D0E8BD7"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0217705B"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583DFDD7"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32</w:t>
            </w:r>
          </w:p>
        </w:tc>
        <w:tc>
          <w:tcPr>
            <w:tcW w:w="2932" w:type="dxa"/>
            <w:gridSpan w:val="2"/>
            <w:tcBorders>
              <w:top w:val="nil"/>
              <w:left w:val="nil"/>
              <w:bottom w:val="single" w:sz="4" w:space="0" w:color="auto"/>
              <w:right w:val="single" w:sz="4" w:space="0" w:color="auto"/>
            </w:tcBorders>
            <w:shd w:val="clear" w:color="auto" w:fill="auto"/>
            <w:noWrap/>
            <w:hideMark/>
          </w:tcPr>
          <w:p w14:paraId="5D40167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对应银行明细的主键</w:t>
            </w:r>
          </w:p>
        </w:tc>
      </w:tr>
      <w:tr w:rsidR="00B07A0D" w:rsidRPr="00F93E4B" w14:paraId="3124539B"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847850D"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D2</w:t>
            </w:r>
          </w:p>
        </w:tc>
        <w:tc>
          <w:tcPr>
            <w:tcW w:w="2017" w:type="dxa"/>
            <w:tcBorders>
              <w:top w:val="nil"/>
              <w:left w:val="nil"/>
              <w:bottom w:val="single" w:sz="4" w:space="0" w:color="auto"/>
              <w:right w:val="single" w:sz="4" w:space="0" w:color="auto"/>
            </w:tcBorders>
            <w:shd w:val="clear" w:color="auto" w:fill="auto"/>
            <w:noWrap/>
            <w:hideMark/>
          </w:tcPr>
          <w:p w14:paraId="4AC82940"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hideMark/>
          </w:tcPr>
          <w:p w14:paraId="7BE35ACE" w14:textId="77777777" w:rsidR="00B07A0D" w:rsidRPr="00F93E4B" w:rsidRDefault="00B07A0D" w:rsidP="00B07A0D">
            <w:pPr>
              <w:rPr>
                <w:rFonts w:ascii="宋体" w:hAnsi="宋体" w:cs="Arial"/>
                <w:sz w:val="20"/>
                <w:szCs w:val="20"/>
              </w:rPr>
            </w:pPr>
            <w:r>
              <w:rPr>
                <w:rFonts w:ascii="宋体" w:hAnsi="宋体" w:cs="宋体" w:hint="eastAsia"/>
                <w:sz w:val="20"/>
                <w:szCs w:val="20"/>
              </w:rPr>
              <w:t>企业方账号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C1F99E1" w14:textId="77777777" w:rsidR="00B07A0D" w:rsidRPr="00F93E4B" w:rsidRDefault="00B07A0D" w:rsidP="00B07A0D">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35F2F1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359F7EB2" w14:textId="4FBF90C1" w:rsidR="00B07A0D" w:rsidRPr="00F93E4B" w:rsidRDefault="00703F31" w:rsidP="00B07A0D">
            <w:pPr>
              <w:jc w:val="center"/>
              <w:rPr>
                <w:rFonts w:ascii="宋体" w:hAnsi="宋体" w:cs="Arial"/>
                <w:sz w:val="20"/>
                <w:szCs w:val="20"/>
              </w:rPr>
            </w:pPr>
            <w:r>
              <w:rPr>
                <w:rFonts w:ascii="宋体" w:hAnsi="宋体" w:cs="Arial"/>
                <w:sz w:val="20"/>
                <w:szCs w:val="20"/>
              </w:rPr>
              <w:t>48</w:t>
            </w:r>
          </w:p>
        </w:tc>
        <w:tc>
          <w:tcPr>
            <w:tcW w:w="2932" w:type="dxa"/>
            <w:gridSpan w:val="2"/>
            <w:tcBorders>
              <w:top w:val="nil"/>
              <w:left w:val="nil"/>
              <w:bottom w:val="single" w:sz="4" w:space="0" w:color="auto"/>
              <w:right w:val="single" w:sz="4" w:space="0" w:color="auto"/>
            </w:tcBorders>
            <w:shd w:val="clear" w:color="auto" w:fill="auto"/>
            <w:noWrap/>
            <w:hideMark/>
          </w:tcPr>
          <w:p w14:paraId="42CC429D" w14:textId="77777777" w:rsidR="00B07A0D" w:rsidRPr="00F93E4B" w:rsidRDefault="00B07A0D" w:rsidP="00B07A0D">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B07A0D" w:rsidRPr="00F93E4B" w14:paraId="7F41D8E8"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9A84197"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D3</w:t>
            </w:r>
          </w:p>
        </w:tc>
        <w:tc>
          <w:tcPr>
            <w:tcW w:w="2017" w:type="dxa"/>
            <w:tcBorders>
              <w:top w:val="nil"/>
              <w:left w:val="nil"/>
              <w:bottom w:val="single" w:sz="4" w:space="0" w:color="auto"/>
              <w:right w:val="single" w:sz="4" w:space="0" w:color="auto"/>
            </w:tcBorders>
            <w:shd w:val="clear" w:color="auto" w:fill="auto"/>
            <w:noWrap/>
            <w:hideMark/>
          </w:tcPr>
          <w:p w14:paraId="26E9275B"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PayAccountName</w:t>
            </w:r>
          </w:p>
        </w:tc>
        <w:tc>
          <w:tcPr>
            <w:tcW w:w="1151" w:type="dxa"/>
            <w:tcBorders>
              <w:top w:val="nil"/>
              <w:left w:val="nil"/>
              <w:bottom w:val="single" w:sz="4" w:space="0" w:color="auto"/>
              <w:right w:val="single" w:sz="4" w:space="0" w:color="auto"/>
            </w:tcBorders>
            <w:shd w:val="clear" w:color="auto" w:fill="auto"/>
            <w:noWrap/>
            <w:vAlign w:val="center"/>
            <w:hideMark/>
          </w:tcPr>
          <w:p w14:paraId="59979E4E" w14:textId="77777777" w:rsidR="00B07A0D" w:rsidRPr="00F93E4B" w:rsidRDefault="00B07A0D" w:rsidP="00B07A0D">
            <w:pPr>
              <w:rPr>
                <w:rFonts w:ascii="宋体" w:hAnsi="宋体" w:cs="宋体"/>
                <w:sz w:val="20"/>
                <w:szCs w:val="20"/>
              </w:rPr>
            </w:pPr>
            <w:r>
              <w:rPr>
                <w:rFonts w:ascii="宋体" w:hAnsi="宋体" w:cs="宋体" w:hint="eastAsia"/>
                <w:sz w:val="20"/>
                <w:szCs w:val="20"/>
              </w:rPr>
              <w:t>企业方户名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28A104C8" w14:textId="7C7589C9" w:rsidR="00B07A0D" w:rsidRPr="00F93E4B" w:rsidRDefault="00071556"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44413C74"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15B91924" w14:textId="77777777" w:rsidR="00B07A0D" w:rsidRPr="00F93E4B" w:rsidRDefault="00B07A0D" w:rsidP="00B07A0D">
            <w:pPr>
              <w:rPr>
                <w:rFonts w:ascii="宋体" w:hAnsi="宋体" w:cs="Arial"/>
                <w:sz w:val="20"/>
                <w:szCs w:val="20"/>
              </w:rPr>
            </w:pPr>
            <w:r w:rsidRPr="00F93E4B">
              <w:rPr>
                <w:rFonts w:ascii="宋体" w:hAnsi="宋体" w:cs="Arial" w:hint="eastAsia"/>
                <w:sz w:val="20"/>
                <w:szCs w:val="20"/>
              </w:rPr>
              <w:t>1</w:t>
            </w:r>
            <w:r w:rsidRPr="00F93E4B">
              <w:rPr>
                <w:rFonts w:ascii="宋体" w:hAnsi="宋体" w:cs="Arial"/>
                <w:sz w:val="20"/>
                <w:szCs w:val="20"/>
              </w:rPr>
              <w:t>28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79063C3D" w14:textId="77777777" w:rsidR="00B07A0D" w:rsidRPr="00F93E4B" w:rsidRDefault="00B07A0D" w:rsidP="00B07A0D">
            <w:pPr>
              <w:rPr>
                <w:rFonts w:ascii="宋体" w:hAnsi="宋体" w:cs="宋体"/>
                <w:sz w:val="20"/>
                <w:szCs w:val="20"/>
                <w:lang w:eastAsia="zh-CN"/>
              </w:rPr>
            </w:pPr>
            <w:r>
              <w:rPr>
                <w:rFonts w:ascii="宋体" w:hAnsi="宋体" w:cs="宋体" w:hint="eastAsia"/>
                <w:sz w:val="20"/>
                <w:szCs w:val="20"/>
                <w:lang w:eastAsia="zh-CN"/>
              </w:rPr>
              <w:t>企业方账户</w:t>
            </w:r>
            <w:r w:rsidRPr="00F93E4B">
              <w:rPr>
                <w:rFonts w:ascii="宋体" w:hAnsi="宋体" w:cs="宋体" w:hint="eastAsia"/>
                <w:sz w:val="20"/>
                <w:szCs w:val="20"/>
                <w:lang w:eastAsia="zh-CN"/>
              </w:rPr>
              <w:t>对应的名称</w:t>
            </w:r>
          </w:p>
        </w:tc>
      </w:tr>
      <w:tr w:rsidR="00B07A0D" w:rsidRPr="00F93E4B" w14:paraId="34458A32"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1C2B3A17" w14:textId="77777777" w:rsidR="00B07A0D" w:rsidRPr="00F93E4B" w:rsidRDefault="00B07A0D" w:rsidP="00B07A0D">
            <w:pPr>
              <w:jc w:val="center"/>
              <w:rPr>
                <w:rFonts w:ascii="宋体" w:hAnsi="宋体" w:cs="Arial"/>
                <w:sz w:val="20"/>
                <w:szCs w:val="20"/>
              </w:rPr>
            </w:pPr>
            <w:r>
              <w:rPr>
                <w:rFonts w:ascii="宋体" w:hAnsi="宋体" w:cs="Arial" w:hint="eastAsia"/>
                <w:sz w:val="20"/>
                <w:szCs w:val="20"/>
              </w:rPr>
              <w:t>D4</w:t>
            </w:r>
          </w:p>
        </w:tc>
        <w:tc>
          <w:tcPr>
            <w:tcW w:w="2017" w:type="dxa"/>
            <w:tcBorders>
              <w:top w:val="nil"/>
              <w:left w:val="nil"/>
              <w:bottom w:val="single" w:sz="4" w:space="0" w:color="auto"/>
              <w:right w:val="single" w:sz="4" w:space="0" w:color="auto"/>
            </w:tcBorders>
            <w:shd w:val="clear" w:color="auto" w:fill="auto"/>
            <w:noWrap/>
          </w:tcPr>
          <w:p w14:paraId="416036EF" w14:textId="05B7F36A" w:rsidR="00B07A0D" w:rsidRPr="00F93E4B" w:rsidRDefault="00AE4E06" w:rsidP="00B07A0D">
            <w:pPr>
              <w:rPr>
                <w:rFonts w:ascii="宋体" w:hAnsi="宋体" w:cs="宋体"/>
                <w:sz w:val="20"/>
                <w:szCs w:val="20"/>
              </w:rPr>
            </w:pPr>
            <w:r>
              <w:rPr>
                <w:rFonts w:ascii="宋体" w:hAnsi="宋体" w:cs="宋体" w:hint="eastAsia"/>
                <w:sz w:val="20"/>
                <w:szCs w:val="20"/>
              </w:rPr>
              <w:t>RecBan</w:t>
            </w:r>
            <w:r w:rsidR="00B07A0D">
              <w:rPr>
                <w:rFonts w:ascii="宋体" w:hAnsi="宋体" w:cs="宋体" w:hint="eastAsia"/>
                <w:sz w:val="20"/>
                <w:szCs w:val="20"/>
              </w:rPr>
              <w:t>k</w:t>
            </w:r>
          </w:p>
        </w:tc>
        <w:tc>
          <w:tcPr>
            <w:tcW w:w="1151" w:type="dxa"/>
            <w:tcBorders>
              <w:top w:val="nil"/>
              <w:left w:val="nil"/>
              <w:bottom w:val="single" w:sz="4" w:space="0" w:color="auto"/>
              <w:right w:val="single" w:sz="4" w:space="0" w:color="auto"/>
            </w:tcBorders>
            <w:shd w:val="clear" w:color="auto" w:fill="auto"/>
            <w:noWrap/>
            <w:vAlign w:val="center"/>
          </w:tcPr>
          <w:p w14:paraId="2328399B" w14:textId="77777777" w:rsidR="00B07A0D" w:rsidRDefault="00B07A0D" w:rsidP="00B07A0D">
            <w:pPr>
              <w:rPr>
                <w:rFonts w:ascii="宋体" w:hAnsi="宋体" w:cs="宋体"/>
                <w:sz w:val="20"/>
                <w:szCs w:val="20"/>
              </w:rPr>
            </w:pPr>
            <w:r>
              <w:rPr>
                <w:rFonts w:ascii="宋体" w:hAnsi="宋体" w:cs="宋体" w:hint="eastAsia"/>
                <w:sz w:val="20"/>
                <w:szCs w:val="20"/>
              </w:rPr>
              <w:t>客户方银行</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5936AD6C" w14:textId="77777777" w:rsidR="00B07A0D" w:rsidRPr="00F93E4B" w:rsidRDefault="00B07A0D"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21A7F854" w14:textId="77777777" w:rsidR="00B07A0D" w:rsidRPr="00F93E4B" w:rsidRDefault="00B07A0D" w:rsidP="00B07A0D">
            <w:pPr>
              <w:jc w:val="center"/>
              <w:rPr>
                <w:rFonts w:ascii="宋体" w:hAnsi="宋体" w:cs="宋体"/>
                <w:sz w:val="20"/>
                <w:szCs w:val="20"/>
              </w:rPr>
            </w:pPr>
            <w:r>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3EE7E2A" w14:textId="588F5180" w:rsidR="00B07A0D" w:rsidRPr="0010109A" w:rsidRDefault="0010109A" w:rsidP="00B07A0D">
            <w:pPr>
              <w:jc w:val="center"/>
              <w:rPr>
                <w:rFonts w:ascii="宋体" w:hAnsi="宋体" w:cs="Arial"/>
                <w:color w:val="FF0000"/>
                <w:sz w:val="20"/>
                <w:szCs w:val="20"/>
              </w:rPr>
            </w:pPr>
            <w:r w:rsidRPr="0010109A">
              <w:rPr>
                <w:rFonts w:ascii="宋体" w:hAnsi="宋体" w:cs="Arial" w:hint="eastAsia"/>
                <w:color w:val="FF0000"/>
                <w:sz w:val="20"/>
                <w:szCs w:val="20"/>
              </w:rPr>
              <w:t>128</w:t>
            </w:r>
          </w:p>
        </w:tc>
        <w:tc>
          <w:tcPr>
            <w:tcW w:w="2932" w:type="dxa"/>
            <w:gridSpan w:val="2"/>
            <w:tcBorders>
              <w:top w:val="nil"/>
              <w:left w:val="nil"/>
              <w:bottom w:val="single" w:sz="4" w:space="0" w:color="auto"/>
              <w:right w:val="single" w:sz="4" w:space="0" w:color="auto"/>
            </w:tcBorders>
            <w:shd w:val="clear" w:color="auto" w:fill="auto"/>
            <w:noWrap/>
            <w:vAlign w:val="bottom"/>
          </w:tcPr>
          <w:p w14:paraId="2F6AEE52"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客户方银行</w:t>
            </w:r>
          </w:p>
        </w:tc>
      </w:tr>
      <w:tr w:rsidR="00B07A0D" w:rsidRPr="00F93E4B" w14:paraId="1D0E933C"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AD361CD"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hideMark/>
          </w:tcPr>
          <w:p w14:paraId="4A5BD3CF"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RecAccountNum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3FD97A0D"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客户方账号</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52C1400" w14:textId="5059B6A6" w:rsidR="00B07A0D" w:rsidRPr="00F93E4B" w:rsidRDefault="00117E69"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5707FE38"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68B0895A" w14:textId="3506B5FF" w:rsidR="00B07A0D" w:rsidRPr="00F93E4B" w:rsidRDefault="0010109A" w:rsidP="0010109A">
            <w:pPr>
              <w:rPr>
                <w:rFonts w:ascii="宋体" w:hAnsi="宋体" w:cs="Arial"/>
                <w:sz w:val="20"/>
                <w:szCs w:val="20"/>
              </w:rPr>
            </w:pPr>
            <w:r w:rsidRPr="0010109A">
              <w:rPr>
                <w:rFonts w:ascii="宋体" w:hAnsi="宋体" w:cs="Arial"/>
                <w:color w:val="FF0000"/>
                <w:sz w:val="20"/>
                <w:szCs w:val="20"/>
              </w:rPr>
              <w:t>256</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579227D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 xml:space="preserve">　</w:t>
            </w:r>
            <w:r>
              <w:rPr>
                <w:rFonts w:ascii="宋体" w:hAnsi="宋体" w:cs="宋体" w:hint="eastAsia"/>
                <w:sz w:val="20"/>
                <w:szCs w:val="20"/>
              </w:rPr>
              <w:t>客户方账号</w:t>
            </w:r>
          </w:p>
        </w:tc>
      </w:tr>
      <w:tr w:rsidR="00B07A0D" w:rsidRPr="00F93E4B" w14:paraId="06E1F3E9"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3332682" w14:textId="77777777" w:rsidR="00B07A0D" w:rsidRPr="00F93E4B" w:rsidRDefault="00B07A0D" w:rsidP="00B07A0D">
            <w:pPr>
              <w:jc w:val="center"/>
              <w:rPr>
                <w:rFonts w:ascii="宋体" w:hAnsi="宋体" w:cs="Arial"/>
                <w:sz w:val="20"/>
                <w:szCs w:val="20"/>
              </w:rPr>
            </w:pPr>
            <w:r>
              <w:rPr>
                <w:rFonts w:ascii="宋体" w:hAnsi="宋体" w:cs="Arial" w:hint="eastAsia"/>
                <w:sz w:val="20"/>
                <w:szCs w:val="20"/>
              </w:rPr>
              <w:t>D6</w:t>
            </w:r>
          </w:p>
        </w:tc>
        <w:tc>
          <w:tcPr>
            <w:tcW w:w="2017" w:type="dxa"/>
            <w:tcBorders>
              <w:top w:val="nil"/>
              <w:left w:val="nil"/>
              <w:bottom w:val="single" w:sz="4" w:space="0" w:color="auto"/>
              <w:right w:val="single" w:sz="4" w:space="0" w:color="auto"/>
            </w:tcBorders>
            <w:shd w:val="clear" w:color="auto" w:fill="auto"/>
            <w:hideMark/>
          </w:tcPr>
          <w:p w14:paraId="6C592E87"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RecAccountName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hideMark/>
          </w:tcPr>
          <w:p w14:paraId="345AE110" w14:textId="77777777" w:rsidR="00B07A0D" w:rsidRPr="00F93E4B" w:rsidRDefault="00B07A0D" w:rsidP="00B07A0D">
            <w:pPr>
              <w:rPr>
                <w:rFonts w:ascii="宋体" w:hAnsi="宋体" w:cs="宋体"/>
                <w:sz w:val="20"/>
                <w:szCs w:val="20"/>
              </w:rPr>
            </w:pPr>
            <w:r>
              <w:rPr>
                <w:rFonts w:ascii="宋体" w:hAnsi="宋体" w:cs="宋体" w:hint="eastAsia"/>
                <w:sz w:val="20"/>
                <w:szCs w:val="20"/>
              </w:rPr>
              <w:t>客户方户名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D78EB92" w14:textId="147C9F41" w:rsidR="00B07A0D" w:rsidRPr="00F93E4B" w:rsidRDefault="00071556" w:rsidP="00B07A0D">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42F201D4"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593CE7EC" w14:textId="6ADDC151" w:rsidR="00B07A0D" w:rsidRPr="00F93E4B" w:rsidRDefault="0010109A" w:rsidP="00B07A0D">
            <w:pPr>
              <w:jc w:val="center"/>
              <w:rPr>
                <w:rFonts w:ascii="宋体" w:hAnsi="宋体" w:cs="Arial"/>
                <w:sz w:val="20"/>
                <w:szCs w:val="20"/>
              </w:rPr>
            </w:pPr>
            <w:r w:rsidRPr="0010109A">
              <w:rPr>
                <w:rFonts w:ascii="宋体" w:hAnsi="宋体" w:cs="Arial"/>
                <w:color w:val="FF0000"/>
                <w:sz w:val="20"/>
                <w:szCs w:val="20"/>
              </w:rPr>
              <w:t>512</w:t>
            </w:r>
          </w:p>
        </w:tc>
        <w:tc>
          <w:tcPr>
            <w:tcW w:w="2932" w:type="dxa"/>
            <w:gridSpan w:val="2"/>
            <w:tcBorders>
              <w:top w:val="nil"/>
              <w:left w:val="nil"/>
              <w:bottom w:val="single" w:sz="4" w:space="0" w:color="auto"/>
              <w:right w:val="single" w:sz="4" w:space="0" w:color="auto"/>
            </w:tcBorders>
            <w:shd w:val="clear" w:color="auto" w:fill="auto"/>
            <w:noWrap/>
            <w:hideMark/>
          </w:tcPr>
          <w:p w14:paraId="109A34A2" w14:textId="77777777" w:rsidR="00B07A0D" w:rsidRPr="00F93E4B" w:rsidRDefault="00B07A0D" w:rsidP="00B07A0D">
            <w:pPr>
              <w:rPr>
                <w:rFonts w:ascii="宋体" w:hAnsi="宋体" w:cs="宋体"/>
                <w:sz w:val="20"/>
                <w:szCs w:val="20"/>
                <w:lang w:eastAsia="zh-CN"/>
              </w:rPr>
            </w:pPr>
            <w:r>
              <w:rPr>
                <w:rFonts w:ascii="宋体" w:hAnsi="宋体" w:cs="宋体" w:hint="eastAsia"/>
                <w:sz w:val="20"/>
                <w:szCs w:val="20"/>
                <w:lang w:eastAsia="zh-CN"/>
              </w:rPr>
              <w:t>客户方账户</w:t>
            </w:r>
            <w:r w:rsidRPr="00F93E4B">
              <w:rPr>
                <w:rFonts w:ascii="宋体" w:hAnsi="宋体" w:cs="宋体" w:hint="eastAsia"/>
                <w:sz w:val="20"/>
                <w:szCs w:val="20"/>
                <w:lang w:eastAsia="zh-CN"/>
              </w:rPr>
              <w:t>对应的名称</w:t>
            </w:r>
          </w:p>
        </w:tc>
      </w:tr>
      <w:tr w:rsidR="00B07A0D" w:rsidRPr="00F93E4B" w14:paraId="3567DCE6"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556E8F2"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2017" w:type="dxa"/>
            <w:tcBorders>
              <w:top w:val="nil"/>
              <w:left w:val="nil"/>
              <w:bottom w:val="single" w:sz="4" w:space="0" w:color="auto"/>
              <w:right w:val="single" w:sz="4" w:space="0" w:color="auto"/>
            </w:tcBorders>
            <w:shd w:val="clear" w:color="auto" w:fill="auto"/>
            <w:noWrap/>
            <w:hideMark/>
          </w:tcPr>
          <w:p w14:paraId="12334157" w14:textId="77777777" w:rsidR="00B07A0D" w:rsidRPr="00F93E4B" w:rsidRDefault="00B07A0D" w:rsidP="00B07A0D">
            <w:pPr>
              <w:rPr>
                <w:rFonts w:ascii="宋体" w:hAnsi="宋体" w:cs="宋体"/>
                <w:szCs w:val="21"/>
              </w:rPr>
            </w:pPr>
            <w:r w:rsidRPr="00F93E4B">
              <w:rPr>
                <w:rFonts w:ascii="宋体" w:hAnsi="宋体" w:cs="宋体"/>
                <w:szCs w:val="21"/>
              </w:rPr>
              <w:t>Amount</w:t>
            </w:r>
          </w:p>
        </w:tc>
        <w:tc>
          <w:tcPr>
            <w:tcW w:w="1151" w:type="dxa"/>
            <w:tcBorders>
              <w:top w:val="nil"/>
              <w:left w:val="nil"/>
              <w:bottom w:val="single" w:sz="4" w:space="0" w:color="auto"/>
              <w:right w:val="single" w:sz="4" w:space="0" w:color="auto"/>
            </w:tcBorders>
            <w:shd w:val="clear" w:color="auto" w:fill="auto"/>
            <w:noWrap/>
            <w:vAlign w:val="center"/>
            <w:hideMark/>
          </w:tcPr>
          <w:p w14:paraId="535E6DA3" w14:textId="77777777" w:rsidR="00B07A0D" w:rsidRPr="00F93E4B" w:rsidRDefault="00B07A0D" w:rsidP="00B07A0D">
            <w:pPr>
              <w:rPr>
                <w:rFonts w:ascii="宋体" w:hAnsi="宋体" w:cs="宋体"/>
                <w:sz w:val="20"/>
                <w:szCs w:val="20"/>
              </w:rPr>
            </w:pPr>
            <w:r w:rsidRPr="00F93E4B">
              <w:rPr>
                <w:rFonts w:ascii="宋体" w:hAnsi="宋体" w:cs="Courier New" w:hint="eastAsia"/>
                <w:i/>
                <w:iCs/>
                <w:sz w:val="20"/>
                <w:szCs w:val="20"/>
                <w:highlight w:val="white"/>
              </w:rPr>
              <w:t>交易</w:t>
            </w:r>
            <w:r w:rsidRPr="00F93E4B">
              <w:rPr>
                <w:rFonts w:ascii="宋体" w:hAnsi="宋体" w:cs="Courier New"/>
                <w:i/>
                <w:iCs/>
                <w:sz w:val="20"/>
                <w:szCs w:val="20"/>
                <w:highlight w:val="white"/>
              </w:rPr>
              <w:t>金额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68A0E78B"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FDFBDD2"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45822AE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18</w:t>
            </w:r>
          </w:p>
        </w:tc>
        <w:tc>
          <w:tcPr>
            <w:tcW w:w="2932" w:type="dxa"/>
            <w:gridSpan w:val="2"/>
            <w:tcBorders>
              <w:top w:val="nil"/>
              <w:left w:val="nil"/>
              <w:bottom w:val="single" w:sz="4" w:space="0" w:color="auto"/>
              <w:right w:val="single" w:sz="4" w:space="0" w:color="auto"/>
            </w:tcBorders>
            <w:shd w:val="clear" w:color="auto" w:fill="auto"/>
            <w:noWrap/>
            <w:vAlign w:val="bottom"/>
            <w:hideMark/>
          </w:tcPr>
          <w:p w14:paraId="2DB5E03A"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 xml:space="preserve">　小数点保留两位</w:t>
            </w:r>
          </w:p>
        </w:tc>
      </w:tr>
      <w:tr w:rsidR="003029A9" w:rsidRPr="00F93E4B" w14:paraId="610E089D"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EA2AC07" w14:textId="2C619D9F" w:rsidR="003029A9" w:rsidRPr="00F93E4B" w:rsidRDefault="009942A4" w:rsidP="00B07A0D">
            <w:pPr>
              <w:jc w:val="center"/>
              <w:rPr>
                <w:rFonts w:ascii="宋体" w:hAnsi="宋体" w:cs="Arial"/>
                <w:sz w:val="20"/>
                <w:szCs w:val="20"/>
                <w:lang w:eastAsia="zh-CN"/>
              </w:rPr>
            </w:pPr>
            <w:r>
              <w:rPr>
                <w:rFonts w:ascii="宋体" w:hAnsi="宋体" w:cs="Arial" w:hint="eastAsia"/>
                <w:sz w:val="20"/>
                <w:szCs w:val="20"/>
                <w:lang w:eastAsia="zh-CN"/>
              </w:rPr>
              <w:t>D8</w:t>
            </w:r>
          </w:p>
        </w:tc>
        <w:tc>
          <w:tcPr>
            <w:tcW w:w="2017" w:type="dxa"/>
            <w:tcBorders>
              <w:top w:val="nil"/>
              <w:left w:val="nil"/>
              <w:bottom w:val="single" w:sz="4" w:space="0" w:color="auto"/>
              <w:right w:val="single" w:sz="4" w:space="0" w:color="auto"/>
            </w:tcBorders>
            <w:shd w:val="clear" w:color="auto" w:fill="auto"/>
            <w:noWrap/>
          </w:tcPr>
          <w:p w14:paraId="01AE6D53" w14:textId="56D662C4" w:rsidR="003029A9" w:rsidRPr="00F93E4B" w:rsidRDefault="00117E69" w:rsidP="00B07A0D">
            <w:pPr>
              <w:rPr>
                <w:rFonts w:ascii="宋体" w:hAnsi="宋体" w:cs="宋体"/>
                <w:szCs w:val="21"/>
                <w:lang w:eastAsia="zh-CN"/>
              </w:rPr>
            </w:pPr>
            <w:r>
              <w:rPr>
                <w:rFonts w:ascii="宋体" w:hAnsi="宋体" w:cs="宋体" w:hint="eastAsia"/>
                <w:szCs w:val="21"/>
                <w:lang w:eastAsia="zh-CN"/>
              </w:rPr>
              <w:t>Balance</w:t>
            </w:r>
          </w:p>
        </w:tc>
        <w:tc>
          <w:tcPr>
            <w:tcW w:w="1151" w:type="dxa"/>
            <w:tcBorders>
              <w:top w:val="nil"/>
              <w:left w:val="nil"/>
              <w:bottom w:val="single" w:sz="4" w:space="0" w:color="auto"/>
              <w:right w:val="single" w:sz="4" w:space="0" w:color="auto"/>
            </w:tcBorders>
            <w:shd w:val="clear" w:color="auto" w:fill="auto"/>
            <w:noWrap/>
            <w:vAlign w:val="center"/>
          </w:tcPr>
          <w:p w14:paraId="1BA4C865" w14:textId="6DA19B5A" w:rsidR="003029A9" w:rsidRPr="00F93E4B" w:rsidRDefault="003029A9" w:rsidP="00B07A0D">
            <w:pPr>
              <w:rPr>
                <w:rFonts w:ascii="宋体" w:hAnsi="宋体" w:cs="Courier New"/>
                <w:i/>
                <w:iCs/>
                <w:sz w:val="20"/>
                <w:szCs w:val="20"/>
                <w:highlight w:val="white"/>
              </w:rPr>
            </w:pPr>
            <w:r>
              <w:rPr>
                <w:rFonts w:ascii="宋体" w:hAnsi="宋体" w:cs="Courier New" w:hint="eastAsia"/>
                <w:i/>
                <w:iCs/>
                <w:sz w:val="20"/>
                <w:szCs w:val="20"/>
                <w:highlight w:val="white"/>
              </w:rPr>
              <w:t>交易后余额</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BA889DC" w14:textId="773536A2" w:rsidR="003029A9" w:rsidRPr="00F93E4B" w:rsidRDefault="00A47BDF"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2BBD8C1F" w14:textId="70CACB0E" w:rsidR="003029A9" w:rsidRPr="00F93E4B" w:rsidRDefault="00117E69"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1B55AE1" w14:textId="2EDCBD3E" w:rsidR="003029A9" w:rsidRPr="00F93E4B" w:rsidRDefault="00117E69" w:rsidP="00B07A0D">
            <w:pPr>
              <w:jc w:val="center"/>
              <w:rPr>
                <w:rFonts w:ascii="宋体" w:hAnsi="宋体" w:cs="Arial"/>
                <w:sz w:val="20"/>
                <w:szCs w:val="20"/>
                <w:lang w:eastAsia="zh-CN"/>
              </w:rPr>
            </w:pPr>
            <w:r>
              <w:rPr>
                <w:rFonts w:ascii="宋体" w:hAnsi="宋体" w:cs="Arial" w:hint="eastAsia"/>
                <w:sz w:val="20"/>
                <w:szCs w:val="20"/>
                <w:lang w:eastAsia="zh-CN"/>
              </w:rPr>
              <w:t>18</w:t>
            </w:r>
          </w:p>
        </w:tc>
        <w:tc>
          <w:tcPr>
            <w:tcW w:w="2932" w:type="dxa"/>
            <w:gridSpan w:val="2"/>
            <w:tcBorders>
              <w:top w:val="nil"/>
              <w:left w:val="nil"/>
              <w:bottom w:val="single" w:sz="4" w:space="0" w:color="auto"/>
              <w:right w:val="single" w:sz="4" w:space="0" w:color="auto"/>
            </w:tcBorders>
            <w:shd w:val="clear" w:color="auto" w:fill="auto"/>
            <w:noWrap/>
            <w:vAlign w:val="bottom"/>
          </w:tcPr>
          <w:p w14:paraId="456C2681" w14:textId="3C64FFA1" w:rsidR="003029A9" w:rsidRPr="00F93E4B" w:rsidRDefault="00117E69" w:rsidP="00B07A0D">
            <w:pPr>
              <w:rPr>
                <w:rFonts w:ascii="宋体" w:hAnsi="宋体" w:cs="宋体"/>
                <w:sz w:val="20"/>
                <w:szCs w:val="20"/>
              </w:rPr>
            </w:pPr>
            <w:r w:rsidRPr="00F93E4B">
              <w:rPr>
                <w:rFonts w:ascii="宋体" w:hAnsi="宋体" w:cs="宋体" w:hint="eastAsia"/>
                <w:sz w:val="20"/>
                <w:szCs w:val="20"/>
              </w:rPr>
              <w:t>小数点保留两位</w:t>
            </w:r>
          </w:p>
        </w:tc>
      </w:tr>
      <w:tr w:rsidR="00B07A0D" w:rsidRPr="00F93E4B" w14:paraId="598BC294"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C92367F" w14:textId="3002BEE6" w:rsidR="00B07A0D" w:rsidRPr="00F93E4B" w:rsidRDefault="00B07A0D" w:rsidP="00117E69">
            <w:pPr>
              <w:jc w:val="center"/>
              <w:rPr>
                <w:rFonts w:ascii="宋体" w:hAnsi="宋体" w:cs="Arial"/>
                <w:sz w:val="20"/>
                <w:szCs w:val="20"/>
              </w:rPr>
            </w:pPr>
            <w:r w:rsidRPr="00F93E4B">
              <w:rPr>
                <w:rFonts w:ascii="宋体" w:hAnsi="宋体" w:cs="Arial"/>
                <w:sz w:val="20"/>
                <w:szCs w:val="20"/>
              </w:rPr>
              <w:t>D</w:t>
            </w:r>
            <w:r w:rsidR="00117E69">
              <w:rPr>
                <w:rFonts w:ascii="宋体" w:hAnsi="宋体" w:cs="Arial"/>
                <w:sz w:val="20"/>
                <w:szCs w:val="20"/>
              </w:rPr>
              <w:t>9</w:t>
            </w:r>
          </w:p>
        </w:tc>
        <w:tc>
          <w:tcPr>
            <w:tcW w:w="2017" w:type="dxa"/>
            <w:tcBorders>
              <w:top w:val="nil"/>
              <w:left w:val="nil"/>
              <w:bottom w:val="single" w:sz="4" w:space="0" w:color="auto"/>
              <w:right w:val="single" w:sz="4" w:space="0" w:color="auto"/>
            </w:tcBorders>
            <w:shd w:val="clear" w:color="auto" w:fill="auto"/>
            <w:noWrap/>
            <w:hideMark/>
          </w:tcPr>
          <w:p w14:paraId="4041A943"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32074462"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BD743A9"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6C4B7EFC"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27538C86" w14:textId="0DBBEB0F" w:rsidR="00B07A0D" w:rsidRPr="00F93E4B" w:rsidRDefault="00CE23EA" w:rsidP="00B07A0D">
            <w:pPr>
              <w:jc w:val="center"/>
              <w:rPr>
                <w:rFonts w:ascii="宋体" w:hAnsi="宋体" w:cs="Arial"/>
                <w:sz w:val="20"/>
                <w:szCs w:val="20"/>
              </w:rPr>
            </w:pPr>
            <w:r>
              <w:rPr>
                <w:rFonts w:ascii="宋体" w:hAnsi="宋体" w:cs="Arial"/>
                <w:sz w:val="20"/>
                <w:szCs w:val="20"/>
              </w:rPr>
              <w:t>14</w:t>
            </w:r>
          </w:p>
        </w:tc>
        <w:tc>
          <w:tcPr>
            <w:tcW w:w="2932" w:type="dxa"/>
            <w:gridSpan w:val="2"/>
            <w:tcBorders>
              <w:top w:val="nil"/>
              <w:left w:val="nil"/>
              <w:bottom w:val="single" w:sz="4" w:space="0" w:color="auto"/>
              <w:right w:val="single" w:sz="4" w:space="0" w:color="auto"/>
            </w:tcBorders>
            <w:shd w:val="clear" w:color="auto" w:fill="auto"/>
            <w:noWrap/>
            <w:hideMark/>
          </w:tcPr>
          <w:p w14:paraId="4B42B7A3" w14:textId="5BA0DB8F" w:rsidR="00B07A0D" w:rsidRPr="00F93E4B" w:rsidRDefault="00B07A0D" w:rsidP="00B07A0D">
            <w:pPr>
              <w:rPr>
                <w:rFonts w:ascii="宋体" w:hAnsi="宋体" w:cs="Arial"/>
                <w:sz w:val="20"/>
                <w:szCs w:val="20"/>
              </w:rPr>
            </w:pPr>
            <w:r w:rsidRPr="00F93E4B">
              <w:rPr>
                <w:rFonts w:ascii="宋体" w:hAnsi="宋体" w:cs="宋体" w:hint="eastAsia"/>
                <w:sz w:val="20"/>
                <w:szCs w:val="20"/>
              </w:rPr>
              <w:t>YYYYMMDD</w:t>
            </w:r>
            <w:r w:rsidR="00703F31">
              <w:rPr>
                <w:rFonts w:ascii="宋体" w:hAnsi="宋体" w:cs="宋体"/>
                <w:sz w:val="20"/>
                <w:szCs w:val="20"/>
              </w:rPr>
              <w:t xml:space="preserve"> </w:t>
            </w:r>
            <w:r w:rsidR="00703F31" w:rsidRPr="00703F31">
              <w:rPr>
                <w:rFonts w:ascii="宋体" w:hAnsi="宋体" w:cs="宋体"/>
                <w:sz w:val="20"/>
                <w:szCs w:val="20"/>
              </w:rPr>
              <w:t>hh24:mi:ss</w:t>
            </w:r>
          </w:p>
        </w:tc>
      </w:tr>
      <w:tr w:rsidR="00CE23EA" w:rsidRPr="00F93E4B" w14:paraId="417A9EFB"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7612B1E3" w14:textId="1831D4A2" w:rsidR="00CE23EA" w:rsidRPr="00F93E4B" w:rsidRDefault="00CE23EA" w:rsidP="00117E69">
            <w:pPr>
              <w:jc w:val="center"/>
              <w:rPr>
                <w:rFonts w:ascii="宋体" w:hAnsi="宋体" w:cs="Arial"/>
                <w:sz w:val="20"/>
                <w:szCs w:val="20"/>
                <w:lang w:eastAsia="zh-CN"/>
              </w:rPr>
            </w:pPr>
            <w:r>
              <w:rPr>
                <w:rFonts w:ascii="宋体" w:hAnsi="宋体" w:cs="Arial" w:hint="eastAsia"/>
                <w:sz w:val="20"/>
                <w:szCs w:val="20"/>
                <w:lang w:eastAsia="zh-CN"/>
              </w:rPr>
              <w:t>D10</w:t>
            </w:r>
          </w:p>
        </w:tc>
        <w:tc>
          <w:tcPr>
            <w:tcW w:w="2017" w:type="dxa"/>
            <w:tcBorders>
              <w:top w:val="nil"/>
              <w:left w:val="nil"/>
              <w:bottom w:val="single" w:sz="4" w:space="0" w:color="auto"/>
              <w:right w:val="single" w:sz="4" w:space="0" w:color="auto"/>
            </w:tcBorders>
            <w:shd w:val="clear" w:color="auto" w:fill="auto"/>
            <w:noWrap/>
          </w:tcPr>
          <w:p w14:paraId="463F39D7" w14:textId="3E58F145" w:rsidR="00CE23EA" w:rsidRPr="00F93E4B" w:rsidRDefault="00CE23EA" w:rsidP="00B07A0D">
            <w:pPr>
              <w:rPr>
                <w:rFonts w:ascii="宋体" w:hAnsi="宋体" w:cs="宋体"/>
                <w:sz w:val="20"/>
                <w:szCs w:val="20"/>
                <w:lang w:eastAsia="zh-CN"/>
              </w:rPr>
            </w:pPr>
            <w:r>
              <w:rPr>
                <w:rFonts w:ascii="宋体" w:hAnsi="宋体" w:cs="宋体" w:hint="eastAsia"/>
                <w:sz w:val="20"/>
                <w:szCs w:val="20"/>
                <w:lang w:eastAsia="zh-CN"/>
              </w:rPr>
              <w:t>Va</w:t>
            </w:r>
            <w:r>
              <w:rPr>
                <w:rFonts w:ascii="宋体" w:hAnsi="宋体" w:cs="宋体"/>
                <w:sz w:val="20"/>
                <w:szCs w:val="20"/>
                <w:lang w:eastAsia="zh-CN"/>
              </w:rPr>
              <w:t>lueDate</w:t>
            </w:r>
          </w:p>
        </w:tc>
        <w:tc>
          <w:tcPr>
            <w:tcW w:w="1151" w:type="dxa"/>
            <w:tcBorders>
              <w:top w:val="nil"/>
              <w:left w:val="nil"/>
              <w:bottom w:val="single" w:sz="4" w:space="0" w:color="auto"/>
              <w:right w:val="single" w:sz="4" w:space="0" w:color="auto"/>
            </w:tcBorders>
            <w:shd w:val="clear" w:color="auto" w:fill="auto"/>
            <w:noWrap/>
            <w:vAlign w:val="center"/>
          </w:tcPr>
          <w:p w14:paraId="029AC7FF" w14:textId="20582BB7" w:rsidR="00CE23EA" w:rsidRPr="00F93E4B" w:rsidRDefault="00CE23EA" w:rsidP="00B07A0D">
            <w:pPr>
              <w:rPr>
                <w:rFonts w:ascii="宋体" w:hAnsi="宋体" w:cs="宋体"/>
                <w:sz w:val="20"/>
                <w:szCs w:val="20"/>
                <w:lang w:eastAsia="zh-CN"/>
              </w:rPr>
            </w:pPr>
            <w:r>
              <w:rPr>
                <w:rFonts w:ascii="宋体" w:hAnsi="宋体" w:cs="宋体" w:hint="eastAsia"/>
                <w:sz w:val="20"/>
                <w:szCs w:val="20"/>
                <w:lang w:eastAsia="zh-CN"/>
              </w:rPr>
              <w:t>入账日期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tcPr>
          <w:p w14:paraId="06F741C7" w14:textId="004903D1" w:rsidR="00CE23EA" w:rsidRPr="00F93E4B" w:rsidRDefault="00CE23EA"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56A3355A" w14:textId="569954DF" w:rsidR="00CE23EA" w:rsidRPr="00F93E4B" w:rsidRDefault="00CE23EA"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E42A829" w14:textId="7D3549AE" w:rsidR="00CE23EA" w:rsidRPr="00F93E4B" w:rsidRDefault="00CE23EA" w:rsidP="00B07A0D">
            <w:pPr>
              <w:jc w:val="center"/>
              <w:rPr>
                <w:rFonts w:ascii="宋体" w:hAnsi="宋体" w:cs="Arial"/>
                <w:sz w:val="20"/>
                <w:szCs w:val="20"/>
                <w:lang w:eastAsia="zh-CN"/>
              </w:rPr>
            </w:pPr>
            <w:r>
              <w:rPr>
                <w:rFonts w:ascii="宋体" w:hAnsi="宋体" w:cs="Arial" w:hint="eastAsia"/>
                <w:sz w:val="20"/>
                <w:szCs w:val="20"/>
                <w:lang w:eastAsia="zh-CN"/>
              </w:rPr>
              <w:t>8</w:t>
            </w:r>
          </w:p>
        </w:tc>
        <w:tc>
          <w:tcPr>
            <w:tcW w:w="2932" w:type="dxa"/>
            <w:gridSpan w:val="2"/>
            <w:tcBorders>
              <w:top w:val="nil"/>
              <w:left w:val="nil"/>
              <w:bottom w:val="single" w:sz="4" w:space="0" w:color="auto"/>
              <w:right w:val="single" w:sz="4" w:space="0" w:color="auto"/>
            </w:tcBorders>
            <w:shd w:val="clear" w:color="auto" w:fill="auto"/>
            <w:noWrap/>
          </w:tcPr>
          <w:p w14:paraId="6E39FBB7" w14:textId="27C586EE" w:rsidR="00CE23EA" w:rsidRPr="00F93E4B" w:rsidRDefault="00CE23EA" w:rsidP="00B07A0D">
            <w:pPr>
              <w:rPr>
                <w:rFonts w:ascii="宋体" w:hAnsi="宋体" w:cs="宋体"/>
                <w:sz w:val="20"/>
                <w:szCs w:val="20"/>
              </w:rPr>
            </w:pPr>
            <w:r w:rsidRPr="00F93E4B">
              <w:rPr>
                <w:rFonts w:ascii="宋体" w:hAnsi="宋体" w:cs="宋体" w:hint="eastAsia"/>
                <w:sz w:val="20"/>
                <w:szCs w:val="20"/>
              </w:rPr>
              <w:t>YYYYMMDD</w:t>
            </w:r>
          </w:p>
        </w:tc>
      </w:tr>
      <w:tr w:rsidR="00B07A0D" w:rsidRPr="00F93E4B" w14:paraId="69F2AB94" w14:textId="77777777" w:rsidTr="002A6F59">
        <w:trPr>
          <w:trHeight w:val="768"/>
        </w:trPr>
        <w:tc>
          <w:tcPr>
            <w:tcW w:w="839" w:type="dxa"/>
            <w:tcBorders>
              <w:top w:val="nil"/>
              <w:left w:val="single" w:sz="4" w:space="0" w:color="auto"/>
              <w:bottom w:val="single" w:sz="4" w:space="0" w:color="auto"/>
              <w:right w:val="single" w:sz="4" w:space="0" w:color="auto"/>
            </w:tcBorders>
            <w:shd w:val="clear" w:color="auto" w:fill="auto"/>
            <w:noWrap/>
            <w:hideMark/>
          </w:tcPr>
          <w:p w14:paraId="61B483DA" w14:textId="323000E0" w:rsidR="00B07A0D" w:rsidRPr="00F93E4B" w:rsidRDefault="00B07A0D" w:rsidP="00CE23EA">
            <w:pPr>
              <w:jc w:val="center"/>
              <w:rPr>
                <w:rFonts w:ascii="宋体" w:hAnsi="宋体" w:cs="Arial"/>
                <w:sz w:val="20"/>
                <w:szCs w:val="20"/>
              </w:rPr>
            </w:pPr>
            <w:r w:rsidRPr="00F93E4B">
              <w:rPr>
                <w:rFonts w:ascii="宋体" w:hAnsi="宋体" w:cs="Arial"/>
                <w:sz w:val="20"/>
                <w:szCs w:val="20"/>
              </w:rPr>
              <w:t>D</w:t>
            </w:r>
            <w:r w:rsidR="00117E69">
              <w:rPr>
                <w:rFonts w:ascii="宋体" w:hAnsi="宋体" w:cs="Arial" w:hint="eastAsia"/>
                <w:sz w:val="20"/>
                <w:szCs w:val="20"/>
              </w:rPr>
              <w:t>1</w:t>
            </w:r>
            <w:r w:rsidR="00CE23EA">
              <w:rPr>
                <w:rFonts w:ascii="宋体" w:hAnsi="宋体" w:cs="Arial"/>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65332519" w14:textId="77777777" w:rsidR="00B07A0D" w:rsidRPr="00F93E4B" w:rsidRDefault="00B07A0D" w:rsidP="00B07A0D">
            <w:pPr>
              <w:rPr>
                <w:rFonts w:ascii="宋体" w:hAnsi="宋体" w:cs="宋体"/>
                <w:szCs w:val="21"/>
              </w:rPr>
            </w:pPr>
            <w:r w:rsidRPr="00F93E4B">
              <w:rPr>
                <w:rFonts w:ascii="宋体" w:hAnsi="宋体" w:cs="宋体" w:hint="eastAsia"/>
                <w:sz w:val="20"/>
                <w:szCs w:val="20"/>
              </w:rPr>
              <w:t>TransactionCode</w:t>
            </w:r>
          </w:p>
          <w:p w14:paraId="7623274A"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3DA741B6"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借贷方向</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490B876"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F015C6F"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0243F8CD"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2</w:t>
            </w:r>
          </w:p>
        </w:tc>
        <w:tc>
          <w:tcPr>
            <w:tcW w:w="2932" w:type="dxa"/>
            <w:gridSpan w:val="2"/>
            <w:tcBorders>
              <w:top w:val="nil"/>
              <w:left w:val="nil"/>
              <w:bottom w:val="single" w:sz="4" w:space="0" w:color="auto"/>
              <w:right w:val="single" w:sz="4" w:space="0" w:color="auto"/>
            </w:tcBorders>
            <w:shd w:val="clear" w:color="auto" w:fill="auto"/>
            <w:noWrap/>
            <w:hideMark/>
          </w:tcPr>
          <w:p w14:paraId="04AC8839"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借贷标识:27-借、22-贷</w:t>
            </w:r>
          </w:p>
        </w:tc>
      </w:tr>
      <w:tr w:rsidR="00B07A0D" w:rsidRPr="00F93E4B" w14:paraId="7891FA5D"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DAD386E" w14:textId="3797E23D" w:rsidR="00B07A0D" w:rsidRPr="00F93E4B" w:rsidRDefault="00B07A0D" w:rsidP="00CE23EA">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1</w:t>
            </w:r>
            <w:r w:rsidR="00CE23EA">
              <w:rPr>
                <w:rFonts w:ascii="宋体" w:hAnsi="宋体" w:cs="Arial"/>
                <w:sz w:val="20"/>
                <w:szCs w:val="20"/>
              </w:rPr>
              <w:t>2</w:t>
            </w:r>
          </w:p>
        </w:tc>
        <w:tc>
          <w:tcPr>
            <w:tcW w:w="2017" w:type="dxa"/>
            <w:tcBorders>
              <w:top w:val="nil"/>
              <w:left w:val="nil"/>
              <w:bottom w:val="single" w:sz="4" w:space="0" w:color="auto"/>
              <w:right w:val="single" w:sz="4" w:space="0" w:color="auto"/>
            </w:tcBorders>
            <w:shd w:val="clear" w:color="auto" w:fill="auto"/>
            <w:noWrap/>
            <w:hideMark/>
          </w:tcPr>
          <w:p w14:paraId="195A9F31" w14:textId="77777777" w:rsidR="00B07A0D" w:rsidRPr="00F93E4B" w:rsidRDefault="00B07A0D" w:rsidP="00B07A0D">
            <w:pPr>
              <w:rPr>
                <w:rFonts w:ascii="宋体" w:hAnsi="宋体" w:cs="宋体"/>
                <w:szCs w:val="21"/>
              </w:rPr>
            </w:pPr>
            <w:r w:rsidRPr="00F93E4B">
              <w:rPr>
                <w:rFonts w:ascii="宋体" w:hAnsi="宋体" w:cs="宋体" w:hint="eastAsia"/>
                <w:sz w:val="20"/>
                <w:szCs w:val="20"/>
              </w:rPr>
              <w:t>Abstract</w:t>
            </w:r>
          </w:p>
          <w:p w14:paraId="4499DC5D"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5DA7B326"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对账码</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590B112"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1AE5A11C"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76627108" w14:textId="6320F6E0" w:rsidR="00B07A0D" w:rsidRPr="0010109A" w:rsidRDefault="0010109A" w:rsidP="00B07A0D">
            <w:pPr>
              <w:jc w:val="center"/>
              <w:rPr>
                <w:rFonts w:ascii="宋体" w:hAnsi="宋体" w:cs="Arial"/>
                <w:color w:val="FF0000"/>
                <w:sz w:val="20"/>
                <w:szCs w:val="20"/>
              </w:rPr>
            </w:pPr>
            <w:r w:rsidRPr="0010109A">
              <w:rPr>
                <w:rFonts w:ascii="宋体" w:hAnsi="宋体" w:cs="Arial"/>
                <w:color w:val="FF0000"/>
                <w:sz w:val="20"/>
                <w:szCs w:val="20"/>
              </w:rPr>
              <w:t>128</w:t>
            </w:r>
          </w:p>
        </w:tc>
        <w:tc>
          <w:tcPr>
            <w:tcW w:w="2932" w:type="dxa"/>
            <w:gridSpan w:val="2"/>
            <w:tcBorders>
              <w:top w:val="nil"/>
              <w:left w:val="nil"/>
              <w:bottom w:val="single" w:sz="4" w:space="0" w:color="auto"/>
              <w:right w:val="single" w:sz="4" w:space="0" w:color="auto"/>
            </w:tcBorders>
            <w:shd w:val="clear" w:color="auto" w:fill="auto"/>
            <w:noWrap/>
            <w:hideMark/>
          </w:tcPr>
          <w:p w14:paraId="39973326" w14:textId="77777777" w:rsidR="00B07A0D" w:rsidRPr="00F93E4B" w:rsidRDefault="00B07A0D" w:rsidP="00B07A0D">
            <w:pPr>
              <w:rPr>
                <w:rFonts w:ascii="宋体" w:hAnsi="宋体" w:cs="Arial"/>
                <w:sz w:val="20"/>
                <w:szCs w:val="20"/>
                <w:lang w:eastAsia="zh-CN"/>
              </w:rPr>
            </w:pPr>
            <w:r w:rsidRPr="00F93E4B">
              <w:rPr>
                <w:rFonts w:ascii="宋体" w:hAnsi="宋体" w:cs="宋体" w:hint="eastAsia"/>
                <w:sz w:val="20"/>
                <w:szCs w:val="20"/>
                <w:lang w:eastAsia="zh-CN"/>
              </w:rPr>
              <w:t>资金系统生成的对账线索号，外部系统记账时需传递到总账凭证行分录上</w:t>
            </w:r>
          </w:p>
        </w:tc>
      </w:tr>
      <w:tr w:rsidR="00B07A0D" w:rsidRPr="00F93E4B" w14:paraId="024AF70F"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33EBF85" w14:textId="1A011EE2" w:rsidR="00B07A0D" w:rsidRPr="00F93E4B" w:rsidRDefault="00B07A0D" w:rsidP="00CE23EA">
            <w:pPr>
              <w:jc w:val="center"/>
              <w:rPr>
                <w:rFonts w:ascii="宋体" w:hAnsi="宋体" w:cs="Arial"/>
                <w:sz w:val="20"/>
                <w:szCs w:val="20"/>
              </w:rPr>
            </w:pPr>
            <w:r>
              <w:rPr>
                <w:rFonts w:ascii="宋体" w:hAnsi="宋体" w:cs="Arial"/>
                <w:sz w:val="20"/>
                <w:szCs w:val="20"/>
              </w:rPr>
              <w:t>D1</w:t>
            </w:r>
            <w:r w:rsidR="00CE23EA">
              <w:rPr>
                <w:rFonts w:ascii="宋体" w:hAnsi="宋体" w:cs="Arial"/>
                <w:sz w:val="20"/>
                <w:szCs w:val="20"/>
              </w:rPr>
              <w:t>3</w:t>
            </w:r>
          </w:p>
        </w:tc>
        <w:tc>
          <w:tcPr>
            <w:tcW w:w="2017" w:type="dxa"/>
            <w:tcBorders>
              <w:top w:val="nil"/>
              <w:left w:val="nil"/>
              <w:bottom w:val="single" w:sz="4" w:space="0" w:color="auto"/>
              <w:right w:val="single" w:sz="4" w:space="0" w:color="auto"/>
            </w:tcBorders>
            <w:shd w:val="clear" w:color="auto" w:fill="auto"/>
            <w:noWrap/>
            <w:vAlign w:val="center"/>
            <w:hideMark/>
          </w:tcPr>
          <w:p w14:paraId="6945FCFF" w14:textId="77777777" w:rsidR="00B07A0D" w:rsidRPr="00F93E4B" w:rsidRDefault="00B07A0D" w:rsidP="00B07A0D">
            <w:pPr>
              <w:rPr>
                <w:rFonts w:ascii="宋体" w:hAnsi="宋体" w:cs="宋体"/>
                <w:szCs w:val="21"/>
              </w:rPr>
            </w:pPr>
            <w:r w:rsidRPr="00F93E4B">
              <w:rPr>
                <w:rFonts w:ascii="宋体" w:hAnsi="宋体" w:cs="宋体" w:hint="eastAsia"/>
                <w:color w:val="000000"/>
                <w:sz w:val="20"/>
                <w:szCs w:val="20"/>
              </w:rPr>
              <w:t>Description</w:t>
            </w:r>
          </w:p>
          <w:p w14:paraId="3D07BEDE" w14:textId="77777777" w:rsidR="00B07A0D" w:rsidRPr="00F93E4B" w:rsidRDefault="00B07A0D" w:rsidP="00B07A0D">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center"/>
            <w:hideMark/>
          </w:tcPr>
          <w:p w14:paraId="6D322AA1" w14:textId="77777777" w:rsidR="00B07A0D" w:rsidRPr="00F93E4B" w:rsidRDefault="00B07A0D" w:rsidP="00B07A0D">
            <w:pPr>
              <w:rPr>
                <w:rFonts w:ascii="宋体" w:hAnsi="宋体" w:cs="宋体"/>
                <w:sz w:val="20"/>
                <w:szCs w:val="20"/>
              </w:rPr>
            </w:pPr>
            <w:r w:rsidRPr="00F93E4B">
              <w:rPr>
                <w:rFonts w:ascii="宋体" w:hAnsi="宋体" w:cs="宋体" w:hint="eastAsia"/>
                <w:color w:val="000000"/>
                <w:sz w:val="20"/>
                <w:szCs w:val="20"/>
              </w:rPr>
              <w:t>摘要</w:t>
            </w:r>
          </w:p>
        </w:tc>
        <w:tc>
          <w:tcPr>
            <w:tcW w:w="6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A567A" w14:textId="77777777" w:rsidR="00B07A0D" w:rsidRPr="00F93E4B" w:rsidRDefault="00B07A0D" w:rsidP="00B07A0D">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vAlign w:val="center"/>
            <w:hideMark/>
          </w:tcPr>
          <w:p w14:paraId="13F4670E" w14:textId="77777777" w:rsidR="00B07A0D" w:rsidRPr="00F93E4B" w:rsidRDefault="00B07A0D" w:rsidP="00B07A0D">
            <w:pPr>
              <w:jc w:val="center"/>
              <w:rPr>
                <w:rFonts w:ascii="宋体" w:hAnsi="宋体" w:cs="宋体"/>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vAlign w:val="center"/>
            <w:hideMark/>
          </w:tcPr>
          <w:p w14:paraId="22224AAC" w14:textId="31A7CB41" w:rsidR="00B07A0D" w:rsidRPr="00F93E4B" w:rsidRDefault="0010109A" w:rsidP="00B07A0D">
            <w:pPr>
              <w:jc w:val="center"/>
              <w:rPr>
                <w:rFonts w:ascii="宋体" w:hAnsi="宋体" w:cs="Arial"/>
                <w:sz w:val="20"/>
                <w:szCs w:val="20"/>
              </w:rPr>
            </w:pPr>
            <w:r w:rsidRPr="0010109A">
              <w:rPr>
                <w:rFonts w:ascii="宋体" w:hAnsi="宋体" w:cs="Arial"/>
                <w:color w:val="FF0000"/>
                <w:sz w:val="20"/>
                <w:szCs w:val="20"/>
              </w:rPr>
              <w:t>512</w:t>
            </w:r>
          </w:p>
        </w:tc>
        <w:tc>
          <w:tcPr>
            <w:tcW w:w="2932" w:type="dxa"/>
            <w:gridSpan w:val="2"/>
            <w:tcBorders>
              <w:top w:val="nil"/>
              <w:left w:val="nil"/>
              <w:bottom w:val="single" w:sz="4" w:space="0" w:color="auto"/>
              <w:right w:val="single" w:sz="4" w:space="0" w:color="auto"/>
            </w:tcBorders>
            <w:shd w:val="clear" w:color="auto" w:fill="auto"/>
            <w:hideMark/>
          </w:tcPr>
          <w:p w14:paraId="18976002" w14:textId="77777777" w:rsidR="00B07A0D" w:rsidRPr="00F93E4B" w:rsidRDefault="00B07A0D" w:rsidP="00B07A0D">
            <w:pPr>
              <w:rPr>
                <w:rFonts w:ascii="宋体" w:hAnsi="宋体" w:cs="Arial"/>
                <w:sz w:val="20"/>
                <w:szCs w:val="20"/>
              </w:rPr>
            </w:pPr>
            <w:r w:rsidRPr="00F93E4B">
              <w:rPr>
                <w:rFonts w:ascii="宋体" w:hAnsi="宋体" w:cs="Arial" w:hint="eastAsia"/>
                <w:sz w:val="20"/>
                <w:szCs w:val="20"/>
              </w:rPr>
              <w:t>对方账户名称</w:t>
            </w:r>
          </w:p>
        </w:tc>
      </w:tr>
      <w:tr w:rsidR="00B07A0D" w:rsidRPr="00F93E4B" w14:paraId="71C9BA8F"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0F4B51F" w14:textId="0815525A" w:rsidR="00B07A0D" w:rsidRPr="00F93E4B" w:rsidRDefault="00B07A0D" w:rsidP="00CE23EA">
            <w:pPr>
              <w:jc w:val="center"/>
              <w:rPr>
                <w:rFonts w:ascii="宋体" w:hAnsi="宋体" w:cs="Arial"/>
                <w:sz w:val="20"/>
                <w:szCs w:val="20"/>
              </w:rPr>
            </w:pPr>
            <w:r w:rsidRPr="00F93E4B">
              <w:rPr>
                <w:rFonts w:ascii="宋体" w:hAnsi="宋体" w:cs="Arial"/>
                <w:sz w:val="20"/>
                <w:szCs w:val="20"/>
              </w:rPr>
              <w:t>D1</w:t>
            </w:r>
            <w:r w:rsidR="00CE23EA">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hideMark/>
          </w:tcPr>
          <w:p w14:paraId="0993E177" w14:textId="0BF64134"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Purpose</w:t>
            </w:r>
          </w:p>
        </w:tc>
        <w:tc>
          <w:tcPr>
            <w:tcW w:w="1151" w:type="dxa"/>
            <w:tcBorders>
              <w:top w:val="nil"/>
              <w:left w:val="nil"/>
              <w:bottom w:val="single" w:sz="4" w:space="0" w:color="auto"/>
              <w:right w:val="single" w:sz="4" w:space="0" w:color="auto"/>
            </w:tcBorders>
            <w:shd w:val="clear" w:color="auto" w:fill="auto"/>
            <w:noWrap/>
            <w:hideMark/>
          </w:tcPr>
          <w:p w14:paraId="093D54FF" w14:textId="77777777"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用途</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0F2680C"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3E8E4AA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73D3E97F"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256</w:t>
            </w:r>
          </w:p>
        </w:tc>
        <w:tc>
          <w:tcPr>
            <w:tcW w:w="2932" w:type="dxa"/>
            <w:gridSpan w:val="2"/>
            <w:tcBorders>
              <w:top w:val="nil"/>
              <w:left w:val="nil"/>
              <w:bottom w:val="single" w:sz="4" w:space="0" w:color="auto"/>
              <w:right w:val="single" w:sz="4" w:space="0" w:color="auto"/>
            </w:tcBorders>
            <w:shd w:val="clear" w:color="auto" w:fill="auto"/>
            <w:noWrap/>
            <w:hideMark/>
          </w:tcPr>
          <w:p w14:paraId="23B1A9BF" w14:textId="77777777" w:rsidR="00B07A0D" w:rsidRPr="00F93E4B" w:rsidRDefault="00B07A0D" w:rsidP="00B07A0D">
            <w:pPr>
              <w:rPr>
                <w:rFonts w:ascii="宋体" w:hAnsi="宋体" w:cs="Arial"/>
                <w:sz w:val="20"/>
                <w:szCs w:val="20"/>
              </w:rPr>
            </w:pPr>
            <w:r w:rsidRPr="00F93E4B">
              <w:rPr>
                <w:rFonts w:ascii="宋体" w:hAnsi="宋体" w:cs="Arial"/>
                <w:sz w:val="20"/>
                <w:szCs w:val="20"/>
              </w:rPr>
              <w:t>用途</w:t>
            </w:r>
            <w:r w:rsidRPr="00F93E4B">
              <w:rPr>
                <w:rFonts w:ascii="宋体" w:hAnsi="宋体" w:cs="Arial" w:hint="eastAsia"/>
                <w:sz w:val="20"/>
                <w:szCs w:val="20"/>
              </w:rPr>
              <w:t>+</w:t>
            </w:r>
            <w:r w:rsidRPr="00F93E4B">
              <w:rPr>
                <w:rFonts w:ascii="宋体" w:hAnsi="宋体" w:cs="Arial"/>
                <w:sz w:val="20"/>
                <w:szCs w:val="20"/>
              </w:rPr>
              <w:t>备注</w:t>
            </w:r>
          </w:p>
        </w:tc>
      </w:tr>
      <w:tr w:rsidR="002A6F59" w:rsidRPr="00F93E4B" w14:paraId="7B3C928D"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5080806B" w14:textId="53F290B8" w:rsidR="002A6F59" w:rsidRPr="00F93E4B" w:rsidRDefault="002A6F59" w:rsidP="002A6F59">
            <w:pPr>
              <w:jc w:val="center"/>
              <w:rPr>
                <w:rFonts w:ascii="宋体" w:hAnsi="宋体" w:cs="Arial"/>
                <w:sz w:val="20"/>
                <w:szCs w:val="20"/>
              </w:rPr>
            </w:pPr>
            <w:r w:rsidRPr="00F93E4B">
              <w:rPr>
                <w:rFonts w:ascii="宋体" w:hAnsi="宋体" w:cs="Arial"/>
                <w:sz w:val="20"/>
                <w:szCs w:val="20"/>
              </w:rPr>
              <w:t>D1</w:t>
            </w:r>
            <w:r w:rsidR="00494200">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tcPr>
          <w:p w14:paraId="6CCB5A8A" w14:textId="3BBE82FD" w:rsidR="002A6F59" w:rsidRPr="00F93E4B" w:rsidRDefault="004870BD" w:rsidP="002A6F59">
            <w:pPr>
              <w:rPr>
                <w:rFonts w:ascii="宋体" w:hAnsi="宋体" w:cs="宋体"/>
                <w:color w:val="000000"/>
                <w:sz w:val="20"/>
                <w:szCs w:val="20"/>
              </w:rPr>
            </w:pPr>
            <w:r>
              <w:rPr>
                <w:rFonts w:ascii="宋体" w:hAnsi="宋体" w:cs="宋体"/>
                <w:sz w:val="20"/>
                <w:szCs w:val="20"/>
              </w:rPr>
              <w:t>Day</w:t>
            </w:r>
            <w:r w:rsidR="002A6F59">
              <w:rPr>
                <w:rFonts w:ascii="宋体" w:hAnsi="宋体" w:cs="宋体"/>
                <w:sz w:val="20"/>
                <w:szCs w:val="20"/>
              </w:rPr>
              <w:t>book</w:t>
            </w:r>
            <w:r w:rsidR="002A6F59"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tcPr>
          <w:p w14:paraId="505D5FE3" w14:textId="598FF9B4" w:rsidR="002A6F59" w:rsidRPr="00F93E4B" w:rsidRDefault="002A6F59" w:rsidP="002A6F59">
            <w:pPr>
              <w:rPr>
                <w:rFonts w:ascii="宋体" w:hAnsi="宋体" w:cs="宋体"/>
                <w:color w:val="000000"/>
                <w:sz w:val="20"/>
                <w:szCs w:val="20"/>
                <w:lang w:eastAsia="zh-CN"/>
              </w:rPr>
            </w:pPr>
            <w:r>
              <w:rPr>
                <w:rFonts w:ascii="宋体" w:hAnsi="宋体" w:cs="宋体"/>
                <w:color w:val="000000"/>
                <w:sz w:val="20"/>
                <w:szCs w:val="20"/>
                <w:lang w:eastAsia="zh-CN"/>
              </w:rPr>
              <w:t>银行流水</w:t>
            </w:r>
            <w:r>
              <w:rPr>
                <w:rFonts w:ascii="宋体" w:hAnsi="宋体" w:cs="宋体" w:hint="eastAsia"/>
                <w:color w:val="000000"/>
                <w:sz w:val="20"/>
                <w:szCs w:val="20"/>
                <w:lang w:eastAsia="zh-CN"/>
              </w:rPr>
              <w:t>URID</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93455C4" w14:textId="14153D78" w:rsidR="002A6F59" w:rsidRPr="00F93E4B" w:rsidRDefault="002A6F59" w:rsidP="002A6F59">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57CB12EC" w14:textId="0DE3E509" w:rsidR="002A6F59" w:rsidRPr="00F93E4B" w:rsidRDefault="002A6F59" w:rsidP="002A6F59">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4A1D5F5" w14:textId="27E17DCB" w:rsidR="002A6F59" w:rsidRPr="00F93E4B" w:rsidRDefault="0010109A" w:rsidP="002A6F59">
            <w:pPr>
              <w:jc w:val="center"/>
              <w:rPr>
                <w:rFonts w:ascii="宋体" w:hAnsi="宋体" w:cs="Arial"/>
                <w:sz w:val="20"/>
                <w:szCs w:val="20"/>
              </w:rPr>
            </w:pPr>
            <w:r w:rsidRPr="0010109A">
              <w:rPr>
                <w:rFonts w:ascii="宋体" w:hAnsi="宋体" w:cs="Arial"/>
                <w:color w:val="FF0000"/>
                <w:sz w:val="20"/>
                <w:szCs w:val="20"/>
              </w:rPr>
              <w:t>32</w:t>
            </w:r>
          </w:p>
        </w:tc>
        <w:tc>
          <w:tcPr>
            <w:tcW w:w="2932" w:type="dxa"/>
            <w:gridSpan w:val="2"/>
            <w:tcBorders>
              <w:top w:val="nil"/>
              <w:left w:val="nil"/>
              <w:bottom w:val="single" w:sz="4" w:space="0" w:color="auto"/>
              <w:right w:val="single" w:sz="4" w:space="0" w:color="auto"/>
            </w:tcBorders>
            <w:shd w:val="clear" w:color="auto" w:fill="auto"/>
            <w:noWrap/>
          </w:tcPr>
          <w:p w14:paraId="6F99D2E5" w14:textId="739A3D21" w:rsidR="002A6F59" w:rsidRPr="00F93E4B" w:rsidRDefault="002A6F59" w:rsidP="002A6F59">
            <w:pPr>
              <w:rPr>
                <w:rFonts w:ascii="宋体" w:hAnsi="宋体" w:cs="Arial"/>
                <w:sz w:val="20"/>
                <w:szCs w:val="20"/>
              </w:rPr>
            </w:pPr>
            <w:r>
              <w:rPr>
                <w:rFonts w:ascii="宋体" w:hAnsi="宋体" w:cs="宋体"/>
                <w:color w:val="000000"/>
                <w:sz w:val="20"/>
                <w:szCs w:val="20"/>
                <w:lang w:eastAsia="zh-CN"/>
              </w:rPr>
              <w:t>银行流水</w:t>
            </w:r>
            <w:r>
              <w:rPr>
                <w:rFonts w:ascii="宋体" w:hAnsi="宋体" w:cs="宋体" w:hint="eastAsia"/>
                <w:color w:val="000000"/>
                <w:sz w:val="20"/>
                <w:szCs w:val="20"/>
                <w:lang w:eastAsia="zh-CN"/>
              </w:rPr>
              <w:t>URID</w:t>
            </w:r>
          </w:p>
        </w:tc>
      </w:tr>
      <w:tr w:rsidR="00B07A0D" w:rsidRPr="00F93E4B" w14:paraId="4318AF72"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306E64D" w14:textId="675430C3" w:rsidR="00B07A0D" w:rsidRPr="00F93E4B" w:rsidRDefault="00117E69" w:rsidP="00CE23EA">
            <w:pPr>
              <w:jc w:val="center"/>
              <w:rPr>
                <w:rFonts w:ascii="宋体" w:hAnsi="宋体" w:cs="Arial"/>
                <w:sz w:val="20"/>
                <w:szCs w:val="20"/>
              </w:rPr>
            </w:pPr>
            <w:r>
              <w:rPr>
                <w:rFonts w:ascii="宋体" w:hAnsi="宋体" w:cs="Arial"/>
                <w:sz w:val="20"/>
                <w:szCs w:val="20"/>
              </w:rPr>
              <w:t>D</w:t>
            </w:r>
            <w:r w:rsidR="00CE23EA">
              <w:rPr>
                <w:rFonts w:ascii="宋体" w:hAnsi="宋体" w:cs="Arial"/>
                <w:sz w:val="20"/>
                <w:szCs w:val="20"/>
              </w:rPr>
              <w:t>1</w:t>
            </w:r>
            <w:r w:rsidR="00494200">
              <w:rPr>
                <w:rFonts w:ascii="宋体" w:hAnsi="宋体" w:cs="Arial"/>
                <w:sz w:val="20"/>
                <w:szCs w:val="20"/>
              </w:rPr>
              <w:t>6</w:t>
            </w:r>
          </w:p>
        </w:tc>
        <w:tc>
          <w:tcPr>
            <w:tcW w:w="2017" w:type="dxa"/>
            <w:tcBorders>
              <w:top w:val="nil"/>
              <w:left w:val="nil"/>
              <w:bottom w:val="single" w:sz="4" w:space="0" w:color="auto"/>
              <w:right w:val="single" w:sz="4" w:space="0" w:color="auto"/>
            </w:tcBorders>
            <w:shd w:val="clear" w:color="auto" w:fill="auto"/>
            <w:noWrap/>
            <w:hideMark/>
          </w:tcPr>
          <w:p w14:paraId="1ABDF69C"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ReqReserved1</w:t>
            </w:r>
          </w:p>
        </w:tc>
        <w:tc>
          <w:tcPr>
            <w:tcW w:w="1151" w:type="dxa"/>
            <w:tcBorders>
              <w:top w:val="nil"/>
              <w:left w:val="nil"/>
              <w:bottom w:val="single" w:sz="4" w:space="0" w:color="auto"/>
              <w:right w:val="single" w:sz="4" w:space="0" w:color="auto"/>
            </w:tcBorders>
            <w:shd w:val="clear" w:color="auto" w:fill="auto"/>
            <w:noWrap/>
            <w:hideMark/>
          </w:tcPr>
          <w:p w14:paraId="04AA81F6" w14:textId="77777777" w:rsidR="00B07A0D" w:rsidRPr="00F93E4B" w:rsidRDefault="00B07A0D" w:rsidP="00B07A0D">
            <w:pPr>
              <w:rPr>
                <w:rFonts w:ascii="宋体" w:hAnsi="宋体" w:cs="Arial"/>
                <w:sz w:val="20"/>
                <w:szCs w:val="20"/>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C487231"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25181A4"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字符</w:t>
            </w:r>
          </w:p>
        </w:tc>
        <w:tc>
          <w:tcPr>
            <w:tcW w:w="539" w:type="dxa"/>
            <w:tcBorders>
              <w:top w:val="nil"/>
              <w:left w:val="nil"/>
              <w:bottom w:val="single" w:sz="4" w:space="0" w:color="auto"/>
              <w:right w:val="single" w:sz="4" w:space="0" w:color="auto"/>
            </w:tcBorders>
            <w:shd w:val="clear" w:color="auto" w:fill="auto"/>
            <w:noWrap/>
            <w:hideMark/>
          </w:tcPr>
          <w:p w14:paraId="2BE74121" w14:textId="77777777" w:rsidR="00B07A0D" w:rsidRPr="00F93E4B" w:rsidRDefault="00B07A0D" w:rsidP="00B07A0D">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932" w:type="dxa"/>
            <w:gridSpan w:val="2"/>
            <w:tcBorders>
              <w:top w:val="nil"/>
              <w:left w:val="nil"/>
              <w:bottom w:val="single" w:sz="4" w:space="0" w:color="auto"/>
              <w:right w:val="single" w:sz="4" w:space="0" w:color="auto"/>
            </w:tcBorders>
            <w:shd w:val="clear" w:color="auto" w:fill="auto"/>
            <w:noWrap/>
            <w:hideMark/>
          </w:tcPr>
          <w:p w14:paraId="61BA4C94" w14:textId="22B8CDAC" w:rsidR="00B07A0D" w:rsidRPr="00F93E4B" w:rsidRDefault="00494200" w:rsidP="00B07A0D">
            <w:pPr>
              <w:rPr>
                <w:rFonts w:ascii="宋体" w:hAnsi="宋体" w:cs="Arial"/>
                <w:sz w:val="20"/>
                <w:szCs w:val="20"/>
              </w:rPr>
            </w:pPr>
            <w:r>
              <w:rPr>
                <w:rFonts w:ascii="宋体" w:hAnsi="宋体" w:cs="宋体" w:hint="eastAsia"/>
                <w:color w:val="000000"/>
                <w:sz w:val="20"/>
                <w:szCs w:val="20"/>
                <w:lang w:eastAsia="zh-CN"/>
              </w:rPr>
              <w:t>回单编号</w:t>
            </w:r>
          </w:p>
        </w:tc>
      </w:tr>
      <w:tr w:rsidR="00B07A0D" w:rsidRPr="00F93E4B" w14:paraId="19CD44F7"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50F6E8D" w14:textId="017471E1" w:rsidR="00B07A0D" w:rsidRPr="00F93E4B" w:rsidRDefault="00F6364E" w:rsidP="002A6F59">
            <w:pPr>
              <w:jc w:val="center"/>
              <w:rPr>
                <w:rFonts w:ascii="宋体" w:hAnsi="宋体" w:cs="Arial"/>
                <w:sz w:val="20"/>
                <w:szCs w:val="20"/>
              </w:rPr>
            </w:pPr>
            <w:r w:rsidRPr="00F93E4B">
              <w:rPr>
                <w:rFonts w:ascii="宋体" w:hAnsi="宋体" w:cs="Arial" w:hint="eastAsia"/>
                <w:sz w:val="20"/>
                <w:szCs w:val="20"/>
              </w:rPr>
              <w:t>D</w:t>
            </w:r>
            <w:r w:rsidR="00CE23EA">
              <w:rPr>
                <w:rFonts w:ascii="宋体" w:hAnsi="宋体" w:cs="Arial"/>
                <w:sz w:val="20"/>
                <w:szCs w:val="20"/>
              </w:rPr>
              <w:t>1</w:t>
            </w:r>
            <w:r w:rsidR="00494200">
              <w:rPr>
                <w:rFonts w:ascii="宋体" w:hAnsi="宋体" w:cs="Arial"/>
                <w:sz w:val="20"/>
                <w:szCs w:val="20"/>
              </w:rPr>
              <w:t>7</w:t>
            </w:r>
          </w:p>
        </w:tc>
        <w:tc>
          <w:tcPr>
            <w:tcW w:w="2017" w:type="dxa"/>
            <w:tcBorders>
              <w:top w:val="nil"/>
              <w:left w:val="nil"/>
              <w:bottom w:val="single" w:sz="4" w:space="0" w:color="auto"/>
              <w:right w:val="single" w:sz="4" w:space="0" w:color="auto"/>
            </w:tcBorders>
            <w:shd w:val="clear" w:color="auto" w:fill="auto"/>
            <w:noWrap/>
          </w:tcPr>
          <w:p w14:paraId="5C10CB4C" w14:textId="77777777" w:rsidR="00B07A0D" w:rsidRPr="00F93E4B" w:rsidRDefault="00B07A0D" w:rsidP="00B07A0D">
            <w:pPr>
              <w:rPr>
                <w:rFonts w:ascii="宋体" w:hAnsi="宋体" w:cs="宋体"/>
                <w:sz w:val="20"/>
                <w:szCs w:val="20"/>
              </w:rPr>
            </w:pPr>
            <w:r w:rsidRPr="00F93E4B">
              <w:rPr>
                <w:rFonts w:ascii="宋体" w:hAnsi="宋体" w:cs="宋体" w:hint="eastAsia"/>
                <w:sz w:val="20"/>
                <w:szCs w:val="20"/>
              </w:rPr>
              <w:t>ReqReserved2</w:t>
            </w:r>
          </w:p>
        </w:tc>
        <w:tc>
          <w:tcPr>
            <w:tcW w:w="1151" w:type="dxa"/>
            <w:tcBorders>
              <w:top w:val="nil"/>
              <w:left w:val="nil"/>
              <w:bottom w:val="single" w:sz="4" w:space="0" w:color="auto"/>
              <w:right w:val="single" w:sz="4" w:space="0" w:color="auto"/>
            </w:tcBorders>
            <w:shd w:val="clear" w:color="auto" w:fill="auto"/>
            <w:noWrap/>
          </w:tcPr>
          <w:p w14:paraId="0B5405AB" w14:textId="77777777" w:rsidR="00B07A0D" w:rsidRPr="00F93E4B" w:rsidRDefault="00B07A0D" w:rsidP="00B07A0D">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316A298B" w14:textId="77777777" w:rsidR="00B07A0D" w:rsidRPr="00F93E4B" w:rsidRDefault="00B07A0D" w:rsidP="00B07A0D">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50C88AB8" w14:textId="77777777" w:rsidR="00B07A0D" w:rsidRPr="00F93E4B" w:rsidRDefault="00B07A0D" w:rsidP="00B07A0D">
            <w:pPr>
              <w:jc w:val="center"/>
              <w:rPr>
                <w:rFonts w:ascii="宋体" w:hAnsi="宋体" w:cs="Arial"/>
                <w:sz w:val="20"/>
                <w:szCs w:val="20"/>
              </w:rPr>
            </w:pPr>
            <w:r w:rsidRPr="00F93E4B">
              <w:rPr>
                <w:rFonts w:ascii="宋体" w:hAnsi="宋体" w:cs="宋体"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387E8ACA" w14:textId="77777777" w:rsidR="00B07A0D" w:rsidRPr="00F93E4B" w:rsidRDefault="00B07A0D" w:rsidP="00B07A0D">
            <w:pPr>
              <w:jc w:val="center"/>
              <w:rPr>
                <w:rFonts w:ascii="宋体" w:hAnsi="宋体" w:cs="Arial"/>
                <w:sz w:val="20"/>
                <w:szCs w:val="20"/>
              </w:rPr>
            </w:pPr>
            <w:r w:rsidRPr="00F93E4B">
              <w:rPr>
                <w:rFonts w:ascii="宋体" w:hAnsi="宋体" w:cs="Arial" w:hint="eastAsia"/>
                <w:sz w:val="20"/>
                <w:szCs w:val="20"/>
              </w:rPr>
              <w:t>100</w:t>
            </w:r>
          </w:p>
        </w:tc>
        <w:tc>
          <w:tcPr>
            <w:tcW w:w="2932" w:type="dxa"/>
            <w:gridSpan w:val="2"/>
            <w:tcBorders>
              <w:top w:val="nil"/>
              <w:left w:val="nil"/>
              <w:bottom w:val="single" w:sz="4" w:space="0" w:color="auto"/>
              <w:right w:val="single" w:sz="4" w:space="0" w:color="auto"/>
            </w:tcBorders>
            <w:shd w:val="clear" w:color="auto" w:fill="auto"/>
            <w:noWrap/>
          </w:tcPr>
          <w:p w14:paraId="699F27F8" w14:textId="77777777" w:rsidR="00B07A0D" w:rsidRPr="00F93E4B" w:rsidRDefault="00B07A0D" w:rsidP="00B07A0D">
            <w:pPr>
              <w:rPr>
                <w:rFonts w:ascii="宋体" w:hAnsi="宋体" w:cs="Arial"/>
                <w:sz w:val="20"/>
                <w:szCs w:val="20"/>
              </w:rPr>
            </w:pPr>
            <w:r w:rsidRPr="00F93E4B">
              <w:rPr>
                <w:rFonts w:ascii="宋体" w:hAnsi="宋体" w:cs="宋体" w:hint="eastAsia"/>
                <w:color w:val="000000"/>
                <w:sz w:val="20"/>
                <w:szCs w:val="20"/>
              </w:rPr>
              <w:t>预留字段2</w:t>
            </w:r>
          </w:p>
        </w:tc>
      </w:tr>
      <w:tr w:rsidR="002A6F59" w:rsidRPr="00F93E4B" w14:paraId="204B5FEA" w14:textId="77777777" w:rsidTr="002A6F59">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1C2679F9" w14:textId="77777777" w:rsidR="002A6F59" w:rsidRPr="00F93E4B" w:rsidRDefault="002A6F59">
            <w:pPr>
              <w:jc w:val="center"/>
              <w:rPr>
                <w:rFonts w:ascii="宋体" w:hAnsi="宋体" w:cs="Arial"/>
                <w:sz w:val="20"/>
                <w:szCs w:val="20"/>
              </w:rPr>
            </w:pPr>
          </w:p>
        </w:tc>
        <w:tc>
          <w:tcPr>
            <w:tcW w:w="2017" w:type="dxa"/>
            <w:tcBorders>
              <w:top w:val="nil"/>
              <w:left w:val="nil"/>
              <w:bottom w:val="single" w:sz="4" w:space="0" w:color="auto"/>
              <w:right w:val="single" w:sz="4" w:space="0" w:color="auto"/>
            </w:tcBorders>
            <w:shd w:val="clear" w:color="auto" w:fill="auto"/>
            <w:noWrap/>
          </w:tcPr>
          <w:p w14:paraId="0B2204B3" w14:textId="64E3AF32" w:rsidR="002A6F59" w:rsidRPr="00F93E4B" w:rsidRDefault="002A6F59" w:rsidP="00B07A0D">
            <w:pPr>
              <w:rPr>
                <w:rFonts w:ascii="宋体" w:hAnsi="宋体" w:cs="宋体"/>
                <w:sz w:val="20"/>
                <w:szCs w:val="20"/>
              </w:rPr>
            </w:pPr>
          </w:p>
        </w:tc>
        <w:tc>
          <w:tcPr>
            <w:tcW w:w="1151" w:type="dxa"/>
            <w:tcBorders>
              <w:top w:val="nil"/>
              <w:left w:val="nil"/>
              <w:bottom w:val="single" w:sz="4" w:space="0" w:color="auto"/>
              <w:right w:val="single" w:sz="4" w:space="0" w:color="auto"/>
            </w:tcBorders>
            <w:shd w:val="clear" w:color="auto" w:fill="auto"/>
            <w:noWrap/>
          </w:tcPr>
          <w:p w14:paraId="331B0631" w14:textId="77777777" w:rsidR="002A6F59" w:rsidRPr="00F93E4B" w:rsidRDefault="002A6F59" w:rsidP="00B07A0D">
            <w:pPr>
              <w:rPr>
                <w:rFonts w:ascii="宋体" w:hAnsi="宋体" w:cs="宋体"/>
                <w:sz w:val="20"/>
                <w:szCs w:val="20"/>
              </w:rPr>
            </w:pP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EC9645D" w14:textId="77777777" w:rsidR="002A6F59" w:rsidRPr="00F93E4B" w:rsidRDefault="002A6F59" w:rsidP="00B07A0D">
            <w:pPr>
              <w:jc w:val="center"/>
              <w:rPr>
                <w:rFonts w:ascii="宋体" w:hAnsi="宋体" w:cs="宋体"/>
                <w:color w:val="000000"/>
                <w:sz w:val="20"/>
                <w:szCs w:val="20"/>
              </w:rPr>
            </w:pPr>
          </w:p>
        </w:tc>
        <w:tc>
          <w:tcPr>
            <w:tcW w:w="528" w:type="dxa"/>
            <w:tcBorders>
              <w:top w:val="nil"/>
              <w:left w:val="nil"/>
              <w:bottom w:val="single" w:sz="4" w:space="0" w:color="auto"/>
              <w:right w:val="single" w:sz="4" w:space="0" w:color="auto"/>
            </w:tcBorders>
            <w:shd w:val="clear" w:color="auto" w:fill="auto"/>
            <w:noWrap/>
          </w:tcPr>
          <w:p w14:paraId="7F1C0019" w14:textId="77777777" w:rsidR="002A6F59" w:rsidRPr="00F93E4B" w:rsidRDefault="002A6F59" w:rsidP="00B07A0D">
            <w:pPr>
              <w:jc w:val="center"/>
              <w:rPr>
                <w:rFonts w:ascii="宋体" w:hAnsi="宋体" w:cs="宋体"/>
                <w:sz w:val="20"/>
                <w:szCs w:val="20"/>
              </w:rPr>
            </w:pPr>
          </w:p>
        </w:tc>
        <w:tc>
          <w:tcPr>
            <w:tcW w:w="539" w:type="dxa"/>
            <w:tcBorders>
              <w:top w:val="nil"/>
              <w:left w:val="nil"/>
              <w:bottom w:val="single" w:sz="4" w:space="0" w:color="auto"/>
              <w:right w:val="single" w:sz="4" w:space="0" w:color="auto"/>
            </w:tcBorders>
            <w:shd w:val="clear" w:color="auto" w:fill="auto"/>
            <w:noWrap/>
          </w:tcPr>
          <w:p w14:paraId="703CC7C0" w14:textId="77777777" w:rsidR="002A6F59" w:rsidRPr="00F93E4B" w:rsidRDefault="002A6F59" w:rsidP="00B07A0D">
            <w:pPr>
              <w:jc w:val="center"/>
              <w:rPr>
                <w:rFonts w:ascii="宋体" w:hAnsi="宋体" w:cs="Arial"/>
                <w:sz w:val="20"/>
                <w:szCs w:val="20"/>
              </w:rPr>
            </w:pPr>
          </w:p>
        </w:tc>
        <w:tc>
          <w:tcPr>
            <w:tcW w:w="2932" w:type="dxa"/>
            <w:gridSpan w:val="2"/>
            <w:tcBorders>
              <w:top w:val="nil"/>
              <w:left w:val="nil"/>
              <w:bottom w:val="single" w:sz="4" w:space="0" w:color="auto"/>
              <w:right w:val="single" w:sz="4" w:space="0" w:color="auto"/>
            </w:tcBorders>
            <w:shd w:val="clear" w:color="auto" w:fill="auto"/>
            <w:noWrap/>
          </w:tcPr>
          <w:p w14:paraId="66C7F693" w14:textId="77777777" w:rsidR="002A6F59" w:rsidRPr="00F93E4B" w:rsidRDefault="002A6F59" w:rsidP="00B07A0D">
            <w:pPr>
              <w:rPr>
                <w:rFonts w:ascii="宋体" w:hAnsi="宋体" w:cs="宋体"/>
                <w:color w:val="000000"/>
                <w:sz w:val="20"/>
                <w:szCs w:val="20"/>
              </w:rPr>
            </w:pPr>
          </w:p>
        </w:tc>
      </w:tr>
      <w:tr w:rsidR="00B07A0D" w:rsidRPr="00F93E4B" w14:paraId="67C37561" w14:textId="77777777" w:rsidTr="002A6F59">
        <w:trPr>
          <w:trHeight w:val="240"/>
        </w:trPr>
        <w:tc>
          <w:tcPr>
            <w:tcW w:w="8690"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72DB7279" w14:textId="77777777" w:rsidR="00B07A0D" w:rsidRPr="00F93E4B" w:rsidRDefault="00B07A0D" w:rsidP="00B07A0D">
            <w:pPr>
              <w:rPr>
                <w:rFonts w:ascii="宋体" w:hAnsi="宋体" w:cs="宋体"/>
                <w:b/>
                <w:bCs/>
                <w:color w:val="000000"/>
                <w:sz w:val="20"/>
                <w:szCs w:val="20"/>
              </w:rPr>
            </w:pPr>
          </w:p>
        </w:tc>
      </w:tr>
    </w:tbl>
    <w:p w14:paraId="00D8D4E4" w14:textId="77777777" w:rsidR="000B4379" w:rsidRDefault="000B4379" w:rsidP="000B4379"/>
    <w:p w14:paraId="37608660" w14:textId="77777777" w:rsidR="00CE23EA" w:rsidRDefault="00CE23EA" w:rsidP="000B4379"/>
    <w:p w14:paraId="0D0FD06B" w14:textId="2C6454DA" w:rsidR="00CE23EA" w:rsidRDefault="00A47BDF" w:rsidP="000B4379">
      <w:pPr>
        <w:rPr>
          <w:lang w:eastAsia="zh-CN"/>
        </w:rPr>
      </w:pPr>
      <w:r>
        <w:rPr>
          <w:rFonts w:hint="eastAsia"/>
          <w:lang w:eastAsia="zh-CN"/>
        </w:rPr>
        <w:t>回单</w:t>
      </w:r>
      <w:r>
        <w:rPr>
          <w:lang w:eastAsia="zh-CN"/>
        </w:rPr>
        <w:t>表</w:t>
      </w:r>
    </w:p>
    <w:tbl>
      <w:tblPr>
        <w:tblW w:w="8701" w:type="dxa"/>
        <w:tblInd w:w="93" w:type="dxa"/>
        <w:tblLayout w:type="fixed"/>
        <w:tblLook w:val="04A0" w:firstRow="1" w:lastRow="0" w:firstColumn="1" w:lastColumn="0" w:noHBand="0" w:noVBand="1"/>
      </w:tblPr>
      <w:tblGrid>
        <w:gridCol w:w="839"/>
        <w:gridCol w:w="2017"/>
        <w:gridCol w:w="1162"/>
        <w:gridCol w:w="684"/>
        <w:gridCol w:w="528"/>
        <w:gridCol w:w="539"/>
        <w:gridCol w:w="2932"/>
      </w:tblGrid>
      <w:tr w:rsidR="00CE23EA" w:rsidRPr="00F93E4B" w14:paraId="5454056D" w14:textId="77777777" w:rsidTr="00CE23E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7EEF866B" w14:textId="66A53679" w:rsidR="00CE23EA" w:rsidRPr="00F93E4B" w:rsidRDefault="00730639" w:rsidP="00CE23EA">
            <w:pPr>
              <w:jc w:val="center"/>
              <w:rPr>
                <w:rFonts w:ascii="宋体" w:hAnsi="宋体" w:cs="Arial"/>
                <w:sz w:val="20"/>
                <w:szCs w:val="20"/>
                <w:lang w:eastAsia="zh-CN"/>
              </w:rPr>
            </w:pPr>
            <w:r>
              <w:rPr>
                <w:rFonts w:ascii="宋体" w:hAnsi="宋体" w:cs="Arial" w:hint="eastAsia"/>
                <w:sz w:val="20"/>
                <w:szCs w:val="20"/>
                <w:lang w:eastAsia="zh-CN"/>
              </w:rPr>
              <w:t>D01</w:t>
            </w:r>
          </w:p>
        </w:tc>
        <w:tc>
          <w:tcPr>
            <w:tcW w:w="2017" w:type="dxa"/>
            <w:tcBorders>
              <w:top w:val="single" w:sz="4" w:space="0" w:color="auto"/>
              <w:left w:val="nil"/>
              <w:bottom w:val="single" w:sz="4" w:space="0" w:color="auto"/>
              <w:right w:val="single" w:sz="4" w:space="0" w:color="auto"/>
            </w:tcBorders>
            <w:shd w:val="clear" w:color="auto" w:fill="auto"/>
            <w:noWrap/>
          </w:tcPr>
          <w:p w14:paraId="4604AAB6" w14:textId="7888C9DC" w:rsidR="00CE23EA" w:rsidRDefault="00CE23EA" w:rsidP="00CE23EA">
            <w:pPr>
              <w:rPr>
                <w:rFonts w:ascii="Courier New" w:hAnsi="Courier New" w:cs="Courier New"/>
                <w:color w:val="000080"/>
                <w:sz w:val="20"/>
                <w:szCs w:val="20"/>
                <w:highlight w:val="white"/>
                <w:lang w:eastAsia="zh-CN" w:bidi="ar-SA"/>
              </w:rPr>
            </w:pPr>
            <w:r>
              <w:rPr>
                <w:rFonts w:ascii="宋体" w:hAnsi="宋体" w:cs="Arial"/>
                <w:sz w:val="20"/>
                <w:szCs w:val="20"/>
              </w:rPr>
              <w:t>Urid</w:t>
            </w:r>
          </w:p>
        </w:tc>
        <w:tc>
          <w:tcPr>
            <w:tcW w:w="1162" w:type="dxa"/>
            <w:tcBorders>
              <w:top w:val="single" w:sz="4" w:space="0" w:color="auto"/>
              <w:left w:val="nil"/>
              <w:bottom w:val="single" w:sz="4" w:space="0" w:color="auto"/>
              <w:right w:val="single" w:sz="4" w:space="0" w:color="auto"/>
            </w:tcBorders>
            <w:shd w:val="clear" w:color="auto" w:fill="auto"/>
            <w:noWrap/>
          </w:tcPr>
          <w:p w14:paraId="3C15DB10" w14:textId="60D04F71" w:rsidR="00CE23EA" w:rsidRDefault="00CE23EA" w:rsidP="00CE23EA">
            <w:pPr>
              <w:rPr>
                <w:rFonts w:ascii="Courier New" w:hAnsi="Courier New" w:cs="Courier New"/>
                <w:color w:val="0000FF"/>
                <w:sz w:val="20"/>
                <w:szCs w:val="20"/>
                <w:highlight w:val="white"/>
                <w:lang w:eastAsia="zh-CN" w:bidi="ar-SA"/>
              </w:rPr>
            </w:pPr>
            <w:r>
              <w:rPr>
                <w:rFonts w:ascii="Courier New" w:hAnsi="Courier New" w:cs="Courier New" w:hint="eastAsia"/>
                <w:color w:val="0000FF"/>
                <w:sz w:val="20"/>
                <w:szCs w:val="20"/>
                <w:highlight w:val="white"/>
                <w:lang w:eastAsia="zh-CN" w:bidi="ar-SA"/>
              </w:rPr>
              <w:t>唯一主键</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D81D193" w14:textId="21E4B0BB" w:rsidR="00CE23EA" w:rsidRPr="00F93E4B" w:rsidRDefault="00CE23EA" w:rsidP="00CE23EA">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single" w:sz="4" w:space="0" w:color="auto"/>
              <w:left w:val="nil"/>
              <w:bottom w:val="single" w:sz="4" w:space="0" w:color="auto"/>
              <w:right w:val="single" w:sz="4" w:space="0" w:color="auto"/>
            </w:tcBorders>
            <w:shd w:val="clear" w:color="auto" w:fill="auto"/>
            <w:noWrap/>
          </w:tcPr>
          <w:p w14:paraId="6851C94B" w14:textId="36046445" w:rsidR="00CE23EA" w:rsidRPr="00F93E4B" w:rsidRDefault="00CE23EA" w:rsidP="00CE23EA">
            <w:pPr>
              <w:jc w:val="center"/>
              <w:rPr>
                <w:rFonts w:ascii="宋体" w:hAnsi="宋体" w:cs="Arial"/>
                <w:sz w:val="20"/>
                <w:szCs w:val="20"/>
              </w:rPr>
            </w:pPr>
            <w:r w:rsidRPr="00F93E4B">
              <w:rPr>
                <w:rFonts w:ascii="宋体" w:hAnsi="宋体" w:cs="宋体"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24A43ABC" w14:textId="61878E0C" w:rsidR="00CE23EA" w:rsidRDefault="00CE23EA" w:rsidP="00CE23EA">
            <w:pPr>
              <w:jc w:val="center"/>
              <w:rPr>
                <w:rFonts w:ascii="宋体" w:hAnsi="宋体" w:cs="Arial"/>
                <w:sz w:val="20"/>
                <w:szCs w:val="20"/>
              </w:rPr>
            </w:pPr>
            <w:r w:rsidRPr="00F93E4B">
              <w:rPr>
                <w:rFonts w:ascii="宋体" w:hAnsi="宋体" w:cs="宋体" w:hint="eastAsia"/>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4B6DF4C5" w14:textId="28613A2D" w:rsidR="00CE23EA" w:rsidRPr="00F93E4B" w:rsidRDefault="00CE23EA" w:rsidP="00CE23EA">
            <w:pPr>
              <w:rPr>
                <w:rFonts w:ascii="宋体" w:hAnsi="宋体" w:cs="Arial"/>
                <w:sz w:val="20"/>
                <w:szCs w:val="20"/>
              </w:rPr>
            </w:pPr>
            <w:r w:rsidRPr="00F93E4B">
              <w:rPr>
                <w:rFonts w:ascii="宋体" w:hAnsi="宋体" w:cs="宋体" w:hint="eastAsia"/>
                <w:sz w:val="20"/>
                <w:szCs w:val="20"/>
              </w:rPr>
              <w:t>对应银行明细的主键</w:t>
            </w:r>
          </w:p>
        </w:tc>
      </w:tr>
      <w:tr w:rsidR="00CE23EA" w:rsidRPr="00F93E4B" w14:paraId="3EF163EC" w14:textId="77777777" w:rsidTr="00CE23E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14E29BF7" w14:textId="6C6E944F" w:rsidR="00CE23EA" w:rsidRPr="00F93E4B" w:rsidRDefault="00CE23EA" w:rsidP="00730639">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0</w:t>
            </w:r>
            <w:r w:rsidR="00730639">
              <w:rPr>
                <w:rFonts w:ascii="宋体" w:hAnsi="宋体" w:cs="Arial"/>
                <w:sz w:val="20"/>
                <w:szCs w:val="20"/>
              </w:rPr>
              <w:t>2</w:t>
            </w:r>
          </w:p>
        </w:tc>
        <w:tc>
          <w:tcPr>
            <w:tcW w:w="2017" w:type="dxa"/>
            <w:tcBorders>
              <w:top w:val="single" w:sz="4" w:space="0" w:color="auto"/>
              <w:left w:val="nil"/>
              <w:bottom w:val="single" w:sz="4" w:space="0" w:color="auto"/>
              <w:right w:val="single" w:sz="4" w:space="0" w:color="auto"/>
            </w:tcBorders>
            <w:shd w:val="clear" w:color="auto" w:fill="auto"/>
            <w:noWrap/>
          </w:tcPr>
          <w:p w14:paraId="54861DBC" w14:textId="77777777" w:rsidR="00CE23EA" w:rsidRPr="00F93E4B" w:rsidRDefault="00CE23EA" w:rsidP="00763B17">
            <w:pPr>
              <w:rPr>
                <w:rFonts w:ascii="宋体" w:hAnsi="宋体" w:cs="宋体"/>
                <w:color w:val="000000"/>
                <w:sz w:val="20"/>
                <w:szCs w:val="20"/>
              </w:rPr>
            </w:pPr>
            <w:r>
              <w:rPr>
                <w:rFonts w:ascii="Courier New" w:hAnsi="Courier New" w:cs="Courier New"/>
                <w:color w:val="000080"/>
                <w:sz w:val="20"/>
                <w:szCs w:val="20"/>
                <w:highlight w:val="white"/>
                <w:lang w:eastAsia="zh-CN" w:bidi="ar-SA"/>
              </w:rPr>
              <w:t>RELATIVECODE</w:t>
            </w:r>
          </w:p>
        </w:tc>
        <w:tc>
          <w:tcPr>
            <w:tcW w:w="1162" w:type="dxa"/>
            <w:tcBorders>
              <w:top w:val="single" w:sz="4" w:space="0" w:color="auto"/>
              <w:left w:val="nil"/>
              <w:bottom w:val="single" w:sz="4" w:space="0" w:color="auto"/>
              <w:right w:val="single" w:sz="4" w:space="0" w:color="auto"/>
            </w:tcBorders>
            <w:shd w:val="clear" w:color="auto" w:fill="auto"/>
            <w:noWrap/>
          </w:tcPr>
          <w:p w14:paraId="382F8851" w14:textId="77777777" w:rsidR="00CE23EA" w:rsidRPr="00F93E4B" w:rsidRDefault="00CE23EA" w:rsidP="00763B17">
            <w:pPr>
              <w:rPr>
                <w:rFonts w:ascii="宋体" w:hAnsi="宋体" w:cs="宋体"/>
                <w:color w:val="000000"/>
                <w:sz w:val="20"/>
                <w:szCs w:val="20"/>
              </w:rPr>
            </w:pPr>
            <w:r>
              <w:rPr>
                <w:rFonts w:ascii="Courier New" w:hAnsi="Courier New" w:cs="Courier New"/>
                <w:color w:val="0000FF"/>
                <w:sz w:val="20"/>
                <w:szCs w:val="20"/>
                <w:highlight w:val="white"/>
                <w:lang w:eastAsia="zh-CN" w:bidi="ar-SA"/>
              </w:rPr>
              <w:t>关联码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28D6F29"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single" w:sz="4" w:space="0" w:color="auto"/>
              <w:left w:val="nil"/>
              <w:bottom w:val="single" w:sz="4" w:space="0" w:color="auto"/>
              <w:right w:val="single" w:sz="4" w:space="0" w:color="auto"/>
            </w:tcBorders>
            <w:shd w:val="clear" w:color="auto" w:fill="auto"/>
            <w:noWrap/>
          </w:tcPr>
          <w:p w14:paraId="56EE224E"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08A6DCD6"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0472B0B3" w14:textId="77777777" w:rsidR="00CE23EA" w:rsidRPr="00F93E4B" w:rsidRDefault="00CE23EA" w:rsidP="00763B17">
            <w:pPr>
              <w:rPr>
                <w:rFonts w:ascii="宋体" w:hAnsi="宋体" w:cs="Arial"/>
                <w:sz w:val="20"/>
                <w:szCs w:val="20"/>
              </w:rPr>
            </w:pPr>
          </w:p>
        </w:tc>
      </w:tr>
      <w:tr w:rsidR="00CE23EA" w:rsidRPr="00F93E4B" w14:paraId="77BD85B0"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4D93249C" w14:textId="534EF5D7"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3</w:t>
            </w:r>
          </w:p>
        </w:tc>
        <w:tc>
          <w:tcPr>
            <w:tcW w:w="2017" w:type="dxa"/>
            <w:tcBorders>
              <w:top w:val="nil"/>
              <w:left w:val="nil"/>
              <w:bottom w:val="single" w:sz="4" w:space="0" w:color="auto"/>
              <w:right w:val="single" w:sz="4" w:space="0" w:color="auto"/>
            </w:tcBorders>
            <w:shd w:val="clear" w:color="auto" w:fill="auto"/>
            <w:noWrap/>
          </w:tcPr>
          <w:p w14:paraId="20F04047"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INDEXCODE</w:t>
            </w:r>
          </w:p>
        </w:tc>
        <w:tc>
          <w:tcPr>
            <w:tcW w:w="1162" w:type="dxa"/>
            <w:tcBorders>
              <w:top w:val="nil"/>
              <w:left w:val="nil"/>
              <w:bottom w:val="single" w:sz="4" w:space="0" w:color="auto"/>
              <w:right w:val="single" w:sz="4" w:space="0" w:color="auto"/>
            </w:tcBorders>
            <w:shd w:val="clear" w:color="auto" w:fill="auto"/>
            <w:noWrap/>
          </w:tcPr>
          <w:p w14:paraId="3BDEA1D6"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索引码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66F35180"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1F8A95A3"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29B448A"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39A1300F" w14:textId="77777777" w:rsidR="00CE23EA" w:rsidRPr="00F93E4B" w:rsidRDefault="00CE23EA" w:rsidP="00763B17">
            <w:pPr>
              <w:rPr>
                <w:rFonts w:ascii="宋体" w:hAnsi="宋体" w:cs="Arial"/>
                <w:sz w:val="20"/>
                <w:szCs w:val="20"/>
              </w:rPr>
            </w:pPr>
          </w:p>
        </w:tc>
      </w:tr>
      <w:tr w:rsidR="00CE23EA" w:rsidRPr="00F93E4B" w14:paraId="4C8C30BE"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CBEB3C3" w14:textId="298B445F"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tcPr>
          <w:p w14:paraId="7B031F5F"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RECEIPTNO</w:t>
            </w:r>
          </w:p>
        </w:tc>
        <w:tc>
          <w:tcPr>
            <w:tcW w:w="1162" w:type="dxa"/>
            <w:tcBorders>
              <w:top w:val="nil"/>
              <w:left w:val="nil"/>
              <w:bottom w:val="single" w:sz="4" w:space="0" w:color="auto"/>
              <w:right w:val="single" w:sz="4" w:space="0" w:color="auto"/>
            </w:tcBorders>
            <w:shd w:val="clear" w:color="auto" w:fill="auto"/>
            <w:noWrap/>
          </w:tcPr>
          <w:p w14:paraId="41D7700E"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回单编号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00F29C56" w14:textId="4017CB1F" w:rsidR="00CE23EA" w:rsidRPr="00F93E4B" w:rsidRDefault="00CE23EA" w:rsidP="00763B17">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76643B26"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7E3E0B93" w14:textId="77777777" w:rsidR="00CE23EA" w:rsidRPr="00F93E4B" w:rsidRDefault="00CE23EA" w:rsidP="00763B17">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2D4F0C00" w14:textId="77777777" w:rsidR="00CE23EA" w:rsidRPr="00F93E4B" w:rsidRDefault="00CE23EA" w:rsidP="00763B17">
            <w:pPr>
              <w:rPr>
                <w:rFonts w:ascii="宋体" w:hAnsi="宋体" w:cs="Arial"/>
                <w:sz w:val="20"/>
                <w:szCs w:val="20"/>
              </w:rPr>
            </w:pPr>
          </w:p>
        </w:tc>
      </w:tr>
      <w:tr w:rsidR="00CE23EA" w:rsidRPr="00F93E4B" w14:paraId="2B044E97"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936D392" w14:textId="248B12D4"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tcPr>
          <w:p w14:paraId="075F6D1F"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RECEIPTURL</w:t>
            </w:r>
          </w:p>
        </w:tc>
        <w:tc>
          <w:tcPr>
            <w:tcW w:w="1162" w:type="dxa"/>
            <w:tcBorders>
              <w:top w:val="nil"/>
              <w:left w:val="nil"/>
              <w:bottom w:val="single" w:sz="4" w:space="0" w:color="auto"/>
              <w:right w:val="single" w:sz="4" w:space="0" w:color="auto"/>
            </w:tcBorders>
            <w:shd w:val="clear" w:color="auto" w:fill="auto"/>
            <w:noWrap/>
          </w:tcPr>
          <w:p w14:paraId="72E9F302"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w:t>
            </w:r>
            <w:r>
              <w:rPr>
                <w:rFonts w:ascii="Courier New" w:hAnsi="Courier New" w:cs="Courier New"/>
                <w:color w:val="0000FF"/>
                <w:sz w:val="20"/>
                <w:szCs w:val="20"/>
                <w:highlight w:val="white"/>
                <w:lang w:eastAsia="zh-CN" w:bidi="ar-SA"/>
              </w:rPr>
              <w:t>PDF</w:t>
            </w:r>
            <w:r>
              <w:rPr>
                <w:rFonts w:ascii="Courier New" w:hAnsi="Courier New" w:cs="Courier New"/>
                <w:color w:val="0000FF"/>
                <w:sz w:val="20"/>
                <w:szCs w:val="20"/>
                <w:highlight w:val="white"/>
                <w:lang w:eastAsia="zh-CN" w:bidi="ar-SA"/>
              </w:rPr>
              <w:t>路径</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41C8F23" w14:textId="77777777" w:rsidR="00CE23EA" w:rsidRPr="00F93E4B" w:rsidRDefault="00CE23EA" w:rsidP="00763B17">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26ABEB7D" w14:textId="77777777" w:rsidR="00CE23EA" w:rsidRPr="00F93E4B" w:rsidRDefault="00CE23EA" w:rsidP="00763B17">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C75CF9C" w14:textId="77777777" w:rsidR="00CE23EA" w:rsidRPr="00F93E4B" w:rsidRDefault="00CE23EA" w:rsidP="00763B17">
            <w:pPr>
              <w:jc w:val="center"/>
              <w:rPr>
                <w:rFonts w:ascii="宋体" w:hAnsi="宋体" w:cs="Arial"/>
                <w:sz w:val="20"/>
                <w:szCs w:val="20"/>
              </w:rPr>
            </w:pPr>
            <w:r>
              <w:rPr>
                <w:rFonts w:ascii="宋体" w:hAnsi="宋体" w:cs="Arial"/>
                <w:sz w:val="20"/>
                <w:szCs w:val="20"/>
              </w:rPr>
              <w:t>512</w:t>
            </w:r>
          </w:p>
        </w:tc>
        <w:tc>
          <w:tcPr>
            <w:tcW w:w="2932" w:type="dxa"/>
            <w:tcBorders>
              <w:top w:val="nil"/>
              <w:left w:val="nil"/>
              <w:bottom w:val="single" w:sz="4" w:space="0" w:color="auto"/>
              <w:right w:val="single" w:sz="4" w:space="0" w:color="auto"/>
            </w:tcBorders>
            <w:shd w:val="clear" w:color="auto" w:fill="auto"/>
            <w:noWrap/>
          </w:tcPr>
          <w:p w14:paraId="3EAA6C2A" w14:textId="77777777" w:rsidR="00CE23EA" w:rsidRPr="00F93E4B" w:rsidRDefault="00CE23EA" w:rsidP="00763B17">
            <w:pPr>
              <w:rPr>
                <w:rFonts w:ascii="宋体" w:hAnsi="宋体" w:cs="Arial"/>
                <w:sz w:val="20"/>
                <w:szCs w:val="20"/>
              </w:rPr>
            </w:pPr>
          </w:p>
        </w:tc>
      </w:tr>
      <w:tr w:rsidR="00CE23EA" w:rsidRPr="00F93E4B" w14:paraId="74C83515"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5F47CDB2" w14:textId="5FBD8B81"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6</w:t>
            </w:r>
          </w:p>
        </w:tc>
        <w:tc>
          <w:tcPr>
            <w:tcW w:w="2017" w:type="dxa"/>
            <w:tcBorders>
              <w:top w:val="nil"/>
              <w:left w:val="nil"/>
              <w:bottom w:val="single" w:sz="4" w:space="0" w:color="auto"/>
              <w:right w:val="single" w:sz="4" w:space="0" w:color="auto"/>
            </w:tcBorders>
            <w:shd w:val="clear" w:color="auto" w:fill="auto"/>
            <w:noWrap/>
          </w:tcPr>
          <w:p w14:paraId="60AB1382"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RDSEQID</w:t>
            </w:r>
          </w:p>
        </w:tc>
        <w:tc>
          <w:tcPr>
            <w:tcW w:w="1162" w:type="dxa"/>
            <w:tcBorders>
              <w:top w:val="nil"/>
              <w:left w:val="nil"/>
              <w:bottom w:val="single" w:sz="4" w:space="0" w:color="auto"/>
              <w:right w:val="single" w:sz="4" w:space="0" w:color="auto"/>
            </w:tcBorders>
            <w:shd w:val="clear" w:color="auto" w:fill="auto"/>
            <w:noWrap/>
          </w:tcPr>
          <w:p w14:paraId="1E184702"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交易流水号</w:t>
            </w:r>
            <w:r>
              <w:rPr>
                <w:rFonts w:ascii="Courier New" w:hAnsi="Courier New" w:cs="Courier New"/>
                <w:color w:val="0000FF"/>
                <w:sz w:val="20"/>
                <w:szCs w:val="20"/>
                <w:highlight w:val="white"/>
                <w:lang w:eastAsia="zh-CN" w:bidi="ar-SA"/>
              </w:rPr>
              <w:t>(7516</w:t>
            </w:r>
            <w:r>
              <w:rPr>
                <w:rFonts w:ascii="Courier New" w:hAnsi="Courier New" w:cs="Courier New"/>
                <w:color w:val="0000FF"/>
                <w:sz w:val="20"/>
                <w:szCs w:val="20"/>
                <w:highlight w:val="white"/>
                <w:lang w:eastAsia="zh-CN" w:bidi="ar-SA"/>
              </w:rPr>
              <w:t>报文返回节点</w:t>
            </w:r>
            <w:r>
              <w:rPr>
                <w:rFonts w:ascii="Courier New" w:hAnsi="Courier New" w:cs="Courier New"/>
                <w:color w:val="0000FF"/>
                <w:sz w:val="20"/>
                <w:szCs w:val="20"/>
                <w:highlight w:val="white"/>
                <w:lang w:eastAsia="zh-CN" w:bidi="ar-SA"/>
              </w:rPr>
              <w:t>paycode)</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468D6F8" w14:textId="77777777" w:rsidR="00CE23EA" w:rsidRPr="00F93E4B" w:rsidRDefault="00CE23EA" w:rsidP="00763B17">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650BA742"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0B1C6D8A"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256</w:t>
            </w:r>
          </w:p>
        </w:tc>
        <w:tc>
          <w:tcPr>
            <w:tcW w:w="2932" w:type="dxa"/>
            <w:tcBorders>
              <w:top w:val="nil"/>
              <w:left w:val="nil"/>
              <w:bottom w:val="single" w:sz="4" w:space="0" w:color="auto"/>
              <w:right w:val="single" w:sz="4" w:space="0" w:color="auto"/>
            </w:tcBorders>
            <w:shd w:val="clear" w:color="auto" w:fill="auto"/>
            <w:noWrap/>
          </w:tcPr>
          <w:p w14:paraId="5CA30373" w14:textId="77777777" w:rsidR="00CE23EA" w:rsidRPr="00F93E4B" w:rsidRDefault="00CE23EA" w:rsidP="00763B17">
            <w:pPr>
              <w:rPr>
                <w:rFonts w:ascii="宋体" w:hAnsi="宋体" w:cs="Arial"/>
                <w:sz w:val="20"/>
                <w:szCs w:val="20"/>
                <w:lang w:eastAsia="zh-CN"/>
              </w:rPr>
            </w:pPr>
          </w:p>
        </w:tc>
      </w:tr>
      <w:tr w:rsidR="00CE23EA" w:rsidRPr="00F93E4B" w14:paraId="2698531A" w14:textId="77777777" w:rsidTr="00CE23E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3FA94C75" w14:textId="0F486B1B" w:rsidR="00CE23EA" w:rsidRPr="00F93E4B" w:rsidRDefault="00CE23EA" w:rsidP="00730639">
            <w:pPr>
              <w:jc w:val="center"/>
              <w:rPr>
                <w:rFonts w:ascii="宋体" w:hAnsi="宋体" w:cs="Arial"/>
                <w:sz w:val="20"/>
                <w:szCs w:val="20"/>
              </w:rPr>
            </w:pPr>
            <w:r>
              <w:rPr>
                <w:rFonts w:ascii="宋体" w:hAnsi="宋体" w:cs="Arial"/>
                <w:sz w:val="20"/>
                <w:szCs w:val="20"/>
              </w:rPr>
              <w:t>D0</w:t>
            </w:r>
            <w:r w:rsidR="00730639">
              <w:rPr>
                <w:rFonts w:ascii="宋体" w:hAnsi="宋体" w:cs="Arial"/>
                <w:sz w:val="20"/>
                <w:szCs w:val="20"/>
              </w:rPr>
              <w:t>7</w:t>
            </w:r>
          </w:p>
        </w:tc>
        <w:tc>
          <w:tcPr>
            <w:tcW w:w="2017" w:type="dxa"/>
            <w:tcBorders>
              <w:top w:val="nil"/>
              <w:left w:val="nil"/>
              <w:bottom w:val="single" w:sz="4" w:space="0" w:color="auto"/>
              <w:right w:val="single" w:sz="4" w:space="0" w:color="auto"/>
            </w:tcBorders>
            <w:shd w:val="clear" w:color="auto" w:fill="auto"/>
            <w:noWrap/>
          </w:tcPr>
          <w:p w14:paraId="5CE6F8A6" w14:textId="77777777" w:rsidR="00CE23EA" w:rsidRDefault="00CE23EA" w:rsidP="00763B17">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BUSREF</w:t>
            </w:r>
          </w:p>
        </w:tc>
        <w:tc>
          <w:tcPr>
            <w:tcW w:w="1162" w:type="dxa"/>
            <w:tcBorders>
              <w:top w:val="nil"/>
              <w:left w:val="nil"/>
              <w:bottom w:val="single" w:sz="4" w:space="0" w:color="auto"/>
              <w:right w:val="single" w:sz="4" w:space="0" w:color="auto"/>
            </w:tcBorders>
            <w:shd w:val="clear" w:color="auto" w:fill="auto"/>
            <w:noWrap/>
          </w:tcPr>
          <w:p w14:paraId="23DDD179" w14:textId="77777777" w:rsidR="00CE23EA" w:rsidRDefault="00CE23EA" w:rsidP="00763B17">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业务参考号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0FB9C848" w14:textId="77777777" w:rsidR="00CE23EA" w:rsidRPr="00F93E4B" w:rsidRDefault="00CE23EA" w:rsidP="00763B17">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654523E8" w14:textId="77777777" w:rsidR="00CE23EA" w:rsidRPr="00F93E4B" w:rsidRDefault="00CE23EA" w:rsidP="00763B17">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287F6C80" w14:textId="77777777" w:rsidR="00CE23EA" w:rsidRPr="00F93E4B" w:rsidRDefault="00CE23EA" w:rsidP="00763B17">
            <w:pPr>
              <w:jc w:val="center"/>
              <w:rPr>
                <w:rFonts w:ascii="宋体" w:hAnsi="宋体" w:cs="Arial"/>
                <w:sz w:val="20"/>
                <w:szCs w:val="20"/>
                <w:lang w:eastAsia="zh-CN"/>
              </w:rPr>
            </w:pPr>
            <w:r>
              <w:rPr>
                <w:rFonts w:ascii="宋体" w:hAnsi="宋体" w:cs="Arial"/>
                <w:sz w:val="20"/>
                <w:szCs w:val="20"/>
              </w:rPr>
              <w:t>64</w:t>
            </w:r>
          </w:p>
        </w:tc>
        <w:tc>
          <w:tcPr>
            <w:tcW w:w="2932" w:type="dxa"/>
            <w:tcBorders>
              <w:top w:val="nil"/>
              <w:left w:val="nil"/>
              <w:bottom w:val="single" w:sz="4" w:space="0" w:color="auto"/>
              <w:right w:val="single" w:sz="4" w:space="0" w:color="auto"/>
            </w:tcBorders>
            <w:shd w:val="clear" w:color="auto" w:fill="auto"/>
            <w:noWrap/>
          </w:tcPr>
          <w:p w14:paraId="3B722F96" w14:textId="77777777" w:rsidR="00CE23EA" w:rsidRPr="00F93E4B" w:rsidRDefault="00CE23EA" w:rsidP="00763B17">
            <w:pPr>
              <w:rPr>
                <w:rFonts w:ascii="宋体" w:hAnsi="宋体" w:cs="Arial"/>
                <w:sz w:val="20"/>
                <w:szCs w:val="20"/>
                <w:lang w:eastAsia="zh-CN"/>
              </w:rPr>
            </w:pPr>
          </w:p>
        </w:tc>
      </w:tr>
    </w:tbl>
    <w:p w14:paraId="1D4C1906" w14:textId="77777777" w:rsidR="00CE23EA" w:rsidRDefault="00CE23EA" w:rsidP="000B4379"/>
    <w:p w14:paraId="0B68B660" w14:textId="77777777" w:rsidR="00CE23EA" w:rsidRDefault="00CE23EA" w:rsidP="000B4379"/>
    <w:p w14:paraId="196BE89A" w14:textId="77777777" w:rsidR="000B4379" w:rsidRDefault="000B4379" w:rsidP="000B4379">
      <w:pPr>
        <w:pStyle w:val="5"/>
        <w:numPr>
          <w:ilvl w:val="4"/>
          <w:numId w:val="2"/>
        </w:numPr>
      </w:pPr>
      <w:r>
        <w:rPr>
          <w:rFonts w:hint="eastAsia"/>
        </w:rPr>
        <w:t>接口说明</w:t>
      </w:r>
    </w:p>
    <w:p w14:paraId="3E0D0B95" w14:textId="1736359F" w:rsidR="000D60F5" w:rsidRDefault="001831BA" w:rsidP="001D2329">
      <w:pPr>
        <w:ind w:firstLineChars="300" w:firstLine="630"/>
        <w:rPr>
          <w:color w:val="000000"/>
          <w:sz w:val="21"/>
          <w:szCs w:val="21"/>
          <w:lang w:eastAsia="zh-CN"/>
        </w:rPr>
      </w:pPr>
      <w:r>
        <w:rPr>
          <w:rFonts w:hint="eastAsia"/>
          <w:color w:val="000000"/>
          <w:sz w:val="21"/>
          <w:szCs w:val="21"/>
          <w:lang w:eastAsia="zh-CN"/>
        </w:rPr>
        <w:t xml:space="preserve">OSS </w:t>
      </w:r>
      <w:r>
        <w:rPr>
          <w:rFonts w:hint="eastAsia"/>
          <w:color w:val="000000"/>
          <w:sz w:val="21"/>
          <w:szCs w:val="21"/>
          <w:lang w:eastAsia="zh-CN"/>
        </w:rPr>
        <w:t>文件方式，</w:t>
      </w:r>
      <w:r>
        <w:rPr>
          <w:rFonts w:hint="eastAsia"/>
          <w:color w:val="000000"/>
          <w:sz w:val="21"/>
          <w:szCs w:val="21"/>
          <w:lang w:eastAsia="zh-CN"/>
        </w:rPr>
        <w:t>csv</w:t>
      </w:r>
      <w:r>
        <w:rPr>
          <w:rFonts w:hint="eastAsia"/>
          <w:color w:val="000000"/>
          <w:sz w:val="21"/>
          <w:szCs w:val="21"/>
          <w:lang w:eastAsia="zh-CN"/>
        </w:rPr>
        <w:t>格式，资金上传到收付费系统</w:t>
      </w:r>
      <w:r w:rsidR="00E5164D">
        <w:rPr>
          <w:rFonts w:hint="eastAsia"/>
          <w:color w:val="000000"/>
          <w:sz w:val="21"/>
          <w:szCs w:val="21"/>
          <w:lang w:eastAsia="zh-CN"/>
        </w:rPr>
        <w:t>后通过</w:t>
      </w:r>
      <w:r w:rsidR="00E5164D">
        <w:rPr>
          <w:rFonts w:hint="eastAsia"/>
          <w:color w:val="000000"/>
          <w:sz w:val="21"/>
          <w:szCs w:val="21"/>
          <w:lang w:eastAsia="zh-CN"/>
        </w:rPr>
        <w:t>SOF</w:t>
      </w:r>
      <w:r w:rsidR="00E5164D">
        <w:rPr>
          <w:color w:val="000000"/>
          <w:sz w:val="21"/>
          <w:szCs w:val="21"/>
          <w:lang w:eastAsia="zh-CN"/>
        </w:rPr>
        <w:t xml:space="preserve">A RPC </w:t>
      </w:r>
      <w:r w:rsidR="00E5164D">
        <w:rPr>
          <w:color w:val="000000"/>
          <w:sz w:val="21"/>
          <w:szCs w:val="21"/>
          <w:lang w:eastAsia="zh-CN"/>
        </w:rPr>
        <w:t>进行通知。</w:t>
      </w:r>
    </w:p>
    <w:p w14:paraId="47F479D8" w14:textId="41D8B3AC" w:rsidR="001D2329" w:rsidRDefault="00451E68" w:rsidP="001D2329">
      <w:pPr>
        <w:ind w:firstLineChars="300" w:firstLine="630"/>
        <w:rPr>
          <w:color w:val="000000"/>
          <w:sz w:val="21"/>
          <w:szCs w:val="21"/>
          <w:lang w:eastAsia="zh-CN"/>
        </w:rPr>
      </w:pPr>
      <w:r>
        <w:rPr>
          <w:rFonts w:hint="eastAsia"/>
          <w:color w:val="000000"/>
          <w:sz w:val="21"/>
          <w:szCs w:val="21"/>
          <w:lang w:eastAsia="zh-CN"/>
        </w:rPr>
        <w:t>如果直连数据获取存在问题</w:t>
      </w:r>
      <w:r>
        <w:rPr>
          <w:color w:val="000000"/>
          <w:sz w:val="21"/>
          <w:szCs w:val="21"/>
          <w:lang w:eastAsia="zh-CN"/>
        </w:rPr>
        <w:t>需要</w:t>
      </w:r>
      <w:r>
        <w:rPr>
          <w:rFonts w:hint="eastAsia"/>
          <w:color w:val="000000"/>
          <w:sz w:val="21"/>
          <w:szCs w:val="21"/>
          <w:lang w:eastAsia="zh-CN"/>
        </w:rPr>
        <w:t>重新</w:t>
      </w:r>
      <w:r>
        <w:rPr>
          <w:color w:val="000000"/>
          <w:sz w:val="21"/>
          <w:szCs w:val="21"/>
          <w:lang w:eastAsia="zh-CN"/>
        </w:rPr>
        <w:t>获取，</w:t>
      </w:r>
      <w:r>
        <w:rPr>
          <w:rFonts w:hint="eastAsia"/>
          <w:color w:val="000000"/>
          <w:sz w:val="21"/>
          <w:szCs w:val="21"/>
          <w:lang w:eastAsia="zh-CN"/>
        </w:rPr>
        <w:t>资金系统数据变更的同时</w:t>
      </w:r>
      <w:r>
        <w:rPr>
          <w:color w:val="000000"/>
          <w:sz w:val="21"/>
          <w:szCs w:val="21"/>
          <w:lang w:eastAsia="zh-CN"/>
        </w:rPr>
        <w:t>需要</w:t>
      </w:r>
      <w:r>
        <w:rPr>
          <w:rFonts w:hint="eastAsia"/>
          <w:color w:val="000000"/>
          <w:sz w:val="21"/>
          <w:szCs w:val="21"/>
          <w:lang w:eastAsia="zh-CN"/>
        </w:rPr>
        <w:t>告知对账</w:t>
      </w:r>
      <w:r>
        <w:rPr>
          <w:color w:val="000000"/>
          <w:sz w:val="21"/>
          <w:szCs w:val="21"/>
          <w:lang w:eastAsia="zh-CN"/>
        </w:rPr>
        <w:t>系统</w:t>
      </w:r>
      <w:r>
        <w:rPr>
          <w:rFonts w:hint="eastAsia"/>
          <w:color w:val="000000"/>
          <w:sz w:val="21"/>
          <w:szCs w:val="21"/>
          <w:lang w:eastAsia="zh-CN"/>
        </w:rPr>
        <w:t>同步</w:t>
      </w:r>
      <w:r>
        <w:rPr>
          <w:color w:val="000000"/>
          <w:sz w:val="21"/>
          <w:szCs w:val="21"/>
          <w:lang w:eastAsia="zh-CN"/>
        </w:rPr>
        <w:t>进行</w:t>
      </w:r>
      <w:r>
        <w:rPr>
          <w:rFonts w:hint="eastAsia"/>
          <w:color w:val="000000"/>
          <w:sz w:val="21"/>
          <w:szCs w:val="21"/>
          <w:lang w:eastAsia="zh-CN"/>
        </w:rPr>
        <w:t>数据处理。</w:t>
      </w:r>
    </w:p>
    <w:p w14:paraId="15B3D3EE" w14:textId="0BE35FFD" w:rsidR="00E5164D" w:rsidRPr="001D2329" w:rsidRDefault="00E5164D" w:rsidP="001D2329">
      <w:pPr>
        <w:ind w:firstLineChars="300" w:firstLine="630"/>
        <w:rPr>
          <w:color w:val="000000"/>
          <w:sz w:val="21"/>
          <w:szCs w:val="21"/>
          <w:lang w:eastAsia="zh-CN"/>
        </w:rPr>
      </w:pPr>
      <w:r>
        <w:rPr>
          <w:color w:val="000000"/>
          <w:sz w:val="21"/>
          <w:szCs w:val="21"/>
          <w:lang w:eastAsia="zh-CN"/>
        </w:rPr>
        <w:t>通知收付费系统操作类型为修改。</w:t>
      </w:r>
    </w:p>
    <w:p w14:paraId="08F3290A" w14:textId="7CCE0B12" w:rsidR="001D2329" w:rsidRPr="00B93B95" w:rsidRDefault="001D2329" w:rsidP="001D2329">
      <w:pPr>
        <w:pStyle w:val="40"/>
        <w:numPr>
          <w:ilvl w:val="3"/>
          <w:numId w:val="2"/>
        </w:numPr>
        <w:rPr>
          <w:lang w:eastAsia="zh-CN"/>
        </w:rPr>
      </w:pPr>
      <w:r>
        <w:rPr>
          <w:rFonts w:hint="eastAsia"/>
          <w:lang w:eastAsia="zh-CN"/>
        </w:rPr>
        <w:t>收付系统银行流水</w:t>
      </w:r>
      <w:r>
        <w:rPr>
          <w:lang w:eastAsia="zh-CN"/>
        </w:rPr>
        <w:t>同步</w:t>
      </w:r>
      <w:r w:rsidRPr="00B93B95">
        <w:rPr>
          <w:lang w:eastAsia="zh-CN"/>
        </w:rPr>
        <w:t>接口</w:t>
      </w:r>
    </w:p>
    <w:p w14:paraId="737A28BD" w14:textId="77777777" w:rsidR="001D2329" w:rsidRPr="00DB208D" w:rsidRDefault="001D2329" w:rsidP="001D2329">
      <w:pPr>
        <w:pStyle w:val="5"/>
        <w:numPr>
          <w:ilvl w:val="4"/>
          <w:numId w:val="2"/>
        </w:numPr>
      </w:pPr>
      <w:r w:rsidRPr="00DB208D">
        <w:rPr>
          <w:rFonts w:hint="eastAsia"/>
        </w:rPr>
        <w:t>业务描述</w:t>
      </w:r>
    </w:p>
    <w:p w14:paraId="3079DF22" w14:textId="7CE6261E" w:rsidR="001D2329" w:rsidRDefault="001D2329" w:rsidP="001D2329">
      <w:pPr>
        <w:rPr>
          <w:lang w:eastAsia="zh-CN"/>
        </w:rPr>
      </w:pPr>
      <w:r>
        <w:rPr>
          <w:rFonts w:hint="eastAsia"/>
          <w:lang w:eastAsia="zh-CN"/>
        </w:rPr>
        <w:t xml:space="preserve">   </w:t>
      </w:r>
      <w:r>
        <w:rPr>
          <w:rFonts w:hint="eastAsia"/>
          <w:lang w:eastAsia="zh-CN"/>
        </w:rPr>
        <w:t>资金系统需要将直联银行当日流水同步给收付费系统进行到账确认及对账。</w:t>
      </w:r>
    </w:p>
    <w:p w14:paraId="4E71FA96" w14:textId="64643F78" w:rsidR="001D2329" w:rsidRPr="00DD365B" w:rsidRDefault="001D2329" w:rsidP="001D2329">
      <w:pPr>
        <w:rPr>
          <w:lang w:eastAsia="zh-CN"/>
        </w:rPr>
      </w:pPr>
      <w:r>
        <w:rPr>
          <w:rFonts w:hint="eastAsia"/>
          <w:lang w:eastAsia="zh-CN"/>
        </w:rPr>
        <w:t xml:space="preserve">   </w:t>
      </w:r>
      <w:r>
        <w:rPr>
          <w:rFonts w:hint="eastAsia"/>
          <w:lang w:eastAsia="zh-CN"/>
        </w:rPr>
        <w:t>同步方式</w:t>
      </w:r>
      <w:r w:rsidR="00C020CE">
        <w:rPr>
          <w:rFonts w:hint="eastAsia"/>
          <w:lang w:eastAsia="zh-CN"/>
        </w:rPr>
        <w:t>:</w:t>
      </w:r>
      <w:r w:rsidR="00C020CE">
        <w:rPr>
          <w:rFonts w:hint="eastAsia"/>
          <w:lang w:eastAsia="zh-CN"/>
        </w:rPr>
        <w:t>资金系统作为服务端开放</w:t>
      </w:r>
      <w:r w:rsidR="00C020CE">
        <w:rPr>
          <w:rFonts w:hint="eastAsia"/>
          <w:lang w:eastAsia="zh-CN"/>
        </w:rPr>
        <w:t>SOFA RPC</w:t>
      </w:r>
      <w:r w:rsidR="00C020CE">
        <w:rPr>
          <w:rFonts w:hint="eastAsia"/>
          <w:lang w:eastAsia="zh-CN"/>
        </w:rPr>
        <w:t>，前端系统</w:t>
      </w:r>
      <w:r>
        <w:rPr>
          <w:rFonts w:hint="eastAsia"/>
          <w:lang w:eastAsia="zh-CN"/>
        </w:rPr>
        <w:t>通过</w:t>
      </w:r>
      <w:r w:rsidR="00C020CE">
        <w:rPr>
          <w:lang w:eastAsia="zh-CN"/>
        </w:rPr>
        <w:t>SOFA RPC</w:t>
      </w:r>
      <w:r w:rsidR="00C020CE">
        <w:rPr>
          <w:lang w:eastAsia="zh-CN"/>
        </w:rPr>
        <w:t>接口调用</w:t>
      </w:r>
      <w:r>
        <w:rPr>
          <w:rFonts w:hint="eastAsia"/>
          <w:lang w:eastAsia="zh-CN"/>
        </w:rPr>
        <w:t>。</w:t>
      </w:r>
    </w:p>
    <w:p w14:paraId="77B00579" w14:textId="549A7DBE" w:rsidR="001D2329" w:rsidRDefault="001D2329" w:rsidP="001D2329">
      <w:pPr>
        <w:rPr>
          <w:lang w:eastAsia="zh-CN"/>
        </w:rPr>
      </w:pPr>
      <w:r>
        <w:rPr>
          <w:rFonts w:hint="eastAsia"/>
          <w:lang w:eastAsia="zh-CN"/>
        </w:rPr>
        <w:t xml:space="preserve">   </w:t>
      </w:r>
      <w:r w:rsidR="008149CF">
        <w:rPr>
          <w:rFonts w:hint="eastAsia"/>
          <w:lang w:eastAsia="zh-CN"/>
        </w:rPr>
        <w:t>只能查询开通银企直连的银行流水，</w:t>
      </w:r>
      <w:r w:rsidR="008149CF">
        <w:rPr>
          <w:lang w:eastAsia="zh-CN"/>
        </w:rPr>
        <w:t>未</w:t>
      </w:r>
      <w:r w:rsidR="008149CF">
        <w:rPr>
          <w:rFonts w:hint="eastAsia"/>
          <w:lang w:eastAsia="zh-CN"/>
        </w:rPr>
        <w:t>开银企直连的银行流水只能去网银查看是否到账，核心手工做到账</w:t>
      </w:r>
      <w:r w:rsidR="008149CF">
        <w:rPr>
          <w:lang w:eastAsia="zh-CN"/>
        </w:rPr>
        <w:t>确认</w:t>
      </w:r>
    </w:p>
    <w:p w14:paraId="095C1455" w14:textId="2C84C271" w:rsidR="00006D27" w:rsidRPr="00990A16" w:rsidRDefault="00006D27" w:rsidP="001D2329">
      <w:pPr>
        <w:rPr>
          <w:lang w:eastAsia="zh-CN"/>
        </w:rPr>
      </w:pPr>
      <w:r>
        <w:rPr>
          <w:lang w:eastAsia="zh-CN"/>
        </w:rPr>
        <w:t xml:space="preserve">   </w:t>
      </w:r>
    </w:p>
    <w:p w14:paraId="36CEDC28" w14:textId="77777777" w:rsidR="001D2329" w:rsidRDefault="001D2329" w:rsidP="001D2329">
      <w:pPr>
        <w:pStyle w:val="5"/>
        <w:numPr>
          <w:ilvl w:val="4"/>
          <w:numId w:val="2"/>
        </w:numPr>
      </w:pPr>
      <w:r>
        <w:rPr>
          <w:rFonts w:hint="eastAsia"/>
        </w:rPr>
        <w:t>业务流程</w:t>
      </w:r>
    </w:p>
    <w:p w14:paraId="38E0C545" w14:textId="2DE5AA0A" w:rsidR="001D2329" w:rsidRPr="008D491E" w:rsidRDefault="00DB46F1" w:rsidP="008D491E">
      <w:r>
        <w:rPr>
          <w:rFonts w:hint="eastAsia"/>
          <w:lang w:eastAsia="zh-CN"/>
        </w:rPr>
        <w:t>银行</w:t>
      </w:r>
      <w:r>
        <w:t>流水</w:t>
      </w:r>
      <w:r w:rsidR="001D2329">
        <w:t>同步流程</w:t>
      </w:r>
    </w:p>
    <w:p w14:paraId="21FCC0A2" w14:textId="078BA7BE" w:rsidR="001D2329" w:rsidRDefault="00DB46F1" w:rsidP="008D491E">
      <w:r>
        <w:object w:dxaOrig="11746" w:dyaOrig="7816" w14:anchorId="0D9547C5">
          <v:shape id="_x0000_i1042" type="#_x0000_t75" style="width:415.35pt;height:274.55pt" o:ole="">
            <v:imagedata r:id="rId123" o:title=""/>
          </v:shape>
          <o:OLEObject Type="Embed" ProgID="Visio.Drawing.15" ShapeID="_x0000_i1042" DrawAspect="Content" ObjectID="_1624086112" r:id="rId124"/>
        </w:object>
      </w:r>
    </w:p>
    <w:p w14:paraId="01DC0BE5" w14:textId="24E48AB6" w:rsidR="001D2329" w:rsidRDefault="001D2329" w:rsidP="008D491E"/>
    <w:p w14:paraId="71C0F1AF" w14:textId="77777777" w:rsidR="001D2329" w:rsidRDefault="001D2329" w:rsidP="001D2329">
      <w:pPr>
        <w:pStyle w:val="5"/>
        <w:numPr>
          <w:ilvl w:val="4"/>
          <w:numId w:val="2"/>
        </w:numPr>
      </w:pPr>
      <w:r>
        <w:rPr>
          <w:rFonts w:hint="eastAsia"/>
        </w:rPr>
        <w:t>流程说明</w:t>
      </w:r>
    </w:p>
    <w:p w14:paraId="1204A7D6" w14:textId="77777777" w:rsidR="001D2329" w:rsidRPr="008D491E" w:rsidRDefault="001D2329" w:rsidP="008D491E"/>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1D2329" w:rsidRPr="00300621" w14:paraId="5C8D4CAD" w14:textId="77777777" w:rsidTr="0015277D">
        <w:trPr>
          <w:cantSplit/>
          <w:tblHeader/>
        </w:trPr>
        <w:tc>
          <w:tcPr>
            <w:tcW w:w="484" w:type="dxa"/>
            <w:shd w:val="clear" w:color="auto" w:fill="7C9BC1"/>
            <w:tcMar>
              <w:top w:w="58" w:type="dxa"/>
              <w:left w:w="58" w:type="dxa"/>
              <w:bottom w:w="58" w:type="dxa"/>
              <w:right w:w="58" w:type="dxa"/>
            </w:tcMar>
          </w:tcPr>
          <w:p w14:paraId="57A77E74" w14:textId="77777777" w:rsidR="001D2329" w:rsidRPr="00300621" w:rsidRDefault="001D2329" w:rsidP="0015277D">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4FAB0D71" w14:textId="77777777" w:rsidR="001D2329" w:rsidRPr="00300621" w:rsidRDefault="001D2329" w:rsidP="0015277D">
            <w:pPr>
              <w:pStyle w:val="Cap1"/>
              <w:ind w:firstLineChars="100" w:firstLine="201"/>
              <w:jc w:val="both"/>
              <w:rPr>
                <w:rFonts w:hint="eastAsia"/>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02F9811" w14:textId="77777777" w:rsidR="001D2329" w:rsidRPr="00300621" w:rsidRDefault="001D2329" w:rsidP="0015277D">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6CE9B338" w14:textId="77777777" w:rsidR="001D2329" w:rsidRPr="00300621" w:rsidRDefault="001D2329" w:rsidP="0015277D">
            <w:pPr>
              <w:pStyle w:val="Cap1"/>
              <w:ind w:firstLineChars="100" w:firstLine="201"/>
              <w:jc w:val="both"/>
              <w:rPr>
                <w:rFonts w:hint="eastAsia"/>
                <w:szCs w:val="18"/>
              </w:rPr>
            </w:pPr>
            <w:r w:rsidRPr="00300621">
              <w:rPr>
                <w:rFonts w:hint="eastAsia"/>
                <w:szCs w:val="18"/>
              </w:rPr>
              <w:t>备注</w:t>
            </w:r>
          </w:p>
        </w:tc>
      </w:tr>
      <w:tr w:rsidR="001D2329" w:rsidRPr="00300621" w14:paraId="3FC14C30" w14:textId="77777777" w:rsidTr="0015277D">
        <w:trPr>
          <w:cantSplit/>
          <w:trHeight w:val="483"/>
        </w:trPr>
        <w:tc>
          <w:tcPr>
            <w:tcW w:w="484" w:type="dxa"/>
            <w:shd w:val="clear" w:color="auto" w:fill="AECEE1"/>
            <w:tcMar>
              <w:top w:w="58" w:type="dxa"/>
              <w:left w:w="58" w:type="dxa"/>
              <w:bottom w:w="58" w:type="dxa"/>
              <w:right w:w="58" w:type="dxa"/>
            </w:tcMar>
            <w:vAlign w:val="center"/>
          </w:tcPr>
          <w:p w14:paraId="33C360E4" w14:textId="77777777" w:rsidR="001D2329" w:rsidRPr="005D789A" w:rsidRDefault="001D2329" w:rsidP="0015277D">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968CEB6" w14:textId="2AAC52E1" w:rsidR="001D2329" w:rsidRPr="00F41C79" w:rsidRDefault="00DB46F1" w:rsidP="0015277D">
            <w:pPr>
              <w:jc w:val="both"/>
              <w:rPr>
                <w:rFonts w:ascii="宋体" w:hAnsi="宋体" w:cs="宋体"/>
                <w:color w:val="000000"/>
                <w:sz w:val="20"/>
                <w:lang w:eastAsia="zh-CN"/>
              </w:rPr>
            </w:pPr>
            <w:r>
              <w:rPr>
                <w:rFonts w:ascii="宋体" w:hAnsi="宋体" w:cs="宋体"/>
                <w:color w:val="000000"/>
                <w:sz w:val="20"/>
                <w:lang w:eastAsia="zh-CN"/>
              </w:rPr>
              <w:t>银行获取流水</w:t>
            </w:r>
          </w:p>
        </w:tc>
        <w:tc>
          <w:tcPr>
            <w:tcW w:w="3827" w:type="dxa"/>
            <w:shd w:val="clear" w:color="auto" w:fill="E3EEF5"/>
            <w:tcMar>
              <w:top w:w="58" w:type="dxa"/>
              <w:left w:w="58" w:type="dxa"/>
              <w:bottom w:w="58" w:type="dxa"/>
              <w:right w:w="58" w:type="dxa"/>
            </w:tcMar>
            <w:vAlign w:val="center"/>
          </w:tcPr>
          <w:p w14:paraId="74CF0BAF" w14:textId="13AED900" w:rsidR="001D2329" w:rsidRDefault="00DB46F1" w:rsidP="0015277D">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w:t>
            </w:r>
            <w:r w:rsidR="001D2329">
              <w:rPr>
                <w:rFonts w:ascii="宋体" w:hAnsi="宋体" w:cs="宋体"/>
                <w:color w:val="000000"/>
                <w:sz w:val="20"/>
                <w:lang w:eastAsia="zh-CN"/>
              </w:rPr>
              <w:t>通过直连接口获取银行</w:t>
            </w:r>
            <w:r>
              <w:rPr>
                <w:rFonts w:ascii="宋体" w:hAnsi="宋体" w:cs="宋体" w:hint="eastAsia"/>
                <w:color w:val="000000"/>
                <w:sz w:val="20"/>
                <w:lang w:eastAsia="zh-CN"/>
              </w:rPr>
              <w:t>流水</w:t>
            </w:r>
            <w:r w:rsidR="001D2329">
              <w:rPr>
                <w:rFonts w:ascii="宋体" w:hAnsi="宋体" w:cs="宋体"/>
                <w:color w:val="000000"/>
                <w:sz w:val="20"/>
                <w:lang w:eastAsia="zh-CN"/>
              </w:rPr>
              <w:t>到资金系统</w:t>
            </w:r>
          </w:p>
          <w:p w14:paraId="4600242C" w14:textId="4A2E63ED" w:rsidR="001D2329" w:rsidRPr="001D2329" w:rsidRDefault="001D2329" w:rsidP="0015277D">
            <w:pPr>
              <w:jc w:val="both"/>
              <w:rPr>
                <w:rFonts w:ascii="宋体" w:hAnsi="宋体" w:cs="宋体"/>
                <w:color w:val="000000"/>
                <w:sz w:val="20"/>
                <w:lang w:eastAsia="zh-CN"/>
              </w:rPr>
            </w:pPr>
          </w:p>
        </w:tc>
        <w:tc>
          <w:tcPr>
            <w:tcW w:w="1560" w:type="dxa"/>
            <w:shd w:val="clear" w:color="auto" w:fill="E3EEF5"/>
            <w:tcMar>
              <w:top w:w="58" w:type="dxa"/>
              <w:left w:w="58" w:type="dxa"/>
              <w:bottom w:w="58" w:type="dxa"/>
              <w:right w:w="58" w:type="dxa"/>
            </w:tcMar>
            <w:vAlign w:val="center"/>
          </w:tcPr>
          <w:p w14:paraId="0E787F88" w14:textId="77777777" w:rsidR="001D2329" w:rsidRPr="00F41C79" w:rsidRDefault="001D2329" w:rsidP="0015277D">
            <w:pPr>
              <w:jc w:val="both"/>
              <w:rPr>
                <w:rFonts w:ascii="宋体" w:hAnsi="宋体" w:cs="宋体"/>
                <w:color w:val="000000"/>
                <w:sz w:val="20"/>
                <w:lang w:eastAsia="zh-CN"/>
              </w:rPr>
            </w:pPr>
          </w:p>
        </w:tc>
      </w:tr>
      <w:tr w:rsidR="001D2329" w:rsidRPr="00300621" w14:paraId="4A237CE0" w14:textId="77777777" w:rsidTr="0015277D">
        <w:trPr>
          <w:cantSplit/>
          <w:trHeight w:val="483"/>
        </w:trPr>
        <w:tc>
          <w:tcPr>
            <w:tcW w:w="484" w:type="dxa"/>
            <w:shd w:val="clear" w:color="auto" w:fill="AECEE1"/>
            <w:tcMar>
              <w:top w:w="58" w:type="dxa"/>
              <w:left w:w="58" w:type="dxa"/>
              <w:bottom w:w="58" w:type="dxa"/>
              <w:right w:w="58" w:type="dxa"/>
            </w:tcMar>
            <w:vAlign w:val="center"/>
          </w:tcPr>
          <w:p w14:paraId="7594A7B9" w14:textId="77777777" w:rsidR="001D2329" w:rsidRPr="005D789A" w:rsidRDefault="001D2329" w:rsidP="0015277D">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2F35FB0" w14:textId="77777777" w:rsidR="001D2329" w:rsidRPr="00F41C79" w:rsidRDefault="001D2329" w:rsidP="0015277D">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2DAAC9F7" w14:textId="3FB48887" w:rsidR="001D2329" w:rsidRPr="006A3D21" w:rsidRDefault="001D2329" w:rsidP="0015277D">
            <w:pPr>
              <w:jc w:val="both"/>
              <w:rPr>
                <w:rFonts w:ascii="宋体" w:hAnsi="宋体" w:cs="宋体"/>
                <w:color w:val="000000"/>
                <w:sz w:val="20"/>
                <w:lang w:eastAsia="zh-CN"/>
              </w:rPr>
            </w:pPr>
            <w:r>
              <w:rPr>
                <w:rFonts w:ascii="宋体" w:hAnsi="宋体" w:cs="宋体" w:hint="eastAsia"/>
                <w:color w:val="000000"/>
                <w:sz w:val="20"/>
                <w:lang w:eastAsia="zh-CN"/>
              </w:rPr>
              <w:t>运行同步任务将银行</w:t>
            </w:r>
            <w:r w:rsidR="00DB46F1">
              <w:rPr>
                <w:rFonts w:ascii="宋体" w:hAnsi="宋体" w:cs="宋体" w:hint="eastAsia"/>
                <w:color w:val="000000"/>
                <w:sz w:val="20"/>
                <w:lang w:eastAsia="zh-CN"/>
              </w:rPr>
              <w:t>流水</w:t>
            </w:r>
            <w:r>
              <w:rPr>
                <w:rFonts w:ascii="宋体" w:hAnsi="宋体" w:cs="宋体" w:hint="eastAsia"/>
                <w:color w:val="000000"/>
                <w:sz w:val="20"/>
                <w:lang w:eastAsia="zh-CN"/>
              </w:rPr>
              <w:t>同步给收付费系统</w:t>
            </w:r>
          </w:p>
        </w:tc>
        <w:tc>
          <w:tcPr>
            <w:tcW w:w="1560" w:type="dxa"/>
            <w:shd w:val="clear" w:color="auto" w:fill="E3EEF5"/>
            <w:tcMar>
              <w:top w:w="58" w:type="dxa"/>
              <w:left w:w="58" w:type="dxa"/>
              <w:bottom w:w="58" w:type="dxa"/>
              <w:right w:w="58" w:type="dxa"/>
            </w:tcMar>
            <w:vAlign w:val="center"/>
          </w:tcPr>
          <w:p w14:paraId="0C12D935" w14:textId="10EFD930" w:rsidR="001D2329" w:rsidRPr="00F41C79" w:rsidRDefault="00E5164D" w:rsidP="00E5164D">
            <w:pPr>
              <w:jc w:val="both"/>
              <w:rPr>
                <w:rFonts w:ascii="宋体" w:hAnsi="宋体" w:cs="宋体"/>
                <w:color w:val="000000"/>
                <w:sz w:val="20"/>
                <w:lang w:eastAsia="zh-CN"/>
              </w:rPr>
            </w:pPr>
            <w:r>
              <w:rPr>
                <w:rFonts w:ascii="宋体" w:hAnsi="宋体" w:cs="宋体" w:hint="eastAsia"/>
                <w:color w:val="000000"/>
                <w:sz w:val="20"/>
                <w:lang w:eastAsia="zh-CN"/>
              </w:rPr>
              <w:t>SOFA RPC</w:t>
            </w:r>
            <w:r w:rsidRPr="00F41C79">
              <w:rPr>
                <w:rFonts w:ascii="宋体" w:hAnsi="宋体" w:cs="宋体"/>
                <w:color w:val="000000"/>
                <w:sz w:val="20"/>
                <w:lang w:eastAsia="zh-CN"/>
              </w:rPr>
              <w:t xml:space="preserve"> </w:t>
            </w:r>
          </w:p>
        </w:tc>
      </w:tr>
      <w:tr w:rsidR="001D2329" w:rsidRPr="00300621" w14:paraId="2679F533" w14:textId="77777777" w:rsidTr="0015277D">
        <w:trPr>
          <w:cantSplit/>
          <w:trHeight w:val="483"/>
        </w:trPr>
        <w:tc>
          <w:tcPr>
            <w:tcW w:w="484" w:type="dxa"/>
            <w:shd w:val="clear" w:color="auto" w:fill="AECEE1"/>
            <w:tcMar>
              <w:top w:w="58" w:type="dxa"/>
              <w:left w:w="58" w:type="dxa"/>
              <w:bottom w:w="58" w:type="dxa"/>
              <w:right w:w="58" w:type="dxa"/>
            </w:tcMar>
            <w:vAlign w:val="center"/>
          </w:tcPr>
          <w:p w14:paraId="4E7A872C" w14:textId="77777777" w:rsidR="001D2329" w:rsidRDefault="001D2329" w:rsidP="0015277D">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4DA08F1B" w14:textId="77777777" w:rsidR="001D2329" w:rsidRDefault="001D2329" w:rsidP="0015277D">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239EDCC5" w14:textId="23BC4280" w:rsidR="001D2329" w:rsidRDefault="001D2329" w:rsidP="0015277D">
            <w:pPr>
              <w:jc w:val="both"/>
              <w:rPr>
                <w:rFonts w:ascii="宋体" w:hAnsi="宋体" w:cs="宋体"/>
                <w:color w:val="000000"/>
                <w:sz w:val="20"/>
                <w:lang w:eastAsia="zh-CN"/>
              </w:rPr>
            </w:pPr>
            <w:r>
              <w:rPr>
                <w:rFonts w:ascii="宋体" w:hAnsi="宋体" w:cs="宋体"/>
                <w:color w:val="000000"/>
                <w:sz w:val="20"/>
                <w:lang w:eastAsia="zh-CN"/>
              </w:rPr>
              <w:t>如同步给收付费的直连银行</w:t>
            </w:r>
            <w:r w:rsidR="00DB46F1">
              <w:rPr>
                <w:rFonts w:ascii="宋体" w:hAnsi="宋体" w:cs="宋体" w:hint="eastAsia"/>
                <w:color w:val="000000"/>
                <w:sz w:val="20"/>
                <w:lang w:eastAsia="zh-CN"/>
              </w:rPr>
              <w:t>流水</w:t>
            </w:r>
            <w:r>
              <w:rPr>
                <w:rFonts w:ascii="宋体" w:hAnsi="宋体" w:cs="宋体"/>
                <w:color w:val="000000"/>
                <w:sz w:val="20"/>
                <w:lang w:eastAsia="zh-CN"/>
              </w:rPr>
              <w:t>收付费已经完成对账</w:t>
            </w:r>
            <w:r>
              <w:rPr>
                <w:rFonts w:ascii="宋体" w:hAnsi="宋体" w:cs="宋体" w:hint="eastAsia"/>
                <w:color w:val="000000"/>
                <w:sz w:val="20"/>
                <w:lang w:eastAsia="zh-CN"/>
              </w:rPr>
              <w:t>，</w:t>
            </w:r>
            <w:r>
              <w:rPr>
                <w:rFonts w:ascii="宋体" w:hAnsi="宋体" w:cs="宋体"/>
                <w:color w:val="000000"/>
                <w:sz w:val="20"/>
                <w:lang w:eastAsia="zh-CN"/>
              </w:rPr>
              <w:t>后续发现银行明细获取的有问题</w:t>
            </w:r>
            <w:r>
              <w:rPr>
                <w:rFonts w:ascii="宋体" w:hAnsi="宋体" w:cs="宋体" w:hint="eastAsia"/>
                <w:color w:val="000000"/>
                <w:sz w:val="20"/>
                <w:lang w:eastAsia="zh-CN"/>
              </w:rPr>
              <w:t>，</w:t>
            </w:r>
            <w:r>
              <w:rPr>
                <w:rFonts w:ascii="宋体" w:hAnsi="宋体" w:cs="宋体"/>
                <w:color w:val="000000"/>
                <w:sz w:val="20"/>
                <w:lang w:eastAsia="zh-CN"/>
              </w:rPr>
              <w:t>需要重新获取</w:t>
            </w:r>
            <w:r>
              <w:rPr>
                <w:rFonts w:ascii="宋体" w:hAnsi="宋体" w:cs="宋体" w:hint="eastAsia"/>
                <w:color w:val="000000"/>
                <w:sz w:val="20"/>
                <w:lang w:eastAsia="zh-CN"/>
              </w:rPr>
              <w:t>，</w:t>
            </w:r>
            <w:r>
              <w:rPr>
                <w:rFonts w:ascii="宋体" w:hAnsi="宋体" w:cs="宋体"/>
                <w:color w:val="000000"/>
                <w:sz w:val="20"/>
                <w:lang w:eastAsia="zh-CN"/>
              </w:rPr>
              <w:t>需要由财务人员通知到资金系统运维</w:t>
            </w:r>
            <w:r>
              <w:rPr>
                <w:rFonts w:ascii="宋体" w:hAnsi="宋体" w:cs="宋体" w:hint="eastAsia"/>
                <w:color w:val="000000"/>
                <w:sz w:val="20"/>
                <w:lang w:eastAsia="zh-CN"/>
              </w:rPr>
              <w:t>、</w:t>
            </w:r>
            <w:r>
              <w:rPr>
                <w:rFonts w:ascii="宋体" w:hAnsi="宋体" w:cs="宋体"/>
                <w:color w:val="000000"/>
                <w:sz w:val="20"/>
                <w:lang w:eastAsia="zh-CN"/>
              </w:rPr>
              <w:t>收付费运维一起处理</w:t>
            </w:r>
          </w:p>
        </w:tc>
        <w:tc>
          <w:tcPr>
            <w:tcW w:w="1560" w:type="dxa"/>
            <w:shd w:val="clear" w:color="auto" w:fill="E3EEF5"/>
            <w:tcMar>
              <w:top w:w="58" w:type="dxa"/>
              <w:left w:w="58" w:type="dxa"/>
              <w:bottom w:w="58" w:type="dxa"/>
              <w:right w:w="58" w:type="dxa"/>
            </w:tcMar>
            <w:vAlign w:val="center"/>
          </w:tcPr>
          <w:p w14:paraId="208842DE" w14:textId="77777777" w:rsidR="001D2329" w:rsidRPr="00F41C79" w:rsidRDefault="001D2329" w:rsidP="0015277D">
            <w:pPr>
              <w:jc w:val="both"/>
              <w:rPr>
                <w:rFonts w:ascii="宋体" w:hAnsi="宋体" w:cs="宋体"/>
                <w:color w:val="000000"/>
                <w:sz w:val="20"/>
                <w:lang w:eastAsia="zh-CN"/>
              </w:rPr>
            </w:pPr>
          </w:p>
        </w:tc>
      </w:tr>
      <w:tr w:rsidR="00DB46F1" w:rsidRPr="00300621" w14:paraId="13800F7E" w14:textId="77777777" w:rsidTr="0015277D">
        <w:trPr>
          <w:cantSplit/>
          <w:trHeight w:val="483"/>
        </w:trPr>
        <w:tc>
          <w:tcPr>
            <w:tcW w:w="484" w:type="dxa"/>
            <w:shd w:val="clear" w:color="auto" w:fill="AECEE1"/>
            <w:tcMar>
              <w:top w:w="58" w:type="dxa"/>
              <w:left w:w="58" w:type="dxa"/>
              <w:bottom w:w="58" w:type="dxa"/>
              <w:right w:w="58" w:type="dxa"/>
            </w:tcMar>
            <w:vAlign w:val="center"/>
          </w:tcPr>
          <w:p w14:paraId="1402B23C" w14:textId="32DF04A7" w:rsidR="00DB46F1" w:rsidRDefault="00DB46F1" w:rsidP="0015277D">
            <w:pPr>
              <w:pStyle w:val="Cap2"/>
              <w:jc w:val="center"/>
              <w:rPr>
                <w:rFonts w:hint="eastAsia"/>
                <w:lang w:eastAsia="zh-CN"/>
              </w:rPr>
            </w:pPr>
            <w:r>
              <w:rPr>
                <w:rFonts w:hint="eastAsia"/>
                <w:lang w:eastAsia="zh-CN"/>
              </w:rPr>
              <w:t>5</w:t>
            </w:r>
          </w:p>
        </w:tc>
        <w:tc>
          <w:tcPr>
            <w:tcW w:w="2551" w:type="dxa"/>
            <w:shd w:val="clear" w:color="auto" w:fill="E3EEF5"/>
            <w:tcMar>
              <w:top w:w="58" w:type="dxa"/>
              <w:left w:w="58" w:type="dxa"/>
              <w:bottom w:w="58" w:type="dxa"/>
              <w:right w:w="58" w:type="dxa"/>
            </w:tcMar>
            <w:vAlign w:val="center"/>
          </w:tcPr>
          <w:p w14:paraId="467C53B4" w14:textId="3B51BCCB" w:rsidR="00DB46F1" w:rsidRDefault="00DB46F1" w:rsidP="0015277D">
            <w:pPr>
              <w:jc w:val="both"/>
              <w:rPr>
                <w:rFonts w:ascii="宋体" w:hAnsi="宋体" w:cs="宋体"/>
                <w:color w:val="000000"/>
                <w:sz w:val="20"/>
                <w:lang w:eastAsia="zh-CN"/>
              </w:rPr>
            </w:pPr>
            <w:r>
              <w:rPr>
                <w:rFonts w:ascii="宋体" w:hAnsi="宋体" w:cs="宋体"/>
                <w:color w:val="000000"/>
                <w:sz w:val="20"/>
                <w:lang w:eastAsia="zh-CN"/>
              </w:rPr>
              <w:t>银行明细及银行流水关联关系</w:t>
            </w:r>
          </w:p>
        </w:tc>
        <w:tc>
          <w:tcPr>
            <w:tcW w:w="3827" w:type="dxa"/>
            <w:shd w:val="clear" w:color="auto" w:fill="E3EEF5"/>
            <w:tcMar>
              <w:top w:w="58" w:type="dxa"/>
              <w:left w:w="58" w:type="dxa"/>
              <w:bottom w:w="58" w:type="dxa"/>
              <w:right w:w="58" w:type="dxa"/>
            </w:tcMar>
            <w:vAlign w:val="center"/>
          </w:tcPr>
          <w:p w14:paraId="2AA40B2A" w14:textId="45B96303" w:rsidR="00DB46F1" w:rsidRPr="00DB46F1" w:rsidRDefault="00DB46F1" w:rsidP="0015277D">
            <w:pPr>
              <w:jc w:val="both"/>
              <w:rPr>
                <w:rFonts w:ascii="宋体" w:hAnsi="宋体" w:cs="宋体"/>
                <w:color w:val="000000"/>
                <w:sz w:val="20"/>
                <w:szCs w:val="20"/>
                <w:lang w:eastAsia="zh-CN"/>
              </w:rPr>
            </w:pPr>
            <w:r w:rsidRPr="00DB46F1">
              <w:rPr>
                <w:rFonts w:ascii="宋体" w:hAnsi="宋体" w:cs="宋体"/>
                <w:color w:val="000000"/>
                <w:sz w:val="20"/>
                <w:lang w:eastAsia="zh-CN"/>
              </w:rPr>
              <w:t>银行明细与流水关联关系</w:t>
            </w:r>
            <w:r w:rsidRPr="00DB46F1">
              <w:rPr>
                <w:rFonts w:ascii="宋体" w:hAnsi="宋体" w:cs="宋体" w:hint="eastAsia"/>
                <w:color w:val="000000"/>
                <w:sz w:val="20"/>
                <w:lang w:eastAsia="zh-CN"/>
              </w:rPr>
              <w:t>，</w:t>
            </w:r>
            <w:r w:rsidRPr="00DB46F1">
              <w:rPr>
                <w:rFonts w:ascii="宋体" w:hAnsi="宋体" w:cs="宋体"/>
                <w:color w:val="000000"/>
                <w:sz w:val="20"/>
                <w:lang w:eastAsia="zh-CN"/>
              </w:rPr>
              <w:t>通过自动任务根据交易时间</w:t>
            </w:r>
            <w:r w:rsidRPr="00DB46F1">
              <w:rPr>
                <w:rFonts w:ascii="宋体" w:hAnsi="宋体" w:cs="宋体" w:hint="eastAsia"/>
                <w:color w:val="000000"/>
                <w:sz w:val="20"/>
                <w:lang w:eastAsia="zh-CN"/>
              </w:rPr>
              <w:t>，</w:t>
            </w:r>
            <w:r w:rsidRPr="00DB46F1">
              <w:rPr>
                <w:rFonts w:ascii="宋体" w:hAnsi="宋体" w:cs="宋体"/>
                <w:color w:val="000000"/>
                <w:sz w:val="20"/>
                <w:lang w:eastAsia="zh-CN"/>
              </w:rPr>
              <w:t>金额</w:t>
            </w:r>
            <w:r w:rsidRPr="00DB46F1">
              <w:rPr>
                <w:rFonts w:ascii="宋体" w:hAnsi="宋体" w:cs="宋体" w:hint="eastAsia"/>
                <w:color w:val="000000"/>
                <w:sz w:val="20"/>
                <w:lang w:eastAsia="zh-CN"/>
              </w:rPr>
              <w:t>、</w:t>
            </w:r>
            <w:r w:rsidRPr="00DB46F1">
              <w:rPr>
                <w:rFonts w:ascii="宋体" w:hAnsi="宋体" w:cs="宋体"/>
                <w:color w:val="000000"/>
                <w:sz w:val="20"/>
                <w:lang w:eastAsia="zh-CN"/>
              </w:rPr>
              <w:t>账号</w:t>
            </w:r>
            <w:r w:rsidRPr="00DB46F1">
              <w:rPr>
                <w:rFonts w:ascii="宋体" w:hAnsi="宋体" w:cs="宋体" w:hint="eastAsia"/>
                <w:color w:val="000000"/>
                <w:sz w:val="20"/>
                <w:lang w:eastAsia="zh-CN"/>
              </w:rPr>
              <w:t>、</w:t>
            </w:r>
            <w:r w:rsidRPr="00DB46F1">
              <w:rPr>
                <w:rFonts w:ascii="宋体" w:hAnsi="宋体" w:cs="宋体"/>
                <w:color w:val="000000"/>
                <w:sz w:val="20"/>
                <w:lang w:eastAsia="zh-CN"/>
              </w:rPr>
              <w:t>户名</w:t>
            </w:r>
            <w:r w:rsidRPr="00DB46F1">
              <w:rPr>
                <w:rFonts w:ascii="宋体" w:hAnsi="宋体" w:cs="宋体" w:hint="eastAsia"/>
                <w:color w:val="000000"/>
                <w:sz w:val="20"/>
                <w:lang w:eastAsia="zh-CN"/>
              </w:rPr>
              <w:t>、</w:t>
            </w:r>
            <w:r w:rsidRPr="00DB46F1">
              <w:rPr>
                <w:rFonts w:ascii="宋体" w:hAnsi="宋体" w:cs="宋体"/>
                <w:color w:val="000000"/>
                <w:sz w:val="20"/>
                <w:lang w:eastAsia="zh-CN"/>
              </w:rPr>
              <w:t>对方户名</w:t>
            </w:r>
            <w:r w:rsidRPr="00DB46F1">
              <w:rPr>
                <w:rFonts w:ascii="宋体" w:hAnsi="宋体" w:cs="宋体" w:hint="eastAsia"/>
                <w:color w:val="000000"/>
                <w:sz w:val="20"/>
                <w:lang w:eastAsia="zh-CN"/>
              </w:rPr>
              <w:t>、</w:t>
            </w:r>
            <w:r w:rsidRPr="00DB46F1">
              <w:rPr>
                <w:rFonts w:ascii="宋体" w:hAnsi="宋体" w:cs="宋体"/>
                <w:color w:val="000000"/>
                <w:sz w:val="20"/>
                <w:lang w:eastAsia="zh-CN"/>
              </w:rPr>
              <w:t>账号信息进行关联</w:t>
            </w:r>
            <w:r w:rsidRPr="00DB46F1">
              <w:rPr>
                <w:rFonts w:ascii="宋体" w:hAnsi="宋体" w:cs="宋体" w:hint="eastAsia"/>
                <w:color w:val="000000"/>
                <w:sz w:val="20"/>
                <w:lang w:eastAsia="zh-CN"/>
              </w:rPr>
              <w:t>，</w:t>
            </w:r>
            <w:r w:rsidRPr="00DB46F1">
              <w:rPr>
                <w:rFonts w:ascii="宋体" w:hAnsi="宋体" w:cs="宋体"/>
                <w:color w:val="000000"/>
                <w:sz w:val="20"/>
                <w:lang w:eastAsia="zh-CN"/>
              </w:rPr>
              <w:t>检测出对应的数据信息打上核对批号</w:t>
            </w:r>
          </w:p>
        </w:tc>
        <w:tc>
          <w:tcPr>
            <w:tcW w:w="1560" w:type="dxa"/>
            <w:shd w:val="clear" w:color="auto" w:fill="E3EEF5"/>
            <w:tcMar>
              <w:top w:w="58" w:type="dxa"/>
              <w:left w:w="58" w:type="dxa"/>
              <w:bottom w:w="58" w:type="dxa"/>
              <w:right w:w="58" w:type="dxa"/>
            </w:tcMar>
            <w:vAlign w:val="center"/>
          </w:tcPr>
          <w:p w14:paraId="724D1DE0" w14:textId="77777777" w:rsidR="00DB46F1" w:rsidRPr="00F41C79" w:rsidRDefault="00DB46F1" w:rsidP="0015277D">
            <w:pPr>
              <w:jc w:val="both"/>
              <w:rPr>
                <w:rFonts w:ascii="宋体" w:hAnsi="宋体" w:cs="宋体"/>
                <w:color w:val="000000"/>
                <w:sz w:val="20"/>
                <w:lang w:eastAsia="zh-CN"/>
              </w:rPr>
            </w:pPr>
          </w:p>
        </w:tc>
      </w:tr>
    </w:tbl>
    <w:p w14:paraId="1FE206BA" w14:textId="77777777" w:rsidR="001D2329" w:rsidRPr="001300EC" w:rsidRDefault="001D2329" w:rsidP="001D2329">
      <w:pPr>
        <w:rPr>
          <w:lang w:eastAsia="zh-CN"/>
        </w:rPr>
      </w:pPr>
    </w:p>
    <w:p w14:paraId="75A336DA" w14:textId="4F1DBE35" w:rsidR="001D2329" w:rsidRDefault="001D2329" w:rsidP="002F5085">
      <w:pPr>
        <w:pStyle w:val="5"/>
        <w:numPr>
          <w:ilvl w:val="4"/>
          <w:numId w:val="2"/>
        </w:numPr>
      </w:pPr>
      <w:r>
        <w:rPr>
          <w:rFonts w:hint="eastAsia"/>
        </w:rPr>
        <w:t>业务元素</w:t>
      </w:r>
    </w:p>
    <w:p w14:paraId="5FBEDC1A" w14:textId="77777777" w:rsidR="002F5085" w:rsidRPr="006B7016" w:rsidRDefault="002F5085" w:rsidP="006B7016">
      <w:pPr>
        <w:rPr>
          <w:rFonts w:ascii="宋体" w:hAnsi="宋体"/>
          <w:lang w:val="x-none"/>
        </w:rPr>
      </w:pPr>
      <w:r w:rsidRPr="006B7016">
        <w:rPr>
          <w:rFonts w:ascii="宋体" w:hAnsi="宋体" w:hint="eastAsia"/>
          <w:lang w:val="x-none"/>
        </w:rPr>
        <w:t>请求字段：</w:t>
      </w:r>
    </w:p>
    <w:tbl>
      <w:tblPr>
        <w:tblW w:w="0" w:type="auto"/>
        <w:tblInd w:w="93" w:type="dxa"/>
        <w:tblLayout w:type="fixed"/>
        <w:tblLook w:val="04A0" w:firstRow="1" w:lastRow="0" w:firstColumn="1" w:lastColumn="0" w:noHBand="0" w:noVBand="1"/>
      </w:tblPr>
      <w:tblGrid>
        <w:gridCol w:w="799"/>
        <w:gridCol w:w="1768"/>
        <w:gridCol w:w="1033"/>
        <w:gridCol w:w="946"/>
        <w:gridCol w:w="746"/>
        <w:gridCol w:w="677"/>
        <w:gridCol w:w="2460"/>
      </w:tblGrid>
      <w:tr w:rsidR="002F5085" w:rsidRPr="00F93E4B" w14:paraId="7C0055BF" w14:textId="77777777" w:rsidTr="00460C1A">
        <w:trPr>
          <w:trHeight w:val="718"/>
        </w:trPr>
        <w:tc>
          <w:tcPr>
            <w:tcW w:w="799"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380EB7A6"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交易名称</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27A82BDB" w14:textId="18CCE9FF" w:rsidR="002F5085" w:rsidRPr="00F93E4B" w:rsidRDefault="00E5164D" w:rsidP="002D463F">
            <w:pPr>
              <w:rPr>
                <w:rFonts w:ascii="宋体" w:hAnsi="宋体" w:cs="宋体"/>
                <w:sz w:val="20"/>
                <w:szCs w:val="20"/>
                <w:lang w:eastAsia="zh-CN"/>
              </w:rPr>
            </w:pPr>
            <w:r>
              <w:rPr>
                <w:rFonts w:ascii="宋体" w:hAnsi="宋体" w:cs="宋体" w:hint="eastAsia"/>
                <w:sz w:val="20"/>
                <w:szCs w:val="20"/>
                <w:lang w:eastAsia="zh-CN"/>
              </w:rPr>
              <w:t>银行交易流水</w:t>
            </w:r>
            <w:r w:rsidR="002F5085" w:rsidRPr="00F93E4B">
              <w:rPr>
                <w:rFonts w:ascii="宋体" w:hAnsi="宋体" w:cs="宋体" w:hint="eastAsia"/>
                <w:sz w:val="20"/>
                <w:szCs w:val="20"/>
                <w:lang w:eastAsia="zh-CN"/>
              </w:rPr>
              <w:t>查询</w:t>
            </w:r>
          </w:p>
        </w:tc>
        <w:tc>
          <w:tcPr>
            <w:tcW w:w="946" w:type="dxa"/>
            <w:tcBorders>
              <w:top w:val="single" w:sz="4" w:space="0" w:color="auto"/>
              <w:left w:val="nil"/>
              <w:bottom w:val="single" w:sz="4" w:space="0" w:color="auto"/>
              <w:right w:val="single" w:sz="4" w:space="0" w:color="auto"/>
            </w:tcBorders>
            <w:shd w:val="clear" w:color="000000" w:fill="666699"/>
            <w:noWrap/>
            <w:vAlign w:val="bottom"/>
            <w:hideMark/>
          </w:tcPr>
          <w:p w14:paraId="79A72E25"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请求交易码</w:t>
            </w:r>
          </w:p>
        </w:tc>
        <w:tc>
          <w:tcPr>
            <w:tcW w:w="746" w:type="dxa"/>
            <w:tcBorders>
              <w:top w:val="single" w:sz="4" w:space="0" w:color="auto"/>
              <w:left w:val="nil"/>
              <w:bottom w:val="single" w:sz="4" w:space="0" w:color="auto"/>
              <w:right w:val="single" w:sz="4" w:space="0" w:color="auto"/>
            </w:tcBorders>
            <w:shd w:val="clear" w:color="000000" w:fill="99CCFF"/>
            <w:noWrap/>
            <w:vAlign w:val="bottom"/>
            <w:hideMark/>
          </w:tcPr>
          <w:p w14:paraId="1DA24D7C" w14:textId="2BAB58F9" w:rsidR="002F5085" w:rsidRPr="00F93E4B" w:rsidRDefault="002F5085" w:rsidP="002D463F">
            <w:pPr>
              <w:rPr>
                <w:rFonts w:ascii="宋体" w:hAnsi="宋体" w:cs="宋体"/>
                <w:sz w:val="20"/>
                <w:szCs w:val="20"/>
              </w:rPr>
            </w:pPr>
            <w:r w:rsidRPr="00F93E4B">
              <w:rPr>
                <w:rFonts w:ascii="宋体" w:hAnsi="宋体" w:cs="宋体" w:hint="eastAsia"/>
                <w:sz w:val="20"/>
                <w:szCs w:val="20"/>
              </w:rPr>
              <w:t>751</w:t>
            </w:r>
            <w:r w:rsidR="00E5164D">
              <w:rPr>
                <w:rFonts w:ascii="宋体" w:hAnsi="宋体" w:cs="宋体" w:hint="eastAsia"/>
                <w:sz w:val="20"/>
                <w:szCs w:val="20"/>
              </w:rPr>
              <w:t>5</w:t>
            </w:r>
          </w:p>
        </w:tc>
        <w:tc>
          <w:tcPr>
            <w:tcW w:w="677" w:type="dxa"/>
            <w:tcBorders>
              <w:top w:val="single" w:sz="4" w:space="0" w:color="auto"/>
              <w:left w:val="nil"/>
              <w:bottom w:val="single" w:sz="4" w:space="0" w:color="auto"/>
              <w:right w:val="single" w:sz="4" w:space="0" w:color="auto"/>
            </w:tcBorders>
            <w:shd w:val="clear" w:color="000000" w:fill="666699"/>
            <w:noWrap/>
            <w:vAlign w:val="bottom"/>
            <w:hideMark/>
          </w:tcPr>
          <w:p w14:paraId="76835440"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内部交易码</w:t>
            </w:r>
          </w:p>
        </w:tc>
        <w:tc>
          <w:tcPr>
            <w:tcW w:w="2460" w:type="dxa"/>
            <w:tcBorders>
              <w:top w:val="single" w:sz="4" w:space="0" w:color="auto"/>
              <w:left w:val="nil"/>
              <w:bottom w:val="single" w:sz="4" w:space="0" w:color="auto"/>
              <w:right w:val="single" w:sz="4" w:space="0" w:color="auto"/>
            </w:tcBorders>
            <w:shd w:val="clear" w:color="000000" w:fill="99CCFF"/>
            <w:noWrap/>
            <w:vAlign w:val="bottom"/>
            <w:hideMark/>
          </w:tcPr>
          <w:p w14:paraId="27442306"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 xml:space="preserve">　</w:t>
            </w:r>
          </w:p>
        </w:tc>
      </w:tr>
      <w:tr w:rsidR="002F5085" w:rsidRPr="00F93E4B" w14:paraId="5BD117C5" w14:textId="77777777" w:rsidTr="00460C1A">
        <w:trPr>
          <w:trHeight w:val="28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33E685E9"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后端系统</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2DAC097F"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 xml:space="preserve">　</w:t>
            </w:r>
          </w:p>
        </w:tc>
        <w:tc>
          <w:tcPr>
            <w:tcW w:w="946" w:type="dxa"/>
            <w:tcBorders>
              <w:top w:val="nil"/>
              <w:left w:val="nil"/>
              <w:bottom w:val="single" w:sz="4" w:space="0" w:color="auto"/>
              <w:right w:val="single" w:sz="4" w:space="0" w:color="auto"/>
            </w:tcBorders>
            <w:shd w:val="clear" w:color="000000" w:fill="666699"/>
            <w:noWrap/>
            <w:vAlign w:val="bottom"/>
            <w:hideMark/>
          </w:tcPr>
          <w:p w14:paraId="3BF51C69"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交易类型</w:t>
            </w:r>
          </w:p>
        </w:tc>
        <w:tc>
          <w:tcPr>
            <w:tcW w:w="746" w:type="dxa"/>
            <w:tcBorders>
              <w:top w:val="nil"/>
              <w:left w:val="nil"/>
              <w:bottom w:val="single" w:sz="4" w:space="0" w:color="auto"/>
              <w:right w:val="single" w:sz="4" w:space="0" w:color="auto"/>
            </w:tcBorders>
            <w:shd w:val="clear" w:color="000000" w:fill="99CCFF"/>
            <w:noWrap/>
            <w:vAlign w:val="bottom"/>
            <w:hideMark/>
          </w:tcPr>
          <w:p w14:paraId="454FC8BA"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查询类</w:t>
            </w:r>
          </w:p>
        </w:tc>
        <w:tc>
          <w:tcPr>
            <w:tcW w:w="677" w:type="dxa"/>
            <w:tcBorders>
              <w:top w:val="nil"/>
              <w:left w:val="nil"/>
              <w:bottom w:val="single" w:sz="4" w:space="0" w:color="auto"/>
              <w:right w:val="single" w:sz="4" w:space="0" w:color="auto"/>
            </w:tcBorders>
            <w:shd w:val="clear" w:color="000000" w:fill="666699"/>
            <w:noWrap/>
            <w:vAlign w:val="bottom"/>
            <w:hideMark/>
          </w:tcPr>
          <w:p w14:paraId="20D46695"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示例</w:t>
            </w:r>
          </w:p>
        </w:tc>
        <w:tc>
          <w:tcPr>
            <w:tcW w:w="2460" w:type="dxa"/>
            <w:tcBorders>
              <w:top w:val="nil"/>
              <w:left w:val="nil"/>
              <w:bottom w:val="single" w:sz="4" w:space="0" w:color="auto"/>
              <w:right w:val="single" w:sz="4" w:space="0" w:color="auto"/>
            </w:tcBorders>
            <w:shd w:val="clear" w:color="000000" w:fill="99CCFF"/>
            <w:noWrap/>
            <w:vAlign w:val="bottom"/>
            <w:hideMark/>
          </w:tcPr>
          <w:p w14:paraId="0F7021E5" w14:textId="77777777" w:rsidR="002F5085" w:rsidRPr="00F93E4B" w:rsidRDefault="002F5085" w:rsidP="002D463F">
            <w:pPr>
              <w:rPr>
                <w:rFonts w:ascii="宋体" w:hAnsi="宋体" w:cs="宋体"/>
                <w:color w:val="0000FF"/>
                <w:sz w:val="22"/>
                <w:szCs w:val="22"/>
                <w:u w:val="single"/>
              </w:rPr>
            </w:pPr>
          </w:p>
        </w:tc>
      </w:tr>
      <w:tr w:rsidR="002F5085" w:rsidRPr="00F93E4B" w14:paraId="1B7147C2" w14:textId="77777777" w:rsidTr="00460C1A">
        <w:trPr>
          <w:trHeight w:val="25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7F89C8A3" w14:textId="77777777" w:rsidR="002F5085" w:rsidRPr="00F93E4B" w:rsidRDefault="002F5085" w:rsidP="002D463F">
            <w:pPr>
              <w:rPr>
                <w:rFonts w:ascii="宋体" w:hAnsi="宋体" w:cs="宋体"/>
                <w:color w:val="99CCFF"/>
                <w:sz w:val="20"/>
                <w:szCs w:val="20"/>
              </w:rPr>
            </w:pPr>
            <w:r w:rsidRPr="00F93E4B">
              <w:rPr>
                <w:rFonts w:ascii="宋体" w:hAnsi="宋体" w:cs="宋体" w:hint="eastAsia"/>
                <w:color w:val="99CCFF"/>
                <w:sz w:val="20"/>
                <w:szCs w:val="20"/>
              </w:rPr>
              <w:t>交易说明</w:t>
            </w:r>
          </w:p>
        </w:tc>
        <w:tc>
          <w:tcPr>
            <w:tcW w:w="7630" w:type="dxa"/>
            <w:gridSpan w:val="6"/>
            <w:tcBorders>
              <w:top w:val="single" w:sz="4" w:space="0" w:color="auto"/>
              <w:left w:val="nil"/>
              <w:bottom w:val="single" w:sz="4" w:space="0" w:color="auto"/>
              <w:right w:val="single" w:sz="4" w:space="0" w:color="auto"/>
            </w:tcBorders>
            <w:shd w:val="clear" w:color="000000" w:fill="99CCFF"/>
            <w:noWrap/>
            <w:vAlign w:val="bottom"/>
            <w:hideMark/>
          </w:tcPr>
          <w:p w14:paraId="63E320E1" w14:textId="141F2B20" w:rsidR="002F5085" w:rsidRPr="00F93E4B" w:rsidRDefault="002F5085" w:rsidP="002D463F">
            <w:pPr>
              <w:rPr>
                <w:rFonts w:ascii="宋体" w:hAnsi="宋体" w:cs="宋体"/>
                <w:sz w:val="20"/>
                <w:szCs w:val="20"/>
              </w:rPr>
            </w:pPr>
            <w:r w:rsidRPr="00F93E4B">
              <w:rPr>
                <w:rFonts w:ascii="宋体" w:hAnsi="宋体" w:cs="宋体" w:hint="eastAsia"/>
                <w:sz w:val="20"/>
                <w:szCs w:val="20"/>
              </w:rPr>
              <w:t>查询</w:t>
            </w:r>
            <w:r w:rsidR="00E5164D">
              <w:rPr>
                <w:rFonts w:ascii="宋体" w:hAnsi="宋体" w:cs="宋体" w:hint="eastAsia"/>
                <w:sz w:val="20"/>
                <w:szCs w:val="20"/>
              </w:rPr>
              <w:t>交易流水</w:t>
            </w:r>
            <w:r w:rsidRPr="00F93E4B">
              <w:rPr>
                <w:rFonts w:ascii="宋体" w:hAnsi="宋体" w:cs="宋体" w:hint="eastAsia"/>
                <w:sz w:val="20"/>
                <w:szCs w:val="20"/>
              </w:rPr>
              <w:t>接口</w:t>
            </w:r>
          </w:p>
        </w:tc>
      </w:tr>
      <w:tr w:rsidR="002F5085" w:rsidRPr="00F93E4B" w14:paraId="56252DB6" w14:textId="77777777" w:rsidTr="00460C1A">
        <w:trPr>
          <w:trHeight w:val="255"/>
        </w:trPr>
        <w:tc>
          <w:tcPr>
            <w:tcW w:w="8429" w:type="dxa"/>
            <w:gridSpan w:val="7"/>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63DAA628"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 xml:space="preserve">　</w:t>
            </w:r>
          </w:p>
        </w:tc>
      </w:tr>
      <w:tr w:rsidR="002F5085" w:rsidRPr="00F93E4B" w14:paraId="6264E766" w14:textId="77777777" w:rsidTr="00460C1A">
        <w:trPr>
          <w:trHeight w:val="300"/>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6B578F82" w14:textId="77777777" w:rsidR="002F5085" w:rsidRPr="00F93E4B" w:rsidRDefault="002F5085" w:rsidP="002D463F">
            <w:pPr>
              <w:rPr>
                <w:rFonts w:ascii="宋体" w:hAnsi="宋体" w:cs="宋体"/>
                <w:color w:val="FFCC00"/>
                <w:sz w:val="20"/>
                <w:szCs w:val="20"/>
              </w:rPr>
            </w:pPr>
            <w:r w:rsidRPr="00F93E4B">
              <w:rPr>
                <w:rFonts w:ascii="宋体" w:hAnsi="宋体" w:cs="宋体" w:hint="eastAsia"/>
                <w:color w:val="FFCC00"/>
                <w:sz w:val="20"/>
                <w:szCs w:val="20"/>
              </w:rPr>
              <w:t>请求报文</w:t>
            </w:r>
          </w:p>
        </w:tc>
        <w:tc>
          <w:tcPr>
            <w:tcW w:w="7630" w:type="dxa"/>
            <w:gridSpan w:val="6"/>
            <w:tcBorders>
              <w:top w:val="single" w:sz="4" w:space="0" w:color="auto"/>
              <w:left w:val="nil"/>
              <w:bottom w:val="single" w:sz="4" w:space="0" w:color="auto"/>
              <w:right w:val="single" w:sz="4" w:space="0" w:color="auto"/>
            </w:tcBorders>
            <w:shd w:val="clear" w:color="000000" w:fill="666699"/>
            <w:noWrap/>
            <w:vAlign w:val="bottom"/>
            <w:hideMark/>
          </w:tcPr>
          <w:p w14:paraId="192959C0" w14:textId="77777777" w:rsidR="002F5085" w:rsidRPr="00F93E4B" w:rsidRDefault="002F5085" w:rsidP="002D463F">
            <w:pPr>
              <w:rPr>
                <w:rFonts w:ascii="宋体" w:hAnsi="宋体" w:cs="宋体"/>
                <w:color w:val="FFCC00"/>
                <w:sz w:val="20"/>
                <w:szCs w:val="20"/>
              </w:rPr>
            </w:pPr>
            <w:r w:rsidRPr="00F93E4B">
              <w:rPr>
                <w:rFonts w:ascii="宋体" w:hAnsi="宋体" w:cs="宋体"/>
                <w:color w:val="FFCC00"/>
                <w:sz w:val="20"/>
                <w:szCs w:val="20"/>
              </w:rPr>
              <w:t>JSON</w:t>
            </w:r>
          </w:p>
        </w:tc>
      </w:tr>
      <w:tr w:rsidR="002F5085" w:rsidRPr="00F93E4B" w14:paraId="0F8902F9" w14:textId="77777777" w:rsidTr="00460C1A">
        <w:trPr>
          <w:trHeight w:val="255"/>
        </w:trPr>
        <w:tc>
          <w:tcPr>
            <w:tcW w:w="799" w:type="dxa"/>
            <w:tcBorders>
              <w:top w:val="nil"/>
              <w:left w:val="single" w:sz="4" w:space="0" w:color="auto"/>
              <w:bottom w:val="single" w:sz="4" w:space="0" w:color="auto"/>
              <w:right w:val="single" w:sz="4" w:space="0" w:color="auto"/>
            </w:tcBorders>
            <w:shd w:val="clear" w:color="000000" w:fill="4BACC6"/>
            <w:noWrap/>
            <w:vAlign w:val="center"/>
            <w:hideMark/>
          </w:tcPr>
          <w:p w14:paraId="540E2D4A"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编号</w:t>
            </w:r>
          </w:p>
        </w:tc>
        <w:tc>
          <w:tcPr>
            <w:tcW w:w="1768" w:type="dxa"/>
            <w:tcBorders>
              <w:top w:val="nil"/>
              <w:left w:val="nil"/>
              <w:bottom w:val="single" w:sz="4" w:space="0" w:color="auto"/>
              <w:right w:val="single" w:sz="4" w:space="0" w:color="auto"/>
            </w:tcBorders>
            <w:shd w:val="clear" w:color="000000" w:fill="4BACC6"/>
            <w:noWrap/>
            <w:vAlign w:val="center"/>
            <w:hideMark/>
          </w:tcPr>
          <w:p w14:paraId="3EEC45AD"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字段路径</w:t>
            </w:r>
          </w:p>
        </w:tc>
        <w:tc>
          <w:tcPr>
            <w:tcW w:w="1033" w:type="dxa"/>
            <w:tcBorders>
              <w:top w:val="nil"/>
              <w:left w:val="nil"/>
              <w:bottom w:val="single" w:sz="4" w:space="0" w:color="auto"/>
              <w:right w:val="single" w:sz="4" w:space="0" w:color="auto"/>
            </w:tcBorders>
            <w:shd w:val="clear" w:color="000000" w:fill="4BACC6"/>
            <w:noWrap/>
            <w:vAlign w:val="center"/>
            <w:hideMark/>
          </w:tcPr>
          <w:p w14:paraId="0939D6DE"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字段名称</w:t>
            </w:r>
          </w:p>
        </w:tc>
        <w:tc>
          <w:tcPr>
            <w:tcW w:w="946" w:type="dxa"/>
            <w:tcBorders>
              <w:top w:val="nil"/>
              <w:left w:val="nil"/>
              <w:bottom w:val="single" w:sz="4" w:space="0" w:color="auto"/>
              <w:right w:val="single" w:sz="4" w:space="0" w:color="auto"/>
            </w:tcBorders>
            <w:shd w:val="clear" w:color="000000" w:fill="4BACC6"/>
            <w:vAlign w:val="center"/>
            <w:hideMark/>
          </w:tcPr>
          <w:p w14:paraId="0AF4AE09"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是否必输</w:t>
            </w:r>
          </w:p>
        </w:tc>
        <w:tc>
          <w:tcPr>
            <w:tcW w:w="746" w:type="dxa"/>
            <w:tcBorders>
              <w:top w:val="nil"/>
              <w:left w:val="nil"/>
              <w:bottom w:val="single" w:sz="4" w:space="0" w:color="auto"/>
              <w:right w:val="single" w:sz="4" w:space="0" w:color="auto"/>
            </w:tcBorders>
            <w:shd w:val="clear" w:color="000000" w:fill="4BACC6"/>
            <w:vAlign w:val="center"/>
            <w:hideMark/>
          </w:tcPr>
          <w:p w14:paraId="67C54943"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字段类型</w:t>
            </w:r>
          </w:p>
        </w:tc>
        <w:tc>
          <w:tcPr>
            <w:tcW w:w="677" w:type="dxa"/>
            <w:tcBorders>
              <w:top w:val="nil"/>
              <w:left w:val="nil"/>
              <w:bottom w:val="single" w:sz="4" w:space="0" w:color="auto"/>
              <w:right w:val="single" w:sz="4" w:space="0" w:color="auto"/>
            </w:tcBorders>
            <w:shd w:val="clear" w:color="000000" w:fill="4BACC6"/>
            <w:vAlign w:val="center"/>
            <w:hideMark/>
          </w:tcPr>
          <w:p w14:paraId="16987FCF" w14:textId="77777777" w:rsidR="002F5085" w:rsidRPr="00F93E4B" w:rsidRDefault="002F5085" w:rsidP="002D463F">
            <w:pPr>
              <w:jc w:val="center"/>
              <w:rPr>
                <w:rFonts w:ascii="宋体" w:hAnsi="宋体" w:cs="宋体"/>
                <w:b/>
                <w:bCs/>
                <w:sz w:val="20"/>
                <w:szCs w:val="20"/>
              </w:rPr>
            </w:pPr>
            <w:r w:rsidRPr="00F93E4B">
              <w:rPr>
                <w:rFonts w:ascii="宋体" w:hAnsi="宋体" w:cs="宋体" w:hint="eastAsia"/>
                <w:b/>
                <w:bCs/>
                <w:sz w:val="20"/>
                <w:szCs w:val="20"/>
              </w:rPr>
              <w:t>字段长度</w:t>
            </w:r>
          </w:p>
        </w:tc>
        <w:tc>
          <w:tcPr>
            <w:tcW w:w="2460" w:type="dxa"/>
            <w:tcBorders>
              <w:top w:val="nil"/>
              <w:left w:val="nil"/>
              <w:bottom w:val="single" w:sz="4" w:space="0" w:color="auto"/>
              <w:right w:val="single" w:sz="4" w:space="0" w:color="auto"/>
            </w:tcBorders>
            <w:shd w:val="clear" w:color="000000" w:fill="4BACC6"/>
            <w:noWrap/>
            <w:vAlign w:val="center"/>
            <w:hideMark/>
          </w:tcPr>
          <w:p w14:paraId="736BF453"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说明</w:t>
            </w:r>
          </w:p>
        </w:tc>
      </w:tr>
      <w:tr w:rsidR="002F5085" w:rsidRPr="00F93E4B" w14:paraId="4394A08F" w14:textId="77777777" w:rsidTr="00460C1A">
        <w:trPr>
          <w:trHeight w:val="240"/>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1643D6D0" w14:textId="77777777" w:rsidR="002F5085" w:rsidRPr="00F93E4B" w:rsidRDefault="002F5085" w:rsidP="002D463F">
            <w:pPr>
              <w:rPr>
                <w:rFonts w:ascii="宋体" w:hAnsi="宋体" w:cs="宋体"/>
                <w:b/>
                <w:bCs/>
                <w:color w:val="000000"/>
                <w:sz w:val="20"/>
                <w:szCs w:val="20"/>
              </w:rPr>
            </w:pPr>
            <w:r w:rsidRPr="00F93E4B">
              <w:rPr>
                <w:rFonts w:ascii="宋体" w:hAnsi="宋体" w:cs="宋体"/>
                <w:b/>
                <w:bCs/>
                <w:color w:val="000000"/>
                <w:sz w:val="20"/>
                <w:szCs w:val="20"/>
              </w:rPr>
              <w:t>PUB</w:t>
            </w:r>
          </w:p>
        </w:tc>
      </w:tr>
      <w:tr w:rsidR="002F5085" w:rsidRPr="00F93E4B" w14:paraId="1A8A2837"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37E0743A"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H1</w:t>
            </w:r>
          </w:p>
        </w:tc>
        <w:tc>
          <w:tcPr>
            <w:tcW w:w="1768" w:type="dxa"/>
            <w:tcBorders>
              <w:top w:val="nil"/>
              <w:left w:val="nil"/>
              <w:bottom w:val="single" w:sz="4" w:space="0" w:color="auto"/>
              <w:right w:val="single" w:sz="4" w:space="0" w:color="auto"/>
            </w:tcBorders>
            <w:shd w:val="clear" w:color="auto" w:fill="auto"/>
            <w:noWrap/>
            <w:hideMark/>
          </w:tcPr>
          <w:p w14:paraId="38D7AC96"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TransSource</w:t>
            </w:r>
          </w:p>
        </w:tc>
        <w:tc>
          <w:tcPr>
            <w:tcW w:w="1033" w:type="dxa"/>
            <w:tcBorders>
              <w:top w:val="nil"/>
              <w:left w:val="nil"/>
              <w:bottom w:val="single" w:sz="4" w:space="0" w:color="auto"/>
              <w:right w:val="single" w:sz="4" w:space="0" w:color="auto"/>
            </w:tcBorders>
            <w:shd w:val="clear" w:color="auto" w:fill="auto"/>
            <w:noWrap/>
            <w:hideMark/>
          </w:tcPr>
          <w:p w14:paraId="4504D653"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交易来源</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659F1434"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22D6F7DE"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2BEFC57C"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30</w:t>
            </w:r>
          </w:p>
        </w:tc>
        <w:tc>
          <w:tcPr>
            <w:tcW w:w="2460" w:type="dxa"/>
            <w:tcBorders>
              <w:top w:val="nil"/>
              <w:left w:val="nil"/>
              <w:bottom w:val="single" w:sz="4" w:space="0" w:color="auto"/>
              <w:right w:val="single" w:sz="4" w:space="0" w:color="auto"/>
            </w:tcBorders>
            <w:shd w:val="clear" w:color="auto" w:fill="auto"/>
            <w:noWrap/>
            <w:hideMark/>
          </w:tcPr>
          <w:p w14:paraId="2877E49D" w14:textId="14FB033B" w:rsidR="002F5085" w:rsidRPr="00F93E4B" w:rsidRDefault="00617A30" w:rsidP="00E5164D">
            <w:pPr>
              <w:rPr>
                <w:rFonts w:ascii="宋体" w:hAnsi="宋体" w:cs="Arial"/>
                <w:color w:val="000000"/>
                <w:sz w:val="20"/>
                <w:szCs w:val="20"/>
                <w:lang w:eastAsia="zh-CN"/>
              </w:rPr>
            </w:pPr>
            <w:hyperlink w:anchor="RANGE!A1" w:tooltip="请点击前往XML报文链接" w:history="1">
              <w:r w:rsidR="002F5085" w:rsidRPr="00F93E4B">
                <w:rPr>
                  <w:rFonts w:ascii="宋体" w:hAnsi="宋体" w:cs="Arial"/>
                  <w:color w:val="000000"/>
                  <w:sz w:val="20"/>
                  <w:szCs w:val="20"/>
                  <w:lang w:eastAsia="zh-CN"/>
                </w:rPr>
                <w:t>ERP</w:t>
              </w:r>
              <w:r w:rsidR="002F5085" w:rsidRPr="00F93E4B">
                <w:rPr>
                  <w:rFonts w:ascii="宋体" w:hAnsi="宋体" w:cs="Arial" w:hint="eastAsia"/>
                  <w:sz w:val="20"/>
                  <w:szCs w:val="20"/>
                  <w:lang w:eastAsia="zh-CN"/>
                </w:rPr>
                <w:t>来源标识</w:t>
              </w:r>
            </w:hyperlink>
            <w:r w:rsidR="002F5085" w:rsidRPr="00F93E4B">
              <w:rPr>
                <w:rFonts w:ascii="宋体" w:hAnsi="宋体" w:cs="Arial"/>
                <w:sz w:val="20"/>
                <w:szCs w:val="20"/>
                <w:lang w:eastAsia="zh-CN"/>
              </w:rPr>
              <w:t>(</w:t>
            </w:r>
            <w:r w:rsidR="00E5164D">
              <w:rPr>
                <w:rFonts w:ascii="宋体" w:hAnsi="宋体" w:cs="Arial" w:hint="eastAsia"/>
                <w:sz w:val="20"/>
                <w:szCs w:val="20"/>
                <w:lang w:eastAsia="zh-CN"/>
              </w:rPr>
              <w:t>F</w:t>
            </w:r>
            <w:r w:rsidR="00E5164D">
              <w:rPr>
                <w:rFonts w:ascii="宋体" w:hAnsi="宋体" w:cs="Arial"/>
                <w:sz w:val="20"/>
                <w:szCs w:val="20"/>
                <w:lang w:eastAsia="zh-CN"/>
              </w:rPr>
              <w:t>MT</w:t>
            </w:r>
            <w:r w:rsidR="002F5085" w:rsidRPr="00F93E4B">
              <w:rPr>
                <w:rFonts w:ascii="宋体" w:hAnsi="宋体" w:cs="Arial"/>
                <w:sz w:val="20"/>
                <w:szCs w:val="20"/>
                <w:lang w:eastAsia="zh-CN"/>
              </w:rPr>
              <w:t>)</w:t>
            </w:r>
          </w:p>
        </w:tc>
      </w:tr>
      <w:tr w:rsidR="002F5085" w:rsidRPr="00F93E4B" w14:paraId="281F5178"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41357CE7"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H2</w:t>
            </w:r>
          </w:p>
        </w:tc>
        <w:tc>
          <w:tcPr>
            <w:tcW w:w="1768" w:type="dxa"/>
            <w:tcBorders>
              <w:top w:val="nil"/>
              <w:left w:val="nil"/>
              <w:bottom w:val="single" w:sz="4" w:space="0" w:color="auto"/>
              <w:right w:val="single" w:sz="4" w:space="0" w:color="auto"/>
            </w:tcBorders>
            <w:shd w:val="clear" w:color="auto" w:fill="auto"/>
            <w:noWrap/>
            <w:hideMark/>
          </w:tcPr>
          <w:p w14:paraId="3C05893A"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TransCode</w:t>
            </w:r>
          </w:p>
        </w:tc>
        <w:tc>
          <w:tcPr>
            <w:tcW w:w="1033" w:type="dxa"/>
            <w:tcBorders>
              <w:top w:val="nil"/>
              <w:left w:val="nil"/>
              <w:bottom w:val="single" w:sz="4" w:space="0" w:color="auto"/>
              <w:right w:val="single" w:sz="4" w:space="0" w:color="auto"/>
            </w:tcBorders>
            <w:shd w:val="clear" w:color="auto" w:fill="auto"/>
            <w:noWrap/>
            <w:hideMark/>
          </w:tcPr>
          <w:p w14:paraId="3B6E51B5"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交易编码</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12416C37"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72E13D30"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45F55804"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20</w:t>
            </w:r>
          </w:p>
        </w:tc>
        <w:tc>
          <w:tcPr>
            <w:tcW w:w="2460" w:type="dxa"/>
            <w:tcBorders>
              <w:top w:val="nil"/>
              <w:left w:val="nil"/>
              <w:bottom w:val="single" w:sz="4" w:space="0" w:color="auto"/>
              <w:right w:val="single" w:sz="4" w:space="0" w:color="auto"/>
            </w:tcBorders>
            <w:shd w:val="clear" w:color="auto" w:fill="auto"/>
            <w:noWrap/>
            <w:hideMark/>
          </w:tcPr>
          <w:p w14:paraId="703E7BC6" w14:textId="6D248120" w:rsidR="002F5085" w:rsidRPr="00F93E4B" w:rsidRDefault="002F5085" w:rsidP="002D463F">
            <w:pPr>
              <w:rPr>
                <w:rFonts w:ascii="宋体" w:hAnsi="宋体" w:cs="Arial"/>
                <w:color w:val="000000"/>
                <w:sz w:val="20"/>
                <w:szCs w:val="20"/>
              </w:rPr>
            </w:pPr>
            <w:r w:rsidRPr="00F93E4B">
              <w:rPr>
                <w:rFonts w:ascii="宋体" w:hAnsi="宋体" w:cs="Arial" w:hint="eastAsia"/>
                <w:color w:val="000000"/>
                <w:sz w:val="20"/>
                <w:szCs w:val="20"/>
              </w:rPr>
              <w:t>751</w:t>
            </w:r>
            <w:r w:rsidR="00E5164D">
              <w:rPr>
                <w:rFonts w:ascii="宋体" w:hAnsi="宋体" w:cs="Arial" w:hint="eastAsia"/>
                <w:color w:val="000000"/>
                <w:sz w:val="20"/>
                <w:szCs w:val="20"/>
              </w:rPr>
              <w:t>5</w:t>
            </w:r>
          </w:p>
        </w:tc>
      </w:tr>
      <w:tr w:rsidR="002F5085" w:rsidRPr="00F93E4B" w14:paraId="3AC952BC"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548529DB"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H3</w:t>
            </w:r>
          </w:p>
        </w:tc>
        <w:tc>
          <w:tcPr>
            <w:tcW w:w="1768" w:type="dxa"/>
            <w:tcBorders>
              <w:top w:val="nil"/>
              <w:left w:val="nil"/>
              <w:bottom w:val="single" w:sz="4" w:space="0" w:color="auto"/>
              <w:right w:val="single" w:sz="4" w:space="0" w:color="auto"/>
            </w:tcBorders>
            <w:shd w:val="clear" w:color="auto" w:fill="auto"/>
            <w:noWrap/>
            <w:hideMark/>
          </w:tcPr>
          <w:p w14:paraId="13A3986B" w14:textId="11250850" w:rsidR="002F5085" w:rsidRPr="00F93E4B" w:rsidRDefault="00E5164D" w:rsidP="002D463F">
            <w:pPr>
              <w:rPr>
                <w:rFonts w:ascii="宋体" w:hAnsi="宋体" w:cs="Arial"/>
                <w:color w:val="000000"/>
                <w:sz w:val="20"/>
                <w:szCs w:val="20"/>
              </w:rPr>
            </w:pPr>
            <w:r w:rsidRPr="00F93E4B">
              <w:rPr>
                <w:rFonts w:ascii="宋体" w:hAnsi="宋体" w:cs="Arial"/>
                <w:color w:val="000000"/>
                <w:sz w:val="20"/>
                <w:szCs w:val="20"/>
              </w:rPr>
              <w:t>TransTime</w:t>
            </w:r>
          </w:p>
        </w:tc>
        <w:tc>
          <w:tcPr>
            <w:tcW w:w="1033" w:type="dxa"/>
            <w:tcBorders>
              <w:top w:val="nil"/>
              <w:left w:val="nil"/>
              <w:bottom w:val="single" w:sz="4" w:space="0" w:color="auto"/>
              <w:right w:val="single" w:sz="4" w:space="0" w:color="auto"/>
            </w:tcBorders>
            <w:shd w:val="clear" w:color="auto" w:fill="auto"/>
            <w:noWrap/>
            <w:hideMark/>
          </w:tcPr>
          <w:p w14:paraId="061AFCE4"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交易日期</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54647D43"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2E26434A"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日期</w:t>
            </w:r>
          </w:p>
        </w:tc>
        <w:tc>
          <w:tcPr>
            <w:tcW w:w="677" w:type="dxa"/>
            <w:tcBorders>
              <w:top w:val="nil"/>
              <w:left w:val="nil"/>
              <w:bottom w:val="single" w:sz="4" w:space="0" w:color="auto"/>
              <w:right w:val="single" w:sz="4" w:space="0" w:color="auto"/>
            </w:tcBorders>
            <w:shd w:val="clear" w:color="auto" w:fill="auto"/>
            <w:noWrap/>
            <w:hideMark/>
          </w:tcPr>
          <w:p w14:paraId="0CF04075" w14:textId="614342AB" w:rsidR="002F5085" w:rsidRPr="00F93E4B" w:rsidRDefault="00E5164D" w:rsidP="002D463F">
            <w:pPr>
              <w:jc w:val="center"/>
              <w:rPr>
                <w:rFonts w:ascii="宋体" w:hAnsi="宋体" w:cs="Arial"/>
                <w:color w:val="000000"/>
                <w:sz w:val="20"/>
                <w:szCs w:val="20"/>
              </w:rPr>
            </w:pPr>
            <w:r>
              <w:rPr>
                <w:rFonts w:ascii="宋体" w:hAnsi="宋体" w:cs="Arial"/>
                <w:color w:val="000000"/>
                <w:sz w:val="20"/>
                <w:szCs w:val="20"/>
              </w:rPr>
              <w:t>14</w:t>
            </w:r>
          </w:p>
        </w:tc>
        <w:tc>
          <w:tcPr>
            <w:tcW w:w="2460" w:type="dxa"/>
            <w:tcBorders>
              <w:top w:val="nil"/>
              <w:left w:val="nil"/>
              <w:bottom w:val="single" w:sz="4" w:space="0" w:color="auto"/>
              <w:right w:val="single" w:sz="4" w:space="0" w:color="auto"/>
            </w:tcBorders>
            <w:shd w:val="clear" w:color="auto" w:fill="auto"/>
            <w:noWrap/>
            <w:hideMark/>
          </w:tcPr>
          <w:p w14:paraId="77E5826C" w14:textId="43B2B776" w:rsidR="002F5085" w:rsidRPr="00F93E4B" w:rsidRDefault="002F5085" w:rsidP="002D463F">
            <w:pPr>
              <w:rPr>
                <w:rFonts w:ascii="宋体" w:hAnsi="宋体" w:cs="Arial"/>
                <w:color w:val="000000"/>
                <w:sz w:val="20"/>
                <w:szCs w:val="20"/>
              </w:rPr>
            </w:pPr>
            <w:r w:rsidRPr="00F93E4B">
              <w:rPr>
                <w:rFonts w:ascii="宋体" w:hAnsi="宋体" w:cs="Arial" w:hint="eastAsia"/>
                <w:color w:val="000000"/>
                <w:sz w:val="20"/>
                <w:szCs w:val="20"/>
              </w:rPr>
              <w:t>交易日期，格式是</w:t>
            </w:r>
            <w:r w:rsidRPr="00F93E4B">
              <w:rPr>
                <w:rFonts w:ascii="宋体" w:hAnsi="宋体" w:cs="Arial"/>
                <w:color w:val="000000"/>
                <w:sz w:val="20"/>
                <w:szCs w:val="20"/>
              </w:rPr>
              <w:t>yyyyMMdd</w:t>
            </w:r>
            <w:r w:rsidR="00E5164D">
              <w:rPr>
                <w:rFonts w:ascii="宋体" w:hAnsi="宋体" w:cs="Arial"/>
                <w:color w:val="000000"/>
                <w:sz w:val="20"/>
                <w:szCs w:val="20"/>
              </w:rPr>
              <w:t xml:space="preserve"> </w:t>
            </w:r>
            <w:r w:rsidR="00E5164D" w:rsidRPr="00F93E4B">
              <w:rPr>
                <w:rFonts w:ascii="宋体" w:hAnsi="宋体" w:cs="Arial"/>
                <w:color w:val="000000"/>
                <w:sz w:val="20"/>
                <w:szCs w:val="20"/>
              </w:rPr>
              <w:t>HH24miss</w:t>
            </w:r>
          </w:p>
        </w:tc>
      </w:tr>
      <w:tr w:rsidR="002F5085" w:rsidRPr="00F93E4B" w14:paraId="4464250F"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13BA4C51" w14:textId="71BBB543" w:rsidR="002F5085" w:rsidRPr="00F93E4B" w:rsidRDefault="002F5085" w:rsidP="00E5164D">
            <w:pPr>
              <w:jc w:val="center"/>
              <w:rPr>
                <w:rFonts w:ascii="宋体" w:hAnsi="宋体" w:cs="Arial"/>
                <w:sz w:val="20"/>
                <w:szCs w:val="20"/>
              </w:rPr>
            </w:pPr>
            <w:r w:rsidRPr="00F93E4B">
              <w:rPr>
                <w:rFonts w:ascii="宋体" w:hAnsi="宋体" w:cs="Arial"/>
                <w:sz w:val="20"/>
                <w:szCs w:val="20"/>
              </w:rPr>
              <w:t>H</w:t>
            </w:r>
            <w:r w:rsidR="00E5164D">
              <w:rPr>
                <w:rFonts w:ascii="宋体" w:hAnsi="宋体" w:cs="Arial"/>
                <w:sz w:val="20"/>
                <w:szCs w:val="20"/>
              </w:rPr>
              <w:t>4</w:t>
            </w:r>
          </w:p>
        </w:tc>
        <w:tc>
          <w:tcPr>
            <w:tcW w:w="1768" w:type="dxa"/>
            <w:tcBorders>
              <w:top w:val="nil"/>
              <w:left w:val="nil"/>
              <w:bottom w:val="single" w:sz="4" w:space="0" w:color="auto"/>
              <w:right w:val="single" w:sz="4" w:space="0" w:color="auto"/>
            </w:tcBorders>
            <w:shd w:val="clear" w:color="auto" w:fill="auto"/>
            <w:noWrap/>
            <w:hideMark/>
          </w:tcPr>
          <w:p w14:paraId="6D0E80E9"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TransSeq</w:t>
            </w:r>
          </w:p>
        </w:tc>
        <w:tc>
          <w:tcPr>
            <w:tcW w:w="1033" w:type="dxa"/>
            <w:tcBorders>
              <w:top w:val="nil"/>
              <w:left w:val="nil"/>
              <w:bottom w:val="single" w:sz="4" w:space="0" w:color="auto"/>
              <w:right w:val="single" w:sz="4" w:space="0" w:color="auto"/>
            </w:tcBorders>
            <w:shd w:val="clear" w:color="auto" w:fill="auto"/>
            <w:noWrap/>
            <w:hideMark/>
          </w:tcPr>
          <w:p w14:paraId="60746167" w14:textId="77777777" w:rsidR="002F5085" w:rsidRPr="00F93E4B" w:rsidRDefault="002F5085" w:rsidP="002D463F">
            <w:pPr>
              <w:rPr>
                <w:rFonts w:ascii="宋体" w:hAnsi="宋体" w:cs="Arial"/>
                <w:color w:val="000000"/>
                <w:sz w:val="20"/>
                <w:szCs w:val="20"/>
              </w:rPr>
            </w:pPr>
            <w:r w:rsidRPr="00F93E4B">
              <w:rPr>
                <w:rFonts w:ascii="宋体" w:hAnsi="宋体" w:cs="Arial"/>
                <w:color w:val="000000"/>
                <w:sz w:val="20"/>
                <w:szCs w:val="20"/>
              </w:rPr>
              <w:t>交易流水号</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6BC9A8DF"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326067E7"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377ECA2E"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30</w:t>
            </w:r>
          </w:p>
        </w:tc>
        <w:tc>
          <w:tcPr>
            <w:tcW w:w="2460" w:type="dxa"/>
            <w:tcBorders>
              <w:top w:val="nil"/>
              <w:left w:val="nil"/>
              <w:bottom w:val="single" w:sz="4" w:space="0" w:color="auto"/>
              <w:right w:val="single" w:sz="4" w:space="0" w:color="auto"/>
            </w:tcBorders>
            <w:shd w:val="clear" w:color="auto" w:fill="auto"/>
            <w:noWrap/>
            <w:hideMark/>
          </w:tcPr>
          <w:p w14:paraId="161F2892" w14:textId="77777777" w:rsidR="002F5085" w:rsidRPr="00F93E4B" w:rsidRDefault="002F5085" w:rsidP="002D463F">
            <w:pPr>
              <w:rPr>
                <w:rFonts w:ascii="宋体" w:hAnsi="宋体" w:cs="Arial"/>
                <w:color w:val="000000"/>
                <w:sz w:val="20"/>
                <w:szCs w:val="20"/>
              </w:rPr>
            </w:pPr>
            <w:r w:rsidRPr="00F93E4B">
              <w:rPr>
                <w:rFonts w:ascii="宋体" w:hAnsi="宋体" w:cs="Arial" w:hint="eastAsia"/>
                <w:color w:val="000000"/>
                <w:sz w:val="20"/>
                <w:szCs w:val="20"/>
              </w:rPr>
              <w:t>时间戳，格式是</w:t>
            </w:r>
            <w:r w:rsidRPr="00F93E4B">
              <w:rPr>
                <w:rFonts w:ascii="宋体" w:hAnsi="宋体" w:cs="Arial"/>
                <w:color w:val="000000"/>
                <w:sz w:val="20"/>
                <w:szCs w:val="20"/>
              </w:rPr>
              <w:t>yyyymmddhh24missff4</w:t>
            </w:r>
          </w:p>
        </w:tc>
      </w:tr>
      <w:tr w:rsidR="002F5085" w:rsidRPr="00F93E4B" w14:paraId="67538C0C" w14:textId="77777777" w:rsidTr="00460C1A">
        <w:trPr>
          <w:trHeight w:val="127"/>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50EE76E2" w14:textId="77777777" w:rsidR="002F5085" w:rsidRPr="00F93E4B" w:rsidRDefault="002F5085" w:rsidP="002D463F">
            <w:pPr>
              <w:rPr>
                <w:rFonts w:ascii="宋体" w:hAnsi="宋体" w:cs="宋体"/>
                <w:b/>
                <w:bCs/>
                <w:color w:val="000000"/>
                <w:sz w:val="20"/>
                <w:szCs w:val="20"/>
              </w:rPr>
            </w:pPr>
            <w:r w:rsidRPr="00F93E4B">
              <w:rPr>
                <w:rFonts w:ascii="宋体" w:hAnsi="宋体" w:cs="宋体" w:hint="eastAsia"/>
                <w:b/>
                <w:bCs/>
                <w:color w:val="000000"/>
                <w:sz w:val="20"/>
                <w:szCs w:val="20"/>
              </w:rPr>
              <w:t>I</w:t>
            </w:r>
            <w:r w:rsidRPr="00F93E4B">
              <w:rPr>
                <w:rFonts w:ascii="宋体" w:hAnsi="宋体" w:cs="宋体"/>
                <w:b/>
                <w:bCs/>
                <w:color w:val="000000"/>
                <w:sz w:val="20"/>
                <w:szCs w:val="20"/>
              </w:rPr>
              <w:t>N</w:t>
            </w:r>
          </w:p>
        </w:tc>
      </w:tr>
      <w:tr w:rsidR="002F5085" w:rsidRPr="00F93E4B" w14:paraId="66963F4F" w14:textId="77777777" w:rsidTr="00460C1A">
        <w:trPr>
          <w:trHeight w:val="608"/>
        </w:trPr>
        <w:tc>
          <w:tcPr>
            <w:tcW w:w="799" w:type="dxa"/>
            <w:tcBorders>
              <w:top w:val="nil"/>
              <w:left w:val="single" w:sz="4" w:space="0" w:color="auto"/>
              <w:bottom w:val="single" w:sz="4" w:space="0" w:color="auto"/>
              <w:right w:val="single" w:sz="4" w:space="0" w:color="auto"/>
            </w:tcBorders>
            <w:shd w:val="clear" w:color="auto" w:fill="auto"/>
            <w:noWrap/>
          </w:tcPr>
          <w:p w14:paraId="73F3B2EC" w14:textId="3A1DBEC1" w:rsidR="002F5085" w:rsidRPr="00F93E4B" w:rsidRDefault="002F5085" w:rsidP="009F5F98">
            <w:pPr>
              <w:ind w:firstLineChars="100" w:firstLine="200"/>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1</w:t>
            </w:r>
          </w:p>
        </w:tc>
        <w:tc>
          <w:tcPr>
            <w:tcW w:w="1768" w:type="dxa"/>
            <w:tcBorders>
              <w:top w:val="nil"/>
              <w:left w:val="nil"/>
              <w:bottom w:val="single" w:sz="4" w:space="0" w:color="auto"/>
              <w:right w:val="single" w:sz="4" w:space="0" w:color="auto"/>
            </w:tcBorders>
            <w:shd w:val="clear" w:color="auto" w:fill="auto"/>
            <w:noWrap/>
          </w:tcPr>
          <w:p w14:paraId="67240FCD" w14:textId="77777777" w:rsidR="002F5085" w:rsidRPr="00F93E4B" w:rsidRDefault="002F5085" w:rsidP="002D463F">
            <w:pPr>
              <w:rPr>
                <w:rFonts w:ascii="宋体" w:hAnsi="宋体" w:cs="Arial"/>
                <w:sz w:val="20"/>
                <w:szCs w:val="20"/>
              </w:rPr>
            </w:pPr>
            <w:r w:rsidRPr="00F93E4B">
              <w:rPr>
                <w:rFonts w:ascii="宋体" w:hAnsi="宋体" w:cs="Arial"/>
                <w:sz w:val="20"/>
                <w:szCs w:val="20"/>
              </w:rPr>
              <w:t>AccountNum</w:t>
            </w:r>
          </w:p>
        </w:tc>
        <w:tc>
          <w:tcPr>
            <w:tcW w:w="1033" w:type="dxa"/>
            <w:tcBorders>
              <w:top w:val="nil"/>
              <w:left w:val="nil"/>
              <w:bottom w:val="single" w:sz="4" w:space="0" w:color="auto"/>
              <w:right w:val="single" w:sz="4" w:space="0" w:color="auto"/>
            </w:tcBorders>
            <w:shd w:val="clear" w:color="auto" w:fill="auto"/>
            <w:noWrap/>
          </w:tcPr>
          <w:p w14:paraId="6D7F2647" w14:textId="77777777" w:rsidR="002F5085" w:rsidRPr="00F93E4B" w:rsidRDefault="002F5085" w:rsidP="002D463F">
            <w:pPr>
              <w:rPr>
                <w:rFonts w:ascii="宋体" w:hAnsi="宋体" w:cs="Arial"/>
                <w:sz w:val="20"/>
                <w:szCs w:val="20"/>
              </w:rPr>
            </w:pPr>
            <w:r w:rsidRPr="00F93E4B">
              <w:rPr>
                <w:rFonts w:ascii="宋体" w:hAnsi="宋体" w:cs="Arial" w:hint="eastAsia"/>
                <w:sz w:val="20"/>
                <w:szCs w:val="20"/>
              </w:rPr>
              <w:t>银行账号</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41EC66D5" w14:textId="17766D36" w:rsidR="002F5085" w:rsidRPr="00F93E4B" w:rsidRDefault="00DB5005" w:rsidP="002D463F">
            <w:pPr>
              <w:jc w:val="center"/>
              <w:rPr>
                <w:rFonts w:ascii="宋体" w:hAnsi="宋体" w:cs="Arial"/>
                <w:sz w:val="20"/>
                <w:szCs w:val="20"/>
              </w:rPr>
            </w:pPr>
            <w:r>
              <w:rPr>
                <w:rFonts w:ascii="宋体" w:hAnsi="宋体" w:cs="Arial"/>
                <w:color w:val="9C0006"/>
                <w:sz w:val="20"/>
                <w:szCs w:val="20"/>
              </w:rPr>
              <w:t>选</w:t>
            </w:r>
            <w:r w:rsidRPr="00F93E4B">
              <w:rPr>
                <w:rFonts w:ascii="宋体" w:hAnsi="宋体" w:cs="Arial"/>
                <w:color w:val="9C0006"/>
                <w:sz w:val="20"/>
                <w:szCs w:val="20"/>
              </w:rPr>
              <w:t>输项</w:t>
            </w:r>
          </w:p>
        </w:tc>
        <w:tc>
          <w:tcPr>
            <w:tcW w:w="746" w:type="dxa"/>
            <w:tcBorders>
              <w:top w:val="nil"/>
              <w:left w:val="nil"/>
              <w:bottom w:val="single" w:sz="4" w:space="0" w:color="auto"/>
              <w:right w:val="single" w:sz="4" w:space="0" w:color="auto"/>
            </w:tcBorders>
            <w:shd w:val="clear" w:color="auto" w:fill="auto"/>
            <w:noWrap/>
          </w:tcPr>
          <w:p w14:paraId="2531C8BB"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字符</w:t>
            </w:r>
          </w:p>
        </w:tc>
        <w:tc>
          <w:tcPr>
            <w:tcW w:w="677" w:type="dxa"/>
            <w:tcBorders>
              <w:top w:val="nil"/>
              <w:left w:val="nil"/>
              <w:bottom w:val="single" w:sz="4" w:space="0" w:color="auto"/>
              <w:right w:val="single" w:sz="4" w:space="0" w:color="auto"/>
            </w:tcBorders>
            <w:shd w:val="clear" w:color="auto" w:fill="auto"/>
            <w:noWrap/>
          </w:tcPr>
          <w:p w14:paraId="01EE6F20"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64</w:t>
            </w:r>
          </w:p>
        </w:tc>
        <w:tc>
          <w:tcPr>
            <w:tcW w:w="2460" w:type="dxa"/>
            <w:tcBorders>
              <w:top w:val="nil"/>
              <w:left w:val="nil"/>
              <w:bottom w:val="single" w:sz="4" w:space="0" w:color="auto"/>
              <w:right w:val="single" w:sz="4" w:space="0" w:color="auto"/>
            </w:tcBorders>
            <w:shd w:val="clear" w:color="auto" w:fill="auto"/>
            <w:noWrap/>
          </w:tcPr>
          <w:p w14:paraId="3329D327" w14:textId="29A4E70F" w:rsidR="002F5085" w:rsidRPr="00F93E4B" w:rsidRDefault="00134A2E" w:rsidP="002D463F">
            <w:pPr>
              <w:rPr>
                <w:rFonts w:ascii="宋体" w:hAnsi="宋体" w:cs="宋体"/>
                <w:sz w:val="20"/>
                <w:szCs w:val="20"/>
                <w:lang w:eastAsia="zh-CN"/>
              </w:rPr>
            </w:pPr>
            <w:r>
              <w:rPr>
                <w:rFonts w:ascii="宋体" w:hAnsi="宋体" w:cs="Arial" w:hint="eastAsia"/>
                <w:sz w:val="20"/>
                <w:szCs w:val="20"/>
                <w:lang w:eastAsia="zh-CN"/>
              </w:rPr>
              <w:t>多个</w:t>
            </w:r>
            <w:r w:rsidRPr="00F93E4B">
              <w:rPr>
                <w:rFonts w:ascii="宋体" w:hAnsi="宋体" w:cs="Arial" w:hint="eastAsia"/>
                <w:sz w:val="20"/>
                <w:szCs w:val="20"/>
                <w:lang w:eastAsia="zh-CN"/>
              </w:rPr>
              <w:t>银行账号</w:t>
            </w:r>
            <w:r>
              <w:rPr>
                <w:rFonts w:ascii="宋体" w:hAnsi="宋体" w:cs="Arial" w:hint="eastAsia"/>
                <w:sz w:val="20"/>
                <w:szCs w:val="20"/>
                <w:lang w:eastAsia="zh-CN"/>
              </w:rPr>
              <w:t>，l</w:t>
            </w:r>
            <w:r>
              <w:rPr>
                <w:rFonts w:ascii="宋体" w:hAnsi="宋体" w:cs="Arial"/>
                <w:sz w:val="20"/>
                <w:szCs w:val="20"/>
                <w:lang w:eastAsia="zh-CN"/>
              </w:rPr>
              <w:t>ist,不用逗号分隔</w:t>
            </w:r>
          </w:p>
        </w:tc>
      </w:tr>
      <w:tr w:rsidR="002F5085" w:rsidRPr="00F93E4B" w14:paraId="5CB8E96B" w14:textId="77777777" w:rsidTr="00460C1A">
        <w:trPr>
          <w:trHeight w:val="546"/>
        </w:trPr>
        <w:tc>
          <w:tcPr>
            <w:tcW w:w="799" w:type="dxa"/>
            <w:tcBorders>
              <w:top w:val="nil"/>
              <w:left w:val="single" w:sz="4" w:space="0" w:color="auto"/>
              <w:bottom w:val="single" w:sz="4" w:space="0" w:color="auto"/>
              <w:right w:val="single" w:sz="4" w:space="0" w:color="auto"/>
            </w:tcBorders>
            <w:shd w:val="clear" w:color="auto" w:fill="auto"/>
            <w:noWrap/>
          </w:tcPr>
          <w:p w14:paraId="2D0796C3" w14:textId="06A930E4" w:rsidR="002F5085" w:rsidRPr="00F93E4B" w:rsidRDefault="002F5085" w:rsidP="009F5F98">
            <w:pPr>
              <w:jc w:val="center"/>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2</w:t>
            </w:r>
          </w:p>
        </w:tc>
        <w:tc>
          <w:tcPr>
            <w:tcW w:w="1768" w:type="dxa"/>
            <w:tcBorders>
              <w:top w:val="nil"/>
              <w:left w:val="nil"/>
              <w:bottom w:val="single" w:sz="4" w:space="0" w:color="auto"/>
              <w:right w:val="single" w:sz="4" w:space="0" w:color="auto"/>
            </w:tcBorders>
            <w:shd w:val="clear" w:color="auto" w:fill="auto"/>
            <w:noWrap/>
          </w:tcPr>
          <w:p w14:paraId="172F813F" w14:textId="77777777" w:rsidR="002F5085" w:rsidRPr="00F93E4B" w:rsidRDefault="002F5085" w:rsidP="002D463F">
            <w:pPr>
              <w:rPr>
                <w:rFonts w:ascii="宋体" w:hAnsi="宋体" w:cs="Arial"/>
                <w:sz w:val="20"/>
                <w:szCs w:val="20"/>
              </w:rPr>
            </w:pPr>
            <w:r w:rsidRPr="00F93E4B">
              <w:rPr>
                <w:rFonts w:ascii="宋体" w:hAnsi="宋体" w:cs="Arial"/>
                <w:sz w:val="20"/>
                <w:szCs w:val="20"/>
              </w:rPr>
              <w:t>BgnDate</w:t>
            </w:r>
          </w:p>
        </w:tc>
        <w:tc>
          <w:tcPr>
            <w:tcW w:w="1033" w:type="dxa"/>
            <w:tcBorders>
              <w:top w:val="nil"/>
              <w:left w:val="nil"/>
              <w:bottom w:val="single" w:sz="4" w:space="0" w:color="auto"/>
              <w:right w:val="single" w:sz="4" w:space="0" w:color="auto"/>
            </w:tcBorders>
            <w:shd w:val="clear" w:color="auto" w:fill="auto"/>
            <w:noWrap/>
          </w:tcPr>
          <w:p w14:paraId="147E0F87" w14:textId="77777777" w:rsidR="002F5085" w:rsidRPr="00F93E4B" w:rsidRDefault="002F5085" w:rsidP="002D463F">
            <w:pPr>
              <w:rPr>
                <w:rFonts w:ascii="宋体" w:hAnsi="宋体" w:cs="Arial"/>
                <w:sz w:val="20"/>
                <w:szCs w:val="20"/>
              </w:rPr>
            </w:pPr>
            <w:r w:rsidRPr="00F93E4B">
              <w:rPr>
                <w:rFonts w:ascii="宋体" w:hAnsi="宋体" w:cs="Arial"/>
                <w:sz w:val="20"/>
                <w:szCs w:val="20"/>
              </w:rPr>
              <w:t>开始日期</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43266604"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必输项</w:t>
            </w:r>
          </w:p>
        </w:tc>
        <w:tc>
          <w:tcPr>
            <w:tcW w:w="746" w:type="dxa"/>
            <w:tcBorders>
              <w:top w:val="nil"/>
              <w:left w:val="nil"/>
              <w:bottom w:val="single" w:sz="4" w:space="0" w:color="auto"/>
              <w:right w:val="single" w:sz="4" w:space="0" w:color="auto"/>
            </w:tcBorders>
            <w:shd w:val="clear" w:color="auto" w:fill="auto"/>
            <w:noWrap/>
          </w:tcPr>
          <w:p w14:paraId="3324753B" w14:textId="02CEEB68" w:rsidR="002F5085" w:rsidRPr="00F93E4B" w:rsidRDefault="00966249" w:rsidP="002D463F">
            <w:pPr>
              <w:jc w:val="center"/>
              <w:rPr>
                <w:rFonts w:ascii="宋体" w:hAnsi="宋体" w:cs="Arial"/>
                <w:sz w:val="20"/>
                <w:szCs w:val="20"/>
              </w:rPr>
            </w:pPr>
            <w:r>
              <w:rPr>
                <w:rFonts w:ascii="宋体" w:hAnsi="宋体" w:cs="Arial" w:hint="eastAsia"/>
                <w:sz w:val="20"/>
                <w:szCs w:val="20"/>
                <w:lang w:eastAsia="zh-CN"/>
              </w:rPr>
              <w:t>日期</w:t>
            </w:r>
          </w:p>
        </w:tc>
        <w:tc>
          <w:tcPr>
            <w:tcW w:w="677" w:type="dxa"/>
            <w:tcBorders>
              <w:top w:val="nil"/>
              <w:left w:val="nil"/>
              <w:bottom w:val="single" w:sz="4" w:space="0" w:color="auto"/>
              <w:right w:val="single" w:sz="4" w:space="0" w:color="auto"/>
            </w:tcBorders>
            <w:shd w:val="clear" w:color="auto" w:fill="auto"/>
            <w:noWrap/>
          </w:tcPr>
          <w:p w14:paraId="18B220BE"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14</w:t>
            </w:r>
          </w:p>
        </w:tc>
        <w:tc>
          <w:tcPr>
            <w:tcW w:w="2460" w:type="dxa"/>
            <w:tcBorders>
              <w:top w:val="nil"/>
              <w:left w:val="nil"/>
              <w:bottom w:val="single" w:sz="4" w:space="0" w:color="auto"/>
              <w:right w:val="single" w:sz="4" w:space="0" w:color="auto"/>
            </w:tcBorders>
            <w:shd w:val="clear" w:color="auto" w:fill="auto"/>
            <w:noWrap/>
          </w:tcPr>
          <w:p w14:paraId="049ED75E" w14:textId="476FD4C3" w:rsidR="002F5085" w:rsidRPr="00F93E4B" w:rsidRDefault="002F5085" w:rsidP="002D463F">
            <w:pPr>
              <w:rPr>
                <w:rFonts w:ascii="宋体" w:hAnsi="宋体" w:cs="宋体"/>
                <w:sz w:val="20"/>
                <w:szCs w:val="20"/>
                <w:lang w:eastAsia="zh-CN"/>
              </w:rPr>
            </w:pPr>
            <w:r w:rsidRPr="00F93E4B">
              <w:rPr>
                <w:rFonts w:ascii="宋体" w:hAnsi="宋体" w:cs="Arial"/>
                <w:sz w:val="20"/>
                <w:szCs w:val="20"/>
              </w:rPr>
              <w:t>开始日期</w:t>
            </w:r>
            <w:r w:rsidR="009F5F98">
              <w:rPr>
                <w:rFonts w:ascii="宋体" w:hAnsi="宋体" w:cs="Arial" w:hint="eastAsia"/>
                <w:sz w:val="20"/>
                <w:szCs w:val="20"/>
                <w:lang w:eastAsia="zh-CN"/>
              </w:rPr>
              <w:t xml:space="preserve"> yyyy-mm-dd</w:t>
            </w:r>
          </w:p>
        </w:tc>
      </w:tr>
      <w:tr w:rsidR="002F5085" w:rsidRPr="00F93E4B" w14:paraId="3213001D" w14:textId="77777777" w:rsidTr="00460C1A">
        <w:trPr>
          <w:trHeight w:val="546"/>
        </w:trPr>
        <w:tc>
          <w:tcPr>
            <w:tcW w:w="799" w:type="dxa"/>
            <w:tcBorders>
              <w:top w:val="nil"/>
              <w:left w:val="single" w:sz="4" w:space="0" w:color="auto"/>
              <w:bottom w:val="single" w:sz="4" w:space="0" w:color="auto"/>
              <w:right w:val="single" w:sz="4" w:space="0" w:color="auto"/>
            </w:tcBorders>
            <w:shd w:val="clear" w:color="auto" w:fill="auto"/>
            <w:noWrap/>
          </w:tcPr>
          <w:p w14:paraId="3CDF9785" w14:textId="6556A11D" w:rsidR="002F5085" w:rsidRPr="00F93E4B" w:rsidRDefault="002F5085" w:rsidP="009F5F98">
            <w:pPr>
              <w:jc w:val="center"/>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3</w:t>
            </w:r>
          </w:p>
        </w:tc>
        <w:tc>
          <w:tcPr>
            <w:tcW w:w="1768" w:type="dxa"/>
            <w:tcBorders>
              <w:top w:val="nil"/>
              <w:left w:val="nil"/>
              <w:bottom w:val="single" w:sz="4" w:space="0" w:color="auto"/>
              <w:right w:val="single" w:sz="4" w:space="0" w:color="auto"/>
            </w:tcBorders>
            <w:shd w:val="clear" w:color="auto" w:fill="auto"/>
            <w:noWrap/>
          </w:tcPr>
          <w:p w14:paraId="68C4A780" w14:textId="77777777" w:rsidR="002F5085" w:rsidRPr="00F93E4B" w:rsidRDefault="002F5085" w:rsidP="002D463F">
            <w:pPr>
              <w:rPr>
                <w:rFonts w:ascii="宋体" w:hAnsi="宋体" w:cs="Arial"/>
                <w:sz w:val="20"/>
                <w:szCs w:val="20"/>
              </w:rPr>
            </w:pPr>
            <w:r w:rsidRPr="00F93E4B">
              <w:rPr>
                <w:rFonts w:ascii="宋体" w:hAnsi="宋体" w:cs="Arial"/>
                <w:sz w:val="20"/>
                <w:szCs w:val="20"/>
              </w:rPr>
              <w:t>EndDate</w:t>
            </w:r>
          </w:p>
        </w:tc>
        <w:tc>
          <w:tcPr>
            <w:tcW w:w="1033" w:type="dxa"/>
            <w:tcBorders>
              <w:top w:val="nil"/>
              <w:left w:val="nil"/>
              <w:bottom w:val="single" w:sz="4" w:space="0" w:color="auto"/>
              <w:right w:val="single" w:sz="4" w:space="0" w:color="auto"/>
            </w:tcBorders>
            <w:shd w:val="clear" w:color="auto" w:fill="auto"/>
            <w:noWrap/>
          </w:tcPr>
          <w:p w14:paraId="5B5ABFB3" w14:textId="77777777" w:rsidR="002F5085" w:rsidRPr="00F93E4B" w:rsidRDefault="002F5085" w:rsidP="002D463F">
            <w:pPr>
              <w:rPr>
                <w:rFonts w:ascii="宋体" w:hAnsi="宋体" w:cs="Arial"/>
                <w:sz w:val="20"/>
                <w:szCs w:val="20"/>
              </w:rPr>
            </w:pPr>
            <w:r w:rsidRPr="00F93E4B">
              <w:rPr>
                <w:rFonts w:ascii="宋体" w:hAnsi="宋体" w:cs="Arial"/>
                <w:sz w:val="20"/>
                <w:szCs w:val="20"/>
              </w:rPr>
              <w:t>结束日期</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43792CF0"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必输项</w:t>
            </w:r>
          </w:p>
        </w:tc>
        <w:tc>
          <w:tcPr>
            <w:tcW w:w="746" w:type="dxa"/>
            <w:tcBorders>
              <w:top w:val="nil"/>
              <w:left w:val="nil"/>
              <w:bottom w:val="single" w:sz="4" w:space="0" w:color="auto"/>
              <w:right w:val="single" w:sz="4" w:space="0" w:color="auto"/>
            </w:tcBorders>
            <w:shd w:val="clear" w:color="auto" w:fill="auto"/>
            <w:noWrap/>
          </w:tcPr>
          <w:p w14:paraId="1ABDD725" w14:textId="72CA0D6D" w:rsidR="002F5085" w:rsidRPr="00F93E4B" w:rsidRDefault="00966249" w:rsidP="002D463F">
            <w:pPr>
              <w:jc w:val="center"/>
              <w:rPr>
                <w:rFonts w:ascii="宋体" w:hAnsi="宋体" w:cs="Arial"/>
                <w:sz w:val="20"/>
                <w:szCs w:val="20"/>
              </w:rPr>
            </w:pPr>
            <w:r>
              <w:rPr>
                <w:rFonts w:ascii="宋体" w:hAnsi="宋体" w:cs="Arial" w:hint="eastAsia"/>
                <w:sz w:val="20"/>
                <w:szCs w:val="20"/>
                <w:lang w:eastAsia="zh-CN"/>
              </w:rPr>
              <w:t>日期</w:t>
            </w:r>
          </w:p>
        </w:tc>
        <w:tc>
          <w:tcPr>
            <w:tcW w:w="677" w:type="dxa"/>
            <w:tcBorders>
              <w:top w:val="nil"/>
              <w:left w:val="nil"/>
              <w:bottom w:val="single" w:sz="4" w:space="0" w:color="auto"/>
              <w:right w:val="single" w:sz="4" w:space="0" w:color="auto"/>
            </w:tcBorders>
            <w:shd w:val="clear" w:color="auto" w:fill="auto"/>
            <w:noWrap/>
          </w:tcPr>
          <w:p w14:paraId="7FF365C1"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14</w:t>
            </w:r>
          </w:p>
        </w:tc>
        <w:tc>
          <w:tcPr>
            <w:tcW w:w="2460" w:type="dxa"/>
            <w:tcBorders>
              <w:top w:val="nil"/>
              <w:left w:val="nil"/>
              <w:bottom w:val="single" w:sz="4" w:space="0" w:color="auto"/>
              <w:right w:val="single" w:sz="4" w:space="0" w:color="auto"/>
            </w:tcBorders>
            <w:shd w:val="clear" w:color="auto" w:fill="auto"/>
            <w:noWrap/>
          </w:tcPr>
          <w:p w14:paraId="3793899C" w14:textId="763EFDA7" w:rsidR="002F5085" w:rsidRPr="00F93E4B" w:rsidRDefault="002F5085" w:rsidP="002D463F">
            <w:pPr>
              <w:rPr>
                <w:rFonts w:ascii="宋体" w:hAnsi="宋体" w:cs="宋体"/>
                <w:sz w:val="20"/>
                <w:szCs w:val="20"/>
                <w:lang w:eastAsia="zh-CN"/>
              </w:rPr>
            </w:pPr>
            <w:r w:rsidRPr="00F93E4B">
              <w:rPr>
                <w:rFonts w:ascii="宋体" w:hAnsi="宋体" w:cs="Arial"/>
                <w:sz w:val="20"/>
                <w:szCs w:val="20"/>
              </w:rPr>
              <w:t>结束日期</w:t>
            </w:r>
            <w:r w:rsidR="009F5F98">
              <w:rPr>
                <w:rFonts w:ascii="宋体" w:hAnsi="宋体" w:cs="Arial" w:hint="eastAsia"/>
                <w:sz w:val="20"/>
                <w:szCs w:val="20"/>
                <w:lang w:eastAsia="zh-CN"/>
              </w:rPr>
              <w:t xml:space="preserve"> yyyy-mm-dd</w:t>
            </w:r>
          </w:p>
        </w:tc>
      </w:tr>
      <w:tr w:rsidR="002F5085" w:rsidRPr="00F93E4B" w14:paraId="515330DB" w14:textId="77777777" w:rsidTr="00460C1A">
        <w:trPr>
          <w:trHeight w:val="240"/>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1DF8153B" w14:textId="77777777" w:rsidR="002F5085" w:rsidRPr="00F93E4B" w:rsidRDefault="002F5085" w:rsidP="002D463F">
            <w:pPr>
              <w:rPr>
                <w:rFonts w:ascii="宋体" w:hAnsi="宋体" w:cs="宋体"/>
                <w:b/>
                <w:bCs/>
                <w:color w:val="000000"/>
                <w:sz w:val="20"/>
                <w:szCs w:val="20"/>
              </w:rPr>
            </w:pPr>
          </w:p>
        </w:tc>
      </w:tr>
      <w:tr w:rsidR="002F5085" w:rsidRPr="00F93E4B" w14:paraId="3A06E56A" w14:textId="77777777" w:rsidTr="00460C1A">
        <w:trPr>
          <w:trHeight w:val="225"/>
        </w:trPr>
        <w:tc>
          <w:tcPr>
            <w:tcW w:w="799" w:type="dxa"/>
            <w:tcBorders>
              <w:top w:val="nil"/>
              <w:left w:val="single" w:sz="4" w:space="0" w:color="auto"/>
              <w:bottom w:val="single" w:sz="4" w:space="0" w:color="auto"/>
              <w:right w:val="nil"/>
            </w:tcBorders>
            <w:shd w:val="clear" w:color="000000" w:fill="D9D9D9"/>
            <w:noWrap/>
            <w:hideMark/>
          </w:tcPr>
          <w:p w14:paraId="7F8612C7"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1768" w:type="dxa"/>
            <w:tcBorders>
              <w:top w:val="nil"/>
              <w:left w:val="nil"/>
              <w:bottom w:val="single" w:sz="4" w:space="0" w:color="auto"/>
              <w:right w:val="nil"/>
            </w:tcBorders>
            <w:shd w:val="clear" w:color="000000" w:fill="D9D9D9"/>
            <w:noWrap/>
            <w:hideMark/>
          </w:tcPr>
          <w:p w14:paraId="558B5899"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1033" w:type="dxa"/>
            <w:tcBorders>
              <w:top w:val="nil"/>
              <w:left w:val="nil"/>
              <w:bottom w:val="single" w:sz="4" w:space="0" w:color="auto"/>
              <w:right w:val="nil"/>
            </w:tcBorders>
            <w:shd w:val="clear" w:color="000000" w:fill="D9D9D9"/>
            <w:noWrap/>
            <w:hideMark/>
          </w:tcPr>
          <w:p w14:paraId="5DD2CC9B"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946" w:type="dxa"/>
            <w:tcBorders>
              <w:top w:val="nil"/>
              <w:left w:val="nil"/>
              <w:bottom w:val="single" w:sz="4" w:space="0" w:color="auto"/>
              <w:right w:val="nil"/>
            </w:tcBorders>
            <w:shd w:val="clear" w:color="000000" w:fill="D9D9D9"/>
            <w:noWrap/>
            <w:hideMark/>
          </w:tcPr>
          <w:p w14:paraId="7B004D24"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746" w:type="dxa"/>
            <w:tcBorders>
              <w:top w:val="nil"/>
              <w:left w:val="nil"/>
              <w:bottom w:val="single" w:sz="4" w:space="0" w:color="auto"/>
              <w:right w:val="nil"/>
            </w:tcBorders>
            <w:shd w:val="clear" w:color="000000" w:fill="D9D9D9"/>
            <w:noWrap/>
            <w:hideMark/>
          </w:tcPr>
          <w:p w14:paraId="559C616D"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677" w:type="dxa"/>
            <w:tcBorders>
              <w:top w:val="nil"/>
              <w:left w:val="nil"/>
              <w:bottom w:val="single" w:sz="4" w:space="0" w:color="auto"/>
              <w:right w:val="nil"/>
            </w:tcBorders>
            <w:shd w:val="clear" w:color="000000" w:fill="D9D9D9"/>
            <w:noWrap/>
            <w:hideMark/>
          </w:tcPr>
          <w:p w14:paraId="6B527C78"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c>
          <w:tcPr>
            <w:tcW w:w="2460" w:type="dxa"/>
            <w:tcBorders>
              <w:top w:val="nil"/>
              <w:left w:val="nil"/>
              <w:bottom w:val="single" w:sz="4" w:space="0" w:color="auto"/>
              <w:right w:val="single" w:sz="4" w:space="0" w:color="auto"/>
            </w:tcBorders>
            <w:shd w:val="clear" w:color="000000" w:fill="D9D9D9"/>
            <w:noWrap/>
            <w:hideMark/>
          </w:tcPr>
          <w:p w14:paraId="567DFAAF" w14:textId="77777777" w:rsidR="002F5085" w:rsidRPr="00F93E4B" w:rsidRDefault="002F5085" w:rsidP="002D463F">
            <w:pPr>
              <w:jc w:val="center"/>
              <w:rPr>
                <w:rFonts w:ascii="宋体" w:hAnsi="宋体" w:cs="Arial"/>
                <w:sz w:val="16"/>
                <w:szCs w:val="16"/>
              </w:rPr>
            </w:pPr>
            <w:r w:rsidRPr="00F93E4B">
              <w:rPr>
                <w:rFonts w:ascii="宋体" w:hAnsi="宋体" w:cs="Arial"/>
                <w:sz w:val="16"/>
                <w:szCs w:val="16"/>
              </w:rPr>
              <w:t xml:space="preserve">　</w:t>
            </w:r>
          </w:p>
        </w:tc>
      </w:tr>
    </w:tbl>
    <w:p w14:paraId="359BE52E" w14:textId="77777777" w:rsidR="002F5085" w:rsidRPr="002F5085" w:rsidRDefault="002F5085" w:rsidP="002F5085">
      <w:pPr>
        <w:pStyle w:val="afb"/>
        <w:ind w:left="425"/>
        <w:rPr>
          <w:rFonts w:ascii="宋体" w:hAnsi="宋体"/>
        </w:rPr>
      </w:pPr>
    </w:p>
    <w:p w14:paraId="38B3EF1A" w14:textId="50E1C4A2" w:rsidR="002F5085" w:rsidRPr="00F93E4B" w:rsidRDefault="002F5085" w:rsidP="00E5164D">
      <w:pPr>
        <w:pStyle w:val="af9"/>
        <w:rPr>
          <w:lang w:eastAsia="zh-CN"/>
        </w:rPr>
      </w:pPr>
      <w:bookmarkStart w:id="1163" w:name="_Toc2233"/>
      <w:bookmarkStart w:id="1164" w:name="_Toc513462844"/>
      <w:r w:rsidRPr="00F93E4B">
        <w:rPr>
          <w:rFonts w:hint="eastAsia"/>
          <w:lang w:eastAsia="zh-CN"/>
        </w:rPr>
        <w:t xml:space="preserve"> </w:t>
      </w:r>
      <w:r w:rsidRPr="00F93E4B">
        <w:rPr>
          <w:rFonts w:hint="eastAsia"/>
        </w:rPr>
        <w:t>响应参数说明</w:t>
      </w:r>
      <w:bookmarkEnd w:id="1163"/>
      <w:bookmarkEnd w:id="1164"/>
    </w:p>
    <w:p w14:paraId="69E886AB" w14:textId="77777777" w:rsidR="002F5085" w:rsidRPr="002F5085" w:rsidRDefault="002F5085" w:rsidP="002F5085">
      <w:pPr>
        <w:rPr>
          <w:rFonts w:ascii="宋体" w:hAnsi="宋体"/>
          <w:lang w:val="x-none"/>
        </w:rPr>
      </w:pPr>
    </w:p>
    <w:tbl>
      <w:tblPr>
        <w:tblW w:w="0" w:type="auto"/>
        <w:tblInd w:w="93" w:type="dxa"/>
        <w:tblLayout w:type="fixed"/>
        <w:tblLook w:val="04A0" w:firstRow="1" w:lastRow="0" w:firstColumn="1" w:lastColumn="0" w:noHBand="0" w:noVBand="1"/>
      </w:tblPr>
      <w:tblGrid>
        <w:gridCol w:w="839"/>
        <w:gridCol w:w="2017"/>
        <w:gridCol w:w="1151"/>
        <w:gridCol w:w="684"/>
        <w:gridCol w:w="528"/>
        <w:gridCol w:w="434"/>
        <w:gridCol w:w="229"/>
        <w:gridCol w:w="2800"/>
      </w:tblGrid>
      <w:tr w:rsidR="002F5085" w:rsidRPr="00F93E4B" w14:paraId="18F78F9A" w14:textId="77777777" w:rsidTr="00451171">
        <w:trPr>
          <w:trHeight w:val="300"/>
        </w:trPr>
        <w:tc>
          <w:tcPr>
            <w:tcW w:w="839"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1883403D" w14:textId="77777777" w:rsidR="002F5085" w:rsidRPr="00F93E4B" w:rsidRDefault="002F5085" w:rsidP="002D463F">
            <w:pPr>
              <w:rPr>
                <w:rFonts w:ascii="宋体" w:hAnsi="宋体" w:cs="宋体"/>
                <w:color w:val="FFCC00"/>
                <w:sz w:val="20"/>
                <w:szCs w:val="20"/>
              </w:rPr>
            </w:pPr>
            <w:r w:rsidRPr="00F93E4B">
              <w:rPr>
                <w:rFonts w:ascii="宋体" w:hAnsi="宋体" w:cs="宋体" w:hint="eastAsia"/>
                <w:color w:val="FFCC00"/>
                <w:sz w:val="20"/>
                <w:szCs w:val="20"/>
              </w:rPr>
              <w:t>应答报文</w:t>
            </w:r>
          </w:p>
        </w:tc>
        <w:tc>
          <w:tcPr>
            <w:tcW w:w="7843" w:type="dxa"/>
            <w:gridSpan w:val="7"/>
            <w:tcBorders>
              <w:top w:val="single" w:sz="4" w:space="0" w:color="auto"/>
              <w:left w:val="nil"/>
              <w:bottom w:val="single" w:sz="4" w:space="0" w:color="auto"/>
              <w:right w:val="single" w:sz="4" w:space="0" w:color="auto"/>
            </w:tcBorders>
            <w:shd w:val="clear" w:color="000000" w:fill="666699"/>
            <w:noWrap/>
            <w:vAlign w:val="bottom"/>
            <w:hideMark/>
          </w:tcPr>
          <w:p w14:paraId="7E443022" w14:textId="77777777" w:rsidR="002F5085" w:rsidRPr="00F93E4B" w:rsidRDefault="002F5085" w:rsidP="002D463F">
            <w:pPr>
              <w:rPr>
                <w:rFonts w:ascii="宋体" w:hAnsi="宋体" w:cs="宋体"/>
                <w:color w:val="FFCC00"/>
                <w:sz w:val="20"/>
                <w:szCs w:val="20"/>
              </w:rPr>
            </w:pPr>
          </w:p>
        </w:tc>
      </w:tr>
      <w:tr w:rsidR="002F5085" w:rsidRPr="00F93E4B" w14:paraId="657983A5" w14:textId="77777777" w:rsidTr="00451171">
        <w:trPr>
          <w:trHeight w:val="255"/>
        </w:trPr>
        <w:tc>
          <w:tcPr>
            <w:tcW w:w="839" w:type="dxa"/>
            <w:tcBorders>
              <w:top w:val="nil"/>
              <w:left w:val="single" w:sz="4" w:space="0" w:color="auto"/>
              <w:bottom w:val="single" w:sz="4" w:space="0" w:color="auto"/>
              <w:right w:val="single" w:sz="4" w:space="0" w:color="auto"/>
            </w:tcBorders>
            <w:shd w:val="clear" w:color="000000" w:fill="4BACC6"/>
            <w:noWrap/>
            <w:vAlign w:val="center"/>
            <w:hideMark/>
          </w:tcPr>
          <w:p w14:paraId="6C4CB52C"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编号</w:t>
            </w:r>
          </w:p>
        </w:tc>
        <w:tc>
          <w:tcPr>
            <w:tcW w:w="2017" w:type="dxa"/>
            <w:tcBorders>
              <w:top w:val="nil"/>
              <w:left w:val="nil"/>
              <w:bottom w:val="single" w:sz="4" w:space="0" w:color="auto"/>
              <w:right w:val="single" w:sz="4" w:space="0" w:color="auto"/>
            </w:tcBorders>
            <w:shd w:val="clear" w:color="000000" w:fill="4BACC6"/>
            <w:noWrap/>
            <w:vAlign w:val="center"/>
            <w:hideMark/>
          </w:tcPr>
          <w:p w14:paraId="55CF5BF5"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字段路径</w:t>
            </w:r>
          </w:p>
        </w:tc>
        <w:tc>
          <w:tcPr>
            <w:tcW w:w="1151" w:type="dxa"/>
            <w:tcBorders>
              <w:top w:val="nil"/>
              <w:left w:val="nil"/>
              <w:bottom w:val="single" w:sz="4" w:space="0" w:color="auto"/>
              <w:right w:val="single" w:sz="4" w:space="0" w:color="auto"/>
            </w:tcBorders>
            <w:shd w:val="clear" w:color="000000" w:fill="4BACC6"/>
            <w:noWrap/>
            <w:vAlign w:val="center"/>
            <w:hideMark/>
          </w:tcPr>
          <w:p w14:paraId="0F07B354"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字段名称</w:t>
            </w:r>
          </w:p>
        </w:tc>
        <w:tc>
          <w:tcPr>
            <w:tcW w:w="684" w:type="dxa"/>
            <w:tcBorders>
              <w:top w:val="nil"/>
              <w:left w:val="nil"/>
              <w:bottom w:val="single" w:sz="4" w:space="0" w:color="auto"/>
              <w:right w:val="single" w:sz="4" w:space="0" w:color="auto"/>
            </w:tcBorders>
            <w:shd w:val="clear" w:color="000000" w:fill="4BACC6"/>
            <w:vAlign w:val="center"/>
            <w:hideMark/>
          </w:tcPr>
          <w:p w14:paraId="35775184" w14:textId="77777777" w:rsidR="002F5085" w:rsidRPr="00F93E4B" w:rsidRDefault="002F5085" w:rsidP="002D463F">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tcBorders>
              <w:top w:val="nil"/>
              <w:left w:val="nil"/>
              <w:bottom w:val="single" w:sz="4" w:space="0" w:color="auto"/>
              <w:right w:val="single" w:sz="4" w:space="0" w:color="auto"/>
            </w:tcBorders>
            <w:shd w:val="clear" w:color="000000" w:fill="4BACC6"/>
            <w:vAlign w:val="center"/>
            <w:hideMark/>
          </w:tcPr>
          <w:p w14:paraId="3D7F110A" w14:textId="77777777" w:rsidR="002F5085" w:rsidRPr="00F93E4B" w:rsidRDefault="002F5085" w:rsidP="002D463F">
            <w:pPr>
              <w:jc w:val="center"/>
              <w:rPr>
                <w:rFonts w:ascii="宋体" w:hAnsi="宋体" w:cs="宋体"/>
                <w:b/>
                <w:bCs/>
                <w:sz w:val="20"/>
                <w:szCs w:val="20"/>
              </w:rPr>
            </w:pPr>
            <w:r w:rsidRPr="00F93E4B">
              <w:rPr>
                <w:rFonts w:ascii="宋体" w:hAnsi="宋体" w:cs="宋体" w:hint="eastAsia"/>
                <w:b/>
                <w:bCs/>
                <w:sz w:val="20"/>
                <w:szCs w:val="20"/>
              </w:rPr>
              <w:t>字段类型</w:t>
            </w:r>
          </w:p>
        </w:tc>
        <w:tc>
          <w:tcPr>
            <w:tcW w:w="434" w:type="dxa"/>
            <w:tcBorders>
              <w:top w:val="nil"/>
              <w:left w:val="nil"/>
              <w:bottom w:val="single" w:sz="4" w:space="0" w:color="auto"/>
              <w:right w:val="single" w:sz="4" w:space="0" w:color="auto"/>
            </w:tcBorders>
            <w:shd w:val="clear" w:color="000000" w:fill="4BACC6"/>
            <w:vAlign w:val="center"/>
            <w:hideMark/>
          </w:tcPr>
          <w:p w14:paraId="4EBD8F8A" w14:textId="77777777" w:rsidR="002F5085" w:rsidRPr="00F93E4B" w:rsidRDefault="002F5085" w:rsidP="002D463F">
            <w:pPr>
              <w:jc w:val="center"/>
              <w:rPr>
                <w:rFonts w:ascii="宋体" w:hAnsi="宋体" w:cs="宋体"/>
                <w:b/>
                <w:bCs/>
                <w:sz w:val="20"/>
                <w:szCs w:val="20"/>
              </w:rPr>
            </w:pPr>
            <w:r w:rsidRPr="00F93E4B">
              <w:rPr>
                <w:rFonts w:ascii="宋体" w:hAnsi="宋体" w:cs="宋体" w:hint="eastAsia"/>
                <w:b/>
                <w:bCs/>
                <w:sz w:val="20"/>
                <w:szCs w:val="20"/>
              </w:rPr>
              <w:t>字段长度</w:t>
            </w:r>
          </w:p>
        </w:tc>
        <w:tc>
          <w:tcPr>
            <w:tcW w:w="3029" w:type="dxa"/>
            <w:gridSpan w:val="2"/>
            <w:tcBorders>
              <w:top w:val="nil"/>
              <w:left w:val="nil"/>
              <w:bottom w:val="single" w:sz="4" w:space="0" w:color="auto"/>
              <w:right w:val="single" w:sz="4" w:space="0" w:color="auto"/>
            </w:tcBorders>
            <w:shd w:val="clear" w:color="000000" w:fill="4BACC6"/>
            <w:noWrap/>
            <w:vAlign w:val="center"/>
            <w:hideMark/>
          </w:tcPr>
          <w:p w14:paraId="593871FB" w14:textId="77777777" w:rsidR="002F5085" w:rsidRPr="00F93E4B" w:rsidRDefault="002F5085" w:rsidP="002D463F">
            <w:pPr>
              <w:rPr>
                <w:rFonts w:ascii="宋体" w:hAnsi="宋体" w:cs="宋体"/>
                <w:b/>
                <w:bCs/>
                <w:sz w:val="20"/>
                <w:szCs w:val="20"/>
              </w:rPr>
            </w:pPr>
            <w:r w:rsidRPr="00F93E4B">
              <w:rPr>
                <w:rFonts w:ascii="宋体" w:hAnsi="宋体" w:cs="宋体" w:hint="eastAsia"/>
                <w:b/>
                <w:bCs/>
                <w:sz w:val="20"/>
                <w:szCs w:val="20"/>
              </w:rPr>
              <w:t>说明</w:t>
            </w:r>
          </w:p>
        </w:tc>
      </w:tr>
      <w:tr w:rsidR="002F5085" w:rsidRPr="00F93E4B" w14:paraId="2FCF9222" w14:textId="77777777" w:rsidTr="00451171">
        <w:trPr>
          <w:trHeight w:val="240"/>
        </w:trPr>
        <w:tc>
          <w:tcPr>
            <w:tcW w:w="8682"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01BC4C81" w14:textId="77777777" w:rsidR="002F5085" w:rsidRPr="00F93E4B" w:rsidRDefault="002F5085" w:rsidP="002D463F">
            <w:pPr>
              <w:rPr>
                <w:rFonts w:ascii="宋体" w:hAnsi="宋体" w:cs="宋体"/>
                <w:b/>
                <w:bCs/>
                <w:color w:val="000000"/>
                <w:sz w:val="20"/>
                <w:szCs w:val="20"/>
              </w:rPr>
            </w:pPr>
            <w:r w:rsidRPr="00F93E4B">
              <w:rPr>
                <w:rFonts w:ascii="宋体" w:hAnsi="宋体" w:cs="宋体"/>
                <w:b/>
                <w:bCs/>
                <w:color w:val="000000"/>
                <w:sz w:val="20"/>
                <w:szCs w:val="20"/>
              </w:rPr>
              <w:t>PUB</w:t>
            </w:r>
          </w:p>
        </w:tc>
      </w:tr>
      <w:tr w:rsidR="002F5085" w:rsidRPr="00F93E4B" w14:paraId="573DD5AF"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4925EEB5"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H1</w:t>
            </w:r>
          </w:p>
        </w:tc>
        <w:tc>
          <w:tcPr>
            <w:tcW w:w="2017" w:type="dxa"/>
            <w:tcBorders>
              <w:top w:val="nil"/>
              <w:left w:val="nil"/>
              <w:bottom w:val="single" w:sz="4" w:space="0" w:color="auto"/>
              <w:right w:val="single" w:sz="4" w:space="0" w:color="auto"/>
            </w:tcBorders>
            <w:shd w:val="clear" w:color="auto" w:fill="auto"/>
            <w:noWrap/>
            <w:hideMark/>
          </w:tcPr>
          <w:p w14:paraId="4F4363C1" w14:textId="77777777" w:rsidR="002F5085" w:rsidRPr="00F93E4B" w:rsidRDefault="002F5085" w:rsidP="002D463F">
            <w:pPr>
              <w:rPr>
                <w:rFonts w:ascii="宋体" w:hAnsi="宋体" w:cs="Arial"/>
                <w:sz w:val="20"/>
                <w:szCs w:val="20"/>
              </w:rPr>
            </w:pPr>
            <w:r w:rsidRPr="00F93E4B">
              <w:rPr>
                <w:rFonts w:ascii="宋体" w:hAnsi="宋体" w:cs="Arial"/>
                <w:sz w:val="20"/>
                <w:szCs w:val="20"/>
              </w:rPr>
              <w:t>TransSource</w:t>
            </w:r>
          </w:p>
        </w:tc>
        <w:tc>
          <w:tcPr>
            <w:tcW w:w="1151" w:type="dxa"/>
            <w:tcBorders>
              <w:top w:val="nil"/>
              <w:left w:val="nil"/>
              <w:bottom w:val="single" w:sz="4" w:space="0" w:color="auto"/>
              <w:right w:val="single" w:sz="4" w:space="0" w:color="auto"/>
            </w:tcBorders>
            <w:shd w:val="clear" w:color="auto" w:fill="auto"/>
            <w:noWrap/>
            <w:hideMark/>
          </w:tcPr>
          <w:p w14:paraId="6756C052"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交易来源</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061D087F"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22DBA989"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6003A57D"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30</w:t>
            </w:r>
          </w:p>
        </w:tc>
        <w:tc>
          <w:tcPr>
            <w:tcW w:w="3029" w:type="dxa"/>
            <w:gridSpan w:val="2"/>
            <w:tcBorders>
              <w:top w:val="nil"/>
              <w:left w:val="nil"/>
              <w:bottom w:val="single" w:sz="4" w:space="0" w:color="auto"/>
              <w:right w:val="single" w:sz="4" w:space="0" w:color="auto"/>
            </w:tcBorders>
            <w:shd w:val="clear" w:color="auto" w:fill="auto"/>
            <w:noWrap/>
            <w:hideMark/>
          </w:tcPr>
          <w:p w14:paraId="06F09982" w14:textId="77777777" w:rsidR="002F5085" w:rsidRPr="00F93E4B" w:rsidRDefault="002F5085" w:rsidP="002D463F">
            <w:pPr>
              <w:rPr>
                <w:rFonts w:ascii="宋体" w:hAnsi="宋体" w:cs="Arial"/>
                <w:sz w:val="20"/>
                <w:szCs w:val="20"/>
              </w:rPr>
            </w:pPr>
            <w:r w:rsidRPr="00F93E4B">
              <w:rPr>
                <w:rFonts w:ascii="宋体" w:hAnsi="宋体" w:cs="Arial"/>
                <w:sz w:val="20"/>
                <w:szCs w:val="20"/>
              </w:rPr>
              <w:t>ERP</w:t>
            </w:r>
            <w:r w:rsidRPr="00F93E4B">
              <w:rPr>
                <w:rFonts w:ascii="宋体" w:hAnsi="宋体" w:cs="Arial" w:hint="eastAsia"/>
                <w:sz w:val="20"/>
                <w:szCs w:val="20"/>
              </w:rPr>
              <w:t>来源标识</w:t>
            </w:r>
          </w:p>
        </w:tc>
      </w:tr>
      <w:tr w:rsidR="002F5085" w:rsidRPr="00F93E4B" w14:paraId="5E146B03"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7A3B8305"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H2</w:t>
            </w:r>
          </w:p>
        </w:tc>
        <w:tc>
          <w:tcPr>
            <w:tcW w:w="2017" w:type="dxa"/>
            <w:tcBorders>
              <w:top w:val="nil"/>
              <w:left w:val="nil"/>
              <w:bottom w:val="single" w:sz="4" w:space="0" w:color="auto"/>
              <w:right w:val="single" w:sz="4" w:space="0" w:color="auto"/>
            </w:tcBorders>
            <w:shd w:val="clear" w:color="auto" w:fill="auto"/>
            <w:noWrap/>
            <w:hideMark/>
          </w:tcPr>
          <w:p w14:paraId="581E5EF6" w14:textId="77777777" w:rsidR="002F5085" w:rsidRPr="00F93E4B" w:rsidRDefault="002F5085" w:rsidP="002D463F">
            <w:pPr>
              <w:rPr>
                <w:rFonts w:ascii="宋体" w:hAnsi="宋体" w:cs="Arial"/>
                <w:sz w:val="20"/>
                <w:szCs w:val="20"/>
              </w:rPr>
            </w:pPr>
            <w:r w:rsidRPr="00F93E4B">
              <w:rPr>
                <w:rFonts w:ascii="宋体" w:hAnsi="宋体" w:cs="Arial"/>
                <w:sz w:val="20"/>
                <w:szCs w:val="20"/>
              </w:rPr>
              <w:t>TransCode</w:t>
            </w:r>
          </w:p>
        </w:tc>
        <w:tc>
          <w:tcPr>
            <w:tcW w:w="1151" w:type="dxa"/>
            <w:tcBorders>
              <w:top w:val="nil"/>
              <w:left w:val="nil"/>
              <w:bottom w:val="single" w:sz="4" w:space="0" w:color="auto"/>
              <w:right w:val="single" w:sz="4" w:space="0" w:color="auto"/>
            </w:tcBorders>
            <w:shd w:val="clear" w:color="auto" w:fill="auto"/>
            <w:noWrap/>
            <w:hideMark/>
          </w:tcPr>
          <w:p w14:paraId="202DDEDB"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交易编码</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1ACB4915"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03BF7616"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6321DA18"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20</w:t>
            </w:r>
          </w:p>
        </w:tc>
        <w:tc>
          <w:tcPr>
            <w:tcW w:w="3029" w:type="dxa"/>
            <w:gridSpan w:val="2"/>
            <w:tcBorders>
              <w:top w:val="nil"/>
              <w:left w:val="nil"/>
              <w:bottom w:val="single" w:sz="4" w:space="0" w:color="auto"/>
              <w:right w:val="single" w:sz="4" w:space="0" w:color="auto"/>
            </w:tcBorders>
            <w:shd w:val="clear" w:color="auto" w:fill="auto"/>
            <w:noWrap/>
            <w:hideMark/>
          </w:tcPr>
          <w:p w14:paraId="24B8BC16" w14:textId="77298065" w:rsidR="002F5085" w:rsidRPr="00F93E4B" w:rsidRDefault="002F5085" w:rsidP="002D463F">
            <w:pPr>
              <w:rPr>
                <w:rFonts w:ascii="宋体" w:hAnsi="宋体" w:cs="Arial"/>
                <w:sz w:val="20"/>
                <w:szCs w:val="20"/>
              </w:rPr>
            </w:pPr>
            <w:r w:rsidRPr="00F93E4B">
              <w:rPr>
                <w:rFonts w:ascii="宋体" w:hAnsi="宋体" w:cs="Arial" w:hint="eastAsia"/>
                <w:sz w:val="20"/>
                <w:szCs w:val="20"/>
              </w:rPr>
              <w:t>751</w:t>
            </w:r>
            <w:r w:rsidR="00E5164D">
              <w:rPr>
                <w:rFonts w:ascii="宋体" w:hAnsi="宋体" w:cs="Arial" w:hint="eastAsia"/>
                <w:sz w:val="20"/>
                <w:szCs w:val="20"/>
              </w:rPr>
              <w:t>5</w:t>
            </w:r>
          </w:p>
        </w:tc>
      </w:tr>
      <w:tr w:rsidR="002F5085" w:rsidRPr="00F93E4B" w14:paraId="7C3FCDAB"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05A35D2"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H3</w:t>
            </w:r>
          </w:p>
        </w:tc>
        <w:tc>
          <w:tcPr>
            <w:tcW w:w="2017" w:type="dxa"/>
            <w:tcBorders>
              <w:top w:val="nil"/>
              <w:left w:val="nil"/>
              <w:bottom w:val="single" w:sz="4" w:space="0" w:color="auto"/>
              <w:right w:val="single" w:sz="4" w:space="0" w:color="auto"/>
            </w:tcBorders>
            <w:shd w:val="clear" w:color="auto" w:fill="auto"/>
            <w:noWrap/>
            <w:hideMark/>
          </w:tcPr>
          <w:p w14:paraId="2FCF8A10" w14:textId="0E58FF41" w:rsidR="002F5085" w:rsidRPr="00F93E4B" w:rsidRDefault="00E5164D" w:rsidP="002D463F">
            <w:pPr>
              <w:rPr>
                <w:rFonts w:ascii="宋体" w:hAnsi="宋体" w:cs="Arial"/>
                <w:sz w:val="20"/>
                <w:szCs w:val="20"/>
              </w:rPr>
            </w:pPr>
            <w:r w:rsidRPr="00F93E4B">
              <w:rPr>
                <w:rFonts w:ascii="宋体" w:hAnsi="宋体" w:cs="Arial"/>
                <w:sz w:val="20"/>
                <w:szCs w:val="20"/>
              </w:rPr>
              <w:t>TransTime</w:t>
            </w:r>
          </w:p>
        </w:tc>
        <w:tc>
          <w:tcPr>
            <w:tcW w:w="1151" w:type="dxa"/>
            <w:tcBorders>
              <w:top w:val="nil"/>
              <w:left w:val="nil"/>
              <w:bottom w:val="single" w:sz="4" w:space="0" w:color="auto"/>
              <w:right w:val="single" w:sz="4" w:space="0" w:color="auto"/>
            </w:tcBorders>
            <w:shd w:val="clear" w:color="auto" w:fill="auto"/>
            <w:noWrap/>
            <w:hideMark/>
          </w:tcPr>
          <w:p w14:paraId="47F05A4F"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6AC56203"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314DFAB6"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日期</w:t>
            </w:r>
          </w:p>
        </w:tc>
        <w:tc>
          <w:tcPr>
            <w:tcW w:w="434" w:type="dxa"/>
            <w:tcBorders>
              <w:top w:val="nil"/>
              <w:left w:val="nil"/>
              <w:bottom w:val="single" w:sz="4" w:space="0" w:color="auto"/>
              <w:right w:val="single" w:sz="4" w:space="0" w:color="auto"/>
            </w:tcBorders>
            <w:shd w:val="clear" w:color="auto" w:fill="auto"/>
            <w:noWrap/>
            <w:hideMark/>
          </w:tcPr>
          <w:p w14:paraId="1797E812"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8</w:t>
            </w:r>
          </w:p>
        </w:tc>
        <w:tc>
          <w:tcPr>
            <w:tcW w:w="3029" w:type="dxa"/>
            <w:gridSpan w:val="2"/>
            <w:tcBorders>
              <w:top w:val="nil"/>
              <w:left w:val="nil"/>
              <w:bottom w:val="single" w:sz="4" w:space="0" w:color="auto"/>
              <w:right w:val="single" w:sz="4" w:space="0" w:color="auto"/>
            </w:tcBorders>
            <w:shd w:val="clear" w:color="auto" w:fill="auto"/>
            <w:noWrap/>
            <w:hideMark/>
          </w:tcPr>
          <w:p w14:paraId="39AEA6BF" w14:textId="4C737AED" w:rsidR="002F5085" w:rsidRPr="00F93E4B" w:rsidRDefault="002F5085" w:rsidP="002D463F">
            <w:pPr>
              <w:rPr>
                <w:rFonts w:ascii="宋体" w:hAnsi="宋体" w:cs="Arial"/>
                <w:sz w:val="20"/>
                <w:szCs w:val="20"/>
              </w:rPr>
            </w:pPr>
            <w:r w:rsidRPr="00F93E4B">
              <w:rPr>
                <w:rFonts w:ascii="宋体" w:hAnsi="宋体" w:cs="Arial" w:hint="eastAsia"/>
                <w:sz w:val="20"/>
                <w:szCs w:val="20"/>
              </w:rPr>
              <w:t>交易日期，格式是</w:t>
            </w:r>
            <w:r w:rsidRPr="00F93E4B">
              <w:rPr>
                <w:rFonts w:ascii="宋体" w:hAnsi="宋体" w:cs="Arial"/>
                <w:sz w:val="20"/>
                <w:szCs w:val="20"/>
              </w:rPr>
              <w:t>yyyyMMdd</w:t>
            </w:r>
            <w:r w:rsidR="00E5164D" w:rsidRPr="00F93E4B">
              <w:rPr>
                <w:rFonts w:ascii="宋体" w:hAnsi="宋体" w:cs="Arial"/>
                <w:sz w:val="20"/>
                <w:szCs w:val="20"/>
              </w:rPr>
              <w:t>HH24miss</w:t>
            </w:r>
          </w:p>
        </w:tc>
      </w:tr>
      <w:tr w:rsidR="002F5085" w:rsidRPr="00F93E4B" w14:paraId="672A1E5C"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861BCE2" w14:textId="79D9DE80" w:rsidR="002F5085" w:rsidRPr="00F93E4B" w:rsidRDefault="002F5085" w:rsidP="00E5164D">
            <w:pPr>
              <w:jc w:val="center"/>
              <w:rPr>
                <w:rFonts w:ascii="宋体" w:hAnsi="宋体" w:cs="Arial"/>
                <w:sz w:val="20"/>
                <w:szCs w:val="20"/>
              </w:rPr>
            </w:pPr>
            <w:r w:rsidRPr="00F93E4B">
              <w:rPr>
                <w:rFonts w:ascii="宋体" w:hAnsi="宋体" w:cs="Arial"/>
                <w:sz w:val="20"/>
                <w:szCs w:val="20"/>
              </w:rPr>
              <w:t>H</w:t>
            </w:r>
            <w:r w:rsidR="00E5164D">
              <w:rPr>
                <w:rFonts w:ascii="宋体" w:hAnsi="宋体" w:cs="Arial"/>
                <w:sz w:val="20"/>
                <w:szCs w:val="20"/>
              </w:rPr>
              <w:t>4</w:t>
            </w:r>
          </w:p>
        </w:tc>
        <w:tc>
          <w:tcPr>
            <w:tcW w:w="2017" w:type="dxa"/>
            <w:tcBorders>
              <w:top w:val="nil"/>
              <w:left w:val="nil"/>
              <w:bottom w:val="single" w:sz="4" w:space="0" w:color="auto"/>
              <w:right w:val="single" w:sz="4" w:space="0" w:color="auto"/>
            </w:tcBorders>
            <w:shd w:val="clear" w:color="auto" w:fill="auto"/>
            <w:noWrap/>
            <w:hideMark/>
          </w:tcPr>
          <w:p w14:paraId="4897F627" w14:textId="77777777" w:rsidR="002F5085" w:rsidRPr="00F93E4B" w:rsidRDefault="002F5085" w:rsidP="002D463F">
            <w:pPr>
              <w:rPr>
                <w:rFonts w:ascii="宋体" w:hAnsi="宋体" w:cs="Arial"/>
                <w:sz w:val="20"/>
                <w:szCs w:val="20"/>
              </w:rPr>
            </w:pPr>
            <w:r w:rsidRPr="00F93E4B">
              <w:rPr>
                <w:rFonts w:ascii="宋体" w:hAnsi="宋体" w:cs="Arial"/>
                <w:sz w:val="20"/>
                <w:szCs w:val="20"/>
              </w:rPr>
              <w:t>TransSeq</w:t>
            </w:r>
          </w:p>
        </w:tc>
        <w:tc>
          <w:tcPr>
            <w:tcW w:w="1151" w:type="dxa"/>
            <w:tcBorders>
              <w:top w:val="nil"/>
              <w:left w:val="nil"/>
              <w:bottom w:val="single" w:sz="4" w:space="0" w:color="auto"/>
              <w:right w:val="single" w:sz="4" w:space="0" w:color="auto"/>
            </w:tcBorders>
            <w:shd w:val="clear" w:color="auto" w:fill="auto"/>
            <w:noWrap/>
            <w:hideMark/>
          </w:tcPr>
          <w:p w14:paraId="08CB1E06"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交易流水号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34B7636"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3102F200"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590AB18E"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30</w:t>
            </w:r>
          </w:p>
        </w:tc>
        <w:tc>
          <w:tcPr>
            <w:tcW w:w="3029" w:type="dxa"/>
            <w:gridSpan w:val="2"/>
            <w:tcBorders>
              <w:top w:val="nil"/>
              <w:left w:val="nil"/>
              <w:bottom w:val="single" w:sz="4" w:space="0" w:color="auto"/>
              <w:right w:val="single" w:sz="4" w:space="0" w:color="auto"/>
            </w:tcBorders>
            <w:shd w:val="clear" w:color="auto" w:fill="auto"/>
            <w:noWrap/>
            <w:hideMark/>
          </w:tcPr>
          <w:p w14:paraId="0A4A8056" w14:textId="77777777" w:rsidR="002F5085" w:rsidRPr="00F93E4B" w:rsidRDefault="002F5085" w:rsidP="002D463F">
            <w:pPr>
              <w:rPr>
                <w:rFonts w:ascii="宋体" w:hAnsi="宋体" w:cs="Arial"/>
                <w:sz w:val="20"/>
                <w:szCs w:val="20"/>
              </w:rPr>
            </w:pPr>
            <w:r w:rsidRPr="00F93E4B">
              <w:rPr>
                <w:rFonts w:ascii="宋体" w:hAnsi="宋体" w:cs="Arial" w:hint="eastAsia"/>
                <w:sz w:val="20"/>
                <w:szCs w:val="20"/>
              </w:rPr>
              <w:t>时间戳，格式是</w:t>
            </w:r>
            <w:r w:rsidRPr="00F93E4B">
              <w:rPr>
                <w:rFonts w:ascii="宋体" w:hAnsi="宋体" w:cs="Arial"/>
                <w:sz w:val="20"/>
                <w:szCs w:val="20"/>
              </w:rPr>
              <w:t>yyyymmddhh24missff4</w:t>
            </w:r>
          </w:p>
        </w:tc>
      </w:tr>
      <w:tr w:rsidR="002F5085" w:rsidRPr="00F93E4B" w14:paraId="35A9DD86"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5DB9553" w14:textId="615A4950" w:rsidR="002F5085" w:rsidRPr="00F93E4B" w:rsidRDefault="00E5164D" w:rsidP="002D463F">
            <w:pPr>
              <w:jc w:val="center"/>
              <w:rPr>
                <w:rFonts w:ascii="宋体" w:hAnsi="宋体" w:cs="Arial"/>
                <w:sz w:val="20"/>
                <w:szCs w:val="20"/>
              </w:rPr>
            </w:pPr>
            <w:r>
              <w:rPr>
                <w:rFonts w:ascii="宋体" w:hAnsi="宋体" w:cs="Arial"/>
                <w:sz w:val="20"/>
                <w:szCs w:val="20"/>
              </w:rPr>
              <w:t>H5</w:t>
            </w:r>
          </w:p>
        </w:tc>
        <w:tc>
          <w:tcPr>
            <w:tcW w:w="2017" w:type="dxa"/>
            <w:tcBorders>
              <w:top w:val="nil"/>
              <w:left w:val="nil"/>
              <w:bottom w:val="single" w:sz="4" w:space="0" w:color="auto"/>
              <w:right w:val="single" w:sz="4" w:space="0" w:color="auto"/>
            </w:tcBorders>
            <w:shd w:val="clear" w:color="auto" w:fill="auto"/>
            <w:noWrap/>
            <w:hideMark/>
          </w:tcPr>
          <w:p w14:paraId="63FC6C30" w14:textId="77777777" w:rsidR="002F5085" w:rsidRPr="00F93E4B" w:rsidRDefault="002F5085" w:rsidP="002D463F">
            <w:pPr>
              <w:rPr>
                <w:rFonts w:ascii="宋体" w:hAnsi="宋体" w:cs="Arial"/>
                <w:sz w:val="20"/>
                <w:szCs w:val="20"/>
              </w:rPr>
            </w:pPr>
            <w:r w:rsidRPr="00F93E4B">
              <w:rPr>
                <w:rFonts w:ascii="宋体" w:hAnsi="宋体" w:cs="Arial"/>
                <w:sz w:val="20"/>
                <w:szCs w:val="20"/>
              </w:rPr>
              <w:t>RtnCode</w:t>
            </w:r>
          </w:p>
        </w:tc>
        <w:tc>
          <w:tcPr>
            <w:tcW w:w="1151" w:type="dxa"/>
            <w:tcBorders>
              <w:top w:val="nil"/>
              <w:left w:val="nil"/>
              <w:bottom w:val="single" w:sz="4" w:space="0" w:color="auto"/>
              <w:right w:val="single" w:sz="4" w:space="0" w:color="auto"/>
            </w:tcBorders>
            <w:shd w:val="clear" w:color="auto" w:fill="auto"/>
            <w:noWrap/>
            <w:hideMark/>
          </w:tcPr>
          <w:p w14:paraId="65CF61E0"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交易返回码</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FEAB28D"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9D0C5CE"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69414FF7"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10</w:t>
            </w:r>
          </w:p>
        </w:tc>
        <w:tc>
          <w:tcPr>
            <w:tcW w:w="3029" w:type="dxa"/>
            <w:gridSpan w:val="2"/>
            <w:tcBorders>
              <w:top w:val="nil"/>
              <w:left w:val="nil"/>
              <w:bottom w:val="single" w:sz="4" w:space="0" w:color="auto"/>
              <w:right w:val="single" w:sz="4" w:space="0" w:color="auto"/>
            </w:tcBorders>
            <w:shd w:val="clear" w:color="auto" w:fill="auto"/>
            <w:noWrap/>
            <w:hideMark/>
          </w:tcPr>
          <w:p w14:paraId="09A5B8A9" w14:textId="77777777" w:rsidR="002F5085" w:rsidRPr="00F93E4B" w:rsidRDefault="002F5085" w:rsidP="002D463F">
            <w:pPr>
              <w:rPr>
                <w:rFonts w:ascii="宋体" w:hAnsi="宋体" w:cs="Arial"/>
                <w:sz w:val="20"/>
                <w:szCs w:val="20"/>
              </w:rPr>
            </w:pPr>
            <w:r w:rsidRPr="00F93E4B">
              <w:rPr>
                <w:rFonts w:ascii="宋体" w:hAnsi="宋体" w:cs="Arial"/>
                <w:sz w:val="20"/>
                <w:szCs w:val="20"/>
              </w:rPr>
              <w:t>参考交易返回码表</w:t>
            </w:r>
          </w:p>
        </w:tc>
      </w:tr>
      <w:tr w:rsidR="002F5085" w:rsidRPr="00F93E4B" w14:paraId="7892098D"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0A42503" w14:textId="365369F5" w:rsidR="002F5085" w:rsidRPr="00F93E4B" w:rsidRDefault="00E5164D" w:rsidP="002D463F">
            <w:pPr>
              <w:jc w:val="center"/>
              <w:rPr>
                <w:rFonts w:ascii="宋体" w:hAnsi="宋体" w:cs="Arial"/>
                <w:sz w:val="20"/>
                <w:szCs w:val="20"/>
              </w:rPr>
            </w:pPr>
            <w:r>
              <w:rPr>
                <w:rFonts w:ascii="宋体" w:hAnsi="宋体" w:cs="Arial"/>
                <w:sz w:val="20"/>
                <w:szCs w:val="20"/>
              </w:rPr>
              <w:t>H6</w:t>
            </w:r>
          </w:p>
        </w:tc>
        <w:tc>
          <w:tcPr>
            <w:tcW w:w="2017" w:type="dxa"/>
            <w:tcBorders>
              <w:top w:val="nil"/>
              <w:left w:val="nil"/>
              <w:bottom w:val="single" w:sz="4" w:space="0" w:color="auto"/>
              <w:right w:val="single" w:sz="4" w:space="0" w:color="auto"/>
            </w:tcBorders>
            <w:shd w:val="clear" w:color="auto" w:fill="auto"/>
            <w:noWrap/>
            <w:hideMark/>
          </w:tcPr>
          <w:p w14:paraId="442CBAEF" w14:textId="77777777" w:rsidR="002F5085" w:rsidRPr="00F93E4B" w:rsidRDefault="002F5085" w:rsidP="002D463F">
            <w:pPr>
              <w:rPr>
                <w:rFonts w:ascii="宋体" w:hAnsi="宋体" w:cs="Arial"/>
                <w:sz w:val="20"/>
                <w:szCs w:val="20"/>
              </w:rPr>
            </w:pPr>
            <w:r w:rsidRPr="00F93E4B">
              <w:rPr>
                <w:rFonts w:ascii="宋体" w:hAnsi="宋体" w:cs="Arial"/>
                <w:sz w:val="20"/>
                <w:szCs w:val="20"/>
              </w:rPr>
              <w:t>RtnMsg</w:t>
            </w:r>
          </w:p>
        </w:tc>
        <w:tc>
          <w:tcPr>
            <w:tcW w:w="1151" w:type="dxa"/>
            <w:tcBorders>
              <w:top w:val="nil"/>
              <w:left w:val="nil"/>
              <w:bottom w:val="single" w:sz="4" w:space="0" w:color="auto"/>
              <w:right w:val="single" w:sz="4" w:space="0" w:color="auto"/>
            </w:tcBorders>
            <w:shd w:val="clear" w:color="auto" w:fill="auto"/>
            <w:noWrap/>
            <w:hideMark/>
          </w:tcPr>
          <w:p w14:paraId="030C2A4F"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交易返回描述</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04BFD71E"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4EAC5924"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44E4903C"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50</w:t>
            </w:r>
          </w:p>
        </w:tc>
        <w:tc>
          <w:tcPr>
            <w:tcW w:w="3029" w:type="dxa"/>
            <w:gridSpan w:val="2"/>
            <w:tcBorders>
              <w:top w:val="nil"/>
              <w:left w:val="nil"/>
              <w:bottom w:val="single" w:sz="4" w:space="0" w:color="auto"/>
              <w:right w:val="single" w:sz="4" w:space="0" w:color="auto"/>
            </w:tcBorders>
            <w:shd w:val="clear" w:color="auto" w:fill="auto"/>
            <w:noWrap/>
            <w:hideMark/>
          </w:tcPr>
          <w:p w14:paraId="0F7E3A5F" w14:textId="77777777" w:rsidR="002F5085" w:rsidRPr="00F93E4B" w:rsidRDefault="002F5085" w:rsidP="002D463F">
            <w:pPr>
              <w:rPr>
                <w:rFonts w:ascii="宋体" w:hAnsi="宋体" w:cs="Arial"/>
                <w:sz w:val="20"/>
                <w:szCs w:val="20"/>
              </w:rPr>
            </w:pPr>
            <w:r w:rsidRPr="00F93E4B">
              <w:rPr>
                <w:rFonts w:ascii="宋体" w:hAnsi="宋体" w:cs="Arial"/>
                <w:sz w:val="20"/>
                <w:szCs w:val="20"/>
              </w:rPr>
              <w:t xml:space="preserve">　</w:t>
            </w:r>
          </w:p>
        </w:tc>
      </w:tr>
      <w:tr w:rsidR="002F5085" w:rsidRPr="00F93E4B" w14:paraId="3A7AAC8D" w14:textId="77777777" w:rsidTr="00451171">
        <w:trPr>
          <w:trHeight w:val="255"/>
        </w:trPr>
        <w:tc>
          <w:tcPr>
            <w:tcW w:w="8682"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15856B86" w14:textId="77777777" w:rsidR="002F5085" w:rsidRPr="00F93E4B" w:rsidRDefault="002F5085" w:rsidP="002D463F">
            <w:pPr>
              <w:rPr>
                <w:rFonts w:ascii="宋体" w:hAnsi="宋体" w:cs="宋体"/>
                <w:b/>
                <w:bCs/>
                <w:color w:val="000000"/>
                <w:sz w:val="20"/>
                <w:szCs w:val="20"/>
              </w:rPr>
            </w:pPr>
            <w:r w:rsidRPr="00F93E4B">
              <w:rPr>
                <w:rFonts w:ascii="宋体" w:hAnsi="宋体" w:cs="宋体"/>
                <w:b/>
                <w:bCs/>
                <w:color w:val="000000"/>
                <w:sz w:val="20"/>
                <w:szCs w:val="20"/>
              </w:rPr>
              <w:t>OUT</w:t>
            </w:r>
          </w:p>
        </w:tc>
      </w:tr>
      <w:tr w:rsidR="002F5085" w:rsidRPr="00F93E4B" w14:paraId="20653836"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9CB3570" w14:textId="37203B58" w:rsidR="002F5085" w:rsidRPr="00F93E4B" w:rsidRDefault="002F5085" w:rsidP="009F5F98">
            <w:pPr>
              <w:jc w:val="center"/>
              <w:rPr>
                <w:rFonts w:ascii="宋体" w:hAnsi="宋体" w:cs="Arial"/>
                <w:sz w:val="20"/>
                <w:szCs w:val="20"/>
              </w:rPr>
            </w:pPr>
            <w:r w:rsidRPr="00F93E4B">
              <w:rPr>
                <w:rFonts w:ascii="宋体" w:hAnsi="宋体" w:cs="Arial"/>
                <w:sz w:val="20"/>
                <w:szCs w:val="20"/>
              </w:rPr>
              <w:t>S</w:t>
            </w:r>
            <w:r w:rsidR="009F5F98">
              <w:rPr>
                <w:rFonts w:ascii="宋体" w:hAnsi="宋体" w:cs="Arial"/>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23CDDAB0" w14:textId="77777777" w:rsidR="002F5085" w:rsidRPr="00F93E4B" w:rsidRDefault="002F5085" w:rsidP="002D463F">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2B4B5E7A" w14:textId="77777777" w:rsidR="002F5085" w:rsidRPr="00F93E4B" w:rsidRDefault="002F5085" w:rsidP="002D463F">
            <w:pPr>
              <w:rPr>
                <w:rFonts w:ascii="宋体" w:hAnsi="宋体" w:cs="Arial"/>
                <w:color w:val="000000"/>
                <w:sz w:val="20"/>
                <w:szCs w:val="20"/>
              </w:rPr>
            </w:pPr>
          </w:p>
        </w:tc>
        <w:tc>
          <w:tcPr>
            <w:tcW w:w="1151" w:type="dxa"/>
            <w:tcBorders>
              <w:top w:val="nil"/>
              <w:left w:val="nil"/>
              <w:bottom w:val="single" w:sz="4" w:space="0" w:color="auto"/>
              <w:right w:val="single" w:sz="4" w:space="0" w:color="auto"/>
            </w:tcBorders>
            <w:shd w:val="clear" w:color="auto" w:fill="auto"/>
            <w:noWrap/>
            <w:hideMark/>
          </w:tcPr>
          <w:p w14:paraId="057449ED" w14:textId="77777777" w:rsidR="002F5085" w:rsidRPr="00F93E4B" w:rsidRDefault="002F5085" w:rsidP="002D463F">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684" w:type="dxa"/>
            <w:tcBorders>
              <w:top w:val="nil"/>
              <w:left w:val="nil"/>
              <w:bottom w:val="single" w:sz="4" w:space="0" w:color="auto"/>
              <w:right w:val="single" w:sz="4" w:space="0" w:color="auto"/>
            </w:tcBorders>
            <w:shd w:val="clear" w:color="auto" w:fill="auto"/>
            <w:noWrap/>
            <w:hideMark/>
          </w:tcPr>
          <w:p w14:paraId="5944AB87" w14:textId="454C3A86" w:rsidR="002F5085" w:rsidRPr="00F93E4B" w:rsidRDefault="0093660F" w:rsidP="002D463F">
            <w:pPr>
              <w:jc w:val="center"/>
              <w:rPr>
                <w:rFonts w:ascii="宋体" w:hAnsi="宋体" w:cs="Arial"/>
                <w:color w:val="000000"/>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3A75327F"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63" w:type="dxa"/>
            <w:gridSpan w:val="2"/>
            <w:tcBorders>
              <w:top w:val="nil"/>
              <w:left w:val="nil"/>
              <w:bottom w:val="single" w:sz="4" w:space="0" w:color="auto"/>
              <w:right w:val="single" w:sz="4" w:space="0" w:color="auto"/>
            </w:tcBorders>
            <w:shd w:val="clear" w:color="auto" w:fill="auto"/>
            <w:noWrap/>
            <w:hideMark/>
          </w:tcPr>
          <w:p w14:paraId="3D1F0934" w14:textId="77777777" w:rsidR="002F5085" w:rsidRPr="00F93E4B" w:rsidRDefault="002F5085" w:rsidP="002D463F">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tcBorders>
              <w:top w:val="nil"/>
              <w:left w:val="nil"/>
              <w:bottom w:val="single" w:sz="4" w:space="0" w:color="auto"/>
              <w:right w:val="single" w:sz="4" w:space="0" w:color="auto"/>
            </w:tcBorders>
            <w:shd w:val="clear" w:color="auto" w:fill="auto"/>
            <w:noWrap/>
            <w:hideMark/>
          </w:tcPr>
          <w:p w14:paraId="6AB0EC46" w14:textId="77777777" w:rsidR="002F5085" w:rsidRPr="00F93E4B" w:rsidRDefault="002F5085" w:rsidP="002D463F">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2F5085" w:rsidRPr="00F93E4B" w14:paraId="7B7F8B25" w14:textId="77777777" w:rsidTr="00451171">
        <w:trPr>
          <w:trHeight w:val="255"/>
        </w:trPr>
        <w:tc>
          <w:tcPr>
            <w:tcW w:w="8682"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662A2FFB" w14:textId="77777777" w:rsidR="002F5085" w:rsidRPr="00F93E4B" w:rsidRDefault="002F5085" w:rsidP="002D463F">
            <w:pPr>
              <w:rPr>
                <w:rFonts w:ascii="宋体" w:hAnsi="宋体" w:cs="宋体"/>
                <w:b/>
                <w:bCs/>
                <w:color w:val="000000"/>
                <w:sz w:val="20"/>
                <w:szCs w:val="20"/>
              </w:rPr>
            </w:pPr>
            <w:r w:rsidRPr="00F93E4B">
              <w:rPr>
                <w:rFonts w:ascii="宋体" w:hAnsi="宋体" w:cs="宋体" w:hint="eastAsia"/>
                <w:b/>
                <w:bCs/>
                <w:color w:val="000000"/>
                <w:sz w:val="20"/>
                <w:szCs w:val="20"/>
              </w:rPr>
              <w:t>R</w:t>
            </w:r>
            <w:r w:rsidRPr="00F93E4B">
              <w:rPr>
                <w:rFonts w:ascii="宋体" w:hAnsi="宋体" w:cs="宋体"/>
                <w:b/>
                <w:bCs/>
                <w:color w:val="000000"/>
                <w:sz w:val="20"/>
                <w:szCs w:val="20"/>
              </w:rPr>
              <w:t>D</w:t>
            </w:r>
          </w:p>
        </w:tc>
      </w:tr>
      <w:tr w:rsidR="002F5085" w:rsidRPr="00F93E4B" w14:paraId="5454B930"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6709F7E9"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2017" w:type="dxa"/>
            <w:tcBorders>
              <w:top w:val="nil"/>
              <w:left w:val="nil"/>
              <w:bottom w:val="single" w:sz="4" w:space="0" w:color="auto"/>
              <w:right w:val="single" w:sz="4" w:space="0" w:color="auto"/>
            </w:tcBorders>
            <w:shd w:val="clear" w:color="auto" w:fill="auto"/>
            <w:noWrap/>
            <w:hideMark/>
          </w:tcPr>
          <w:p w14:paraId="04788E06" w14:textId="77777777" w:rsidR="002F5085" w:rsidRPr="00F93E4B" w:rsidRDefault="002F5085" w:rsidP="002D463F">
            <w:pPr>
              <w:rPr>
                <w:rFonts w:ascii="宋体" w:hAnsi="宋体" w:cs="宋体"/>
                <w:szCs w:val="21"/>
              </w:rPr>
            </w:pPr>
            <w:r w:rsidRPr="00F93E4B">
              <w:rPr>
                <w:rFonts w:ascii="宋体" w:hAnsi="宋体" w:cs="宋体" w:hint="eastAsia"/>
                <w:sz w:val="20"/>
                <w:szCs w:val="20"/>
              </w:rPr>
              <w:t>RdSeq</w:t>
            </w:r>
          </w:p>
        </w:tc>
        <w:tc>
          <w:tcPr>
            <w:tcW w:w="1151" w:type="dxa"/>
            <w:tcBorders>
              <w:top w:val="nil"/>
              <w:left w:val="nil"/>
              <w:bottom w:val="single" w:sz="4" w:space="0" w:color="auto"/>
              <w:right w:val="single" w:sz="4" w:space="0" w:color="auto"/>
            </w:tcBorders>
            <w:shd w:val="clear" w:color="auto" w:fill="auto"/>
            <w:noWrap/>
            <w:hideMark/>
          </w:tcPr>
          <w:p w14:paraId="1FED30A2" w14:textId="77777777" w:rsidR="002F5085" w:rsidRPr="00F93E4B" w:rsidRDefault="002F5085" w:rsidP="002D463F">
            <w:pPr>
              <w:rPr>
                <w:rFonts w:ascii="宋体" w:hAnsi="宋体" w:cs="Arial"/>
                <w:sz w:val="20"/>
                <w:szCs w:val="20"/>
              </w:rPr>
            </w:pPr>
            <w:r w:rsidRPr="00F93E4B">
              <w:rPr>
                <w:rFonts w:ascii="宋体" w:hAnsi="宋体" w:cs="Courier New"/>
                <w:i/>
                <w:iCs/>
                <w:sz w:val="20"/>
                <w:szCs w:val="20"/>
                <w:highlight w:val="white"/>
              </w:rPr>
              <w:t>唯一键</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696F7005"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329605B"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15627C85"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32</w:t>
            </w:r>
          </w:p>
        </w:tc>
        <w:tc>
          <w:tcPr>
            <w:tcW w:w="3029" w:type="dxa"/>
            <w:gridSpan w:val="2"/>
            <w:tcBorders>
              <w:top w:val="nil"/>
              <w:left w:val="nil"/>
              <w:bottom w:val="single" w:sz="4" w:space="0" w:color="auto"/>
              <w:right w:val="single" w:sz="4" w:space="0" w:color="auto"/>
            </w:tcBorders>
            <w:shd w:val="clear" w:color="auto" w:fill="auto"/>
            <w:noWrap/>
            <w:hideMark/>
          </w:tcPr>
          <w:p w14:paraId="7E4FBEB9"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对应银行明细的主键</w:t>
            </w:r>
          </w:p>
        </w:tc>
      </w:tr>
      <w:tr w:rsidR="002F5085" w:rsidRPr="00F93E4B" w14:paraId="553FFC0E"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1515B8D"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D2</w:t>
            </w:r>
          </w:p>
        </w:tc>
        <w:tc>
          <w:tcPr>
            <w:tcW w:w="2017" w:type="dxa"/>
            <w:tcBorders>
              <w:top w:val="nil"/>
              <w:left w:val="nil"/>
              <w:bottom w:val="single" w:sz="4" w:space="0" w:color="auto"/>
              <w:right w:val="single" w:sz="4" w:space="0" w:color="auto"/>
            </w:tcBorders>
            <w:shd w:val="clear" w:color="auto" w:fill="auto"/>
            <w:noWrap/>
            <w:hideMark/>
          </w:tcPr>
          <w:p w14:paraId="39320664"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hideMark/>
          </w:tcPr>
          <w:p w14:paraId="4F2BFFD2" w14:textId="77777777" w:rsidR="002F5085" w:rsidRPr="00F93E4B" w:rsidRDefault="002F5085" w:rsidP="002D463F">
            <w:pPr>
              <w:rPr>
                <w:rFonts w:ascii="宋体" w:hAnsi="宋体" w:cs="Arial"/>
                <w:sz w:val="20"/>
                <w:szCs w:val="20"/>
              </w:rPr>
            </w:pPr>
            <w:r>
              <w:rPr>
                <w:rFonts w:ascii="宋体" w:hAnsi="宋体" w:cs="宋体" w:hint="eastAsia"/>
                <w:sz w:val="20"/>
                <w:szCs w:val="20"/>
              </w:rPr>
              <w:t>企业方账号</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6601FECB" w14:textId="77777777" w:rsidR="002F5085" w:rsidRPr="00F93E4B" w:rsidRDefault="002F5085"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59893F9"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7971BCAD"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3</w:t>
            </w:r>
            <w:r w:rsidRPr="00F93E4B">
              <w:rPr>
                <w:rFonts w:ascii="宋体" w:hAnsi="宋体" w:cs="Arial" w:hint="eastAsia"/>
                <w:sz w:val="20"/>
                <w:szCs w:val="20"/>
              </w:rPr>
              <w:t>0</w:t>
            </w:r>
          </w:p>
        </w:tc>
        <w:tc>
          <w:tcPr>
            <w:tcW w:w="3029" w:type="dxa"/>
            <w:gridSpan w:val="2"/>
            <w:tcBorders>
              <w:top w:val="nil"/>
              <w:left w:val="nil"/>
              <w:bottom w:val="single" w:sz="4" w:space="0" w:color="auto"/>
              <w:right w:val="single" w:sz="4" w:space="0" w:color="auto"/>
            </w:tcBorders>
            <w:shd w:val="clear" w:color="auto" w:fill="auto"/>
            <w:noWrap/>
            <w:hideMark/>
          </w:tcPr>
          <w:p w14:paraId="1B60378E" w14:textId="77777777" w:rsidR="002F5085" w:rsidRPr="00F93E4B" w:rsidRDefault="002F5085" w:rsidP="002D463F">
            <w:pPr>
              <w:rPr>
                <w:rFonts w:ascii="宋体" w:hAnsi="宋体" w:cs="Arial"/>
                <w:sz w:val="20"/>
                <w:szCs w:val="20"/>
              </w:rPr>
            </w:pPr>
            <w:r w:rsidRPr="00F93E4B">
              <w:rPr>
                <w:rFonts w:ascii="宋体" w:hAnsi="宋体" w:cs="Arial"/>
                <w:sz w:val="20"/>
                <w:szCs w:val="20"/>
              </w:rPr>
              <w:t xml:space="preserve">　</w:t>
            </w:r>
            <w:r>
              <w:rPr>
                <w:rFonts w:ascii="宋体" w:hAnsi="宋体" w:cs="宋体" w:hint="eastAsia"/>
                <w:sz w:val="20"/>
                <w:szCs w:val="20"/>
              </w:rPr>
              <w:t>企业方账号</w:t>
            </w:r>
          </w:p>
        </w:tc>
      </w:tr>
      <w:tr w:rsidR="002F5085" w:rsidRPr="00F93E4B" w14:paraId="1B79D451"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2B58B24"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D3</w:t>
            </w:r>
          </w:p>
        </w:tc>
        <w:tc>
          <w:tcPr>
            <w:tcW w:w="2017" w:type="dxa"/>
            <w:tcBorders>
              <w:top w:val="nil"/>
              <w:left w:val="nil"/>
              <w:bottom w:val="single" w:sz="4" w:space="0" w:color="auto"/>
              <w:right w:val="single" w:sz="4" w:space="0" w:color="auto"/>
            </w:tcBorders>
            <w:shd w:val="clear" w:color="auto" w:fill="auto"/>
            <w:noWrap/>
            <w:hideMark/>
          </w:tcPr>
          <w:p w14:paraId="59A7A6B0"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PayAccountName</w:t>
            </w:r>
          </w:p>
        </w:tc>
        <w:tc>
          <w:tcPr>
            <w:tcW w:w="1151" w:type="dxa"/>
            <w:tcBorders>
              <w:top w:val="nil"/>
              <w:left w:val="nil"/>
              <w:bottom w:val="single" w:sz="4" w:space="0" w:color="auto"/>
              <w:right w:val="single" w:sz="4" w:space="0" w:color="auto"/>
            </w:tcBorders>
            <w:shd w:val="clear" w:color="auto" w:fill="auto"/>
            <w:noWrap/>
            <w:vAlign w:val="center"/>
            <w:hideMark/>
          </w:tcPr>
          <w:p w14:paraId="0FB29A23" w14:textId="77777777" w:rsidR="002F5085" w:rsidRPr="00F93E4B" w:rsidRDefault="002F5085" w:rsidP="002D463F">
            <w:pPr>
              <w:rPr>
                <w:rFonts w:ascii="宋体" w:hAnsi="宋体" w:cs="宋体"/>
                <w:sz w:val="20"/>
                <w:szCs w:val="20"/>
              </w:rPr>
            </w:pPr>
            <w:r>
              <w:rPr>
                <w:rFonts w:ascii="宋体" w:hAnsi="宋体" w:cs="宋体" w:hint="eastAsia"/>
                <w:sz w:val="20"/>
                <w:szCs w:val="20"/>
              </w:rPr>
              <w:t>企业方户名</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51CFEF47"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311B6A55"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03CB1C2B" w14:textId="77777777" w:rsidR="002F5085" w:rsidRPr="00F93E4B" w:rsidRDefault="002F5085" w:rsidP="002D463F">
            <w:pPr>
              <w:rPr>
                <w:rFonts w:ascii="宋体" w:hAnsi="宋体" w:cs="Arial"/>
                <w:sz w:val="20"/>
                <w:szCs w:val="20"/>
              </w:rPr>
            </w:pPr>
            <w:r w:rsidRPr="00F93E4B">
              <w:rPr>
                <w:rFonts w:ascii="宋体" w:hAnsi="宋体" w:cs="Arial" w:hint="eastAsia"/>
                <w:sz w:val="20"/>
                <w:szCs w:val="20"/>
              </w:rPr>
              <w:t>1</w:t>
            </w:r>
            <w:r w:rsidRPr="00F93E4B">
              <w:rPr>
                <w:rFonts w:ascii="宋体" w:hAnsi="宋体" w:cs="Arial"/>
                <w:sz w:val="20"/>
                <w:szCs w:val="20"/>
              </w:rPr>
              <w:t>28</w:t>
            </w:r>
          </w:p>
        </w:tc>
        <w:tc>
          <w:tcPr>
            <w:tcW w:w="3029" w:type="dxa"/>
            <w:gridSpan w:val="2"/>
            <w:tcBorders>
              <w:top w:val="nil"/>
              <w:left w:val="nil"/>
              <w:bottom w:val="single" w:sz="4" w:space="0" w:color="auto"/>
              <w:right w:val="single" w:sz="4" w:space="0" w:color="auto"/>
            </w:tcBorders>
            <w:shd w:val="clear" w:color="auto" w:fill="auto"/>
            <w:noWrap/>
            <w:vAlign w:val="bottom"/>
            <w:hideMark/>
          </w:tcPr>
          <w:p w14:paraId="22045692" w14:textId="77777777" w:rsidR="002F5085" w:rsidRPr="00F93E4B" w:rsidRDefault="002F5085" w:rsidP="002D463F">
            <w:pPr>
              <w:rPr>
                <w:rFonts w:ascii="宋体" w:hAnsi="宋体" w:cs="宋体"/>
                <w:sz w:val="20"/>
                <w:szCs w:val="20"/>
                <w:lang w:eastAsia="zh-CN"/>
              </w:rPr>
            </w:pPr>
            <w:r>
              <w:rPr>
                <w:rFonts w:ascii="宋体" w:hAnsi="宋体" w:cs="宋体" w:hint="eastAsia"/>
                <w:sz w:val="20"/>
                <w:szCs w:val="20"/>
                <w:lang w:eastAsia="zh-CN"/>
              </w:rPr>
              <w:t>企业方账户</w:t>
            </w:r>
            <w:r w:rsidRPr="00F93E4B">
              <w:rPr>
                <w:rFonts w:ascii="宋体" w:hAnsi="宋体" w:cs="宋体" w:hint="eastAsia"/>
                <w:sz w:val="20"/>
                <w:szCs w:val="20"/>
                <w:lang w:eastAsia="zh-CN"/>
              </w:rPr>
              <w:t>对应的名称</w:t>
            </w:r>
          </w:p>
        </w:tc>
      </w:tr>
      <w:tr w:rsidR="002F5085" w:rsidRPr="00F93E4B" w14:paraId="73E11496"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2BD2E086" w14:textId="77777777" w:rsidR="002F5085" w:rsidRPr="00F93E4B" w:rsidRDefault="002F5085" w:rsidP="002D463F">
            <w:pPr>
              <w:jc w:val="center"/>
              <w:rPr>
                <w:rFonts w:ascii="宋体" w:hAnsi="宋体" w:cs="Arial"/>
                <w:sz w:val="20"/>
                <w:szCs w:val="20"/>
              </w:rPr>
            </w:pPr>
            <w:r>
              <w:rPr>
                <w:rFonts w:ascii="宋体" w:hAnsi="宋体" w:cs="Arial" w:hint="eastAsia"/>
                <w:sz w:val="20"/>
                <w:szCs w:val="20"/>
              </w:rPr>
              <w:t>D4</w:t>
            </w:r>
          </w:p>
        </w:tc>
        <w:tc>
          <w:tcPr>
            <w:tcW w:w="2017" w:type="dxa"/>
            <w:tcBorders>
              <w:top w:val="nil"/>
              <w:left w:val="nil"/>
              <w:bottom w:val="single" w:sz="4" w:space="0" w:color="auto"/>
              <w:right w:val="single" w:sz="4" w:space="0" w:color="auto"/>
            </w:tcBorders>
            <w:shd w:val="clear" w:color="auto" w:fill="auto"/>
            <w:noWrap/>
          </w:tcPr>
          <w:p w14:paraId="53FC37E4" w14:textId="72297695" w:rsidR="002F5085" w:rsidRPr="00F93E4B" w:rsidRDefault="000B781A" w:rsidP="002D463F">
            <w:pPr>
              <w:rPr>
                <w:rFonts w:ascii="宋体" w:hAnsi="宋体" w:cs="宋体"/>
                <w:sz w:val="20"/>
                <w:szCs w:val="20"/>
              </w:rPr>
            </w:pPr>
            <w:r>
              <w:rPr>
                <w:rFonts w:ascii="宋体" w:hAnsi="宋体" w:cs="宋体" w:hint="eastAsia"/>
                <w:sz w:val="20"/>
                <w:szCs w:val="20"/>
              </w:rPr>
              <w:t>RecBan</w:t>
            </w:r>
            <w:r w:rsidR="002F5085">
              <w:rPr>
                <w:rFonts w:ascii="宋体" w:hAnsi="宋体" w:cs="宋体" w:hint="eastAsia"/>
                <w:sz w:val="20"/>
                <w:szCs w:val="20"/>
              </w:rPr>
              <w:t>k</w:t>
            </w:r>
          </w:p>
        </w:tc>
        <w:tc>
          <w:tcPr>
            <w:tcW w:w="1151" w:type="dxa"/>
            <w:tcBorders>
              <w:top w:val="nil"/>
              <w:left w:val="nil"/>
              <w:bottom w:val="single" w:sz="4" w:space="0" w:color="auto"/>
              <w:right w:val="single" w:sz="4" w:space="0" w:color="auto"/>
            </w:tcBorders>
            <w:shd w:val="clear" w:color="auto" w:fill="auto"/>
            <w:noWrap/>
            <w:vAlign w:val="center"/>
          </w:tcPr>
          <w:p w14:paraId="0DF8FD0C" w14:textId="77777777" w:rsidR="002F5085" w:rsidRDefault="002F5085" w:rsidP="002D463F">
            <w:pPr>
              <w:rPr>
                <w:rFonts w:ascii="宋体" w:hAnsi="宋体" w:cs="宋体"/>
                <w:sz w:val="20"/>
                <w:szCs w:val="20"/>
              </w:rPr>
            </w:pPr>
            <w:r>
              <w:rPr>
                <w:rFonts w:ascii="宋体" w:hAnsi="宋体" w:cs="宋体" w:hint="eastAsia"/>
                <w:sz w:val="20"/>
                <w:szCs w:val="20"/>
              </w:rPr>
              <w:t>客户方银行</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4107952" w14:textId="77777777" w:rsidR="002F5085" w:rsidRPr="00F93E4B" w:rsidRDefault="002F5085" w:rsidP="002D463F">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270B0EF7" w14:textId="77777777" w:rsidR="002F5085" w:rsidRPr="00F93E4B" w:rsidRDefault="002F5085" w:rsidP="002D463F">
            <w:pPr>
              <w:jc w:val="center"/>
              <w:rPr>
                <w:rFonts w:ascii="宋体" w:hAnsi="宋体" w:cs="宋体"/>
                <w:sz w:val="20"/>
                <w:szCs w:val="20"/>
              </w:rPr>
            </w:pPr>
            <w:r>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tcPr>
          <w:p w14:paraId="6E49DAD7" w14:textId="77777777" w:rsidR="002F5085" w:rsidRPr="00F93E4B" w:rsidRDefault="002F5085" w:rsidP="002D463F">
            <w:pPr>
              <w:jc w:val="center"/>
              <w:rPr>
                <w:rFonts w:ascii="宋体" w:hAnsi="宋体" w:cs="Arial"/>
                <w:sz w:val="20"/>
                <w:szCs w:val="20"/>
              </w:rPr>
            </w:pPr>
            <w:r>
              <w:rPr>
                <w:rFonts w:ascii="宋体" w:hAnsi="宋体" w:cs="Arial" w:hint="eastAsia"/>
                <w:sz w:val="20"/>
                <w:szCs w:val="20"/>
              </w:rPr>
              <w:t>64</w:t>
            </w:r>
          </w:p>
        </w:tc>
        <w:tc>
          <w:tcPr>
            <w:tcW w:w="3029" w:type="dxa"/>
            <w:gridSpan w:val="2"/>
            <w:tcBorders>
              <w:top w:val="nil"/>
              <w:left w:val="nil"/>
              <w:bottom w:val="single" w:sz="4" w:space="0" w:color="auto"/>
              <w:right w:val="single" w:sz="4" w:space="0" w:color="auto"/>
            </w:tcBorders>
            <w:shd w:val="clear" w:color="auto" w:fill="auto"/>
            <w:noWrap/>
            <w:vAlign w:val="bottom"/>
          </w:tcPr>
          <w:p w14:paraId="225D6464" w14:textId="77777777" w:rsidR="002F5085" w:rsidRPr="00F93E4B" w:rsidRDefault="002F5085" w:rsidP="002D463F">
            <w:pPr>
              <w:rPr>
                <w:rFonts w:ascii="宋体" w:hAnsi="宋体" w:cs="宋体"/>
                <w:sz w:val="20"/>
                <w:szCs w:val="20"/>
              </w:rPr>
            </w:pPr>
            <w:r>
              <w:rPr>
                <w:rFonts w:ascii="宋体" w:hAnsi="宋体" w:cs="宋体" w:hint="eastAsia"/>
                <w:sz w:val="20"/>
                <w:szCs w:val="20"/>
              </w:rPr>
              <w:t>客户方银行</w:t>
            </w:r>
          </w:p>
        </w:tc>
      </w:tr>
      <w:tr w:rsidR="002F5085" w:rsidRPr="00F93E4B" w14:paraId="35D48C01"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1CDFAA8B"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5</w:t>
            </w:r>
          </w:p>
        </w:tc>
        <w:tc>
          <w:tcPr>
            <w:tcW w:w="2017" w:type="dxa"/>
            <w:tcBorders>
              <w:top w:val="nil"/>
              <w:left w:val="nil"/>
              <w:bottom w:val="single" w:sz="4" w:space="0" w:color="auto"/>
              <w:right w:val="single" w:sz="4" w:space="0" w:color="auto"/>
            </w:tcBorders>
            <w:shd w:val="clear" w:color="auto" w:fill="auto"/>
            <w:noWrap/>
            <w:hideMark/>
          </w:tcPr>
          <w:p w14:paraId="4B9E4746"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RecAccountNum</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12212BCA" w14:textId="77777777" w:rsidR="002F5085" w:rsidRPr="00F93E4B" w:rsidRDefault="002F5085" w:rsidP="002D463F">
            <w:pPr>
              <w:rPr>
                <w:rFonts w:ascii="宋体" w:hAnsi="宋体" w:cs="宋体"/>
                <w:sz w:val="20"/>
                <w:szCs w:val="20"/>
              </w:rPr>
            </w:pPr>
            <w:r>
              <w:rPr>
                <w:rFonts w:ascii="宋体" w:hAnsi="宋体" w:cs="宋体" w:hint="eastAsia"/>
                <w:sz w:val="20"/>
                <w:szCs w:val="20"/>
              </w:rPr>
              <w:t>客户方账号</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1D999251" w14:textId="5C8804CA" w:rsidR="002F5085" w:rsidRPr="00F93E4B" w:rsidRDefault="00CB661C" w:rsidP="002D463F">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278EEE2A"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315398B3"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30</w:t>
            </w:r>
          </w:p>
        </w:tc>
        <w:tc>
          <w:tcPr>
            <w:tcW w:w="3029" w:type="dxa"/>
            <w:gridSpan w:val="2"/>
            <w:tcBorders>
              <w:top w:val="nil"/>
              <w:left w:val="nil"/>
              <w:bottom w:val="single" w:sz="4" w:space="0" w:color="auto"/>
              <w:right w:val="single" w:sz="4" w:space="0" w:color="auto"/>
            </w:tcBorders>
            <w:shd w:val="clear" w:color="auto" w:fill="auto"/>
            <w:noWrap/>
            <w:vAlign w:val="bottom"/>
            <w:hideMark/>
          </w:tcPr>
          <w:p w14:paraId="6F15E3E4"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 xml:space="preserve">　</w:t>
            </w:r>
            <w:r>
              <w:rPr>
                <w:rFonts w:ascii="宋体" w:hAnsi="宋体" w:cs="宋体" w:hint="eastAsia"/>
                <w:sz w:val="20"/>
                <w:szCs w:val="20"/>
              </w:rPr>
              <w:t>客户方账号</w:t>
            </w:r>
          </w:p>
        </w:tc>
      </w:tr>
      <w:tr w:rsidR="002F5085" w:rsidRPr="00F93E4B" w14:paraId="5544072F"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60BC4AD" w14:textId="77777777" w:rsidR="002F5085" w:rsidRPr="00F93E4B" w:rsidRDefault="002F5085" w:rsidP="002D463F">
            <w:pPr>
              <w:jc w:val="center"/>
              <w:rPr>
                <w:rFonts w:ascii="宋体" w:hAnsi="宋体" w:cs="Arial"/>
                <w:sz w:val="20"/>
                <w:szCs w:val="20"/>
              </w:rPr>
            </w:pPr>
            <w:r>
              <w:rPr>
                <w:rFonts w:ascii="宋体" w:hAnsi="宋体" w:cs="Arial" w:hint="eastAsia"/>
                <w:sz w:val="20"/>
                <w:szCs w:val="20"/>
              </w:rPr>
              <w:t>D6</w:t>
            </w:r>
          </w:p>
        </w:tc>
        <w:tc>
          <w:tcPr>
            <w:tcW w:w="2017" w:type="dxa"/>
            <w:tcBorders>
              <w:top w:val="nil"/>
              <w:left w:val="nil"/>
              <w:bottom w:val="single" w:sz="4" w:space="0" w:color="auto"/>
              <w:right w:val="single" w:sz="4" w:space="0" w:color="auto"/>
            </w:tcBorders>
            <w:shd w:val="clear" w:color="auto" w:fill="auto"/>
            <w:hideMark/>
          </w:tcPr>
          <w:p w14:paraId="7C84F12B"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RecAccountName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hideMark/>
          </w:tcPr>
          <w:p w14:paraId="1324F409" w14:textId="77777777" w:rsidR="002F5085" w:rsidRPr="00F93E4B" w:rsidRDefault="002F5085" w:rsidP="002D463F">
            <w:pPr>
              <w:rPr>
                <w:rFonts w:ascii="宋体" w:hAnsi="宋体" w:cs="宋体"/>
                <w:sz w:val="20"/>
                <w:szCs w:val="20"/>
              </w:rPr>
            </w:pPr>
            <w:r>
              <w:rPr>
                <w:rFonts w:ascii="宋体" w:hAnsi="宋体" w:cs="宋体" w:hint="eastAsia"/>
                <w:sz w:val="20"/>
                <w:szCs w:val="20"/>
              </w:rPr>
              <w:t>客户方户名</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BB2C907" w14:textId="711560FA" w:rsidR="002F5085" w:rsidRPr="00F93E4B" w:rsidRDefault="00CB661C" w:rsidP="002D463F">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4D6B728"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1C3D5A6B"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128</w:t>
            </w:r>
          </w:p>
        </w:tc>
        <w:tc>
          <w:tcPr>
            <w:tcW w:w="3029" w:type="dxa"/>
            <w:gridSpan w:val="2"/>
            <w:tcBorders>
              <w:top w:val="nil"/>
              <w:left w:val="nil"/>
              <w:bottom w:val="single" w:sz="4" w:space="0" w:color="auto"/>
              <w:right w:val="single" w:sz="4" w:space="0" w:color="auto"/>
            </w:tcBorders>
            <w:shd w:val="clear" w:color="auto" w:fill="auto"/>
            <w:noWrap/>
            <w:hideMark/>
          </w:tcPr>
          <w:p w14:paraId="78C26906" w14:textId="77777777" w:rsidR="002F5085" w:rsidRPr="00F93E4B" w:rsidRDefault="002F5085" w:rsidP="002D463F">
            <w:pPr>
              <w:rPr>
                <w:rFonts w:ascii="宋体" w:hAnsi="宋体" w:cs="宋体"/>
                <w:sz w:val="20"/>
                <w:szCs w:val="20"/>
                <w:lang w:eastAsia="zh-CN"/>
              </w:rPr>
            </w:pPr>
            <w:r>
              <w:rPr>
                <w:rFonts w:ascii="宋体" w:hAnsi="宋体" w:cs="宋体" w:hint="eastAsia"/>
                <w:sz w:val="20"/>
                <w:szCs w:val="20"/>
                <w:lang w:eastAsia="zh-CN"/>
              </w:rPr>
              <w:t>客户方账户</w:t>
            </w:r>
            <w:r w:rsidRPr="00F93E4B">
              <w:rPr>
                <w:rFonts w:ascii="宋体" w:hAnsi="宋体" w:cs="宋体" w:hint="eastAsia"/>
                <w:sz w:val="20"/>
                <w:szCs w:val="20"/>
                <w:lang w:eastAsia="zh-CN"/>
              </w:rPr>
              <w:t>对应的名称</w:t>
            </w:r>
          </w:p>
        </w:tc>
      </w:tr>
      <w:tr w:rsidR="002F5085" w:rsidRPr="00F93E4B" w14:paraId="2F866F32"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DD48798"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7</w:t>
            </w:r>
          </w:p>
        </w:tc>
        <w:tc>
          <w:tcPr>
            <w:tcW w:w="2017" w:type="dxa"/>
            <w:tcBorders>
              <w:top w:val="nil"/>
              <w:left w:val="nil"/>
              <w:bottom w:val="single" w:sz="4" w:space="0" w:color="auto"/>
              <w:right w:val="single" w:sz="4" w:space="0" w:color="auto"/>
            </w:tcBorders>
            <w:shd w:val="clear" w:color="auto" w:fill="auto"/>
            <w:noWrap/>
            <w:hideMark/>
          </w:tcPr>
          <w:p w14:paraId="4D628CD0" w14:textId="77777777" w:rsidR="002F5085" w:rsidRPr="00F93E4B" w:rsidRDefault="002F5085" w:rsidP="002D463F">
            <w:pPr>
              <w:rPr>
                <w:rFonts w:ascii="宋体" w:hAnsi="宋体" w:cs="宋体"/>
                <w:szCs w:val="21"/>
              </w:rPr>
            </w:pPr>
            <w:r w:rsidRPr="00F93E4B">
              <w:rPr>
                <w:rFonts w:ascii="宋体" w:hAnsi="宋体" w:cs="宋体"/>
                <w:szCs w:val="21"/>
              </w:rPr>
              <w:t>Amount</w:t>
            </w:r>
          </w:p>
        </w:tc>
        <w:tc>
          <w:tcPr>
            <w:tcW w:w="1151" w:type="dxa"/>
            <w:tcBorders>
              <w:top w:val="nil"/>
              <w:left w:val="nil"/>
              <w:bottom w:val="single" w:sz="4" w:space="0" w:color="auto"/>
              <w:right w:val="single" w:sz="4" w:space="0" w:color="auto"/>
            </w:tcBorders>
            <w:shd w:val="clear" w:color="auto" w:fill="auto"/>
            <w:noWrap/>
            <w:vAlign w:val="center"/>
            <w:hideMark/>
          </w:tcPr>
          <w:p w14:paraId="58C0E30C" w14:textId="77777777" w:rsidR="002F5085" w:rsidRPr="00F93E4B" w:rsidRDefault="002F5085" w:rsidP="002D463F">
            <w:pPr>
              <w:rPr>
                <w:rFonts w:ascii="宋体" w:hAnsi="宋体" w:cs="宋体"/>
                <w:sz w:val="20"/>
                <w:szCs w:val="20"/>
              </w:rPr>
            </w:pPr>
            <w:r w:rsidRPr="00F93E4B">
              <w:rPr>
                <w:rFonts w:ascii="宋体" w:hAnsi="宋体" w:cs="Courier New" w:hint="eastAsia"/>
                <w:i/>
                <w:iCs/>
                <w:sz w:val="20"/>
                <w:szCs w:val="20"/>
                <w:highlight w:val="white"/>
              </w:rPr>
              <w:t>交易</w:t>
            </w:r>
            <w:r w:rsidRPr="00F93E4B">
              <w:rPr>
                <w:rFonts w:ascii="宋体" w:hAnsi="宋体" w:cs="Courier New"/>
                <w:i/>
                <w:iCs/>
                <w:sz w:val="20"/>
                <w:szCs w:val="20"/>
                <w:highlight w:val="white"/>
              </w:rPr>
              <w:t>金额</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AD33B3E"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1494AB58"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267DFF26"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18</w:t>
            </w:r>
          </w:p>
        </w:tc>
        <w:tc>
          <w:tcPr>
            <w:tcW w:w="3029" w:type="dxa"/>
            <w:gridSpan w:val="2"/>
            <w:tcBorders>
              <w:top w:val="nil"/>
              <w:left w:val="nil"/>
              <w:bottom w:val="single" w:sz="4" w:space="0" w:color="auto"/>
              <w:right w:val="single" w:sz="4" w:space="0" w:color="auto"/>
            </w:tcBorders>
            <w:shd w:val="clear" w:color="auto" w:fill="auto"/>
            <w:noWrap/>
            <w:vAlign w:val="bottom"/>
            <w:hideMark/>
          </w:tcPr>
          <w:p w14:paraId="4AB226C7"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 xml:space="preserve">　小数点保留两位</w:t>
            </w:r>
          </w:p>
        </w:tc>
      </w:tr>
      <w:tr w:rsidR="002F5085" w:rsidRPr="00F93E4B" w14:paraId="77841544"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3648EE7"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8</w:t>
            </w:r>
          </w:p>
        </w:tc>
        <w:tc>
          <w:tcPr>
            <w:tcW w:w="2017" w:type="dxa"/>
            <w:tcBorders>
              <w:top w:val="nil"/>
              <w:left w:val="nil"/>
              <w:bottom w:val="single" w:sz="4" w:space="0" w:color="auto"/>
              <w:right w:val="single" w:sz="4" w:space="0" w:color="auto"/>
            </w:tcBorders>
            <w:shd w:val="clear" w:color="auto" w:fill="auto"/>
            <w:noWrap/>
            <w:hideMark/>
          </w:tcPr>
          <w:p w14:paraId="53CB2788"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51" w:type="dxa"/>
            <w:tcBorders>
              <w:top w:val="nil"/>
              <w:left w:val="nil"/>
              <w:bottom w:val="single" w:sz="4" w:space="0" w:color="auto"/>
              <w:right w:val="single" w:sz="4" w:space="0" w:color="auto"/>
            </w:tcBorders>
            <w:shd w:val="clear" w:color="auto" w:fill="auto"/>
            <w:noWrap/>
            <w:vAlign w:val="center"/>
            <w:hideMark/>
          </w:tcPr>
          <w:p w14:paraId="33B870A9"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交易日期</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45C6DE95"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7955D623"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6D04FF03"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8</w:t>
            </w:r>
          </w:p>
        </w:tc>
        <w:tc>
          <w:tcPr>
            <w:tcW w:w="3029" w:type="dxa"/>
            <w:gridSpan w:val="2"/>
            <w:tcBorders>
              <w:top w:val="nil"/>
              <w:left w:val="nil"/>
              <w:bottom w:val="single" w:sz="4" w:space="0" w:color="auto"/>
              <w:right w:val="single" w:sz="4" w:space="0" w:color="auto"/>
            </w:tcBorders>
            <w:shd w:val="clear" w:color="auto" w:fill="auto"/>
            <w:noWrap/>
            <w:hideMark/>
          </w:tcPr>
          <w:p w14:paraId="73B8117E" w14:textId="75F76C65" w:rsidR="002F5085" w:rsidRPr="00F93E4B" w:rsidRDefault="00451171" w:rsidP="002D463F">
            <w:pPr>
              <w:rPr>
                <w:rFonts w:ascii="宋体" w:hAnsi="宋体" w:cs="Arial"/>
                <w:sz w:val="20"/>
                <w:szCs w:val="20"/>
              </w:rPr>
            </w:pPr>
            <w:r w:rsidRPr="00F93E4B">
              <w:rPr>
                <w:rFonts w:ascii="宋体" w:hAnsi="宋体" w:cs="宋体" w:hint="eastAsia"/>
                <w:sz w:val="20"/>
                <w:szCs w:val="20"/>
              </w:rPr>
              <w:t>YYYYMMDD</w:t>
            </w:r>
            <w:r>
              <w:rPr>
                <w:rFonts w:ascii="宋体" w:hAnsi="宋体" w:cs="宋体"/>
                <w:sz w:val="20"/>
                <w:szCs w:val="20"/>
              </w:rPr>
              <w:t xml:space="preserve"> </w:t>
            </w:r>
            <w:r w:rsidRPr="00703F31">
              <w:rPr>
                <w:rFonts w:ascii="宋体" w:hAnsi="宋体" w:cs="宋体"/>
                <w:sz w:val="20"/>
                <w:szCs w:val="20"/>
              </w:rPr>
              <w:t>hh24:mi:ss</w:t>
            </w:r>
          </w:p>
        </w:tc>
      </w:tr>
      <w:tr w:rsidR="002F5085" w:rsidRPr="00F93E4B" w14:paraId="2AE896C6" w14:textId="77777777" w:rsidTr="00451171">
        <w:trPr>
          <w:trHeight w:val="768"/>
        </w:trPr>
        <w:tc>
          <w:tcPr>
            <w:tcW w:w="839" w:type="dxa"/>
            <w:tcBorders>
              <w:top w:val="nil"/>
              <w:left w:val="single" w:sz="4" w:space="0" w:color="auto"/>
              <w:bottom w:val="single" w:sz="4" w:space="0" w:color="auto"/>
              <w:right w:val="single" w:sz="4" w:space="0" w:color="auto"/>
            </w:tcBorders>
            <w:shd w:val="clear" w:color="auto" w:fill="auto"/>
            <w:noWrap/>
            <w:hideMark/>
          </w:tcPr>
          <w:p w14:paraId="2130D3B5"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9</w:t>
            </w:r>
          </w:p>
        </w:tc>
        <w:tc>
          <w:tcPr>
            <w:tcW w:w="2017" w:type="dxa"/>
            <w:tcBorders>
              <w:top w:val="nil"/>
              <w:left w:val="nil"/>
              <w:bottom w:val="single" w:sz="4" w:space="0" w:color="auto"/>
              <w:right w:val="single" w:sz="4" w:space="0" w:color="auto"/>
            </w:tcBorders>
            <w:shd w:val="clear" w:color="auto" w:fill="auto"/>
            <w:noWrap/>
            <w:hideMark/>
          </w:tcPr>
          <w:p w14:paraId="69367FEC" w14:textId="77777777" w:rsidR="002F5085" w:rsidRPr="00F93E4B" w:rsidRDefault="002F5085" w:rsidP="002D463F">
            <w:pPr>
              <w:rPr>
                <w:rFonts w:ascii="宋体" w:hAnsi="宋体" w:cs="宋体"/>
                <w:szCs w:val="21"/>
              </w:rPr>
            </w:pPr>
            <w:r w:rsidRPr="00F93E4B">
              <w:rPr>
                <w:rFonts w:ascii="宋体" w:hAnsi="宋体" w:cs="宋体" w:hint="eastAsia"/>
                <w:sz w:val="20"/>
                <w:szCs w:val="20"/>
              </w:rPr>
              <w:t>TransactionCode</w:t>
            </w:r>
          </w:p>
          <w:p w14:paraId="6AD67146" w14:textId="77777777" w:rsidR="002F5085" w:rsidRPr="00F93E4B" w:rsidRDefault="002F5085" w:rsidP="002D463F">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3FC483E4"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借贷方向</w:t>
            </w:r>
          </w:p>
        </w:tc>
        <w:tc>
          <w:tcPr>
            <w:tcW w:w="684" w:type="dxa"/>
            <w:tcBorders>
              <w:top w:val="single" w:sz="4" w:space="0" w:color="auto"/>
              <w:left w:val="single" w:sz="4" w:space="0" w:color="auto"/>
              <w:bottom w:val="single" w:sz="4" w:space="0" w:color="auto"/>
              <w:right w:val="single" w:sz="4" w:space="0" w:color="auto"/>
            </w:tcBorders>
            <w:shd w:val="clear" w:color="000000" w:fill="FFC7CE"/>
            <w:noWrap/>
            <w:hideMark/>
          </w:tcPr>
          <w:p w14:paraId="7104863C"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tcBorders>
              <w:top w:val="nil"/>
              <w:left w:val="nil"/>
              <w:bottom w:val="single" w:sz="4" w:space="0" w:color="auto"/>
              <w:right w:val="single" w:sz="4" w:space="0" w:color="auto"/>
            </w:tcBorders>
            <w:shd w:val="clear" w:color="auto" w:fill="auto"/>
            <w:noWrap/>
            <w:hideMark/>
          </w:tcPr>
          <w:p w14:paraId="559EA5C7"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424AB868"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2</w:t>
            </w:r>
          </w:p>
        </w:tc>
        <w:tc>
          <w:tcPr>
            <w:tcW w:w="3029" w:type="dxa"/>
            <w:gridSpan w:val="2"/>
            <w:tcBorders>
              <w:top w:val="nil"/>
              <w:left w:val="nil"/>
              <w:bottom w:val="single" w:sz="4" w:space="0" w:color="auto"/>
              <w:right w:val="single" w:sz="4" w:space="0" w:color="auto"/>
            </w:tcBorders>
            <w:shd w:val="clear" w:color="auto" w:fill="auto"/>
            <w:noWrap/>
            <w:hideMark/>
          </w:tcPr>
          <w:p w14:paraId="479143F3"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借贷标识:27-借、22-贷</w:t>
            </w:r>
          </w:p>
        </w:tc>
      </w:tr>
      <w:tr w:rsidR="002F5085" w:rsidRPr="00F93E4B" w14:paraId="6C037CE7"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37ECE712"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w:t>
            </w:r>
            <w:r>
              <w:rPr>
                <w:rFonts w:ascii="宋体" w:hAnsi="宋体" w:cs="Arial" w:hint="eastAsia"/>
                <w:sz w:val="20"/>
                <w:szCs w:val="20"/>
              </w:rPr>
              <w:t>10</w:t>
            </w:r>
          </w:p>
        </w:tc>
        <w:tc>
          <w:tcPr>
            <w:tcW w:w="2017" w:type="dxa"/>
            <w:tcBorders>
              <w:top w:val="nil"/>
              <w:left w:val="nil"/>
              <w:bottom w:val="single" w:sz="4" w:space="0" w:color="auto"/>
              <w:right w:val="single" w:sz="4" w:space="0" w:color="auto"/>
            </w:tcBorders>
            <w:shd w:val="clear" w:color="auto" w:fill="auto"/>
            <w:noWrap/>
            <w:hideMark/>
          </w:tcPr>
          <w:p w14:paraId="16697FC6" w14:textId="77777777" w:rsidR="002F5085" w:rsidRPr="00F93E4B" w:rsidRDefault="002F5085" w:rsidP="002D463F">
            <w:pPr>
              <w:rPr>
                <w:rFonts w:ascii="宋体" w:hAnsi="宋体" w:cs="宋体"/>
                <w:szCs w:val="21"/>
              </w:rPr>
            </w:pPr>
            <w:r w:rsidRPr="00F93E4B">
              <w:rPr>
                <w:rFonts w:ascii="宋体" w:hAnsi="宋体" w:cs="宋体" w:hint="eastAsia"/>
                <w:sz w:val="20"/>
                <w:szCs w:val="20"/>
              </w:rPr>
              <w:t>Abstract</w:t>
            </w:r>
          </w:p>
          <w:p w14:paraId="6857876C" w14:textId="77777777" w:rsidR="002F5085" w:rsidRPr="00F93E4B" w:rsidRDefault="002F5085" w:rsidP="002D463F">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bottom"/>
            <w:hideMark/>
          </w:tcPr>
          <w:p w14:paraId="00F338CB"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对账码</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0DD66F35"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76750537"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025606D5" w14:textId="11634567" w:rsidR="002F5085" w:rsidRPr="00F93E4B" w:rsidRDefault="00E914E7" w:rsidP="002D463F">
            <w:pPr>
              <w:jc w:val="center"/>
              <w:rPr>
                <w:rFonts w:ascii="宋体" w:hAnsi="宋体" w:cs="Arial"/>
                <w:sz w:val="20"/>
                <w:szCs w:val="20"/>
              </w:rPr>
            </w:pPr>
            <w:r>
              <w:rPr>
                <w:rFonts w:ascii="宋体" w:hAnsi="宋体" w:cs="Arial"/>
                <w:sz w:val="20"/>
                <w:szCs w:val="20"/>
              </w:rPr>
              <w:t>14</w:t>
            </w:r>
          </w:p>
        </w:tc>
        <w:tc>
          <w:tcPr>
            <w:tcW w:w="3029" w:type="dxa"/>
            <w:gridSpan w:val="2"/>
            <w:tcBorders>
              <w:top w:val="nil"/>
              <w:left w:val="nil"/>
              <w:bottom w:val="single" w:sz="4" w:space="0" w:color="auto"/>
              <w:right w:val="single" w:sz="4" w:space="0" w:color="auto"/>
            </w:tcBorders>
            <w:shd w:val="clear" w:color="auto" w:fill="auto"/>
            <w:noWrap/>
            <w:hideMark/>
          </w:tcPr>
          <w:p w14:paraId="3950CE34" w14:textId="77777777" w:rsidR="002F5085" w:rsidRPr="00F93E4B" w:rsidRDefault="002F5085" w:rsidP="002D463F">
            <w:pPr>
              <w:rPr>
                <w:rFonts w:ascii="宋体" w:hAnsi="宋体" w:cs="Arial"/>
                <w:sz w:val="20"/>
                <w:szCs w:val="20"/>
                <w:lang w:eastAsia="zh-CN"/>
              </w:rPr>
            </w:pPr>
            <w:r w:rsidRPr="00F93E4B">
              <w:rPr>
                <w:rFonts w:ascii="宋体" w:hAnsi="宋体" w:cs="宋体" w:hint="eastAsia"/>
                <w:sz w:val="20"/>
                <w:szCs w:val="20"/>
                <w:lang w:eastAsia="zh-CN"/>
              </w:rPr>
              <w:t>资金系统生成的对账线索号，外部系统记账时需传递到总账凭证行分录上</w:t>
            </w:r>
          </w:p>
        </w:tc>
      </w:tr>
      <w:tr w:rsidR="002F5085" w:rsidRPr="00F93E4B" w14:paraId="4E795CB8"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5CDB9CDB" w14:textId="77777777" w:rsidR="002F5085" w:rsidRPr="00F93E4B" w:rsidRDefault="002F5085" w:rsidP="002D463F">
            <w:pPr>
              <w:jc w:val="center"/>
              <w:rPr>
                <w:rFonts w:ascii="宋体" w:hAnsi="宋体" w:cs="Arial"/>
                <w:sz w:val="20"/>
                <w:szCs w:val="20"/>
              </w:rPr>
            </w:pPr>
            <w:r>
              <w:rPr>
                <w:rFonts w:ascii="宋体" w:hAnsi="宋体" w:cs="Arial"/>
                <w:sz w:val="20"/>
                <w:szCs w:val="20"/>
              </w:rPr>
              <w:t>D11</w:t>
            </w:r>
          </w:p>
        </w:tc>
        <w:tc>
          <w:tcPr>
            <w:tcW w:w="2017" w:type="dxa"/>
            <w:tcBorders>
              <w:top w:val="nil"/>
              <w:left w:val="nil"/>
              <w:bottom w:val="single" w:sz="4" w:space="0" w:color="auto"/>
              <w:right w:val="single" w:sz="4" w:space="0" w:color="auto"/>
            </w:tcBorders>
            <w:shd w:val="clear" w:color="auto" w:fill="auto"/>
            <w:noWrap/>
            <w:vAlign w:val="center"/>
            <w:hideMark/>
          </w:tcPr>
          <w:p w14:paraId="701D6FF9" w14:textId="77777777" w:rsidR="002F5085" w:rsidRPr="00F93E4B" w:rsidRDefault="002F5085" w:rsidP="002D463F">
            <w:pPr>
              <w:rPr>
                <w:rFonts w:ascii="宋体" w:hAnsi="宋体" w:cs="宋体"/>
                <w:szCs w:val="21"/>
              </w:rPr>
            </w:pPr>
            <w:r w:rsidRPr="00F93E4B">
              <w:rPr>
                <w:rFonts w:ascii="宋体" w:hAnsi="宋体" w:cs="宋体" w:hint="eastAsia"/>
                <w:color w:val="000000"/>
                <w:sz w:val="20"/>
                <w:szCs w:val="20"/>
              </w:rPr>
              <w:t>Description</w:t>
            </w:r>
          </w:p>
          <w:p w14:paraId="345D8B4F" w14:textId="77777777" w:rsidR="002F5085" w:rsidRPr="00F93E4B" w:rsidRDefault="002F5085" w:rsidP="002D463F">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vAlign w:val="center"/>
            <w:hideMark/>
          </w:tcPr>
          <w:p w14:paraId="03B62640" w14:textId="77777777" w:rsidR="002F5085" w:rsidRPr="00F93E4B" w:rsidRDefault="002F5085" w:rsidP="002D463F">
            <w:pPr>
              <w:rPr>
                <w:rFonts w:ascii="宋体" w:hAnsi="宋体" w:cs="宋体"/>
                <w:sz w:val="20"/>
                <w:szCs w:val="20"/>
              </w:rPr>
            </w:pPr>
            <w:r w:rsidRPr="00F93E4B">
              <w:rPr>
                <w:rFonts w:ascii="宋体" w:hAnsi="宋体" w:cs="宋体" w:hint="eastAsia"/>
                <w:color w:val="000000"/>
                <w:sz w:val="20"/>
                <w:szCs w:val="20"/>
              </w:rPr>
              <w:t>摘要</w:t>
            </w:r>
          </w:p>
        </w:tc>
        <w:tc>
          <w:tcPr>
            <w:tcW w:w="6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622D6" w14:textId="77777777" w:rsidR="002F5085" w:rsidRPr="00F93E4B" w:rsidRDefault="002F5085" w:rsidP="002D463F">
            <w:pPr>
              <w:jc w:val="center"/>
              <w:rPr>
                <w:rFonts w:ascii="宋体" w:hAnsi="宋体" w:cs="宋体"/>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vAlign w:val="center"/>
            <w:hideMark/>
          </w:tcPr>
          <w:p w14:paraId="00D377CA" w14:textId="77777777" w:rsidR="002F5085" w:rsidRPr="00F93E4B" w:rsidRDefault="002F5085" w:rsidP="002D463F">
            <w:pPr>
              <w:jc w:val="center"/>
              <w:rPr>
                <w:rFonts w:ascii="宋体" w:hAnsi="宋体" w:cs="宋体"/>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vAlign w:val="center"/>
            <w:hideMark/>
          </w:tcPr>
          <w:p w14:paraId="4BA7203A"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256</w:t>
            </w:r>
          </w:p>
        </w:tc>
        <w:tc>
          <w:tcPr>
            <w:tcW w:w="3029" w:type="dxa"/>
            <w:gridSpan w:val="2"/>
            <w:tcBorders>
              <w:top w:val="nil"/>
              <w:left w:val="nil"/>
              <w:bottom w:val="single" w:sz="4" w:space="0" w:color="auto"/>
              <w:right w:val="single" w:sz="4" w:space="0" w:color="auto"/>
            </w:tcBorders>
            <w:shd w:val="clear" w:color="auto" w:fill="auto"/>
            <w:hideMark/>
          </w:tcPr>
          <w:p w14:paraId="658C327A" w14:textId="77777777" w:rsidR="002F5085" w:rsidRPr="00F93E4B" w:rsidRDefault="002F5085" w:rsidP="002D463F">
            <w:pPr>
              <w:rPr>
                <w:rFonts w:ascii="宋体" w:hAnsi="宋体" w:cs="Arial"/>
                <w:sz w:val="20"/>
                <w:szCs w:val="20"/>
              </w:rPr>
            </w:pPr>
            <w:r w:rsidRPr="00F93E4B">
              <w:rPr>
                <w:rFonts w:ascii="宋体" w:hAnsi="宋体" w:cs="Arial" w:hint="eastAsia"/>
                <w:sz w:val="20"/>
                <w:szCs w:val="20"/>
              </w:rPr>
              <w:t>对方账户名称</w:t>
            </w:r>
          </w:p>
        </w:tc>
      </w:tr>
      <w:tr w:rsidR="002F5085" w:rsidRPr="00F93E4B" w14:paraId="7ED361C2"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20E6D5FD"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D1</w:t>
            </w:r>
            <w:r>
              <w:rPr>
                <w:rFonts w:ascii="宋体" w:hAnsi="宋体" w:cs="Arial" w:hint="eastAsia"/>
                <w:sz w:val="20"/>
                <w:szCs w:val="20"/>
              </w:rPr>
              <w:t>2</w:t>
            </w:r>
          </w:p>
        </w:tc>
        <w:tc>
          <w:tcPr>
            <w:tcW w:w="2017" w:type="dxa"/>
            <w:tcBorders>
              <w:top w:val="nil"/>
              <w:left w:val="nil"/>
              <w:bottom w:val="single" w:sz="4" w:space="0" w:color="auto"/>
              <w:right w:val="single" w:sz="4" w:space="0" w:color="auto"/>
            </w:tcBorders>
            <w:shd w:val="clear" w:color="auto" w:fill="auto"/>
            <w:noWrap/>
            <w:hideMark/>
          </w:tcPr>
          <w:p w14:paraId="52AC07E7" w14:textId="77777777" w:rsidR="002F5085" w:rsidRPr="00F93E4B" w:rsidRDefault="002F5085" w:rsidP="002D463F">
            <w:pPr>
              <w:rPr>
                <w:rFonts w:ascii="宋体" w:hAnsi="宋体" w:cs="宋体"/>
                <w:szCs w:val="21"/>
              </w:rPr>
            </w:pPr>
            <w:r w:rsidRPr="00F93E4B">
              <w:rPr>
                <w:rFonts w:ascii="宋体" w:hAnsi="宋体" w:cs="宋体" w:hint="eastAsia"/>
                <w:color w:val="000000"/>
                <w:sz w:val="20"/>
                <w:szCs w:val="20"/>
              </w:rPr>
              <w:t>Purpose</w:t>
            </w:r>
          </w:p>
          <w:p w14:paraId="2CB7FD37" w14:textId="77777777" w:rsidR="002F5085" w:rsidRPr="00F93E4B" w:rsidRDefault="002F5085" w:rsidP="002D463F">
            <w:pPr>
              <w:rPr>
                <w:rFonts w:ascii="宋体" w:hAnsi="宋体" w:cs="Arial"/>
                <w:sz w:val="20"/>
                <w:szCs w:val="20"/>
              </w:rPr>
            </w:pPr>
          </w:p>
        </w:tc>
        <w:tc>
          <w:tcPr>
            <w:tcW w:w="1151" w:type="dxa"/>
            <w:tcBorders>
              <w:top w:val="nil"/>
              <w:left w:val="nil"/>
              <w:bottom w:val="single" w:sz="4" w:space="0" w:color="auto"/>
              <w:right w:val="single" w:sz="4" w:space="0" w:color="auto"/>
            </w:tcBorders>
            <w:shd w:val="clear" w:color="auto" w:fill="auto"/>
            <w:noWrap/>
            <w:hideMark/>
          </w:tcPr>
          <w:p w14:paraId="2979E7B8" w14:textId="77777777" w:rsidR="002F5085" w:rsidRPr="00F93E4B" w:rsidRDefault="002F5085" w:rsidP="002D463F">
            <w:pPr>
              <w:rPr>
                <w:rFonts w:ascii="宋体" w:hAnsi="宋体" w:cs="Arial"/>
                <w:sz w:val="20"/>
                <w:szCs w:val="20"/>
              </w:rPr>
            </w:pPr>
            <w:r w:rsidRPr="00F93E4B">
              <w:rPr>
                <w:rFonts w:ascii="宋体" w:hAnsi="宋体" w:cs="宋体" w:hint="eastAsia"/>
                <w:color w:val="000000"/>
                <w:sz w:val="20"/>
                <w:szCs w:val="20"/>
              </w:rPr>
              <w:t>用途</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44BB5549" w14:textId="77777777" w:rsidR="002F5085" w:rsidRPr="00F93E4B" w:rsidRDefault="002F5085" w:rsidP="002D463F">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61C3AA62"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2A6C5BC7"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256</w:t>
            </w:r>
          </w:p>
        </w:tc>
        <w:tc>
          <w:tcPr>
            <w:tcW w:w="3029" w:type="dxa"/>
            <w:gridSpan w:val="2"/>
            <w:tcBorders>
              <w:top w:val="nil"/>
              <w:left w:val="nil"/>
              <w:bottom w:val="single" w:sz="4" w:space="0" w:color="auto"/>
              <w:right w:val="single" w:sz="4" w:space="0" w:color="auto"/>
            </w:tcBorders>
            <w:shd w:val="clear" w:color="auto" w:fill="auto"/>
            <w:noWrap/>
            <w:hideMark/>
          </w:tcPr>
          <w:p w14:paraId="1A09A388" w14:textId="77777777" w:rsidR="002F5085" w:rsidRPr="00F93E4B" w:rsidRDefault="002F5085" w:rsidP="002D463F">
            <w:pPr>
              <w:rPr>
                <w:rFonts w:ascii="宋体" w:hAnsi="宋体" w:cs="Arial"/>
                <w:sz w:val="20"/>
                <w:szCs w:val="20"/>
              </w:rPr>
            </w:pPr>
            <w:r w:rsidRPr="00F93E4B">
              <w:rPr>
                <w:rFonts w:ascii="宋体" w:hAnsi="宋体" w:cs="Arial"/>
                <w:sz w:val="20"/>
                <w:szCs w:val="20"/>
              </w:rPr>
              <w:t>用途</w:t>
            </w:r>
            <w:r w:rsidRPr="00F93E4B">
              <w:rPr>
                <w:rFonts w:ascii="宋体" w:hAnsi="宋体" w:cs="Arial" w:hint="eastAsia"/>
                <w:sz w:val="20"/>
                <w:szCs w:val="20"/>
              </w:rPr>
              <w:t>+</w:t>
            </w:r>
            <w:r w:rsidRPr="00F93E4B">
              <w:rPr>
                <w:rFonts w:ascii="宋体" w:hAnsi="宋体" w:cs="Arial"/>
                <w:sz w:val="20"/>
                <w:szCs w:val="20"/>
              </w:rPr>
              <w:t>备注</w:t>
            </w:r>
          </w:p>
        </w:tc>
      </w:tr>
      <w:tr w:rsidR="002F5085" w:rsidRPr="00F93E4B" w14:paraId="78A5CAD4"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hideMark/>
          </w:tcPr>
          <w:p w14:paraId="0E5A4903"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D1</w:t>
            </w:r>
            <w:r>
              <w:rPr>
                <w:rFonts w:ascii="宋体" w:hAnsi="宋体" w:cs="Arial" w:hint="eastAsia"/>
                <w:sz w:val="20"/>
                <w:szCs w:val="20"/>
              </w:rPr>
              <w:t>3</w:t>
            </w:r>
          </w:p>
        </w:tc>
        <w:tc>
          <w:tcPr>
            <w:tcW w:w="2017" w:type="dxa"/>
            <w:tcBorders>
              <w:top w:val="nil"/>
              <w:left w:val="nil"/>
              <w:bottom w:val="single" w:sz="4" w:space="0" w:color="auto"/>
              <w:right w:val="single" w:sz="4" w:space="0" w:color="auto"/>
            </w:tcBorders>
            <w:shd w:val="clear" w:color="auto" w:fill="auto"/>
            <w:noWrap/>
            <w:hideMark/>
          </w:tcPr>
          <w:p w14:paraId="38AFC38B"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ReqReserved1</w:t>
            </w:r>
          </w:p>
        </w:tc>
        <w:tc>
          <w:tcPr>
            <w:tcW w:w="1151" w:type="dxa"/>
            <w:tcBorders>
              <w:top w:val="nil"/>
              <w:left w:val="nil"/>
              <w:bottom w:val="single" w:sz="4" w:space="0" w:color="auto"/>
              <w:right w:val="single" w:sz="4" w:space="0" w:color="auto"/>
            </w:tcBorders>
            <w:shd w:val="clear" w:color="auto" w:fill="auto"/>
            <w:noWrap/>
            <w:hideMark/>
          </w:tcPr>
          <w:p w14:paraId="49ED81F7" w14:textId="77777777" w:rsidR="002F5085" w:rsidRPr="00F93E4B" w:rsidRDefault="002F5085" w:rsidP="002D463F">
            <w:pPr>
              <w:rPr>
                <w:rFonts w:ascii="宋体" w:hAnsi="宋体" w:cs="Arial"/>
                <w:sz w:val="20"/>
                <w:szCs w:val="20"/>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hideMark/>
          </w:tcPr>
          <w:p w14:paraId="379FABBC" w14:textId="77777777" w:rsidR="002F5085" w:rsidRPr="00F93E4B" w:rsidRDefault="002F5085" w:rsidP="002D463F">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hideMark/>
          </w:tcPr>
          <w:p w14:paraId="038C1E52"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字符</w:t>
            </w:r>
          </w:p>
        </w:tc>
        <w:tc>
          <w:tcPr>
            <w:tcW w:w="434" w:type="dxa"/>
            <w:tcBorders>
              <w:top w:val="nil"/>
              <w:left w:val="nil"/>
              <w:bottom w:val="single" w:sz="4" w:space="0" w:color="auto"/>
              <w:right w:val="single" w:sz="4" w:space="0" w:color="auto"/>
            </w:tcBorders>
            <w:shd w:val="clear" w:color="auto" w:fill="auto"/>
            <w:noWrap/>
            <w:hideMark/>
          </w:tcPr>
          <w:p w14:paraId="3173ED28" w14:textId="77777777" w:rsidR="002F5085" w:rsidRPr="00F93E4B" w:rsidRDefault="002F5085" w:rsidP="002D463F">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3029" w:type="dxa"/>
            <w:gridSpan w:val="2"/>
            <w:tcBorders>
              <w:top w:val="nil"/>
              <w:left w:val="nil"/>
              <w:bottom w:val="single" w:sz="4" w:space="0" w:color="auto"/>
              <w:right w:val="single" w:sz="4" w:space="0" w:color="auto"/>
            </w:tcBorders>
            <w:shd w:val="clear" w:color="auto" w:fill="auto"/>
            <w:noWrap/>
            <w:hideMark/>
          </w:tcPr>
          <w:p w14:paraId="475DE84E" w14:textId="77777777" w:rsidR="002F5085" w:rsidRPr="00F93E4B" w:rsidRDefault="002F5085" w:rsidP="002D463F">
            <w:pPr>
              <w:rPr>
                <w:rFonts w:ascii="宋体" w:hAnsi="宋体" w:cs="Arial"/>
                <w:sz w:val="20"/>
                <w:szCs w:val="20"/>
              </w:rPr>
            </w:pPr>
            <w:r w:rsidRPr="00F93E4B">
              <w:rPr>
                <w:rFonts w:ascii="宋体" w:hAnsi="宋体" w:cs="宋体" w:hint="eastAsia"/>
                <w:color w:val="000000"/>
                <w:sz w:val="20"/>
                <w:szCs w:val="20"/>
              </w:rPr>
              <w:t>预留字段1</w:t>
            </w:r>
          </w:p>
        </w:tc>
      </w:tr>
      <w:tr w:rsidR="002F5085" w:rsidRPr="00F93E4B" w14:paraId="7600A146" w14:textId="77777777" w:rsidTr="00451171">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0B6326B2"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D1</w:t>
            </w:r>
            <w:r>
              <w:rPr>
                <w:rFonts w:ascii="宋体" w:hAnsi="宋体" w:cs="Arial" w:hint="eastAsia"/>
                <w:sz w:val="20"/>
                <w:szCs w:val="20"/>
              </w:rPr>
              <w:t>4</w:t>
            </w:r>
          </w:p>
        </w:tc>
        <w:tc>
          <w:tcPr>
            <w:tcW w:w="2017" w:type="dxa"/>
            <w:tcBorders>
              <w:top w:val="nil"/>
              <w:left w:val="nil"/>
              <w:bottom w:val="single" w:sz="4" w:space="0" w:color="auto"/>
              <w:right w:val="single" w:sz="4" w:space="0" w:color="auto"/>
            </w:tcBorders>
            <w:shd w:val="clear" w:color="auto" w:fill="auto"/>
            <w:noWrap/>
          </w:tcPr>
          <w:p w14:paraId="75D041EB" w14:textId="77777777" w:rsidR="002F5085" w:rsidRPr="00F93E4B" w:rsidRDefault="002F5085" w:rsidP="002D463F">
            <w:pPr>
              <w:rPr>
                <w:rFonts w:ascii="宋体" w:hAnsi="宋体" w:cs="宋体"/>
                <w:sz w:val="20"/>
                <w:szCs w:val="20"/>
              </w:rPr>
            </w:pPr>
            <w:r w:rsidRPr="00F93E4B">
              <w:rPr>
                <w:rFonts w:ascii="宋体" w:hAnsi="宋体" w:cs="宋体" w:hint="eastAsia"/>
                <w:sz w:val="20"/>
                <w:szCs w:val="20"/>
              </w:rPr>
              <w:t>ReqReserved2</w:t>
            </w:r>
          </w:p>
        </w:tc>
        <w:tc>
          <w:tcPr>
            <w:tcW w:w="1151" w:type="dxa"/>
            <w:tcBorders>
              <w:top w:val="nil"/>
              <w:left w:val="nil"/>
              <w:bottom w:val="single" w:sz="4" w:space="0" w:color="auto"/>
              <w:right w:val="single" w:sz="4" w:space="0" w:color="auto"/>
            </w:tcBorders>
            <w:shd w:val="clear" w:color="auto" w:fill="auto"/>
            <w:noWrap/>
          </w:tcPr>
          <w:p w14:paraId="517DCA9B" w14:textId="77777777" w:rsidR="002F5085" w:rsidRPr="00F93E4B" w:rsidRDefault="002F5085" w:rsidP="002D463F">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61D28E6C" w14:textId="77777777" w:rsidR="002F5085" w:rsidRPr="00F93E4B" w:rsidRDefault="002F5085" w:rsidP="002D463F">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65AEB793" w14:textId="77777777" w:rsidR="002F5085" w:rsidRPr="00F93E4B" w:rsidRDefault="002F5085" w:rsidP="002D463F">
            <w:pPr>
              <w:jc w:val="center"/>
              <w:rPr>
                <w:rFonts w:ascii="宋体" w:hAnsi="宋体" w:cs="Arial"/>
                <w:sz w:val="20"/>
                <w:szCs w:val="20"/>
              </w:rPr>
            </w:pPr>
            <w:r w:rsidRPr="00F93E4B">
              <w:rPr>
                <w:rFonts w:ascii="宋体" w:hAnsi="宋体" w:cs="宋体" w:hint="eastAsia"/>
                <w:sz w:val="20"/>
                <w:szCs w:val="20"/>
              </w:rPr>
              <w:t>字符</w:t>
            </w:r>
          </w:p>
        </w:tc>
        <w:tc>
          <w:tcPr>
            <w:tcW w:w="434" w:type="dxa"/>
            <w:tcBorders>
              <w:top w:val="nil"/>
              <w:left w:val="nil"/>
              <w:bottom w:val="single" w:sz="4" w:space="0" w:color="auto"/>
              <w:right w:val="single" w:sz="4" w:space="0" w:color="auto"/>
            </w:tcBorders>
            <w:shd w:val="clear" w:color="auto" w:fill="auto"/>
            <w:noWrap/>
          </w:tcPr>
          <w:p w14:paraId="7AC56348" w14:textId="77777777" w:rsidR="002F5085" w:rsidRPr="00F93E4B" w:rsidRDefault="002F5085" w:rsidP="002D463F">
            <w:pPr>
              <w:jc w:val="center"/>
              <w:rPr>
                <w:rFonts w:ascii="宋体" w:hAnsi="宋体" w:cs="Arial"/>
                <w:sz w:val="20"/>
                <w:szCs w:val="20"/>
              </w:rPr>
            </w:pPr>
            <w:r w:rsidRPr="00F93E4B">
              <w:rPr>
                <w:rFonts w:ascii="宋体" w:hAnsi="宋体" w:cs="Arial" w:hint="eastAsia"/>
                <w:sz w:val="20"/>
                <w:szCs w:val="20"/>
              </w:rPr>
              <w:t>100</w:t>
            </w:r>
          </w:p>
        </w:tc>
        <w:tc>
          <w:tcPr>
            <w:tcW w:w="3029" w:type="dxa"/>
            <w:gridSpan w:val="2"/>
            <w:tcBorders>
              <w:top w:val="nil"/>
              <w:left w:val="nil"/>
              <w:bottom w:val="single" w:sz="4" w:space="0" w:color="auto"/>
              <w:right w:val="single" w:sz="4" w:space="0" w:color="auto"/>
            </w:tcBorders>
            <w:shd w:val="clear" w:color="auto" w:fill="auto"/>
            <w:noWrap/>
          </w:tcPr>
          <w:p w14:paraId="017EBC0B" w14:textId="77777777" w:rsidR="002F5085" w:rsidRPr="00F93E4B" w:rsidRDefault="002F5085" w:rsidP="002D463F">
            <w:pPr>
              <w:rPr>
                <w:rFonts w:ascii="宋体" w:hAnsi="宋体" w:cs="Arial"/>
                <w:sz w:val="20"/>
                <w:szCs w:val="20"/>
              </w:rPr>
            </w:pPr>
            <w:r w:rsidRPr="00F93E4B">
              <w:rPr>
                <w:rFonts w:ascii="宋体" w:hAnsi="宋体" w:cs="宋体" w:hint="eastAsia"/>
                <w:color w:val="000000"/>
                <w:sz w:val="20"/>
                <w:szCs w:val="20"/>
              </w:rPr>
              <w:t>预留字段2</w:t>
            </w:r>
          </w:p>
        </w:tc>
      </w:tr>
      <w:tr w:rsidR="002F5085" w:rsidRPr="00F93E4B" w14:paraId="2960AF8B" w14:textId="77777777" w:rsidTr="00451171">
        <w:trPr>
          <w:trHeight w:val="240"/>
        </w:trPr>
        <w:tc>
          <w:tcPr>
            <w:tcW w:w="8682" w:type="dxa"/>
            <w:gridSpan w:val="8"/>
            <w:tcBorders>
              <w:top w:val="single" w:sz="4" w:space="0" w:color="auto"/>
              <w:left w:val="single" w:sz="4" w:space="0" w:color="auto"/>
              <w:bottom w:val="single" w:sz="4" w:space="0" w:color="auto"/>
              <w:right w:val="single" w:sz="4" w:space="0" w:color="auto"/>
            </w:tcBorders>
            <w:shd w:val="clear" w:color="000000" w:fill="A6A6A6"/>
            <w:noWrap/>
            <w:hideMark/>
          </w:tcPr>
          <w:p w14:paraId="1137EBE0" w14:textId="77777777" w:rsidR="002F5085" w:rsidRPr="00F93E4B" w:rsidRDefault="002F5085" w:rsidP="002D463F">
            <w:pPr>
              <w:rPr>
                <w:rFonts w:ascii="宋体" w:hAnsi="宋体" w:cs="宋体"/>
                <w:b/>
                <w:bCs/>
                <w:color w:val="000000"/>
                <w:sz w:val="20"/>
                <w:szCs w:val="20"/>
              </w:rPr>
            </w:pPr>
          </w:p>
        </w:tc>
      </w:tr>
    </w:tbl>
    <w:p w14:paraId="4316E0E7" w14:textId="77777777" w:rsidR="002F5085" w:rsidRPr="002F5085" w:rsidRDefault="002F5085" w:rsidP="002F5085"/>
    <w:p w14:paraId="117C3219" w14:textId="77777777" w:rsidR="001D2329" w:rsidRDefault="001D2329" w:rsidP="001D2329">
      <w:pPr>
        <w:pStyle w:val="5"/>
        <w:numPr>
          <w:ilvl w:val="4"/>
          <w:numId w:val="2"/>
        </w:numPr>
      </w:pPr>
      <w:r>
        <w:rPr>
          <w:rFonts w:hint="eastAsia"/>
        </w:rPr>
        <w:t>接口说明</w:t>
      </w:r>
    </w:p>
    <w:p w14:paraId="649AA7F2" w14:textId="16EF5919" w:rsidR="001D2329" w:rsidRDefault="00E5164D" w:rsidP="001D2329">
      <w:pPr>
        <w:ind w:firstLineChars="300" w:firstLine="630"/>
        <w:rPr>
          <w:color w:val="000000"/>
          <w:sz w:val="21"/>
          <w:szCs w:val="21"/>
          <w:lang w:eastAsia="zh-CN"/>
        </w:rPr>
      </w:pPr>
      <w:r>
        <w:rPr>
          <w:color w:val="000000"/>
          <w:sz w:val="21"/>
          <w:szCs w:val="21"/>
          <w:lang w:eastAsia="zh-CN"/>
        </w:rPr>
        <w:t>资金系统通过</w:t>
      </w:r>
      <w:r>
        <w:rPr>
          <w:rFonts w:hint="eastAsia"/>
          <w:color w:val="000000"/>
          <w:sz w:val="21"/>
          <w:szCs w:val="21"/>
          <w:lang w:eastAsia="zh-CN"/>
        </w:rPr>
        <w:t xml:space="preserve"> SOFA </w:t>
      </w:r>
      <w:r>
        <w:rPr>
          <w:color w:val="000000"/>
          <w:sz w:val="21"/>
          <w:szCs w:val="21"/>
          <w:lang w:eastAsia="zh-CN"/>
        </w:rPr>
        <w:t xml:space="preserve">RPC </w:t>
      </w:r>
      <w:r>
        <w:rPr>
          <w:color w:val="000000"/>
          <w:sz w:val="21"/>
          <w:szCs w:val="21"/>
          <w:lang w:eastAsia="zh-CN"/>
        </w:rPr>
        <w:t>接口供</w:t>
      </w:r>
      <w:r>
        <w:rPr>
          <w:color w:val="000000"/>
          <w:sz w:val="21"/>
          <w:szCs w:val="21"/>
          <w:lang w:eastAsia="zh-CN"/>
        </w:rPr>
        <w:t>FMT</w:t>
      </w:r>
      <w:r>
        <w:rPr>
          <w:color w:val="000000"/>
          <w:sz w:val="21"/>
          <w:szCs w:val="21"/>
          <w:lang w:eastAsia="zh-CN"/>
        </w:rPr>
        <w:t>进行查询。</w:t>
      </w:r>
    </w:p>
    <w:p w14:paraId="70832C19" w14:textId="77777777" w:rsidR="001D2329" w:rsidRPr="001D2329" w:rsidRDefault="001D2329" w:rsidP="00B44D6A">
      <w:pPr>
        <w:ind w:firstLineChars="300" w:firstLine="720"/>
        <w:rPr>
          <w:lang w:eastAsia="zh-CN"/>
        </w:rPr>
      </w:pPr>
    </w:p>
    <w:p w14:paraId="6167AC66" w14:textId="77777777" w:rsidR="000B4379" w:rsidRPr="00B93B95" w:rsidRDefault="000B4379" w:rsidP="000B4379">
      <w:pPr>
        <w:pStyle w:val="40"/>
        <w:numPr>
          <w:ilvl w:val="3"/>
          <w:numId w:val="2"/>
        </w:numPr>
        <w:rPr>
          <w:lang w:eastAsia="zh-CN"/>
        </w:rPr>
      </w:pPr>
      <w:r>
        <w:rPr>
          <w:rFonts w:hint="eastAsia"/>
          <w:lang w:eastAsia="zh-CN"/>
        </w:rPr>
        <w:t>收付系统电子回单同步</w:t>
      </w:r>
      <w:r w:rsidRPr="00B93B95">
        <w:rPr>
          <w:lang w:eastAsia="zh-CN"/>
        </w:rPr>
        <w:t>接口</w:t>
      </w:r>
    </w:p>
    <w:p w14:paraId="614DB3DF" w14:textId="77777777" w:rsidR="000B4379" w:rsidRDefault="000B4379" w:rsidP="000B4379">
      <w:pPr>
        <w:pStyle w:val="5"/>
        <w:numPr>
          <w:ilvl w:val="4"/>
          <w:numId w:val="2"/>
        </w:numPr>
      </w:pPr>
      <w:r w:rsidRPr="00DB208D">
        <w:rPr>
          <w:rFonts w:hint="eastAsia"/>
        </w:rPr>
        <w:t>业务描述</w:t>
      </w:r>
    </w:p>
    <w:p w14:paraId="7CFA64A6" w14:textId="2651082D" w:rsidR="003E2F8F" w:rsidRDefault="003E2F8F" w:rsidP="003E2F8F">
      <w:pPr>
        <w:rPr>
          <w:lang w:eastAsia="zh-CN"/>
        </w:rPr>
      </w:pPr>
      <w:r>
        <w:rPr>
          <w:rFonts w:hint="eastAsia"/>
          <w:lang w:eastAsia="zh-CN"/>
        </w:rPr>
        <w:t>同步</w:t>
      </w:r>
      <w:r w:rsidR="00484186">
        <w:rPr>
          <w:rFonts w:hint="eastAsia"/>
          <w:lang w:eastAsia="zh-CN"/>
        </w:rPr>
        <w:t>电子对账单及电子回单影像图片给收付费系统</w:t>
      </w:r>
    </w:p>
    <w:p w14:paraId="2A33B1AB" w14:textId="75EB9517" w:rsidR="009D7D0D" w:rsidRPr="003E2F8F" w:rsidRDefault="009D7D0D" w:rsidP="003E2F8F">
      <w:pPr>
        <w:rPr>
          <w:lang w:eastAsia="zh-CN"/>
        </w:rPr>
      </w:pPr>
      <w:r>
        <w:rPr>
          <w:lang w:eastAsia="zh-CN"/>
        </w:rPr>
        <w:t>通过</w:t>
      </w:r>
      <w:r>
        <w:rPr>
          <w:rFonts w:hint="eastAsia"/>
          <w:lang w:eastAsia="zh-CN"/>
        </w:rPr>
        <w:t>OSS</w:t>
      </w:r>
      <w:r>
        <w:rPr>
          <w:rFonts w:hint="eastAsia"/>
          <w:lang w:eastAsia="zh-CN"/>
        </w:rPr>
        <w:t>上传，上传成功后调用收付费</w:t>
      </w:r>
      <w:r>
        <w:rPr>
          <w:lang w:eastAsia="zh-CN"/>
        </w:rPr>
        <w:t>SOFA  RPC</w:t>
      </w:r>
      <w:r>
        <w:rPr>
          <w:lang w:eastAsia="zh-CN"/>
        </w:rPr>
        <w:t>接口。</w:t>
      </w:r>
    </w:p>
    <w:p w14:paraId="35ADD2B4" w14:textId="0563C1E2" w:rsidR="000B4379" w:rsidRDefault="000B4379" w:rsidP="000B4379">
      <w:pPr>
        <w:pStyle w:val="5"/>
        <w:numPr>
          <w:ilvl w:val="4"/>
          <w:numId w:val="2"/>
        </w:numPr>
      </w:pPr>
      <w:r>
        <w:rPr>
          <w:rFonts w:hint="eastAsia"/>
        </w:rPr>
        <w:t>业务流程</w:t>
      </w:r>
    </w:p>
    <w:p w14:paraId="68314FC7" w14:textId="6D77E9C6" w:rsidR="000B1E1E" w:rsidRDefault="000B1E1E" w:rsidP="008D491E">
      <w:r>
        <w:object w:dxaOrig="8176" w:dyaOrig="7935" w14:anchorId="05F04446">
          <v:shape id="_x0000_i1043" type="#_x0000_t75" style="width:411.6pt;height:394.4pt" o:ole="">
            <v:imagedata r:id="rId125" o:title=""/>
          </v:shape>
          <o:OLEObject Type="Embed" ProgID="Visio.Drawing.15" ShapeID="_x0000_i1043" DrawAspect="Content" ObjectID="_1624086113" r:id="rId126"/>
        </w:object>
      </w:r>
    </w:p>
    <w:p w14:paraId="09FDA79E" w14:textId="77777777" w:rsidR="009D7D0D" w:rsidRPr="00B07A0D" w:rsidRDefault="009D7D0D" w:rsidP="009D7D0D">
      <w:pPr>
        <w:pStyle w:val="3"/>
        <w:numPr>
          <w:ilvl w:val="4"/>
          <w:numId w:val="49"/>
        </w:numPr>
      </w:pPr>
      <w:r>
        <w:rPr>
          <w:rFonts w:hint="eastAsia"/>
        </w:rPr>
        <w:t>业务元素</w:t>
      </w:r>
    </w:p>
    <w:p w14:paraId="763C7FBF" w14:textId="77777777" w:rsidR="009D7D0D" w:rsidRDefault="009D7D0D" w:rsidP="008D491E"/>
    <w:p w14:paraId="0C01D97C" w14:textId="77777777" w:rsidR="009D7D0D" w:rsidRDefault="009D7D0D" w:rsidP="009D7D0D">
      <w:pPr>
        <w:rPr>
          <w:lang w:eastAsia="zh-CN"/>
        </w:rPr>
      </w:pPr>
      <w:r>
        <w:rPr>
          <w:rFonts w:hint="eastAsia"/>
          <w:lang w:eastAsia="zh-CN"/>
        </w:rPr>
        <w:t>回单</w:t>
      </w:r>
      <w:r>
        <w:rPr>
          <w:lang w:eastAsia="zh-CN"/>
        </w:rPr>
        <w:t>表</w:t>
      </w:r>
    </w:p>
    <w:tbl>
      <w:tblPr>
        <w:tblW w:w="8701" w:type="dxa"/>
        <w:tblInd w:w="93" w:type="dxa"/>
        <w:tblLayout w:type="fixed"/>
        <w:tblLook w:val="04A0" w:firstRow="1" w:lastRow="0" w:firstColumn="1" w:lastColumn="0" w:noHBand="0" w:noVBand="1"/>
      </w:tblPr>
      <w:tblGrid>
        <w:gridCol w:w="839"/>
        <w:gridCol w:w="2017"/>
        <w:gridCol w:w="1162"/>
        <w:gridCol w:w="684"/>
        <w:gridCol w:w="528"/>
        <w:gridCol w:w="539"/>
        <w:gridCol w:w="2932"/>
      </w:tblGrid>
      <w:tr w:rsidR="009D7D0D" w:rsidRPr="00F93E4B" w14:paraId="7AC61852" w14:textId="77777777" w:rsidTr="00CC3D2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3E01246B" w14:textId="77777777" w:rsidR="009D7D0D" w:rsidRPr="00F93E4B" w:rsidRDefault="009D7D0D" w:rsidP="00CC3D2A">
            <w:pPr>
              <w:jc w:val="center"/>
              <w:rPr>
                <w:rFonts w:ascii="宋体" w:hAnsi="宋体" w:cs="Arial"/>
                <w:sz w:val="20"/>
                <w:szCs w:val="20"/>
                <w:lang w:eastAsia="zh-CN"/>
              </w:rPr>
            </w:pPr>
            <w:r>
              <w:rPr>
                <w:rFonts w:ascii="宋体" w:hAnsi="宋体" w:cs="Arial" w:hint="eastAsia"/>
                <w:sz w:val="20"/>
                <w:szCs w:val="20"/>
                <w:lang w:eastAsia="zh-CN"/>
              </w:rPr>
              <w:t>D01</w:t>
            </w:r>
          </w:p>
        </w:tc>
        <w:tc>
          <w:tcPr>
            <w:tcW w:w="2017" w:type="dxa"/>
            <w:tcBorders>
              <w:top w:val="single" w:sz="4" w:space="0" w:color="auto"/>
              <w:left w:val="nil"/>
              <w:bottom w:val="single" w:sz="4" w:space="0" w:color="auto"/>
              <w:right w:val="single" w:sz="4" w:space="0" w:color="auto"/>
            </w:tcBorders>
            <w:shd w:val="clear" w:color="auto" w:fill="auto"/>
            <w:noWrap/>
          </w:tcPr>
          <w:p w14:paraId="4CDEE374" w14:textId="77777777" w:rsidR="009D7D0D" w:rsidRDefault="009D7D0D" w:rsidP="00CC3D2A">
            <w:pPr>
              <w:rPr>
                <w:rFonts w:ascii="Courier New" w:hAnsi="Courier New" w:cs="Courier New"/>
                <w:color w:val="000080"/>
                <w:sz w:val="20"/>
                <w:szCs w:val="20"/>
                <w:highlight w:val="white"/>
                <w:lang w:eastAsia="zh-CN" w:bidi="ar-SA"/>
              </w:rPr>
            </w:pPr>
            <w:r>
              <w:rPr>
                <w:rFonts w:ascii="宋体" w:hAnsi="宋体" w:cs="Arial"/>
                <w:sz w:val="20"/>
                <w:szCs w:val="20"/>
              </w:rPr>
              <w:t>Urid</w:t>
            </w:r>
          </w:p>
        </w:tc>
        <w:tc>
          <w:tcPr>
            <w:tcW w:w="1162" w:type="dxa"/>
            <w:tcBorders>
              <w:top w:val="single" w:sz="4" w:space="0" w:color="auto"/>
              <w:left w:val="nil"/>
              <w:bottom w:val="single" w:sz="4" w:space="0" w:color="auto"/>
              <w:right w:val="single" w:sz="4" w:space="0" w:color="auto"/>
            </w:tcBorders>
            <w:shd w:val="clear" w:color="auto" w:fill="auto"/>
            <w:noWrap/>
          </w:tcPr>
          <w:p w14:paraId="1DC8B707"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hint="eastAsia"/>
                <w:color w:val="0000FF"/>
                <w:sz w:val="20"/>
                <w:szCs w:val="20"/>
                <w:highlight w:val="white"/>
                <w:lang w:eastAsia="zh-CN" w:bidi="ar-SA"/>
              </w:rPr>
              <w:t>唯一主键</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382251DF" w14:textId="77777777" w:rsidR="009D7D0D" w:rsidRPr="00F93E4B" w:rsidRDefault="009D7D0D" w:rsidP="00CC3D2A">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single" w:sz="4" w:space="0" w:color="auto"/>
              <w:left w:val="nil"/>
              <w:bottom w:val="single" w:sz="4" w:space="0" w:color="auto"/>
              <w:right w:val="single" w:sz="4" w:space="0" w:color="auto"/>
            </w:tcBorders>
            <w:shd w:val="clear" w:color="auto" w:fill="auto"/>
            <w:noWrap/>
          </w:tcPr>
          <w:p w14:paraId="17ABB90C" w14:textId="77777777" w:rsidR="009D7D0D" w:rsidRPr="00F93E4B" w:rsidRDefault="009D7D0D" w:rsidP="00CC3D2A">
            <w:pPr>
              <w:jc w:val="center"/>
              <w:rPr>
                <w:rFonts w:ascii="宋体" w:hAnsi="宋体" w:cs="Arial"/>
                <w:sz w:val="20"/>
                <w:szCs w:val="20"/>
              </w:rPr>
            </w:pPr>
            <w:r w:rsidRPr="00F93E4B">
              <w:rPr>
                <w:rFonts w:ascii="宋体" w:hAnsi="宋体" w:cs="宋体"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31E6BD74" w14:textId="77777777" w:rsidR="009D7D0D" w:rsidRDefault="009D7D0D" w:rsidP="00CC3D2A">
            <w:pPr>
              <w:jc w:val="center"/>
              <w:rPr>
                <w:rFonts w:ascii="宋体" w:hAnsi="宋体" w:cs="Arial"/>
                <w:sz w:val="20"/>
                <w:szCs w:val="20"/>
              </w:rPr>
            </w:pPr>
            <w:r w:rsidRPr="00F93E4B">
              <w:rPr>
                <w:rFonts w:ascii="宋体" w:hAnsi="宋体" w:cs="宋体" w:hint="eastAsia"/>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7BFED88A" w14:textId="77777777" w:rsidR="009D7D0D" w:rsidRPr="00F93E4B" w:rsidRDefault="009D7D0D" w:rsidP="00CC3D2A">
            <w:pPr>
              <w:rPr>
                <w:rFonts w:ascii="宋体" w:hAnsi="宋体" w:cs="Arial"/>
                <w:sz w:val="20"/>
                <w:szCs w:val="20"/>
              </w:rPr>
            </w:pPr>
            <w:r w:rsidRPr="00F93E4B">
              <w:rPr>
                <w:rFonts w:ascii="宋体" w:hAnsi="宋体" w:cs="宋体" w:hint="eastAsia"/>
                <w:sz w:val="20"/>
                <w:szCs w:val="20"/>
              </w:rPr>
              <w:t>对应银行明细的主键</w:t>
            </w:r>
          </w:p>
        </w:tc>
      </w:tr>
      <w:tr w:rsidR="009D7D0D" w:rsidRPr="00F93E4B" w14:paraId="42205479" w14:textId="77777777" w:rsidTr="00CC3D2A">
        <w:trPr>
          <w:trHeight w:val="255"/>
        </w:trPr>
        <w:tc>
          <w:tcPr>
            <w:tcW w:w="839" w:type="dxa"/>
            <w:tcBorders>
              <w:top w:val="single" w:sz="4" w:space="0" w:color="auto"/>
              <w:left w:val="single" w:sz="4" w:space="0" w:color="auto"/>
              <w:bottom w:val="single" w:sz="4" w:space="0" w:color="auto"/>
              <w:right w:val="single" w:sz="4" w:space="0" w:color="auto"/>
            </w:tcBorders>
            <w:shd w:val="clear" w:color="auto" w:fill="auto"/>
            <w:noWrap/>
          </w:tcPr>
          <w:p w14:paraId="1C9FFB1A" w14:textId="77777777" w:rsidR="009D7D0D" w:rsidRPr="00F93E4B" w:rsidRDefault="009D7D0D" w:rsidP="00CC3D2A">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02</w:t>
            </w:r>
          </w:p>
        </w:tc>
        <w:tc>
          <w:tcPr>
            <w:tcW w:w="2017" w:type="dxa"/>
            <w:tcBorders>
              <w:top w:val="single" w:sz="4" w:space="0" w:color="auto"/>
              <w:left w:val="nil"/>
              <w:bottom w:val="single" w:sz="4" w:space="0" w:color="auto"/>
              <w:right w:val="single" w:sz="4" w:space="0" w:color="auto"/>
            </w:tcBorders>
            <w:shd w:val="clear" w:color="auto" w:fill="auto"/>
            <w:noWrap/>
          </w:tcPr>
          <w:p w14:paraId="4070CAEB" w14:textId="77777777" w:rsidR="009D7D0D" w:rsidRPr="00F93E4B" w:rsidRDefault="009D7D0D" w:rsidP="00CC3D2A">
            <w:pPr>
              <w:rPr>
                <w:rFonts w:ascii="宋体" w:hAnsi="宋体" w:cs="宋体"/>
                <w:color w:val="000000"/>
                <w:sz w:val="20"/>
                <w:szCs w:val="20"/>
              </w:rPr>
            </w:pPr>
            <w:r>
              <w:rPr>
                <w:rFonts w:ascii="Courier New" w:hAnsi="Courier New" w:cs="Courier New"/>
                <w:color w:val="000080"/>
                <w:sz w:val="20"/>
                <w:szCs w:val="20"/>
                <w:highlight w:val="white"/>
                <w:lang w:eastAsia="zh-CN" w:bidi="ar-SA"/>
              </w:rPr>
              <w:t>RELATIVECODE</w:t>
            </w:r>
          </w:p>
        </w:tc>
        <w:tc>
          <w:tcPr>
            <w:tcW w:w="1162" w:type="dxa"/>
            <w:tcBorders>
              <w:top w:val="single" w:sz="4" w:space="0" w:color="auto"/>
              <w:left w:val="nil"/>
              <w:bottom w:val="single" w:sz="4" w:space="0" w:color="auto"/>
              <w:right w:val="single" w:sz="4" w:space="0" w:color="auto"/>
            </w:tcBorders>
            <w:shd w:val="clear" w:color="auto" w:fill="auto"/>
            <w:noWrap/>
          </w:tcPr>
          <w:p w14:paraId="4225753C" w14:textId="77777777" w:rsidR="009D7D0D" w:rsidRPr="00F93E4B" w:rsidRDefault="009D7D0D" w:rsidP="00CC3D2A">
            <w:pPr>
              <w:rPr>
                <w:rFonts w:ascii="宋体" w:hAnsi="宋体" w:cs="宋体"/>
                <w:color w:val="000000"/>
                <w:sz w:val="20"/>
                <w:szCs w:val="20"/>
              </w:rPr>
            </w:pPr>
            <w:r>
              <w:rPr>
                <w:rFonts w:ascii="Courier New" w:hAnsi="Courier New" w:cs="Courier New"/>
                <w:color w:val="0000FF"/>
                <w:sz w:val="20"/>
                <w:szCs w:val="20"/>
                <w:highlight w:val="white"/>
                <w:lang w:eastAsia="zh-CN" w:bidi="ar-SA"/>
              </w:rPr>
              <w:t>关联码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320F4CCC" w14:textId="77777777" w:rsidR="009D7D0D" w:rsidRPr="00F93E4B" w:rsidRDefault="009D7D0D" w:rsidP="00CC3D2A">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single" w:sz="4" w:space="0" w:color="auto"/>
              <w:left w:val="nil"/>
              <w:bottom w:val="single" w:sz="4" w:space="0" w:color="auto"/>
              <w:right w:val="single" w:sz="4" w:space="0" w:color="auto"/>
            </w:tcBorders>
            <w:shd w:val="clear" w:color="auto" w:fill="auto"/>
            <w:noWrap/>
          </w:tcPr>
          <w:p w14:paraId="10020B53" w14:textId="77777777" w:rsidR="009D7D0D" w:rsidRPr="00F93E4B" w:rsidRDefault="009D7D0D" w:rsidP="00CC3D2A">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single" w:sz="4" w:space="0" w:color="auto"/>
              <w:left w:val="nil"/>
              <w:bottom w:val="single" w:sz="4" w:space="0" w:color="auto"/>
              <w:right w:val="single" w:sz="4" w:space="0" w:color="auto"/>
            </w:tcBorders>
            <w:shd w:val="clear" w:color="auto" w:fill="auto"/>
            <w:noWrap/>
          </w:tcPr>
          <w:p w14:paraId="39792121" w14:textId="77777777" w:rsidR="009D7D0D" w:rsidRPr="00F93E4B" w:rsidRDefault="009D7D0D" w:rsidP="00CC3D2A">
            <w:pPr>
              <w:jc w:val="center"/>
              <w:rPr>
                <w:rFonts w:ascii="宋体" w:hAnsi="宋体" w:cs="Arial"/>
                <w:sz w:val="20"/>
                <w:szCs w:val="20"/>
              </w:rPr>
            </w:pPr>
            <w:r>
              <w:rPr>
                <w:rFonts w:ascii="宋体" w:hAnsi="宋体" w:cs="Arial"/>
                <w:sz w:val="20"/>
                <w:szCs w:val="20"/>
              </w:rPr>
              <w:t>32</w:t>
            </w:r>
          </w:p>
        </w:tc>
        <w:tc>
          <w:tcPr>
            <w:tcW w:w="2932" w:type="dxa"/>
            <w:tcBorders>
              <w:top w:val="single" w:sz="4" w:space="0" w:color="auto"/>
              <w:left w:val="nil"/>
              <w:bottom w:val="single" w:sz="4" w:space="0" w:color="auto"/>
              <w:right w:val="single" w:sz="4" w:space="0" w:color="auto"/>
            </w:tcBorders>
            <w:shd w:val="clear" w:color="auto" w:fill="auto"/>
            <w:noWrap/>
          </w:tcPr>
          <w:p w14:paraId="76F8CEBE" w14:textId="77777777" w:rsidR="009D7D0D" w:rsidRPr="00F93E4B" w:rsidRDefault="009D7D0D" w:rsidP="00CC3D2A">
            <w:pPr>
              <w:rPr>
                <w:rFonts w:ascii="宋体" w:hAnsi="宋体" w:cs="Arial"/>
                <w:sz w:val="20"/>
                <w:szCs w:val="20"/>
              </w:rPr>
            </w:pPr>
          </w:p>
        </w:tc>
      </w:tr>
      <w:tr w:rsidR="009D7D0D" w:rsidRPr="00F93E4B" w14:paraId="4571F9B2" w14:textId="77777777" w:rsidTr="00CC3D2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6D556CC3" w14:textId="77777777" w:rsidR="009D7D0D" w:rsidRPr="00F93E4B" w:rsidRDefault="009D7D0D" w:rsidP="00CC3D2A">
            <w:pPr>
              <w:jc w:val="center"/>
              <w:rPr>
                <w:rFonts w:ascii="宋体" w:hAnsi="宋体" w:cs="Arial"/>
                <w:sz w:val="20"/>
                <w:szCs w:val="20"/>
              </w:rPr>
            </w:pPr>
            <w:r>
              <w:rPr>
                <w:rFonts w:ascii="宋体" w:hAnsi="宋体" w:cs="Arial"/>
                <w:sz w:val="20"/>
                <w:szCs w:val="20"/>
              </w:rPr>
              <w:t>D03</w:t>
            </w:r>
          </w:p>
        </w:tc>
        <w:tc>
          <w:tcPr>
            <w:tcW w:w="2017" w:type="dxa"/>
            <w:tcBorders>
              <w:top w:val="nil"/>
              <w:left w:val="nil"/>
              <w:bottom w:val="single" w:sz="4" w:space="0" w:color="auto"/>
              <w:right w:val="single" w:sz="4" w:space="0" w:color="auto"/>
            </w:tcBorders>
            <w:shd w:val="clear" w:color="auto" w:fill="auto"/>
            <w:noWrap/>
          </w:tcPr>
          <w:p w14:paraId="013A67A2" w14:textId="77777777" w:rsidR="009D7D0D" w:rsidRDefault="009D7D0D" w:rsidP="00CC3D2A">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INDEXCODE</w:t>
            </w:r>
          </w:p>
        </w:tc>
        <w:tc>
          <w:tcPr>
            <w:tcW w:w="1162" w:type="dxa"/>
            <w:tcBorders>
              <w:top w:val="nil"/>
              <w:left w:val="nil"/>
              <w:bottom w:val="single" w:sz="4" w:space="0" w:color="auto"/>
              <w:right w:val="single" w:sz="4" w:space="0" w:color="auto"/>
            </w:tcBorders>
            <w:shd w:val="clear" w:color="auto" w:fill="auto"/>
            <w:noWrap/>
          </w:tcPr>
          <w:p w14:paraId="38A66FD1"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索引码</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641C8715" w14:textId="77777777" w:rsidR="009D7D0D" w:rsidRPr="00F93E4B" w:rsidRDefault="009D7D0D" w:rsidP="00CC3D2A">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357713FC" w14:textId="77777777" w:rsidR="009D7D0D" w:rsidRPr="00F93E4B" w:rsidRDefault="009D7D0D" w:rsidP="00CC3D2A">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34467ED8" w14:textId="77777777" w:rsidR="009D7D0D" w:rsidRPr="00F93E4B" w:rsidRDefault="009D7D0D" w:rsidP="00CC3D2A">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0F7CE536" w14:textId="77777777" w:rsidR="009D7D0D" w:rsidRPr="00F93E4B" w:rsidRDefault="009D7D0D" w:rsidP="00CC3D2A">
            <w:pPr>
              <w:rPr>
                <w:rFonts w:ascii="宋体" w:hAnsi="宋体" w:cs="Arial"/>
                <w:sz w:val="20"/>
                <w:szCs w:val="20"/>
              </w:rPr>
            </w:pPr>
          </w:p>
        </w:tc>
      </w:tr>
      <w:tr w:rsidR="009D7D0D" w:rsidRPr="00F93E4B" w14:paraId="4829D5FD" w14:textId="77777777" w:rsidTr="00CC3D2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4084FA88" w14:textId="77777777" w:rsidR="009D7D0D" w:rsidRPr="00F93E4B" w:rsidRDefault="009D7D0D" w:rsidP="00CC3D2A">
            <w:pPr>
              <w:jc w:val="center"/>
              <w:rPr>
                <w:rFonts w:ascii="宋体" w:hAnsi="宋体" w:cs="Arial"/>
                <w:sz w:val="20"/>
                <w:szCs w:val="20"/>
              </w:rPr>
            </w:pPr>
            <w:r>
              <w:rPr>
                <w:rFonts w:ascii="宋体" w:hAnsi="宋体" w:cs="Arial"/>
                <w:sz w:val="20"/>
                <w:szCs w:val="20"/>
              </w:rPr>
              <w:t>D04</w:t>
            </w:r>
          </w:p>
        </w:tc>
        <w:tc>
          <w:tcPr>
            <w:tcW w:w="2017" w:type="dxa"/>
            <w:tcBorders>
              <w:top w:val="nil"/>
              <w:left w:val="nil"/>
              <w:bottom w:val="single" w:sz="4" w:space="0" w:color="auto"/>
              <w:right w:val="single" w:sz="4" w:space="0" w:color="auto"/>
            </w:tcBorders>
            <w:shd w:val="clear" w:color="auto" w:fill="auto"/>
            <w:noWrap/>
          </w:tcPr>
          <w:p w14:paraId="488BF737" w14:textId="77777777" w:rsidR="009D7D0D" w:rsidRDefault="009D7D0D" w:rsidP="00CC3D2A">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RECEIPTNO</w:t>
            </w:r>
          </w:p>
        </w:tc>
        <w:tc>
          <w:tcPr>
            <w:tcW w:w="1162" w:type="dxa"/>
            <w:tcBorders>
              <w:top w:val="nil"/>
              <w:left w:val="nil"/>
              <w:bottom w:val="single" w:sz="4" w:space="0" w:color="auto"/>
              <w:right w:val="single" w:sz="4" w:space="0" w:color="auto"/>
            </w:tcBorders>
            <w:shd w:val="clear" w:color="auto" w:fill="auto"/>
            <w:noWrap/>
          </w:tcPr>
          <w:p w14:paraId="3C97E195"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回单编号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29B5DA7C" w14:textId="77777777" w:rsidR="009D7D0D" w:rsidRPr="00F93E4B" w:rsidRDefault="009D7D0D" w:rsidP="00CC3D2A">
            <w:pPr>
              <w:jc w:val="center"/>
              <w:rPr>
                <w:rFonts w:ascii="宋体" w:hAnsi="宋体" w:cs="宋体"/>
                <w:color w:val="000000"/>
                <w:sz w:val="20"/>
                <w:szCs w:val="20"/>
              </w:rPr>
            </w:pPr>
            <w:r>
              <w:rPr>
                <w:rFonts w:ascii="宋体" w:hAnsi="宋体" w:cs="宋体" w:hint="eastAsia"/>
                <w:color w:val="000000"/>
                <w:sz w:val="20"/>
                <w:szCs w:val="20"/>
              </w:rPr>
              <w:t>必输项</w:t>
            </w:r>
          </w:p>
        </w:tc>
        <w:tc>
          <w:tcPr>
            <w:tcW w:w="528" w:type="dxa"/>
            <w:tcBorders>
              <w:top w:val="nil"/>
              <w:left w:val="nil"/>
              <w:bottom w:val="single" w:sz="4" w:space="0" w:color="auto"/>
              <w:right w:val="single" w:sz="4" w:space="0" w:color="auto"/>
            </w:tcBorders>
            <w:shd w:val="clear" w:color="auto" w:fill="auto"/>
            <w:noWrap/>
          </w:tcPr>
          <w:p w14:paraId="408B9A38" w14:textId="77777777" w:rsidR="009D7D0D" w:rsidRPr="00F93E4B" w:rsidRDefault="009D7D0D" w:rsidP="00CC3D2A">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6A821A6" w14:textId="77777777" w:rsidR="009D7D0D" w:rsidRPr="00F93E4B" w:rsidRDefault="009D7D0D" w:rsidP="00CC3D2A">
            <w:pPr>
              <w:jc w:val="center"/>
              <w:rPr>
                <w:rFonts w:ascii="宋体" w:hAnsi="宋体" w:cs="Arial"/>
                <w:sz w:val="20"/>
                <w:szCs w:val="20"/>
              </w:rPr>
            </w:pPr>
            <w:r>
              <w:rPr>
                <w:rFonts w:ascii="宋体" w:hAnsi="宋体" w:cs="Arial"/>
                <w:sz w:val="20"/>
                <w:szCs w:val="20"/>
              </w:rPr>
              <w:t>32</w:t>
            </w:r>
          </w:p>
        </w:tc>
        <w:tc>
          <w:tcPr>
            <w:tcW w:w="2932" w:type="dxa"/>
            <w:tcBorders>
              <w:top w:val="nil"/>
              <w:left w:val="nil"/>
              <w:bottom w:val="single" w:sz="4" w:space="0" w:color="auto"/>
              <w:right w:val="single" w:sz="4" w:space="0" w:color="auto"/>
            </w:tcBorders>
            <w:shd w:val="clear" w:color="auto" w:fill="auto"/>
            <w:noWrap/>
          </w:tcPr>
          <w:p w14:paraId="3B1FA5D6" w14:textId="77777777" w:rsidR="009D7D0D" w:rsidRPr="00F93E4B" w:rsidRDefault="009D7D0D" w:rsidP="00CC3D2A">
            <w:pPr>
              <w:rPr>
                <w:rFonts w:ascii="宋体" w:hAnsi="宋体" w:cs="Arial"/>
                <w:sz w:val="20"/>
                <w:szCs w:val="20"/>
              </w:rPr>
            </w:pPr>
          </w:p>
        </w:tc>
      </w:tr>
      <w:tr w:rsidR="009D7D0D" w:rsidRPr="00F93E4B" w14:paraId="59E70BB4" w14:textId="77777777" w:rsidTr="00CC3D2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08031D2F" w14:textId="77777777" w:rsidR="009D7D0D" w:rsidRPr="00F93E4B" w:rsidRDefault="009D7D0D" w:rsidP="00CC3D2A">
            <w:pPr>
              <w:jc w:val="center"/>
              <w:rPr>
                <w:rFonts w:ascii="宋体" w:hAnsi="宋体" w:cs="Arial"/>
                <w:sz w:val="20"/>
                <w:szCs w:val="20"/>
              </w:rPr>
            </w:pPr>
            <w:r>
              <w:rPr>
                <w:rFonts w:ascii="宋体" w:hAnsi="宋体" w:cs="Arial"/>
                <w:sz w:val="20"/>
                <w:szCs w:val="20"/>
              </w:rPr>
              <w:t>D05</w:t>
            </w:r>
          </w:p>
        </w:tc>
        <w:tc>
          <w:tcPr>
            <w:tcW w:w="2017" w:type="dxa"/>
            <w:tcBorders>
              <w:top w:val="nil"/>
              <w:left w:val="nil"/>
              <w:bottom w:val="single" w:sz="4" w:space="0" w:color="auto"/>
              <w:right w:val="single" w:sz="4" w:space="0" w:color="auto"/>
            </w:tcBorders>
            <w:shd w:val="clear" w:color="auto" w:fill="auto"/>
            <w:noWrap/>
          </w:tcPr>
          <w:p w14:paraId="7A83587B" w14:textId="77777777" w:rsidR="009D7D0D" w:rsidRDefault="009D7D0D" w:rsidP="00CC3D2A">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RECEIPTURL</w:t>
            </w:r>
          </w:p>
        </w:tc>
        <w:tc>
          <w:tcPr>
            <w:tcW w:w="1162" w:type="dxa"/>
            <w:tcBorders>
              <w:top w:val="nil"/>
              <w:left w:val="nil"/>
              <w:bottom w:val="single" w:sz="4" w:space="0" w:color="auto"/>
              <w:right w:val="single" w:sz="4" w:space="0" w:color="auto"/>
            </w:tcBorders>
            <w:shd w:val="clear" w:color="auto" w:fill="auto"/>
            <w:noWrap/>
          </w:tcPr>
          <w:p w14:paraId="1BE660AB"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回单</w:t>
            </w:r>
            <w:r>
              <w:rPr>
                <w:rFonts w:ascii="Courier New" w:hAnsi="Courier New" w:cs="Courier New"/>
                <w:color w:val="0000FF"/>
                <w:sz w:val="20"/>
                <w:szCs w:val="20"/>
                <w:highlight w:val="white"/>
                <w:lang w:eastAsia="zh-CN" w:bidi="ar-SA"/>
              </w:rPr>
              <w:t>PDF</w:t>
            </w:r>
            <w:r>
              <w:rPr>
                <w:rFonts w:ascii="Courier New" w:hAnsi="Courier New" w:cs="Courier New"/>
                <w:color w:val="0000FF"/>
                <w:sz w:val="20"/>
                <w:szCs w:val="20"/>
                <w:highlight w:val="white"/>
                <w:lang w:eastAsia="zh-CN" w:bidi="ar-SA"/>
              </w:rPr>
              <w:t>路径</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70174EDE" w14:textId="77777777" w:rsidR="009D7D0D" w:rsidRPr="00F93E4B" w:rsidRDefault="009D7D0D" w:rsidP="00CC3D2A">
            <w:pPr>
              <w:jc w:val="center"/>
              <w:rPr>
                <w:rFonts w:ascii="宋体" w:hAnsi="宋体" w:cs="宋体"/>
                <w:color w:val="000000"/>
                <w:sz w:val="20"/>
                <w:szCs w:val="20"/>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4939972E" w14:textId="77777777" w:rsidR="009D7D0D" w:rsidRPr="00F93E4B" w:rsidRDefault="009D7D0D" w:rsidP="00CC3D2A">
            <w:pPr>
              <w:jc w:val="center"/>
              <w:rPr>
                <w:rFonts w:ascii="宋体" w:hAnsi="宋体" w:cs="Arial"/>
                <w:sz w:val="20"/>
                <w:szCs w:val="20"/>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169955B" w14:textId="77777777" w:rsidR="009D7D0D" w:rsidRPr="00F93E4B" w:rsidRDefault="009D7D0D" w:rsidP="00CC3D2A">
            <w:pPr>
              <w:jc w:val="center"/>
              <w:rPr>
                <w:rFonts w:ascii="宋体" w:hAnsi="宋体" w:cs="Arial"/>
                <w:sz w:val="20"/>
                <w:szCs w:val="20"/>
              </w:rPr>
            </w:pPr>
            <w:r>
              <w:rPr>
                <w:rFonts w:ascii="宋体" w:hAnsi="宋体" w:cs="Arial"/>
                <w:sz w:val="20"/>
                <w:szCs w:val="20"/>
              </w:rPr>
              <w:t>512</w:t>
            </w:r>
          </w:p>
        </w:tc>
        <w:tc>
          <w:tcPr>
            <w:tcW w:w="2932" w:type="dxa"/>
            <w:tcBorders>
              <w:top w:val="nil"/>
              <w:left w:val="nil"/>
              <w:bottom w:val="single" w:sz="4" w:space="0" w:color="auto"/>
              <w:right w:val="single" w:sz="4" w:space="0" w:color="auto"/>
            </w:tcBorders>
            <w:shd w:val="clear" w:color="auto" w:fill="auto"/>
            <w:noWrap/>
          </w:tcPr>
          <w:p w14:paraId="0A938F24" w14:textId="77777777" w:rsidR="009D7D0D" w:rsidRPr="00F93E4B" w:rsidRDefault="009D7D0D" w:rsidP="00CC3D2A">
            <w:pPr>
              <w:rPr>
                <w:rFonts w:ascii="宋体" w:hAnsi="宋体" w:cs="Arial"/>
                <w:sz w:val="20"/>
                <w:szCs w:val="20"/>
              </w:rPr>
            </w:pPr>
          </w:p>
        </w:tc>
      </w:tr>
      <w:tr w:rsidR="009D7D0D" w:rsidRPr="00F93E4B" w14:paraId="5130A453" w14:textId="77777777" w:rsidTr="00CC3D2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0FB8D801" w14:textId="77777777" w:rsidR="009D7D0D" w:rsidRPr="00F93E4B" w:rsidRDefault="009D7D0D" w:rsidP="00CC3D2A">
            <w:pPr>
              <w:jc w:val="center"/>
              <w:rPr>
                <w:rFonts w:ascii="宋体" w:hAnsi="宋体" w:cs="Arial"/>
                <w:sz w:val="20"/>
                <w:szCs w:val="20"/>
              </w:rPr>
            </w:pPr>
            <w:r>
              <w:rPr>
                <w:rFonts w:ascii="宋体" w:hAnsi="宋体" w:cs="Arial"/>
                <w:sz w:val="20"/>
                <w:szCs w:val="20"/>
              </w:rPr>
              <w:t>D06</w:t>
            </w:r>
          </w:p>
        </w:tc>
        <w:tc>
          <w:tcPr>
            <w:tcW w:w="2017" w:type="dxa"/>
            <w:tcBorders>
              <w:top w:val="nil"/>
              <w:left w:val="nil"/>
              <w:bottom w:val="single" w:sz="4" w:space="0" w:color="auto"/>
              <w:right w:val="single" w:sz="4" w:space="0" w:color="auto"/>
            </w:tcBorders>
            <w:shd w:val="clear" w:color="auto" w:fill="auto"/>
            <w:noWrap/>
          </w:tcPr>
          <w:p w14:paraId="41434926" w14:textId="77777777" w:rsidR="009D7D0D" w:rsidRDefault="009D7D0D" w:rsidP="00CC3D2A">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RDSEQID</w:t>
            </w:r>
          </w:p>
        </w:tc>
        <w:tc>
          <w:tcPr>
            <w:tcW w:w="1162" w:type="dxa"/>
            <w:tcBorders>
              <w:top w:val="nil"/>
              <w:left w:val="nil"/>
              <w:bottom w:val="single" w:sz="4" w:space="0" w:color="auto"/>
              <w:right w:val="single" w:sz="4" w:space="0" w:color="auto"/>
            </w:tcBorders>
            <w:shd w:val="clear" w:color="auto" w:fill="auto"/>
            <w:noWrap/>
          </w:tcPr>
          <w:p w14:paraId="4D5A05C7"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交易流水号</w:t>
            </w:r>
            <w:r>
              <w:rPr>
                <w:rFonts w:ascii="Courier New" w:hAnsi="Courier New" w:cs="Courier New"/>
                <w:color w:val="0000FF"/>
                <w:sz w:val="20"/>
                <w:szCs w:val="20"/>
                <w:highlight w:val="white"/>
                <w:lang w:eastAsia="zh-CN" w:bidi="ar-SA"/>
              </w:rPr>
              <w:t>(7516</w:t>
            </w:r>
            <w:r>
              <w:rPr>
                <w:rFonts w:ascii="Courier New" w:hAnsi="Courier New" w:cs="Courier New"/>
                <w:color w:val="0000FF"/>
                <w:sz w:val="20"/>
                <w:szCs w:val="20"/>
                <w:highlight w:val="white"/>
                <w:lang w:eastAsia="zh-CN" w:bidi="ar-SA"/>
              </w:rPr>
              <w:t>报文返回节点</w:t>
            </w:r>
            <w:r>
              <w:rPr>
                <w:rFonts w:ascii="Courier New" w:hAnsi="Courier New" w:cs="Courier New"/>
                <w:color w:val="0000FF"/>
                <w:sz w:val="20"/>
                <w:szCs w:val="20"/>
                <w:highlight w:val="white"/>
                <w:lang w:eastAsia="zh-CN" w:bidi="ar-SA"/>
              </w:rPr>
              <w:t>paycode)</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119C8E5E" w14:textId="77777777" w:rsidR="009D7D0D" w:rsidRPr="00F93E4B" w:rsidRDefault="009D7D0D" w:rsidP="00CC3D2A">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3E0E7547" w14:textId="77777777" w:rsidR="009D7D0D" w:rsidRPr="00F93E4B" w:rsidRDefault="009D7D0D" w:rsidP="00CC3D2A">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4BB6096C" w14:textId="77777777" w:rsidR="009D7D0D" w:rsidRPr="00F93E4B" w:rsidRDefault="009D7D0D" w:rsidP="00CC3D2A">
            <w:pPr>
              <w:jc w:val="center"/>
              <w:rPr>
                <w:rFonts w:ascii="宋体" w:hAnsi="宋体" w:cs="Arial"/>
                <w:sz w:val="20"/>
                <w:szCs w:val="20"/>
                <w:lang w:eastAsia="zh-CN"/>
              </w:rPr>
            </w:pPr>
            <w:r w:rsidRPr="00F93E4B">
              <w:rPr>
                <w:rFonts w:ascii="宋体" w:hAnsi="宋体" w:cs="Arial" w:hint="eastAsia"/>
                <w:sz w:val="20"/>
                <w:szCs w:val="20"/>
              </w:rPr>
              <w:t>256</w:t>
            </w:r>
          </w:p>
        </w:tc>
        <w:tc>
          <w:tcPr>
            <w:tcW w:w="2932" w:type="dxa"/>
            <w:tcBorders>
              <w:top w:val="nil"/>
              <w:left w:val="nil"/>
              <w:bottom w:val="single" w:sz="4" w:space="0" w:color="auto"/>
              <w:right w:val="single" w:sz="4" w:space="0" w:color="auto"/>
            </w:tcBorders>
            <w:shd w:val="clear" w:color="auto" w:fill="auto"/>
            <w:noWrap/>
          </w:tcPr>
          <w:p w14:paraId="21944BE7" w14:textId="77777777" w:rsidR="009D7D0D" w:rsidRPr="00F93E4B" w:rsidRDefault="009D7D0D" w:rsidP="00CC3D2A">
            <w:pPr>
              <w:rPr>
                <w:rFonts w:ascii="宋体" w:hAnsi="宋体" w:cs="Arial"/>
                <w:sz w:val="20"/>
                <w:szCs w:val="20"/>
                <w:lang w:eastAsia="zh-CN"/>
              </w:rPr>
            </w:pPr>
          </w:p>
        </w:tc>
      </w:tr>
      <w:tr w:rsidR="009D7D0D" w:rsidRPr="00F93E4B" w14:paraId="360E9251" w14:textId="77777777" w:rsidTr="00CC3D2A">
        <w:trPr>
          <w:trHeight w:val="255"/>
        </w:trPr>
        <w:tc>
          <w:tcPr>
            <w:tcW w:w="839" w:type="dxa"/>
            <w:tcBorders>
              <w:top w:val="nil"/>
              <w:left w:val="single" w:sz="4" w:space="0" w:color="auto"/>
              <w:bottom w:val="single" w:sz="4" w:space="0" w:color="auto"/>
              <w:right w:val="single" w:sz="4" w:space="0" w:color="auto"/>
            </w:tcBorders>
            <w:shd w:val="clear" w:color="auto" w:fill="auto"/>
            <w:noWrap/>
          </w:tcPr>
          <w:p w14:paraId="521CE1F6" w14:textId="77777777" w:rsidR="009D7D0D" w:rsidRPr="00F93E4B" w:rsidRDefault="009D7D0D" w:rsidP="00CC3D2A">
            <w:pPr>
              <w:jc w:val="center"/>
              <w:rPr>
                <w:rFonts w:ascii="宋体" w:hAnsi="宋体" w:cs="Arial"/>
                <w:sz w:val="20"/>
                <w:szCs w:val="20"/>
              </w:rPr>
            </w:pPr>
            <w:r>
              <w:rPr>
                <w:rFonts w:ascii="宋体" w:hAnsi="宋体" w:cs="Arial"/>
                <w:sz w:val="20"/>
                <w:szCs w:val="20"/>
              </w:rPr>
              <w:t>D07</w:t>
            </w:r>
          </w:p>
        </w:tc>
        <w:tc>
          <w:tcPr>
            <w:tcW w:w="2017" w:type="dxa"/>
            <w:tcBorders>
              <w:top w:val="nil"/>
              <w:left w:val="nil"/>
              <w:bottom w:val="single" w:sz="4" w:space="0" w:color="auto"/>
              <w:right w:val="single" w:sz="4" w:space="0" w:color="auto"/>
            </w:tcBorders>
            <w:shd w:val="clear" w:color="auto" w:fill="auto"/>
            <w:noWrap/>
          </w:tcPr>
          <w:p w14:paraId="39158417" w14:textId="77777777" w:rsidR="009D7D0D" w:rsidRDefault="009D7D0D" w:rsidP="00CC3D2A">
            <w:pPr>
              <w:rPr>
                <w:rFonts w:ascii="Courier New" w:hAnsi="Courier New" w:cs="Courier New"/>
                <w:color w:val="000080"/>
                <w:sz w:val="20"/>
                <w:szCs w:val="20"/>
                <w:highlight w:val="white"/>
                <w:lang w:eastAsia="zh-CN" w:bidi="ar-SA"/>
              </w:rPr>
            </w:pPr>
            <w:r>
              <w:rPr>
                <w:rFonts w:ascii="Courier New" w:hAnsi="Courier New" w:cs="Courier New"/>
                <w:color w:val="000080"/>
                <w:sz w:val="20"/>
                <w:szCs w:val="20"/>
                <w:highlight w:val="white"/>
                <w:lang w:eastAsia="zh-CN" w:bidi="ar-SA"/>
              </w:rPr>
              <w:t>BUSREF</w:t>
            </w:r>
          </w:p>
        </w:tc>
        <w:tc>
          <w:tcPr>
            <w:tcW w:w="1162" w:type="dxa"/>
            <w:tcBorders>
              <w:top w:val="nil"/>
              <w:left w:val="nil"/>
              <w:bottom w:val="single" w:sz="4" w:space="0" w:color="auto"/>
              <w:right w:val="single" w:sz="4" w:space="0" w:color="auto"/>
            </w:tcBorders>
            <w:shd w:val="clear" w:color="auto" w:fill="auto"/>
            <w:noWrap/>
          </w:tcPr>
          <w:p w14:paraId="09794B83" w14:textId="77777777" w:rsidR="009D7D0D" w:rsidRDefault="009D7D0D" w:rsidP="00CC3D2A">
            <w:pPr>
              <w:rPr>
                <w:rFonts w:ascii="Courier New" w:hAnsi="Courier New" w:cs="Courier New"/>
                <w:color w:val="0000FF"/>
                <w:sz w:val="20"/>
                <w:szCs w:val="20"/>
                <w:highlight w:val="white"/>
                <w:lang w:eastAsia="zh-CN" w:bidi="ar-SA"/>
              </w:rPr>
            </w:pPr>
            <w:r>
              <w:rPr>
                <w:rFonts w:ascii="Courier New" w:hAnsi="Courier New" w:cs="Courier New"/>
                <w:color w:val="0000FF"/>
                <w:sz w:val="20"/>
                <w:szCs w:val="20"/>
                <w:highlight w:val="white"/>
                <w:lang w:eastAsia="zh-CN" w:bidi="ar-SA"/>
              </w:rPr>
              <w:t>业务参考号</w:t>
            </w:r>
          </w:p>
        </w:tc>
        <w:tc>
          <w:tcPr>
            <w:tcW w:w="684" w:type="dxa"/>
            <w:tcBorders>
              <w:top w:val="single" w:sz="4" w:space="0" w:color="auto"/>
              <w:left w:val="single" w:sz="4" w:space="0" w:color="auto"/>
              <w:bottom w:val="single" w:sz="4" w:space="0" w:color="auto"/>
              <w:right w:val="single" w:sz="4" w:space="0" w:color="auto"/>
            </w:tcBorders>
            <w:shd w:val="clear" w:color="auto" w:fill="auto"/>
            <w:noWrap/>
          </w:tcPr>
          <w:p w14:paraId="0D529C50" w14:textId="77777777" w:rsidR="009D7D0D" w:rsidRPr="00F93E4B" w:rsidRDefault="009D7D0D" w:rsidP="00CC3D2A">
            <w:pPr>
              <w:jc w:val="center"/>
              <w:rPr>
                <w:rFonts w:ascii="宋体" w:hAnsi="宋体" w:cs="宋体"/>
                <w:color w:val="000000"/>
                <w:sz w:val="20"/>
                <w:szCs w:val="20"/>
                <w:lang w:eastAsia="zh-CN"/>
              </w:rPr>
            </w:pPr>
            <w:r w:rsidRPr="00F93E4B">
              <w:rPr>
                <w:rFonts w:ascii="宋体" w:hAnsi="宋体" w:cs="宋体" w:hint="eastAsia"/>
                <w:color w:val="000000"/>
                <w:sz w:val="20"/>
                <w:szCs w:val="20"/>
              </w:rPr>
              <w:t>选输项</w:t>
            </w:r>
          </w:p>
        </w:tc>
        <w:tc>
          <w:tcPr>
            <w:tcW w:w="528" w:type="dxa"/>
            <w:tcBorders>
              <w:top w:val="nil"/>
              <w:left w:val="nil"/>
              <w:bottom w:val="single" w:sz="4" w:space="0" w:color="auto"/>
              <w:right w:val="single" w:sz="4" w:space="0" w:color="auto"/>
            </w:tcBorders>
            <w:shd w:val="clear" w:color="auto" w:fill="auto"/>
            <w:noWrap/>
          </w:tcPr>
          <w:p w14:paraId="3543539F" w14:textId="77777777" w:rsidR="009D7D0D" w:rsidRPr="00F93E4B" w:rsidRDefault="009D7D0D" w:rsidP="00CC3D2A">
            <w:pPr>
              <w:jc w:val="center"/>
              <w:rPr>
                <w:rFonts w:ascii="宋体" w:hAnsi="宋体" w:cs="Arial"/>
                <w:sz w:val="20"/>
                <w:szCs w:val="20"/>
                <w:lang w:eastAsia="zh-CN"/>
              </w:rPr>
            </w:pPr>
            <w:r w:rsidRPr="00F93E4B">
              <w:rPr>
                <w:rFonts w:ascii="宋体" w:hAnsi="宋体" w:cs="Arial" w:hint="eastAsia"/>
                <w:sz w:val="20"/>
                <w:szCs w:val="20"/>
              </w:rPr>
              <w:t>字符</w:t>
            </w:r>
          </w:p>
        </w:tc>
        <w:tc>
          <w:tcPr>
            <w:tcW w:w="539" w:type="dxa"/>
            <w:tcBorders>
              <w:top w:val="nil"/>
              <w:left w:val="nil"/>
              <w:bottom w:val="single" w:sz="4" w:space="0" w:color="auto"/>
              <w:right w:val="single" w:sz="4" w:space="0" w:color="auto"/>
            </w:tcBorders>
            <w:shd w:val="clear" w:color="auto" w:fill="auto"/>
            <w:noWrap/>
          </w:tcPr>
          <w:p w14:paraId="72EBDB31" w14:textId="77777777" w:rsidR="009D7D0D" w:rsidRPr="00F93E4B" w:rsidRDefault="009D7D0D" w:rsidP="00CC3D2A">
            <w:pPr>
              <w:jc w:val="center"/>
              <w:rPr>
                <w:rFonts w:ascii="宋体" w:hAnsi="宋体" w:cs="Arial"/>
                <w:sz w:val="20"/>
                <w:szCs w:val="20"/>
                <w:lang w:eastAsia="zh-CN"/>
              </w:rPr>
            </w:pPr>
            <w:r>
              <w:rPr>
                <w:rFonts w:ascii="宋体" w:hAnsi="宋体" w:cs="Arial"/>
                <w:sz w:val="20"/>
                <w:szCs w:val="20"/>
              </w:rPr>
              <w:t>64</w:t>
            </w:r>
          </w:p>
        </w:tc>
        <w:tc>
          <w:tcPr>
            <w:tcW w:w="2932" w:type="dxa"/>
            <w:tcBorders>
              <w:top w:val="nil"/>
              <w:left w:val="nil"/>
              <w:bottom w:val="single" w:sz="4" w:space="0" w:color="auto"/>
              <w:right w:val="single" w:sz="4" w:space="0" w:color="auto"/>
            </w:tcBorders>
            <w:shd w:val="clear" w:color="auto" w:fill="auto"/>
            <w:noWrap/>
          </w:tcPr>
          <w:p w14:paraId="5D44DE3C" w14:textId="77777777" w:rsidR="009D7D0D" w:rsidRPr="00F93E4B" w:rsidRDefault="009D7D0D" w:rsidP="00CC3D2A">
            <w:pPr>
              <w:rPr>
                <w:rFonts w:ascii="宋体" w:hAnsi="宋体" w:cs="Arial"/>
                <w:sz w:val="20"/>
                <w:szCs w:val="20"/>
                <w:lang w:eastAsia="zh-CN"/>
              </w:rPr>
            </w:pPr>
          </w:p>
        </w:tc>
      </w:tr>
    </w:tbl>
    <w:p w14:paraId="68100431" w14:textId="77777777" w:rsidR="009D7D0D" w:rsidRDefault="009D7D0D" w:rsidP="009D7D0D"/>
    <w:p w14:paraId="6F1176A7" w14:textId="77777777" w:rsidR="009D7D0D" w:rsidRPr="008D491E" w:rsidRDefault="009D7D0D" w:rsidP="008D491E"/>
    <w:p w14:paraId="6879180F" w14:textId="77777777" w:rsidR="000B4379" w:rsidRDefault="000B4379" w:rsidP="000B4379">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0453D2" w:rsidRPr="00300621" w14:paraId="70C91AA3" w14:textId="77777777" w:rsidTr="000B7446">
        <w:trPr>
          <w:cantSplit/>
          <w:tblHeader/>
        </w:trPr>
        <w:tc>
          <w:tcPr>
            <w:tcW w:w="484" w:type="dxa"/>
            <w:shd w:val="clear" w:color="auto" w:fill="7C9BC1"/>
            <w:tcMar>
              <w:top w:w="58" w:type="dxa"/>
              <w:left w:w="58" w:type="dxa"/>
              <w:bottom w:w="58" w:type="dxa"/>
              <w:right w:w="58" w:type="dxa"/>
            </w:tcMar>
          </w:tcPr>
          <w:p w14:paraId="2FB490F1" w14:textId="77777777" w:rsidR="000453D2" w:rsidRPr="00300621" w:rsidRDefault="000453D2" w:rsidP="00B07A0D">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3D294B10" w14:textId="77777777" w:rsidR="000453D2" w:rsidRPr="00300621" w:rsidRDefault="000453D2" w:rsidP="00B07A0D">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43172A9" w14:textId="77777777" w:rsidR="000453D2" w:rsidRPr="00300621" w:rsidRDefault="000453D2" w:rsidP="00B07A0D">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808B309" w14:textId="77777777" w:rsidR="000453D2" w:rsidRPr="00300621" w:rsidRDefault="000453D2" w:rsidP="00B07A0D">
            <w:pPr>
              <w:pStyle w:val="Cap1"/>
              <w:ind w:firstLineChars="100" w:firstLine="201"/>
              <w:jc w:val="both"/>
              <w:rPr>
                <w:rFonts w:hint="eastAsia"/>
                <w:szCs w:val="18"/>
              </w:rPr>
            </w:pPr>
            <w:r w:rsidRPr="00300621">
              <w:rPr>
                <w:rFonts w:hint="eastAsia"/>
                <w:szCs w:val="18"/>
              </w:rPr>
              <w:t>备注</w:t>
            </w:r>
          </w:p>
        </w:tc>
      </w:tr>
      <w:tr w:rsidR="000453D2" w:rsidRPr="00300621" w14:paraId="56777663" w14:textId="77777777" w:rsidTr="000B7446">
        <w:trPr>
          <w:cantSplit/>
          <w:trHeight w:val="483"/>
        </w:trPr>
        <w:tc>
          <w:tcPr>
            <w:tcW w:w="484" w:type="dxa"/>
            <w:shd w:val="clear" w:color="auto" w:fill="AECEE1"/>
            <w:tcMar>
              <w:top w:w="58" w:type="dxa"/>
              <w:left w:w="58" w:type="dxa"/>
              <w:bottom w:w="58" w:type="dxa"/>
              <w:right w:w="58" w:type="dxa"/>
            </w:tcMar>
            <w:vAlign w:val="center"/>
          </w:tcPr>
          <w:p w14:paraId="6E0FCC28" w14:textId="77777777" w:rsidR="000453D2" w:rsidRPr="005D789A" w:rsidRDefault="000453D2" w:rsidP="00B07A0D">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F181EED" w14:textId="5C1317E2" w:rsidR="000453D2" w:rsidRPr="00F41C79" w:rsidRDefault="000453D2" w:rsidP="00A57583">
            <w:pPr>
              <w:jc w:val="both"/>
              <w:rPr>
                <w:rFonts w:ascii="宋体" w:hAnsi="宋体" w:cs="宋体"/>
                <w:color w:val="000000"/>
                <w:sz w:val="20"/>
                <w:lang w:eastAsia="zh-CN"/>
              </w:rPr>
            </w:pPr>
            <w:r>
              <w:rPr>
                <w:rFonts w:ascii="宋体" w:hAnsi="宋体" w:cs="宋体"/>
                <w:color w:val="000000"/>
                <w:sz w:val="20"/>
                <w:lang w:eastAsia="zh-CN"/>
              </w:rPr>
              <w:t>电子</w:t>
            </w:r>
            <w:r w:rsidR="00A57583">
              <w:rPr>
                <w:rFonts w:ascii="宋体" w:hAnsi="宋体" w:cs="宋体" w:hint="eastAsia"/>
                <w:color w:val="000000"/>
                <w:sz w:val="20"/>
                <w:lang w:eastAsia="zh-CN"/>
              </w:rPr>
              <w:t>回单</w:t>
            </w:r>
            <w:r>
              <w:rPr>
                <w:rFonts w:ascii="宋体" w:hAnsi="宋体" w:cs="宋体"/>
                <w:color w:val="000000"/>
                <w:sz w:val="20"/>
                <w:lang w:eastAsia="zh-CN"/>
              </w:rPr>
              <w:t>获取</w:t>
            </w:r>
          </w:p>
        </w:tc>
        <w:tc>
          <w:tcPr>
            <w:tcW w:w="3827" w:type="dxa"/>
            <w:shd w:val="clear" w:color="auto" w:fill="E3EEF5"/>
            <w:tcMar>
              <w:top w:w="58" w:type="dxa"/>
              <w:left w:w="58" w:type="dxa"/>
              <w:bottom w:w="58" w:type="dxa"/>
              <w:right w:w="58" w:type="dxa"/>
            </w:tcMar>
            <w:vAlign w:val="center"/>
          </w:tcPr>
          <w:p w14:paraId="0B6768CE" w14:textId="7A92A7F2" w:rsidR="000453D2" w:rsidRPr="00F41C79" w:rsidRDefault="000453D2" w:rsidP="00A57583">
            <w:pPr>
              <w:jc w:val="both"/>
              <w:rPr>
                <w:rFonts w:ascii="宋体" w:hAnsi="宋体" w:cs="宋体"/>
                <w:color w:val="000000"/>
                <w:sz w:val="20"/>
                <w:lang w:eastAsia="zh-CN"/>
              </w:rPr>
            </w:pPr>
            <w:r>
              <w:rPr>
                <w:rFonts w:ascii="宋体" w:hAnsi="宋体" w:cs="宋体"/>
                <w:color w:val="000000"/>
                <w:sz w:val="20"/>
                <w:lang w:eastAsia="zh-CN"/>
              </w:rPr>
              <w:t>资金系统从银行获取电子</w:t>
            </w:r>
            <w:r w:rsidR="00A57583">
              <w:rPr>
                <w:rFonts w:ascii="宋体" w:hAnsi="宋体" w:cs="宋体" w:hint="eastAsia"/>
                <w:color w:val="000000"/>
                <w:sz w:val="20"/>
                <w:lang w:eastAsia="zh-CN"/>
              </w:rPr>
              <w:t>回单</w:t>
            </w:r>
            <w:r>
              <w:rPr>
                <w:rFonts w:ascii="宋体" w:hAnsi="宋体" w:cs="宋体"/>
                <w:color w:val="000000"/>
                <w:sz w:val="20"/>
                <w:lang w:eastAsia="zh-CN"/>
              </w:rPr>
              <w:t>保存到</w:t>
            </w:r>
            <w:r>
              <w:rPr>
                <w:rFonts w:ascii="宋体" w:hAnsi="宋体" w:cs="宋体" w:hint="eastAsia"/>
                <w:color w:val="000000"/>
                <w:sz w:val="20"/>
                <w:lang w:eastAsia="zh-CN"/>
              </w:rPr>
              <w:t>DSP目录</w:t>
            </w:r>
          </w:p>
        </w:tc>
        <w:tc>
          <w:tcPr>
            <w:tcW w:w="1560" w:type="dxa"/>
            <w:shd w:val="clear" w:color="auto" w:fill="E3EEF5"/>
            <w:tcMar>
              <w:top w:w="58" w:type="dxa"/>
              <w:left w:w="58" w:type="dxa"/>
              <w:bottom w:w="58" w:type="dxa"/>
              <w:right w:w="58" w:type="dxa"/>
            </w:tcMar>
            <w:vAlign w:val="center"/>
          </w:tcPr>
          <w:p w14:paraId="192C604F" w14:textId="77777777" w:rsidR="000453D2" w:rsidRPr="00F41C79" w:rsidRDefault="000453D2" w:rsidP="00B07A0D">
            <w:pPr>
              <w:jc w:val="both"/>
              <w:rPr>
                <w:rFonts w:ascii="宋体" w:hAnsi="宋体" w:cs="宋体"/>
                <w:color w:val="000000"/>
                <w:sz w:val="20"/>
                <w:lang w:eastAsia="zh-CN"/>
              </w:rPr>
            </w:pPr>
          </w:p>
        </w:tc>
      </w:tr>
      <w:tr w:rsidR="000453D2" w:rsidRPr="00300621" w14:paraId="4C94E66A" w14:textId="77777777" w:rsidTr="000B7446">
        <w:trPr>
          <w:cantSplit/>
          <w:trHeight w:val="483"/>
        </w:trPr>
        <w:tc>
          <w:tcPr>
            <w:tcW w:w="484" w:type="dxa"/>
            <w:shd w:val="clear" w:color="auto" w:fill="AECEE1"/>
            <w:tcMar>
              <w:top w:w="58" w:type="dxa"/>
              <w:left w:w="58" w:type="dxa"/>
              <w:bottom w:w="58" w:type="dxa"/>
              <w:right w:w="58" w:type="dxa"/>
            </w:tcMar>
            <w:vAlign w:val="center"/>
          </w:tcPr>
          <w:p w14:paraId="40059CF1" w14:textId="77777777" w:rsidR="000453D2" w:rsidRPr="005D789A" w:rsidRDefault="000453D2" w:rsidP="00B07A0D">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2628F63" w14:textId="779B3B8C" w:rsidR="000453D2" w:rsidRPr="00F41C79" w:rsidRDefault="000453D2" w:rsidP="00B07A0D">
            <w:pPr>
              <w:jc w:val="both"/>
              <w:rPr>
                <w:rFonts w:ascii="宋体" w:hAnsi="宋体" w:cs="宋体"/>
                <w:color w:val="000000"/>
                <w:sz w:val="20"/>
                <w:lang w:eastAsia="zh-CN"/>
              </w:rPr>
            </w:pPr>
            <w:r>
              <w:rPr>
                <w:rFonts w:ascii="宋体" w:hAnsi="宋体" w:cs="宋体" w:hint="eastAsia"/>
                <w:color w:val="000000"/>
                <w:sz w:val="20"/>
                <w:lang w:eastAsia="zh-CN"/>
              </w:rPr>
              <w:t>资金系统运行电子对账单上传任务</w:t>
            </w:r>
          </w:p>
        </w:tc>
        <w:tc>
          <w:tcPr>
            <w:tcW w:w="3827" w:type="dxa"/>
            <w:shd w:val="clear" w:color="auto" w:fill="E3EEF5"/>
            <w:tcMar>
              <w:top w:w="58" w:type="dxa"/>
              <w:left w:w="58" w:type="dxa"/>
              <w:bottom w:w="58" w:type="dxa"/>
              <w:right w:w="58" w:type="dxa"/>
            </w:tcMar>
            <w:vAlign w:val="center"/>
          </w:tcPr>
          <w:p w14:paraId="0A238789" w14:textId="23A55F2D" w:rsidR="000453D2" w:rsidRPr="006A3D21" w:rsidRDefault="000453D2">
            <w:pPr>
              <w:jc w:val="both"/>
              <w:rPr>
                <w:rFonts w:ascii="宋体" w:hAnsi="宋体" w:cs="宋体"/>
                <w:color w:val="000000"/>
                <w:sz w:val="20"/>
                <w:lang w:eastAsia="zh-CN"/>
              </w:rPr>
            </w:pPr>
            <w:r>
              <w:rPr>
                <w:rFonts w:ascii="宋体" w:hAnsi="宋体" w:cs="宋体"/>
                <w:color w:val="000000"/>
                <w:sz w:val="20"/>
                <w:lang w:eastAsia="zh-CN"/>
              </w:rPr>
              <w:t>通过</w:t>
            </w:r>
            <w:r>
              <w:rPr>
                <w:rFonts w:ascii="宋体" w:hAnsi="宋体" w:cs="宋体" w:hint="eastAsia"/>
                <w:color w:val="000000"/>
                <w:sz w:val="20"/>
                <w:lang w:eastAsia="zh-CN"/>
              </w:rPr>
              <w:t>OSS将电子对账单影像上传到收付费系统</w:t>
            </w:r>
          </w:p>
        </w:tc>
        <w:tc>
          <w:tcPr>
            <w:tcW w:w="1560" w:type="dxa"/>
            <w:shd w:val="clear" w:color="auto" w:fill="E3EEF5"/>
            <w:tcMar>
              <w:top w:w="58" w:type="dxa"/>
              <w:left w:w="58" w:type="dxa"/>
              <w:bottom w:w="58" w:type="dxa"/>
              <w:right w:w="58" w:type="dxa"/>
            </w:tcMar>
            <w:vAlign w:val="center"/>
          </w:tcPr>
          <w:p w14:paraId="10133996" w14:textId="77777777" w:rsidR="000453D2" w:rsidRPr="00F41C79" w:rsidRDefault="000453D2" w:rsidP="00B07A0D">
            <w:pPr>
              <w:jc w:val="both"/>
              <w:rPr>
                <w:rFonts w:ascii="宋体" w:hAnsi="宋体" w:cs="宋体"/>
                <w:color w:val="000000"/>
                <w:sz w:val="20"/>
                <w:lang w:eastAsia="zh-CN"/>
              </w:rPr>
            </w:pPr>
          </w:p>
        </w:tc>
      </w:tr>
      <w:tr w:rsidR="00451E68" w:rsidRPr="00300621" w14:paraId="2DD1EF98" w14:textId="77777777" w:rsidTr="000B7446">
        <w:trPr>
          <w:cantSplit/>
          <w:trHeight w:val="483"/>
        </w:trPr>
        <w:tc>
          <w:tcPr>
            <w:tcW w:w="484" w:type="dxa"/>
            <w:shd w:val="clear" w:color="auto" w:fill="AECEE1"/>
            <w:tcMar>
              <w:top w:w="58" w:type="dxa"/>
              <w:left w:w="58" w:type="dxa"/>
              <w:bottom w:w="58" w:type="dxa"/>
              <w:right w:w="58" w:type="dxa"/>
            </w:tcMar>
            <w:vAlign w:val="center"/>
          </w:tcPr>
          <w:p w14:paraId="162BB969" w14:textId="3018436F" w:rsidR="00451E68" w:rsidRPr="005D789A" w:rsidRDefault="005F6B6E" w:rsidP="00B07A0D">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2674AC57" w14:textId="0177A001" w:rsidR="00451E68" w:rsidRDefault="005F6B6E" w:rsidP="00B07A0D">
            <w:pPr>
              <w:jc w:val="both"/>
              <w:rPr>
                <w:rFonts w:ascii="宋体" w:hAnsi="宋体" w:cs="宋体"/>
                <w:color w:val="000000"/>
                <w:sz w:val="20"/>
                <w:lang w:eastAsia="zh-CN"/>
              </w:rPr>
            </w:pPr>
            <w:r>
              <w:rPr>
                <w:rFonts w:ascii="宋体" w:hAnsi="宋体" w:cs="宋体"/>
                <w:color w:val="000000"/>
                <w:sz w:val="20"/>
                <w:lang w:eastAsia="zh-CN"/>
              </w:rPr>
              <w:t>上传成功后回写上传路径</w:t>
            </w:r>
          </w:p>
        </w:tc>
        <w:tc>
          <w:tcPr>
            <w:tcW w:w="3827" w:type="dxa"/>
            <w:shd w:val="clear" w:color="auto" w:fill="E3EEF5"/>
            <w:tcMar>
              <w:top w:w="58" w:type="dxa"/>
              <w:left w:w="58" w:type="dxa"/>
              <w:bottom w:w="58" w:type="dxa"/>
              <w:right w:w="58" w:type="dxa"/>
            </w:tcMar>
            <w:vAlign w:val="center"/>
          </w:tcPr>
          <w:p w14:paraId="65044C1C" w14:textId="67D83FB5" w:rsidR="00451E68" w:rsidRDefault="005F6B6E" w:rsidP="00A57583">
            <w:pPr>
              <w:jc w:val="both"/>
              <w:rPr>
                <w:rFonts w:ascii="宋体" w:hAnsi="宋体" w:cs="宋体"/>
                <w:color w:val="000000"/>
                <w:sz w:val="20"/>
                <w:lang w:eastAsia="zh-CN"/>
              </w:rPr>
            </w:pPr>
            <w:r>
              <w:rPr>
                <w:rFonts w:ascii="宋体" w:hAnsi="宋体" w:cs="宋体"/>
                <w:color w:val="000000"/>
                <w:sz w:val="20"/>
                <w:lang w:eastAsia="zh-CN"/>
              </w:rPr>
              <w:t>资金系统上传成功后会回写上传成功的路径到</w:t>
            </w:r>
            <w:r w:rsidR="00A57583">
              <w:rPr>
                <w:rFonts w:ascii="宋体" w:hAnsi="宋体" w:cs="宋体" w:hint="eastAsia"/>
                <w:color w:val="000000"/>
                <w:sz w:val="20"/>
                <w:lang w:eastAsia="zh-CN"/>
              </w:rPr>
              <w:t>回单</w:t>
            </w:r>
          </w:p>
        </w:tc>
        <w:tc>
          <w:tcPr>
            <w:tcW w:w="1560" w:type="dxa"/>
            <w:shd w:val="clear" w:color="auto" w:fill="E3EEF5"/>
            <w:tcMar>
              <w:top w:w="58" w:type="dxa"/>
              <w:left w:w="58" w:type="dxa"/>
              <w:bottom w:w="58" w:type="dxa"/>
              <w:right w:w="58" w:type="dxa"/>
            </w:tcMar>
            <w:vAlign w:val="center"/>
          </w:tcPr>
          <w:p w14:paraId="70E8CB73" w14:textId="77777777" w:rsidR="00451E68" w:rsidRPr="00F41C79" w:rsidRDefault="00451E68" w:rsidP="00B07A0D">
            <w:pPr>
              <w:jc w:val="both"/>
              <w:rPr>
                <w:rFonts w:ascii="宋体" w:hAnsi="宋体" w:cs="宋体"/>
                <w:color w:val="000000"/>
                <w:sz w:val="20"/>
                <w:lang w:eastAsia="zh-CN"/>
              </w:rPr>
            </w:pPr>
          </w:p>
        </w:tc>
      </w:tr>
    </w:tbl>
    <w:p w14:paraId="0DFC676C" w14:textId="77777777" w:rsidR="001300EC" w:rsidRPr="005F6B6E" w:rsidRDefault="001300EC" w:rsidP="001300EC">
      <w:pPr>
        <w:rPr>
          <w:lang w:eastAsia="zh-CN"/>
        </w:rPr>
      </w:pPr>
    </w:p>
    <w:p w14:paraId="089CDB08" w14:textId="77777777" w:rsidR="000B4379" w:rsidRDefault="000B4379" w:rsidP="000B4379">
      <w:pPr>
        <w:pStyle w:val="5"/>
        <w:numPr>
          <w:ilvl w:val="4"/>
          <w:numId w:val="2"/>
        </w:numPr>
      </w:pPr>
      <w:r>
        <w:rPr>
          <w:rFonts w:hint="eastAsia"/>
        </w:rPr>
        <w:t>业务元素</w:t>
      </w:r>
    </w:p>
    <w:p w14:paraId="048B84BF" w14:textId="49A5283F" w:rsidR="000B4379" w:rsidRDefault="00484186" w:rsidP="000B4379">
      <w:pPr>
        <w:ind w:left="420"/>
      </w:pPr>
      <w:r>
        <w:rPr>
          <w:rFonts w:hint="eastAsia"/>
        </w:rPr>
        <w:t>图片格式</w:t>
      </w:r>
    </w:p>
    <w:p w14:paraId="5C7D503B" w14:textId="77777777" w:rsidR="000B4379" w:rsidRDefault="000B4379" w:rsidP="000B4379">
      <w:pPr>
        <w:pStyle w:val="5"/>
        <w:numPr>
          <w:ilvl w:val="4"/>
          <w:numId w:val="2"/>
        </w:numPr>
      </w:pPr>
      <w:r>
        <w:rPr>
          <w:rFonts w:hint="eastAsia"/>
        </w:rPr>
        <w:t>接口说明</w:t>
      </w:r>
    </w:p>
    <w:p w14:paraId="5C2127D8" w14:textId="32448B90" w:rsidR="00484186" w:rsidRDefault="00484186" w:rsidP="00484186">
      <w:pPr>
        <w:rPr>
          <w:color w:val="000000"/>
          <w:sz w:val="21"/>
          <w:szCs w:val="21"/>
          <w:lang w:eastAsia="zh-CN"/>
        </w:rPr>
      </w:pPr>
      <w:r w:rsidRPr="00484186">
        <w:rPr>
          <w:color w:val="000000"/>
          <w:sz w:val="21"/>
          <w:szCs w:val="21"/>
          <w:lang w:eastAsia="zh-CN"/>
        </w:rPr>
        <w:t>OSS</w:t>
      </w:r>
      <w:r w:rsidRPr="00484186">
        <w:rPr>
          <w:rFonts w:hint="eastAsia"/>
          <w:color w:val="000000"/>
          <w:sz w:val="21"/>
          <w:szCs w:val="21"/>
          <w:lang w:eastAsia="zh-CN"/>
        </w:rPr>
        <w:t>文件存储服务，资金系统上传，</w:t>
      </w:r>
      <w:r w:rsidR="009D7D0D">
        <w:rPr>
          <w:rFonts w:hint="eastAsia"/>
          <w:color w:val="000000"/>
          <w:sz w:val="21"/>
          <w:szCs w:val="21"/>
          <w:lang w:eastAsia="zh-CN"/>
        </w:rPr>
        <w:t>调用</w:t>
      </w:r>
      <w:r w:rsidR="009D7D0D">
        <w:rPr>
          <w:rFonts w:hint="eastAsia"/>
          <w:color w:val="000000"/>
          <w:sz w:val="21"/>
          <w:szCs w:val="21"/>
          <w:lang w:eastAsia="zh-CN"/>
        </w:rPr>
        <w:t>SOFA RPC</w:t>
      </w:r>
      <w:r w:rsidR="009D7D0D">
        <w:rPr>
          <w:rFonts w:hint="eastAsia"/>
          <w:color w:val="000000"/>
          <w:sz w:val="21"/>
          <w:szCs w:val="21"/>
          <w:lang w:eastAsia="zh-CN"/>
        </w:rPr>
        <w:t>接口</w:t>
      </w:r>
      <w:r w:rsidRPr="00484186">
        <w:rPr>
          <w:rFonts w:hint="eastAsia"/>
          <w:color w:val="000000"/>
          <w:sz w:val="21"/>
          <w:szCs w:val="21"/>
          <w:lang w:eastAsia="zh-CN"/>
        </w:rPr>
        <w:t>通知</w:t>
      </w:r>
      <w:r w:rsidRPr="00484186">
        <w:rPr>
          <w:color w:val="000000"/>
          <w:sz w:val="21"/>
          <w:szCs w:val="21"/>
          <w:lang w:eastAsia="zh-CN"/>
        </w:rPr>
        <w:t>FMP</w:t>
      </w:r>
      <w:r w:rsidRPr="00484186">
        <w:rPr>
          <w:rFonts w:hint="eastAsia"/>
          <w:color w:val="000000"/>
          <w:sz w:val="21"/>
          <w:szCs w:val="21"/>
          <w:lang w:eastAsia="zh-CN"/>
        </w:rPr>
        <w:t>路径</w:t>
      </w:r>
    </w:p>
    <w:p w14:paraId="1AF6A502" w14:textId="584B1D73" w:rsidR="0000694F" w:rsidRDefault="00814983" w:rsidP="00484186">
      <w:pPr>
        <w:rPr>
          <w:color w:val="000000"/>
          <w:sz w:val="21"/>
          <w:szCs w:val="21"/>
          <w:lang w:eastAsia="zh-CN"/>
        </w:rPr>
      </w:pPr>
      <w:r>
        <w:rPr>
          <w:color w:val="000000"/>
          <w:sz w:val="21"/>
          <w:szCs w:val="21"/>
          <w:lang w:eastAsia="zh-CN"/>
        </w:rPr>
        <w:t>回单上传后要回写</w:t>
      </w:r>
      <w:r w:rsidR="000B7446">
        <w:rPr>
          <w:rFonts w:hint="eastAsia"/>
          <w:color w:val="000000"/>
          <w:sz w:val="21"/>
          <w:szCs w:val="21"/>
          <w:lang w:eastAsia="zh-CN"/>
        </w:rPr>
        <w:t>回单</w:t>
      </w:r>
      <w:r>
        <w:rPr>
          <w:color w:val="000000"/>
          <w:sz w:val="21"/>
          <w:szCs w:val="21"/>
          <w:lang w:eastAsia="zh-CN"/>
        </w:rPr>
        <w:t>明细表</w:t>
      </w:r>
      <w:r>
        <w:rPr>
          <w:rFonts w:hint="eastAsia"/>
          <w:color w:val="000000"/>
          <w:sz w:val="21"/>
          <w:szCs w:val="21"/>
          <w:lang w:eastAsia="zh-CN"/>
        </w:rPr>
        <w:t>，</w:t>
      </w:r>
      <w:r w:rsidR="000B7446">
        <w:rPr>
          <w:rFonts w:hint="eastAsia"/>
          <w:color w:val="000000"/>
          <w:sz w:val="21"/>
          <w:szCs w:val="21"/>
          <w:lang w:eastAsia="zh-CN"/>
        </w:rPr>
        <w:t>回写</w:t>
      </w:r>
      <w:r>
        <w:rPr>
          <w:color w:val="000000"/>
          <w:sz w:val="21"/>
          <w:szCs w:val="21"/>
          <w:lang w:eastAsia="zh-CN"/>
        </w:rPr>
        <w:t>具体上传路径</w:t>
      </w:r>
      <w:r>
        <w:rPr>
          <w:rFonts w:hint="eastAsia"/>
          <w:color w:val="000000"/>
          <w:sz w:val="21"/>
          <w:szCs w:val="21"/>
          <w:lang w:eastAsia="zh-CN"/>
        </w:rPr>
        <w:t>。</w:t>
      </w:r>
    </w:p>
    <w:p w14:paraId="7DF82A4A" w14:textId="0BE4F4D6" w:rsidR="00011201" w:rsidRDefault="00011201" w:rsidP="00484186">
      <w:pPr>
        <w:rPr>
          <w:color w:val="000000"/>
          <w:sz w:val="21"/>
          <w:szCs w:val="21"/>
          <w:lang w:eastAsia="zh-CN"/>
        </w:rPr>
      </w:pPr>
      <w:r>
        <w:rPr>
          <w:rFonts w:hint="eastAsia"/>
          <w:color w:val="000000"/>
          <w:sz w:val="21"/>
          <w:szCs w:val="21"/>
          <w:lang w:eastAsia="zh-CN"/>
        </w:rPr>
        <w:t>加一个映射关系</w:t>
      </w:r>
      <w:r>
        <w:rPr>
          <w:color w:val="000000"/>
          <w:sz w:val="21"/>
          <w:szCs w:val="21"/>
          <w:lang w:eastAsia="zh-CN"/>
        </w:rPr>
        <w:t>表，</w:t>
      </w:r>
      <w:r>
        <w:rPr>
          <w:rFonts w:hint="eastAsia"/>
          <w:color w:val="000000"/>
          <w:sz w:val="21"/>
          <w:szCs w:val="21"/>
          <w:lang w:eastAsia="zh-CN"/>
        </w:rPr>
        <w:t>将上传的路径回单</w:t>
      </w:r>
      <w:r>
        <w:rPr>
          <w:color w:val="000000"/>
          <w:sz w:val="21"/>
          <w:szCs w:val="21"/>
          <w:lang w:eastAsia="zh-CN"/>
        </w:rPr>
        <w:t>编号</w:t>
      </w:r>
      <w:r>
        <w:rPr>
          <w:rFonts w:hint="eastAsia"/>
          <w:color w:val="000000"/>
          <w:sz w:val="21"/>
          <w:szCs w:val="21"/>
          <w:lang w:eastAsia="zh-CN"/>
        </w:rPr>
        <w:t>发</w:t>
      </w:r>
      <w:r>
        <w:rPr>
          <w:color w:val="000000"/>
          <w:sz w:val="21"/>
          <w:szCs w:val="21"/>
          <w:lang w:eastAsia="zh-CN"/>
        </w:rPr>
        <w:t>给</w:t>
      </w:r>
      <w:r>
        <w:rPr>
          <w:rFonts w:hint="eastAsia"/>
          <w:color w:val="000000"/>
          <w:sz w:val="21"/>
          <w:szCs w:val="21"/>
          <w:lang w:eastAsia="zh-CN"/>
        </w:rPr>
        <w:t>对账平台。</w:t>
      </w:r>
    </w:p>
    <w:p w14:paraId="0A3B253C" w14:textId="77777777" w:rsidR="0000694F" w:rsidRDefault="0000694F" w:rsidP="00484186">
      <w:pPr>
        <w:rPr>
          <w:lang w:eastAsia="zh-CN"/>
        </w:rPr>
      </w:pPr>
    </w:p>
    <w:p w14:paraId="753D3020" w14:textId="77777777" w:rsidR="003E2405" w:rsidRPr="003E2405" w:rsidRDefault="003E2405" w:rsidP="003E2405">
      <w:pPr>
        <w:rPr>
          <w:lang w:eastAsia="zh-CN"/>
        </w:rPr>
      </w:pPr>
    </w:p>
    <w:p w14:paraId="476C2EDD" w14:textId="7DFE5F7A" w:rsidR="000B4379" w:rsidRPr="00B93B95" w:rsidRDefault="001831BA" w:rsidP="000B4379">
      <w:pPr>
        <w:pStyle w:val="40"/>
        <w:numPr>
          <w:ilvl w:val="3"/>
          <w:numId w:val="2"/>
        </w:numPr>
        <w:rPr>
          <w:lang w:eastAsia="zh-CN"/>
        </w:rPr>
      </w:pPr>
      <w:r>
        <w:rPr>
          <w:rFonts w:hint="eastAsia"/>
          <w:lang w:eastAsia="zh-CN"/>
        </w:rPr>
        <w:t>内部调拨</w:t>
      </w:r>
      <w:r w:rsidR="006A49D3">
        <w:rPr>
          <w:rFonts w:hint="eastAsia"/>
          <w:lang w:eastAsia="zh-CN"/>
        </w:rPr>
        <w:t>交易</w:t>
      </w:r>
      <w:r w:rsidR="000B4379">
        <w:rPr>
          <w:rFonts w:hint="eastAsia"/>
          <w:lang w:eastAsia="zh-CN"/>
        </w:rPr>
        <w:t>同步</w:t>
      </w:r>
      <w:r>
        <w:rPr>
          <w:rFonts w:hint="eastAsia"/>
          <w:lang w:eastAsia="zh-CN"/>
        </w:rPr>
        <w:t>GL2</w:t>
      </w:r>
      <w:r w:rsidR="000B4379" w:rsidRPr="00B93B95">
        <w:rPr>
          <w:lang w:eastAsia="zh-CN"/>
        </w:rPr>
        <w:t>接口</w:t>
      </w:r>
    </w:p>
    <w:p w14:paraId="1C4EBC37" w14:textId="77777777" w:rsidR="000B4379" w:rsidRDefault="000B4379" w:rsidP="000B4379">
      <w:pPr>
        <w:pStyle w:val="5"/>
        <w:numPr>
          <w:ilvl w:val="4"/>
          <w:numId w:val="2"/>
        </w:numPr>
      </w:pPr>
      <w:r w:rsidRPr="00DB208D">
        <w:rPr>
          <w:rFonts w:hint="eastAsia"/>
        </w:rPr>
        <w:t>业务描述</w:t>
      </w:r>
    </w:p>
    <w:p w14:paraId="0E15EF42" w14:textId="5E1FCEB1" w:rsidR="001E53AC" w:rsidRPr="001E53AC" w:rsidRDefault="001E53AC" w:rsidP="001E53AC">
      <w:pPr>
        <w:rPr>
          <w:lang w:eastAsia="zh-CN"/>
        </w:rPr>
      </w:pPr>
      <w:r>
        <w:rPr>
          <w:rFonts w:hint="eastAsia"/>
          <w:lang w:eastAsia="zh-CN"/>
        </w:rPr>
        <w:t xml:space="preserve">  </w:t>
      </w:r>
      <w:r>
        <w:rPr>
          <w:rFonts w:hint="eastAsia"/>
          <w:lang w:eastAsia="zh-CN"/>
        </w:rPr>
        <w:t>资金系统将内部</w:t>
      </w:r>
      <w:r>
        <w:rPr>
          <w:rFonts w:hint="eastAsia"/>
          <w:lang w:eastAsia="zh-CN"/>
        </w:rPr>
        <w:t xml:space="preserve"> </w:t>
      </w:r>
      <w:r>
        <w:rPr>
          <w:rFonts w:hint="eastAsia"/>
          <w:lang w:eastAsia="zh-CN"/>
        </w:rPr>
        <w:t>调拨交易、结算手续费、结息等</w:t>
      </w:r>
      <w:r w:rsidR="00A60C25">
        <w:rPr>
          <w:rFonts w:hint="eastAsia"/>
          <w:lang w:eastAsia="zh-CN"/>
        </w:rPr>
        <w:t>收付款</w:t>
      </w:r>
      <w:r>
        <w:rPr>
          <w:rFonts w:hint="eastAsia"/>
          <w:lang w:eastAsia="zh-CN"/>
        </w:rPr>
        <w:t>交易单组合交易信息给</w:t>
      </w:r>
      <w:r>
        <w:rPr>
          <w:rFonts w:hint="eastAsia"/>
          <w:lang w:eastAsia="zh-CN"/>
        </w:rPr>
        <w:t>G</w:t>
      </w:r>
      <w:r>
        <w:rPr>
          <w:lang w:eastAsia="zh-CN"/>
        </w:rPr>
        <w:t>L2</w:t>
      </w:r>
      <w:r>
        <w:rPr>
          <w:lang w:eastAsia="zh-CN"/>
        </w:rPr>
        <w:t>进行记账</w:t>
      </w:r>
    </w:p>
    <w:p w14:paraId="13973AFD" w14:textId="3C10E0CA" w:rsidR="000B4379" w:rsidRDefault="000B4379" w:rsidP="000B4379">
      <w:pPr>
        <w:rPr>
          <w:lang w:eastAsia="zh-CN"/>
        </w:rPr>
      </w:pPr>
      <w:r>
        <w:rPr>
          <w:rFonts w:hint="eastAsia"/>
          <w:lang w:eastAsia="zh-CN"/>
        </w:rPr>
        <w:t xml:space="preserve">  </w:t>
      </w:r>
      <w:r w:rsidR="001E53AC">
        <w:rPr>
          <w:lang w:eastAsia="zh-CN"/>
        </w:rPr>
        <w:t>流程为</w:t>
      </w:r>
      <w:r w:rsidR="001E53AC">
        <w:rPr>
          <w:rFonts w:hint="eastAsia"/>
          <w:lang w:eastAsia="zh-CN"/>
        </w:rPr>
        <w:t>：</w:t>
      </w:r>
      <w:r w:rsidR="001E53AC">
        <w:rPr>
          <w:lang w:eastAsia="zh-CN"/>
        </w:rPr>
        <w:t>ODPS</w:t>
      </w:r>
      <w:r w:rsidR="001E53AC">
        <w:rPr>
          <w:rFonts w:hint="eastAsia"/>
          <w:lang w:eastAsia="zh-CN"/>
        </w:rPr>
        <w:t>（数据仓储）系统通过</w:t>
      </w:r>
      <w:r w:rsidR="001E53AC">
        <w:rPr>
          <w:rFonts w:hint="eastAsia"/>
          <w:lang w:eastAsia="zh-CN"/>
        </w:rPr>
        <w:t>ET</w:t>
      </w:r>
      <w:r w:rsidR="001E53AC">
        <w:rPr>
          <w:lang w:eastAsia="zh-CN"/>
        </w:rPr>
        <w:t>L</w:t>
      </w:r>
      <w:r w:rsidR="001E53AC">
        <w:rPr>
          <w:lang w:eastAsia="zh-CN"/>
        </w:rPr>
        <w:t>方式将</w:t>
      </w:r>
      <w:r w:rsidR="00CF4C31">
        <w:rPr>
          <w:rFonts w:hint="eastAsia"/>
          <w:lang w:eastAsia="zh-CN"/>
        </w:rPr>
        <w:t>内部调拨交易数据</w:t>
      </w:r>
      <w:r w:rsidR="001E53AC">
        <w:rPr>
          <w:rFonts w:hint="eastAsia"/>
          <w:lang w:eastAsia="zh-CN"/>
        </w:rPr>
        <w:t>从资金系统抽取到</w:t>
      </w:r>
      <w:r w:rsidR="001E53AC">
        <w:rPr>
          <w:rFonts w:hint="eastAsia"/>
          <w:lang w:eastAsia="zh-CN"/>
        </w:rPr>
        <w:t>ODPS,</w:t>
      </w:r>
      <w:r w:rsidR="001831BA">
        <w:rPr>
          <w:rFonts w:hint="eastAsia"/>
          <w:lang w:eastAsia="zh-CN"/>
        </w:rPr>
        <w:t>G</w:t>
      </w:r>
      <w:r w:rsidR="001831BA">
        <w:rPr>
          <w:lang w:eastAsia="zh-CN"/>
        </w:rPr>
        <w:t>L2</w:t>
      </w:r>
      <w:r w:rsidR="001E53AC">
        <w:rPr>
          <w:lang w:eastAsia="zh-CN"/>
        </w:rPr>
        <w:t>通过</w:t>
      </w:r>
      <w:r w:rsidR="001E53AC">
        <w:rPr>
          <w:rFonts w:hint="eastAsia"/>
          <w:lang w:eastAsia="zh-CN"/>
        </w:rPr>
        <w:t>E</w:t>
      </w:r>
      <w:r w:rsidR="001E53AC">
        <w:rPr>
          <w:lang w:eastAsia="zh-CN"/>
        </w:rPr>
        <w:t>TL</w:t>
      </w:r>
      <w:r w:rsidR="001E53AC">
        <w:rPr>
          <w:lang w:eastAsia="zh-CN"/>
        </w:rPr>
        <w:t>将数据从数据仓储抓取过去进行记账</w:t>
      </w:r>
      <w:r w:rsidR="00CF4C31">
        <w:rPr>
          <w:rFonts w:hint="eastAsia"/>
          <w:lang w:eastAsia="zh-CN"/>
        </w:rPr>
        <w:t>。</w:t>
      </w:r>
    </w:p>
    <w:p w14:paraId="44371CC7" w14:textId="43B62601" w:rsidR="009301A6" w:rsidRDefault="009301A6" w:rsidP="000B4379">
      <w:pPr>
        <w:rPr>
          <w:lang w:eastAsia="zh-CN"/>
        </w:rPr>
      </w:pPr>
      <w:r>
        <w:rPr>
          <w:rFonts w:hint="eastAsia"/>
          <w:lang w:eastAsia="zh-CN"/>
        </w:rPr>
        <w:t xml:space="preserve">  </w:t>
      </w:r>
      <w:r>
        <w:rPr>
          <w:rFonts w:hint="eastAsia"/>
          <w:lang w:eastAsia="zh-CN"/>
        </w:rPr>
        <w:t>财务</w:t>
      </w:r>
      <w:r w:rsidR="000A7937">
        <w:rPr>
          <w:rFonts w:hint="eastAsia"/>
          <w:lang w:eastAsia="zh-CN"/>
        </w:rPr>
        <w:t>通过历史明细</w:t>
      </w:r>
      <w:r>
        <w:rPr>
          <w:rFonts w:hint="eastAsia"/>
          <w:lang w:eastAsia="zh-CN"/>
        </w:rPr>
        <w:t>手工生成结息</w:t>
      </w:r>
      <w:r w:rsidR="000A7937">
        <w:rPr>
          <w:rFonts w:hint="eastAsia"/>
          <w:lang w:eastAsia="zh-CN"/>
        </w:rPr>
        <w:t>、结算费等交易时</w:t>
      </w:r>
      <w:r>
        <w:rPr>
          <w:rFonts w:hint="eastAsia"/>
          <w:lang w:eastAsia="zh-CN"/>
        </w:rPr>
        <w:t>资金系统自动生成对账码，并</w:t>
      </w:r>
      <w:r w:rsidR="000A7937">
        <w:rPr>
          <w:rFonts w:hint="eastAsia"/>
          <w:lang w:eastAsia="zh-CN"/>
        </w:rPr>
        <w:t>将对账码</w:t>
      </w:r>
      <w:r>
        <w:rPr>
          <w:rFonts w:hint="eastAsia"/>
          <w:lang w:eastAsia="zh-CN"/>
        </w:rPr>
        <w:t>回填银行明细表关联银行明细。</w:t>
      </w:r>
    </w:p>
    <w:p w14:paraId="025966A2" w14:textId="23E42E54" w:rsidR="00C96195" w:rsidRDefault="00C96195" w:rsidP="000B4379">
      <w:pPr>
        <w:rPr>
          <w:lang w:eastAsia="zh-CN"/>
        </w:rPr>
      </w:pPr>
      <w:r>
        <w:rPr>
          <w:rFonts w:hint="eastAsia"/>
          <w:lang w:eastAsia="zh-CN"/>
        </w:rPr>
        <w:t xml:space="preserve"> </w:t>
      </w:r>
      <w:r>
        <w:rPr>
          <w:rFonts w:hint="eastAsia"/>
          <w:lang w:eastAsia="zh-CN"/>
        </w:rPr>
        <w:t>银行利息计提不通过资金系统生成，还是在</w:t>
      </w:r>
      <w:r>
        <w:rPr>
          <w:rFonts w:hint="eastAsia"/>
          <w:lang w:eastAsia="zh-CN"/>
        </w:rPr>
        <w:t>SAP</w:t>
      </w:r>
      <w:r>
        <w:rPr>
          <w:rFonts w:hint="eastAsia"/>
          <w:lang w:eastAsia="zh-CN"/>
        </w:rPr>
        <w:t>手工做账及冲销</w:t>
      </w:r>
    </w:p>
    <w:p w14:paraId="44ED136A" w14:textId="508ECC62" w:rsidR="00A141F8" w:rsidRPr="00990A16" w:rsidRDefault="00A141F8" w:rsidP="000B4379">
      <w:pPr>
        <w:rPr>
          <w:lang w:eastAsia="zh-CN"/>
        </w:rPr>
      </w:pPr>
      <w:r>
        <w:rPr>
          <w:rFonts w:hint="eastAsia"/>
          <w:lang w:eastAsia="zh-CN"/>
        </w:rPr>
        <w:t xml:space="preserve"> </w:t>
      </w:r>
      <w:r>
        <w:rPr>
          <w:rFonts w:hint="eastAsia"/>
          <w:lang w:eastAsia="zh-CN"/>
        </w:rPr>
        <w:t>针对内部调拨交易发生退票后，在资金系统可以操作退票流程，产生一笔交易类型一致，收付款账号一致，交易日期一致，交易金额为负数的交易推送到</w:t>
      </w:r>
      <w:r>
        <w:rPr>
          <w:rFonts w:hint="eastAsia"/>
          <w:lang w:eastAsia="zh-CN"/>
        </w:rPr>
        <w:t>GL2</w:t>
      </w:r>
      <w:r>
        <w:rPr>
          <w:rFonts w:hint="eastAsia"/>
          <w:lang w:eastAsia="zh-CN"/>
        </w:rPr>
        <w:t>中间表。新生成的交易单对账码和之前正数金额那边对账码不一致，会重新生成同时更新到银行退回的那笔收款银行明细上。</w:t>
      </w:r>
    </w:p>
    <w:p w14:paraId="2BBEA772" w14:textId="77777777" w:rsidR="000B4379" w:rsidRDefault="000B4379" w:rsidP="000B4379">
      <w:pPr>
        <w:pStyle w:val="5"/>
        <w:numPr>
          <w:ilvl w:val="4"/>
          <w:numId w:val="2"/>
        </w:numPr>
      </w:pPr>
      <w:r>
        <w:rPr>
          <w:rFonts w:hint="eastAsia"/>
        </w:rPr>
        <w:t>业务流程</w:t>
      </w:r>
    </w:p>
    <w:p w14:paraId="4C2A8858" w14:textId="560EDF08" w:rsidR="000B4379" w:rsidRDefault="001E53AC" w:rsidP="000B4379">
      <w:r>
        <w:object w:dxaOrig="8116" w:dyaOrig="10935" w14:anchorId="79087F77">
          <v:shape id="_x0000_i1044" type="#_x0000_t75" style="width:406.75pt;height:547pt" o:ole="">
            <v:imagedata r:id="rId127" o:title=""/>
          </v:shape>
          <o:OLEObject Type="Embed" ProgID="Visio.Drawing.15" ShapeID="_x0000_i1044" DrawAspect="Content" ObjectID="_1624086114" r:id="rId128"/>
        </w:object>
      </w:r>
    </w:p>
    <w:p w14:paraId="16BD8032" w14:textId="77777777" w:rsidR="000B4379" w:rsidRDefault="000B4379" w:rsidP="000B4379">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0453D2" w:rsidRPr="00300621" w14:paraId="5611E731" w14:textId="77777777" w:rsidTr="00A47BDF">
        <w:trPr>
          <w:cantSplit/>
          <w:tblHeader/>
        </w:trPr>
        <w:tc>
          <w:tcPr>
            <w:tcW w:w="484" w:type="dxa"/>
            <w:shd w:val="clear" w:color="auto" w:fill="7C9BC1"/>
            <w:tcMar>
              <w:top w:w="58" w:type="dxa"/>
              <w:left w:w="58" w:type="dxa"/>
              <w:bottom w:w="58" w:type="dxa"/>
              <w:right w:w="58" w:type="dxa"/>
            </w:tcMar>
          </w:tcPr>
          <w:p w14:paraId="42DEE251" w14:textId="77777777" w:rsidR="000453D2" w:rsidRPr="00300621" w:rsidRDefault="000453D2" w:rsidP="00B07A0D">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7B9D1FF4" w14:textId="77777777" w:rsidR="000453D2" w:rsidRPr="00300621" w:rsidRDefault="000453D2" w:rsidP="00B07A0D">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55DFCE5F" w14:textId="77777777" w:rsidR="000453D2" w:rsidRPr="00300621" w:rsidRDefault="000453D2" w:rsidP="00B07A0D">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05FD00BC" w14:textId="77777777" w:rsidR="000453D2" w:rsidRPr="00300621" w:rsidRDefault="000453D2" w:rsidP="00B07A0D">
            <w:pPr>
              <w:pStyle w:val="Cap1"/>
              <w:ind w:firstLineChars="100" w:firstLine="201"/>
              <w:jc w:val="both"/>
              <w:rPr>
                <w:rFonts w:hint="eastAsia"/>
                <w:szCs w:val="18"/>
              </w:rPr>
            </w:pPr>
            <w:r w:rsidRPr="00300621">
              <w:rPr>
                <w:rFonts w:hint="eastAsia"/>
                <w:szCs w:val="18"/>
              </w:rPr>
              <w:t>备注</w:t>
            </w:r>
          </w:p>
        </w:tc>
      </w:tr>
      <w:tr w:rsidR="000453D2" w:rsidRPr="00300621" w14:paraId="0A5D6733" w14:textId="77777777" w:rsidTr="00A47BDF">
        <w:trPr>
          <w:cantSplit/>
          <w:trHeight w:val="483"/>
        </w:trPr>
        <w:tc>
          <w:tcPr>
            <w:tcW w:w="484" w:type="dxa"/>
            <w:shd w:val="clear" w:color="auto" w:fill="AECEE1"/>
            <w:tcMar>
              <w:top w:w="58" w:type="dxa"/>
              <w:left w:w="58" w:type="dxa"/>
              <w:bottom w:w="58" w:type="dxa"/>
              <w:right w:w="58" w:type="dxa"/>
            </w:tcMar>
            <w:vAlign w:val="center"/>
          </w:tcPr>
          <w:p w14:paraId="07DF13CD" w14:textId="77777777" w:rsidR="000453D2" w:rsidRPr="005D789A" w:rsidRDefault="000453D2" w:rsidP="00B07A0D">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14076083" w14:textId="06BFD7CF" w:rsidR="000453D2" w:rsidRPr="00F41C79" w:rsidRDefault="000453D2" w:rsidP="00B07A0D">
            <w:pPr>
              <w:jc w:val="both"/>
              <w:rPr>
                <w:rFonts w:ascii="宋体" w:hAnsi="宋体" w:cs="宋体"/>
                <w:color w:val="000000"/>
                <w:sz w:val="20"/>
                <w:lang w:eastAsia="zh-CN"/>
              </w:rPr>
            </w:pPr>
            <w:r>
              <w:rPr>
                <w:rFonts w:ascii="宋体" w:hAnsi="宋体" w:cs="宋体"/>
                <w:color w:val="000000"/>
                <w:sz w:val="20"/>
                <w:lang w:eastAsia="zh-CN"/>
              </w:rPr>
              <w:t>产生内部调拨交易</w:t>
            </w:r>
            <w:r w:rsidR="00A47BDF">
              <w:rPr>
                <w:rFonts w:ascii="宋体" w:hAnsi="宋体" w:cs="宋体" w:hint="eastAsia"/>
                <w:color w:val="000000"/>
                <w:sz w:val="20"/>
                <w:lang w:eastAsia="zh-CN"/>
              </w:rPr>
              <w:t>、</w:t>
            </w:r>
            <w:r w:rsidR="00A47BDF">
              <w:rPr>
                <w:rFonts w:ascii="宋体" w:hAnsi="宋体" w:cs="宋体"/>
                <w:color w:val="000000"/>
                <w:sz w:val="20"/>
                <w:lang w:eastAsia="zh-CN"/>
              </w:rPr>
              <w:t>利息</w:t>
            </w:r>
            <w:r w:rsidR="00A47BDF">
              <w:rPr>
                <w:rFonts w:ascii="宋体" w:hAnsi="宋体" w:cs="宋体" w:hint="eastAsia"/>
                <w:color w:val="000000"/>
                <w:sz w:val="20"/>
                <w:lang w:eastAsia="zh-CN"/>
              </w:rPr>
              <w:t>、</w:t>
            </w:r>
            <w:r w:rsidR="00A47BDF">
              <w:rPr>
                <w:rFonts w:ascii="宋体" w:hAnsi="宋体" w:cs="宋体"/>
                <w:color w:val="000000"/>
                <w:sz w:val="20"/>
                <w:lang w:eastAsia="zh-CN"/>
              </w:rPr>
              <w:t>利息计提、</w:t>
            </w:r>
            <w:r w:rsidR="00A47BDF">
              <w:rPr>
                <w:rFonts w:ascii="宋体" w:hAnsi="宋体" w:cs="宋体" w:hint="eastAsia"/>
                <w:color w:val="000000"/>
                <w:sz w:val="20"/>
                <w:lang w:eastAsia="zh-CN"/>
              </w:rPr>
              <w:t>手续费</w:t>
            </w:r>
          </w:p>
        </w:tc>
        <w:tc>
          <w:tcPr>
            <w:tcW w:w="3827" w:type="dxa"/>
            <w:shd w:val="clear" w:color="auto" w:fill="E3EEF5"/>
            <w:tcMar>
              <w:top w:w="58" w:type="dxa"/>
              <w:left w:w="58" w:type="dxa"/>
              <w:bottom w:w="58" w:type="dxa"/>
              <w:right w:w="58" w:type="dxa"/>
            </w:tcMar>
            <w:vAlign w:val="center"/>
          </w:tcPr>
          <w:p w14:paraId="7A0E4E8A" w14:textId="5AC65C1C" w:rsidR="000453D2" w:rsidRPr="00F41C79" w:rsidRDefault="001E53AC" w:rsidP="00A47BDF">
            <w:pPr>
              <w:jc w:val="both"/>
              <w:rPr>
                <w:rFonts w:ascii="宋体" w:hAnsi="宋体" w:cs="宋体"/>
                <w:color w:val="000000"/>
                <w:sz w:val="20"/>
                <w:lang w:eastAsia="zh-CN"/>
              </w:rPr>
            </w:pPr>
            <w:r>
              <w:rPr>
                <w:rFonts w:ascii="宋体" w:hAnsi="宋体" w:cs="宋体"/>
                <w:color w:val="000000"/>
                <w:sz w:val="20"/>
                <w:lang w:eastAsia="zh-CN"/>
              </w:rPr>
              <w:t>资金系统自动生成</w:t>
            </w:r>
            <w:r w:rsidR="000453D2">
              <w:rPr>
                <w:rFonts w:ascii="宋体" w:hAnsi="宋体" w:cs="宋体"/>
                <w:color w:val="000000"/>
                <w:sz w:val="20"/>
                <w:lang w:eastAsia="zh-CN"/>
              </w:rPr>
              <w:t>横向划拨，上划下拨，主动下拨</w:t>
            </w:r>
            <w:r w:rsidR="000453D2">
              <w:rPr>
                <w:rFonts w:ascii="宋体" w:hAnsi="宋体" w:cs="宋体" w:hint="eastAsia"/>
                <w:color w:val="000000"/>
                <w:sz w:val="20"/>
                <w:lang w:eastAsia="zh-CN"/>
              </w:rPr>
              <w:t>、</w:t>
            </w:r>
            <w:r w:rsidR="000453D2">
              <w:rPr>
                <w:rFonts w:ascii="宋体" w:hAnsi="宋体" w:cs="宋体"/>
                <w:color w:val="000000"/>
                <w:sz w:val="20"/>
                <w:lang w:eastAsia="zh-CN"/>
              </w:rPr>
              <w:t>投资划拨</w:t>
            </w:r>
            <w:r>
              <w:rPr>
                <w:rFonts w:ascii="宋体" w:hAnsi="宋体" w:cs="宋体" w:hint="eastAsia"/>
                <w:color w:val="000000"/>
                <w:sz w:val="20"/>
                <w:lang w:eastAsia="zh-CN"/>
              </w:rPr>
              <w:t>，通过银行明细或者手工录入等方式生成</w:t>
            </w:r>
            <w:r w:rsidR="00A47BDF">
              <w:rPr>
                <w:rFonts w:ascii="宋体" w:hAnsi="宋体" w:cs="宋体"/>
                <w:color w:val="000000"/>
                <w:sz w:val="20"/>
                <w:lang w:eastAsia="zh-CN"/>
              </w:rPr>
              <w:t>结算手续</w:t>
            </w:r>
            <w:r w:rsidR="00A47BDF">
              <w:rPr>
                <w:rFonts w:ascii="宋体" w:hAnsi="宋体" w:cs="宋体" w:hint="eastAsia"/>
                <w:color w:val="000000"/>
                <w:sz w:val="20"/>
                <w:lang w:eastAsia="zh-CN"/>
              </w:rPr>
              <w:t>费</w:t>
            </w:r>
            <w:r w:rsidR="00A47BDF">
              <w:rPr>
                <w:rFonts w:ascii="宋体" w:hAnsi="宋体" w:cs="宋体"/>
                <w:color w:val="000000"/>
                <w:sz w:val="20"/>
                <w:lang w:eastAsia="zh-CN"/>
              </w:rPr>
              <w:t>、结息及利息计提</w:t>
            </w:r>
            <w:r w:rsidR="00A47BDF">
              <w:rPr>
                <w:rFonts w:ascii="宋体" w:hAnsi="宋体" w:cs="宋体" w:hint="eastAsia"/>
                <w:color w:val="000000"/>
                <w:sz w:val="20"/>
                <w:lang w:eastAsia="zh-CN"/>
              </w:rPr>
              <w:t>等交易</w:t>
            </w:r>
          </w:p>
        </w:tc>
        <w:tc>
          <w:tcPr>
            <w:tcW w:w="1560" w:type="dxa"/>
            <w:shd w:val="clear" w:color="auto" w:fill="E3EEF5"/>
            <w:tcMar>
              <w:top w:w="58" w:type="dxa"/>
              <w:left w:w="58" w:type="dxa"/>
              <w:bottom w:w="58" w:type="dxa"/>
              <w:right w:w="58" w:type="dxa"/>
            </w:tcMar>
            <w:vAlign w:val="center"/>
          </w:tcPr>
          <w:p w14:paraId="11E7F2E1" w14:textId="77777777" w:rsidR="000453D2" w:rsidRPr="00F41C79" w:rsidRDefault="000453D2" w:rsidP="00B07A0D">
            <w:pPr>
              <w:jc w:val="both"/>
              <w:rPr>
                <w:rFonts w:ascii="宋体" w:hAnsi="宋体" w:cs="宋体"/>
                <w:color w:val="000000"/>
                <w:sz w:val="20"/>
                <w:lang w:eastAsia="zh-CN"/>
              </w:rPr>
            </w:pPr>
          </w:p>
        </w:tc>
      </w:tr>
      <w:tr w:rsidR="000453D2" w:rsidRPr="00300621" w14:paraId="4298F678" w14:textId="77777777" w:rsidTr="00A47BDF">
        <w:trPr>
          <w:cantSplit/>
          <w:trHeight w:val="483"/>
        </w:trPr>
        <w:tc>
          <w:tcPr>
            <w:tcW w:w="484" w:type="dxa"/>
            <w:shd w:val="clear" w:color="auto" w:fill="AECEE1"/>
            <w:tcMar>
              <w:top w:w="58" w:type="dxa"/>
              <w:left w:w="58" w:type="dxa"/>
              <w:bottom w:w="58" w:type="dxa"/>
              <w:right w:w="58" w:type="dxa"/>
            </w:tcMar>
            <w:vAlign w:val="center"/>
          </w:tcPr>
          <w:p w14:paraId="3C4CD19D" w14:textId="77777777" w:rsidR="000453D2" w:rsidRPr="005D789A" w:rsidRDefault="000453D2" w:rsidP="00B07A0D">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A1255D0" w14:textId="6AF2FC81" w:rsidR="000453D2" w:rsidRPr="00F41C79" w:rsidRDefault="00A47BDF" w:rsidP="00B07A0D">
            <w:pPr>
              <w:jc w:val="both"/>
              <w:rPr>
                <w:rFonts w:ascii="宋体" w:hAnsi="宋体" w:cs="宋体"/>
                <w:color w:val="000000"/>
                <w:sz w:val="20"/>
                <w:lang w:eastAsia="zh-CN"/>
              </w:rPr>
            </w:pPr>
            <w:r>
              <w:rPr>
                <w:rFonts w:ascii="宋体" w:hAnsi="宋体" w:cs="宋体" w:hint="eastAsia"/>
                <w:color w:val="000000"/>
                <w:sz w:val="20"/>
                <w:lang w:eastAsia="zh-CN"/>
              </w:rPr>
              <w:t>通过ETL数据</w:t>
            </w:r>
            <w:r>
              <w:rPr>
                <w:rFonts w:ascii="宋体" w:hAnsi="宋体" w:cs="宋体"/>
                <w:color w:val="000000"/>
                <w:sz w:val="20"/>
                <w:lang w:eastAsia="zh-CN"/>
              </w:rPr>
              <w:t>同步</w:t>
            </w:r>
          </w:p>
        </w:tc>
        <w:tc>
          <w:tcPr>
            <w:tcW w:w="3827" w:type="dxa"/>
            <w:shd w:val="clear" w:color="auto" w:fill="E3EEF5"/>
            <w:tcMar>
              <w:top w:w="58" w:type="dxa"/>
              <w:left w:w="58" w:type="dxa"/>
              <w:bottom w:w="58" w:type="dxa"/>
              <w:right w:w="58" w:type="dxa"/>
            </w:tcMar>
            <w:vAlign w:val="center"/>
          </w:tcPr>
          <w:p w14:paraId="5C730E56" w14:textId="55B24916" w:rsidR="000453D2" w:rsidRPr="006A3D21" w:rsidRDefault="000453D2" w:rsidP="00A47BDF">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系统开放</w:t>
            </w:r>
            <w:r w:rsidR="00A47BDF">
              <w:rPr>
                <w:rFonts w:ascii="宋体" w:hAnsi="宋体" w:cs="宋体" w:hint="eastAsia"/>
                <w:color w:val="000000"/>
                <w:sz w:val="20"/>
                <w:lang w:eastAsia="zh-CN"/>
              </w:rPr>
              <w:t>数据</w:t>
            </w:r>
            <w:r w:rsidR="00A47BDF">
              <w:rPr>
                <w:rFonts w:ascii="宋体" w:hAnsi="宋体" w:cs="宋体"/>
                <w:color w:val="000000"/>
                <w:sz w:val="20"/>
                <w:lang w:eastAsia="zh-CN"/>
              </w:rPr>
              <w:t>表由数据仓储</w:t>
            </w:r>
            <w:r w:rsidR="00A47BDF">
              <w:rPr>
                <w:rFonts w:ascii="宋体" w:hAnsi="宋体" w:cs="宋体" w:hint="eastAsia"/>
                <w:color w:val="000000"/>
                <w:sz w:val="20"/>
                <w:lang w:eastAsia="zh-CN"/>
              </w:rPr>
              <w:t>（ODPS）</w:t>
            </w:r>
            <w:r w:rsidR="00A47BDF">
              <w:rPr>
                <w:rFonts w:ascii="宋体" w:hAnsi="宋体" w:cs="宋体"/>
                <w:color w:val="000000"/>
                <w:sz w:val="20"/>
                <w:lang w:eastAsia="zh-CN"/>
              </w:rPr>
              <w:t>抽取</w:t>
            </w:r>
          </w:p>
        </w:tc>
        <w:tc>
          <w:tcPr>
            <w:tcW w:w="1560" w:type="dxa"/>
            <w:shd w:val="clear" w:color="auto" w:fill="E3EEF5"/>
            <w:tcMar>
              <w:top w:w="58" w:type="dxa"/>
              <w:left w:w="58" w:type="dxa"/>
              <w:bottom w:w="58" w:type="dxa"/>
              <w:right w:w="58" w:type="dxa"/>
            </w:tcMar>
            <w:vAlign w:val="center"/>
          </w:tcPr>
          <w:p w14:paraId="44F9EA29" w14:textId="77777777" w:rsidR="000453D2" w:rsidRPr="00F41C79" w:rsidRDefault="000453D2" w:rsidP="00B07A0D">
            <w:pPr>
              <w:jc w:val="both"/>
              <w:rPr>
                <w:rFonts w:ascii="宋体" w:hAnsi="宋体" w:cs="宋体"/>
                <w:color w:val="000000"/>
                <w:sz w:val="20"/>
                <w:lang w:eastAsia="zh-CN"/>
              </w:rPr>
            </w:pPr>
          </w:p>
        </w:tc>
      </w:tr>
      <w:tr w:rsidR="00A47BDF" w:rsidRPr="00300621" w14:paraId="3B939ED9" w14:textId="77777777" w:rsidTr="00A47BDF">
        <w:trPr>
          <w:cantSplit/>
          <w:trHeight w:val="483"/>
        </w:trPr>
        <w:tc>
          <w:tcPr>
            <w:tcW w:w="484" w:type="dxa"/>
            <w:shd w:val="clear" w:color="auto" w:fill="AECEE1"/>
            <w:tcMar>
              <w:top w:w="58" w:type="dxa"/>
              <w:left w:w="58" w:type="dxa"/>
              <w:bottom w:w="58" w:type="dxa"/>
              <w:right w:w="58" w:type="dxa"/>
            </w:tcMar>
            <w:vAlign w:val="center"/>
          </w:tcPr>
          <w:p w14:paraId="6C401EC4" w14:textId="2941AF9E" w:rsidR="00A47BDF" w:rsidRPr="005D789A" w:rsidRDefault="00A47BDF" w:rsidP="00B07A0D">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2E944CE" w14:textId="0A1AAC6F" w:rsidR="00A47BDF" w:rsidRDefault="00A47BDF" w:rsidP="00B07A0D">
            <w:pPr>
              <w:jc w:val="both"/>
              <w:rPr>
                <w:rFonts w:ascii="宋体" w:hAnsi="宋体" w:cs="宋体"/>
                <w:color w:val="000000"/>
                <w:sz w:val="20"/>
                <w:lang w:eastAsia="zh-CN"/>
              </w:rPr>
            </w:pPr>
            <w:r>
              <w:rPr>
                <w:rFonts w:ascii="宋体" w:hAnsi="宋体" w:cs="宋体" w:hint="eastAsia"/>
                <w:color w:val="000000"/>
                <w:sz w:val="20"/>
                <w:lang w:eastAsia="zh-CN"/>
              </w:rPr>
              <w:t>G</w:t>
            </w:r>
            <w:r>
              <w:rPr>
                <w:rFonts w:ascii="宋体" w:hAnsi="宋体" w:cs="宋体"/>
                <w:color w:val="000000"/>
                <w:sz w:val="20"/>
                <w:lang w:eastAsia="zh-CN"/>
              </w:rPr>
              <w:t>L2</w:t>
            </w:r>
            <w:r>
              <w:rPr>
                <w:rFonts w:ascii="宋体" w:hAnsi="宋体" w:cs="宋体" w:hint="eastAsia"/>
                <w:color w:val="000000"/>
                <w:sz w:val="20"/>
                <w:lang w:eastAsia="zh-CN"/>
              </w:rPr>
              <w:t>抽取</w:t>
            </w:r>
            <w:r>
              <w:rPr>
                <w:rFonts w:ascii="宋体" w:hAnsi="宋体" w:cs="宋体"/>
                <w:color w:val="000000"/>
                <w:sz w:val="20"/>
                <w:lang w:eastAsia="zh-CN"/>
              </w:rPr>
              <w:t>数据</w:t>
            </w:r>
          </w:p>
        </w:tc>
        <w:tc>
          <w:tcPr>
            <w:tcW w:w="3827" w:type="dxa"/>
            <w:shd w:val="clear" w:color="auto" w:fill="E3EEF5"/>
            <w:tcMar>
              <w:top w:w="58" w:type="dxa"/>
              <w:left w:w="58" w:type="dxa"/>
              <w:bottom w:w="58" w:type="dxa"/>
              <w:right w:w="58" w:type="dxa"/>
            </w:tcMar>
            <w:vAlign w:val="center"/>
          </w:tcPr>
          <w:p w14:paraId="7A01798F" w14:textId="16DEC2B4" w:rsidR="00A47BDF" w:rsidRDefault="00A47BDF" w:rsidP="00A47BDF">
            <w:pPr>
              <w:jc w:val="both"/>
              <w:rPr>
                <w:rFonts w:ascii="宋体" w:hAnsi="宋体" w:cs="宋体"/>
                <w:color w:val="000000"/>
                <w:sz w:val="20"/>
                <w:lang w:eastAsia="zh-CN"/>
              </w:rPr>
            </w:pPr>
            <w:r>
              <w:rPr>
                <w:rFonts w:ascii="宋体" w:hAnsi="宋体" w:cs="宋体" w:hint="eastAsia"/>
                <w:color w:val="000000"/>
                <w:sz w:val="20"/>
                <w:lang w:eastAsia="zh-CN"/>
              </w:rPr>
              <w:t>G</w:t>
            </w:r>
            <w:r>
              <w:rPr>
                <w:rFonts w:ascii="宋体" w:hAnsi="宋体" w:cs="宋体"/>
                <w:color w:val="000000"/>
                <w:sz w:val="20"/>
                <w:lang w:eastAsia="zh-CN"/>
              </w:rPr>
              <w:t>L2</w:t>
            </w:r>
            <w:r>
              <w:rPr>
                <w:rFonts w:ascii="宋体" w:hAnsi="宋体" w:cs="宋体" w:hint="eastAsia"/>
                <w:color w:val="000000"/>
                <w:sz w:val="20"/>
                <w:lang w:eastAsia="zh-CN"/>
              </w:rPr>
              <w:t>从</w:t>
            </w:r>
            <w:r>
              <w:rPr>
                <w:rFonts w:ascii="宋体" w:hAnsi="宋体" w:cs="宋体"/>
                <w:color w:val="000000"/>
                <w:sz w:val="20"/>
                <w:lang w:eastAsia="zh-CN"/>
              </w:rPr>
              <w:t>数据仓储</w:t>
            </w:r>
            <w:r>
              <w:rPr>
                <w:rFonts w:ascii="宋体" w:hAnsi="宋体" w:cs="宋体" w:hint="eastAsia"/>
                <w:color w:val="000000"/>
                <w:sz w:val="20"/>
                <w:lang w:eastAsia="zh-CN"/>
              </w:rPr>
              <w:t>（ODPS）</w:t>
            </w:r>
            <w:r>
              <w:rPr>
                <w:rFonts w:ascii="宋体" w:hAnsi="宋体" w:cs="宋体"/>
                <w:color w:val="000000"/>
                <w:sz w:val="20"/>
                <w:lang w:eastAsia="zh-CN"/>
              </w:rPr>
              <w:t>抽取</w:t>
            </w:r>
            <w:r>
              <w:rPr>
                <w:rFonts w:ascii="宋体" w:hAnsi="宋体" w:cs="宋体" w:hint="eastAsia"/>
                <w:color w:val="000000"/>
                <w:sz w:val="20"/>
                <w:lang w:eastAsia="zh-CN"/>
              </w:rPr>
              <w:t>数据进行</w:t>
            </w:r>
            <w:r>
              <w:rPr>
                <w:rFonts w:ascii="宋体" w:hAnsi="宋体" w:cs="宋体"/>
                <w:color w:val="000000"/>
                <w:sz w:val="20"/>
                <w:lang w:eastAsia="zh-CN"/>
              </w:rPr>
              <w:t>记账</w:t>
            </w:r>
          </w:p>
        </w:tc>
        <w:tc>
          <w:tcPr>
            <w:tcW w:w="1560" w:type="dxa"/>
            <w:shd w:val="clear" w:color="auto" w:fill="E3EEF5"/>
            <w:tcMar>
              <w:top w:w="58" w:type="dxa"/>
              <w:left w:w="58" w:type="dxa"/>
              <w:bottom w:w="58" w:type="dxa"/>
              <w:right w:w="58" w:type="dxa"/>
            </w:tcMar>
            <w:vAlign w:val="center"/>
          </w:tcPr>
          <w:p w14:paraId="25A1645A" w14:textId="77777777" w:rsidR="00A47BDF" w:rsidRPr="00F41C79" w:rsidRDefault="00A47BDF" w:rsidP="00B07A0D">
            <w:pPr>
              <w:jc w:val="both"/>
              <w:rPr>
                <w:rFonts w:ascii="宋体" w:hAnsi="宋体" w:cs="宋体"/>
                <w:color w:val="000000"/>
                <w:sz w:val="20"/>
                <w:lang w:eastAsia="zh-CN"/>
              </w:rPr>
            </w:pPr>
          </w:p>
        </w:tc>
      </w:tr>
    </w:tbl>
    <w:p w14:paraId="566A30CC" w14:textId="77777777" w:rsidR="000453D2" w:rsidRPr="000453D2" w:rsidRDefault="000453D2" w:rsidP="000453D2">
      <w:pPr>
        <w:rPr>
          <w:lang w:eastAsia="zh-CN"/>
        </w:rPr>
      </w:pPr>
    </w:p>
    <w:p w14:paraId="71AAD94C" w14:textId="17F65619" w:rsidR="000B4379" w:rsidRDefault="000B4379" w:rsidP="000453D2">
      <w:pPr>
        <w:pStyle w:val="5"/>
        <w:numPr>
          <w:ilvl w:val="4"/>
          <w:numId w:val="2"/>
        </w:numPr>
      </w:pPr>
      <w:r>
        <w:rPr>
          <w:rFonts w:hint="eastAsia"/>
        </w:rPr>
        <w:t>业务元素</w:t>
      </w:r>
    </w:p>
    <w:tbl>
      <w:tblPr>
        <w:tblW w:w="8593" w:type="dxa"/>
        <w:tblInd w:w="108" w:type="dxa"/>
        <w:tblLook w:val="0000" w:firstRow="0" w:lastRow="0" w:firstColumn="0" w:lastColumn="0" w:noHBand="0" w:noVBand="0"/>
      </w:tblPr>
      <w:tblGrid>
        <w:gridCol w:w="789"/>
        <w:gridCol w:w="2246"/>
        <w:gridCol w:w="1629"/>
        <w:gridCol w:w="772"/>
        <w:gridCol w:w="3157"/>
      </w:tblGrid>
      <w:tr w:rsidR="00FF0C02" w14:paraId="366105AA" w14:textId="77777777" w:rsidTr="009C05F3">
        <w:trPr>
          <w:trHeight w:val="290"/>
        </w:trPr>
        <w:tc>
          <w:tcPr>
            <w:tcW w:w="0" w:type="auto"/>
            <w:tcBorders>
              <w:top w:val="single" w:sz="8" w:space="0" w:color="000000"/>
              <w:left w:val="single" w:sz="8" w:space="0" w:color="000000"/>
              <w:bottom w:val="single" w:sz="8" w:space="0" w:color="000000"/>
              <w:right w:val="single" w:sz="8" w:space="0" w:color="000000"/>
            </w:tcBorders>
            <w:shd w:val="clear" w:color="auto" w:fill="4F81BD" w:themeFill="accent1"/>
            <w:vAlign w:val="center"/>
          </w:tcPr>
          <w:p w14:paraId="425F2182"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说明</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56955D74"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字段</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3B2F1431" w14:textId="77777777" w:rsidR="00FF0C02" w:rsidRDefault="00FF0C02" w:rsidP="00664BC0">
            <w:pPr>
              <w:jc w:val="cente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属性</w:t>
            </w:r>
          </w:p>
        </w:tc>
        <w:tc>
          <w:tcPr>
            <w:tcW w:w="772" w:type="dxa"/>
            <w:tcBorders>
              <w:top w:val="single" w:sz="8" w:space="0" w:color="000000"/>
              <w:left w:val="nil"/>
              <w:bottom w:val="single" w:sz="8" w:space="0" w:color="000000"/>
              <w:right w:val="single" w:sz="8" w:space="0" w:color="000000"/>
            </w:tcBorders>
            <w:shd w:val="clear" w:color="auto" w:fill="4F81BD" w:themeFill="accent1"/>
            <w:vAlign w:val="center"/>
          </w:tcPr>
          <w:p w14:paraId="1826689B" w14:textId="77777777" w:rsidR="00FF0C02" w:rsidRDefault="00FF0C02" w:rsidP="00664BC0">
            <w:pP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可为空</w:t>
            </w:r>
          </w:p>
        </w:tc>
        <w:tc>
          <w:tcPr>
            <w:tcW w:w="0" w:type="auto"/>
            <w:tcBorders>
              <w:top w:val="single" w:sz="8" w:space="0" w:color="000000"/>
              <w:left w:val="nil"/>
              <w:bottom w:val="single" w:sz="8" w:space="0" w:color="000000"/>
              <w:right w:val="single" w:sz="8" w:space="0" w:color="000000"/>
            </w:tcBorders>
            <w:shd w:val="clear" w:color="auto" w:fill="4F81BD" w:themeFill="accent1"/>
            <w:vAlign w:val="center"/>
          </w:tcPr>
          <w:p w14:paraId="1487BCC1" w14:textId="77777777" w:rsidR="00FF0C02" w:rsidRDefault="00FF0C02" w:rsidP="00664BC0">
            <w:pPr>
              <w:rPr>
                <w:rFonts w:ascii="微软雅黑" w:eastAsia="微软雅黑" w:hAnsi="微软雅黑" w:cs="宋体"/>
                <w:b/>
                <w:bCs/>
                <w:color w:val="000000"/>
                <w:sz w:val="18"/>
                <w:szCs w:val="18"/>
              </w:rPr>
            </w:pPr>
            <w:r>
              <w:rPr>
                <w:rFonts w:ascii="微软雅黑" w:eastAsia="微软雅黑" w:hAnsi="微软雅黑" w:cs="宋体" w:hint="eastAsia"/>
                <w:b/>
                <w:bCs/>
                <w:color w:val="000000"/>
                <w:sz w:val="18"/>
                <w:szCs w:val="18"/>
              </w:rPr>
              <w:t>备注</w:t>
            </w:r>
          </w:p>
        </w:tc>
      </w:tr>
      <w:tr w:rsidR="00FF0C02" w14:paraId="1EADB754" w14:textId="77777777" w:rsidTr="009C05F3">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C6BEAC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交易编码</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31A8BD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TRANSCODE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7C729B4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772" w:type="dxa"/>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3BAEDA5"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nil"/>
              <w:right w:val="single" w:sz="8" w:space="0" w:color="000000"/>
            </w:tcBorders>
            <w:shd w:val="clear" w:color="auto" w:fill="FFFFFF" w:themeFill="background1"/>
            <w:vAlign w:val="center"/>
          </w:tcPr>
          <w:p w14:paraId="453BB579" w14:textId="193FE90A" w:rsidR="00FF0C02" w:rsidRDefault="00A15238"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1988|9188</w:t>
            </w:r>
          </w:p>
        </w:tc>
      </w:tr>
      <w:tr w:rsidR="00FF0C02" w14:paraId="61416CE4" w14:textId="77777777" w:rsidTr="009C05F3">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95ED93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16C03308"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66726CC8"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4EC41B4F"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545879B1" w14:textId="33928E5E" w:rsidR="00FF0C02" w:rsidRDefault="00FF0C02" w:rsidP="00A1523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1988代表付9188代表收</w:t>
            </w:r>
            <w:r w:rsidR="00A15238">
              <w:rPr>
                <w:rFonts w:ascii="微软雅黑" w:eastAsia="微软雅黑" w:hAnsi="微软雅黑" w:cs="宋体"/>
                <w:color w:val="000000"/>
                <w:sz w:val="18"/>
                <w:szCs w:val="18"/>
                <w:lang w:eastAsia="zh-CN"/>
              </w:rPr>
              <w:t xml:space="preserve"> </w:t>
            </w:r>
          </w:p>
        </w:tc>
      </w:tr>
      <w:tr w:rsidR="00FF0C02" w14:paraId="14C789BA" w14:textId="77777777" w:rsidTr="009C05F3">
        <w:trPr>
          <w:trHeight w:val="5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25FB4EC1" w14:textId="403EC8D4" w:rsidR="00FF0C02" w:rsidRDefault="00E05566" w:rsidP="00664BC0">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交易流水</w:t>
            </w:r>
          </w:p>
        </w:tc>
        <w:tc>
          <w:tcPr>
            <w:tcW w:w="0" w:type="auto"/>
            <w:tcBorders>
              <w:top w:val="nil"/>
              <w:left w:val="nil"/>
              <w:bottom w:val="single" w:sz="8" w:space="0" w:color="000000"/>
              <w:right w:val="single" w:sz="8" w:space="0" w:color="000000"/>
            </w:tcBorders>
            <w:shd w:val="clear" w:color="auto" w:fill="FFFFFF" w:themeFill="background1"/>
            <w:vAlign w:val="center"/>
          </w:tcPr>
          <w:p w14:paraId="3509197B" w14:textId="21C17DF9"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lang w:eastAsia="zh-CN"/>
              </w:rPr>
              <w:t>U</w:t>
            </w:r>
            <w:r>
              <w:rPr>
                <w:rFonts w:ascii="微软雅黑" w:eastAsia="微软雅黑" w:hAnsi="微软雅黑" w:cs="宋体" w:hint="eastAsia"/>
                <w:color w:val="000000"/>
                <w:sz w:val="18"/>
                <w:szCs w:val="18"/>
                <w:lang w:eastAsia="zh-CN"/>
              </w:rPr>
              <w:t>rid</w:t>
            </w:r>
          </w:p>
        </w:tc>
        <w:tc>
          <w:tcPr>
            <w:tcW w:w="0" w:type="auto"/>
            <w:tcBorders>
              <w:top w:val="nil"/>
              <w:left w:val="nil"/>
              <w:bottom w:val="single" w:sz="8" w:space="0" w:color="000000"/>
              <w:right w:val="single" w:sz="8" w:space="0" w:color="000000"/>
            </w:tcBorders>
            <w:shd w:val="clear" w:color="auto" w:fill="FFFFFF" w:themeFill="background1"/>
            <w:vAlign w:val="center"/>
          </w:tcPr>
          <w:p w14:paraId="39235595" w14:textId="2B314051" w:rsidR="00FF0C02" w:rsidRDefault="00FA2E95"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I</w:t>
            </w:r>
            <w:r w:rsidR="00244072">
              <w:rPr>
                <w:rFonts w:ascii="微软雅黑" w:eastAsia="微软雅黑" w:hAnsi="微软雅黑" w:cs="宋体"/>
                <w:color w:val="000000"/>
                <w:sz w:val="18"/>
                <w:szCs w:val="18"/>
              </w:rPr>
              <w:t>nt</w:t>
            </w:r>
            <w:r>
              <w:rPr>
                <w:rFonts w:ascii="微软雅黑" w:eastAsia="微软雅黑" w:hAnsi="微软雅黑" w:cs="宋体"/>
                <w:color w:val="000000"/>
                <w:sz w:val="18"/>
                <w:szCs w:val="18"/>
              </w:rPr>
              <w:t>(19)</w:t>
            </w:r>
          </w:p>
        </w:tc>
        <w:tc>
          <w:tcPr>
            <w:tcW w:w="772" w:type="dxa"/>
            <w:tcBorders>
              <w:top w:val="nil"/>
              <w:left w:val="nil"/>
              <w:bottom w:val="single" w:sz="8" w:space="0" w:color="000000"/>
              <w:right w:val="single" w:sz="8" w:space="0" w:color="000000"/>
            </w:tcBorders>
            <w:shd w:val="clear" w:color="auto" w:fill="FFFFFF" w:themeFill="background1"/>
            <w:vAlign w:val="center"/>
          </w:tcPr>
          <w:p w14:paraId="1B96FD1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0A7710AE" w14:textId="7BC4C428" w:rsidR="00FF0C02" w:rsidRDefault="00E05566" w:rsidP="00E05566">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唯一流水标识，数据库唯一索引</w:t>
            </w:r>
            <w:r w:rsidR="00244072">
              <w:rPr>
                <w:rFonts w:ascii="微软雅黑" w:eastAsia="微软雅黑" w:hAnsi="微软雅黑" w:cs="宋体" w:hint="eastAsia"/>
                <w:color w:val="000000"/>
                <w:sz w:val="18"/>
                <w:szCs w:val="18"/>
                <w:lang w:eastAsia="zh-CN"/>
              </w:rPr>
              <w:t>,</w:t>
            </w:r>
            <w:r w:rsidR="00244072">
              <w:rPr>
                <w:rFonts w:ascii="微软雅黑" w:eastAsia="微软雅黑" w:hAnsi="微软雅黑" w:cs="宋体"/>
                <w:color w:val="000000"/>
                <w:sz w:val="18"/>
                <w:szCs w:val="18"/>
                <w:lang w:eastAsia="zh-CN"/>
              </w:rPr>
              <w:t>数字</w:t>
            </w:r>
          </w:p>
        </w:tc>
      </w:tr>
      <w:tr w:rsidR="00FF0C02" w14:paraId="0EC2E681"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7437FE25" w14:textId="3CB575D4" w:rsidR="00FF0C02" w:rsidRDefault="0048418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w:t>
            </w:r>
            <w:r w:rsidR="00FF0C02">
              <w:rPr>
                <w:rFonts w:ascii="微软雅黑" w:eastAsia="微软雅黑" w:hAnsi="微软雅黑" w:cs="宋体" w:hint="eastAsia"/>
                <w:color w:val="000000"/>
                <w:sz w:val="18"/>
                <w:szCs w:val="18"/>
              </w:rPr>
              <w:t>日期</w:t>
            </w:r>
          </w:p>
        </w:tc>
        <w:tc>
          <w:tcPr>
            <w:tcW w:w="0" w:type="auto"/>
            <w:tcBorders>
              <w:top w:val="nil"/>
              <w:left w:val="nil"/>
              <w:bottom w:val="single" w:sz="8" w:space="0" w:color="000000"/>
              <w:right w:val="single" w:sz="8" w:space="0" w:color="000000"/>
            </w:tcBorders>
            <w:shd w:val="clear" w:color="auto" w:fill="FFFFFF" w:themeFill="background1"/>
            <w:vAlign w:val="center"/>
          </w:tcPr>
          <w:p w14:paraId="231DBE1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47123A8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772" w:type="dxa"/>
            <w:tcBorders>
              <w:top w:val="nil"/>
              <w:left w:val="nil"/>
              <w:bottom w:val="single" w:sz="8" w:space="0" w:color="000000"/>
              <w:right w:val="single" w:sz="8" w:space="0" w:color="000000"/>
            </w:tcBorders>
            <w:shd w:val="clear" w:color="auto" w:fill="FFFFFF" w:themeFill="background1"/>
            <w:vAlign w:val="center"/>
          </w:tcPr>
          <w:p w14:paraId="215BC2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58494AAE" w14:textId="6102DC3A" w:rsidR="00FF0C02" w:rsidRDefault="004035EF"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交易</w:t>
            </w:r>
            <w:r>
              <w:rPr>
                <w:rFonts w:ascii="微软雅黑" w:eastAsia="微软雅黑" w:hAnsi="微软雅黑" w:cs="宋体" w:hint="eastAsia"/>
                <w:color w:val="000000"/>
                <w:sz w:val="18"/>
                <w:szCs w:val="18"/>
              </w:rPr>
              <w:t>日期</w:t>
            </w:r>
            <w:r w:rsidR="00FF0C02">
              <w:rPr>
                <w:rFonts w:ascii="微软雅黑" w:eastAsia="微软雅黑" w:hAnsi="微软雅黑" w:cs="宋体" w:hint="eastAsia"/>
                <w:color w:val="000000"/>
                <w:sz w:val="18"/>
                <w:szCs w:val="18"/>
              </w:rPr>
              <w:t xml:space="preserve">  年-月-日</w:t>
            </w:r>
          </w:p>
        </w:tc>
      </w:tr>
      <w:tr w:rsidR="00FF0C02" w14:paraId="4F33C0DC" w14:textId="77777777" w:rsidTr="009C05F3">
        <w:trPr>
          <w:trHeight w:val="7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6611AEEA" w14:textId="73B692E6"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付方</w:t>
            </w:r>
            <w:r w:rsidR="00FF0C02">
              <w:rPr>
                <w:rFonts w:ascii="微软雅黑" w:eastAsia="微软雅黑" w:hAnsi="微软雅黑" w:cs="宋体" w:hint="eastAsia"/>
                <w:color w:val="000000"/>
                <w:sz w:val="18"/>
                <w:szCs w:val="18"/>
              </w:rPr>
              <w:t>组织</w:t>
            </w:r>
            <w:r>
              <w:rPr>
                <w:rFonts w:ascii="微软雅黑" w:eastAsia="微软雅黑" w:hAnsi="微软雅黑" w:cs="宋体" w:hint="eastAsia"/>
                <w:color w:val="000000"/>
                <w:sz w:val="18"/>
                <w:szCs w:val="18"/>
              </w:rPr>
              <w:t>代码</w:t>
            </w:r>
          </w:p>
        </w:tc>
        <w:tc>
          <w:tcPr>
            <w:tcW w:w="0" w:type="auto"/>
            <w:tcBorders>
              <w:top w:val="nil"/>
              <w:left w:val="nil"/>
              <w:bottom w:val="single" w:sz="8" w:space="0" w:color="000000"/>
              <w:right w:val="single" w:sz="8" w:space="0" w:color="000000"/>
            </w:tcBorders>
            <w:shd w:val="clear" w:color="auto" w:fill="FFFFFF" w:themeFill="background1"/>
            <w:vAlign w:val="center"/>
          </w:tcPr>
          <w:p w14:paraId="4F702EDC" w14:textId="3FA25A3E"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PAY</w:t>
            </w:r>
            <w:r w:rsidR="00FF0C02">
              <w:rPr>
                <w:rFonts w:ascii="微软雅黑" w:eastAsia="微软雅黑" w:hAnsi="微软雅黑" w:cs="宋体" w:hint="eastAsia"/>
                <w:color w:val="000000"/>
                <w:sz w:val="18"/>
                <w:szCs w:val="18"/>
              </w:rPr>
              <w:t>ENTITY</w:t>
            </w:r>
            <w:r>
              <w:rPr>
                <w:rFonts w:ascii="微软雅黑" w:eastAsia="微软雅黑" w:hAnsi="微软雅黑" w:cs="宋体"/>
                <w:color w:val="000000"/>
                <w:sz w:val="18"/>
                <w:szCs w:val="18"/>
              </w:rPr>
              <w:t>CODE</w:t>
            </w:r>
          </w:p>
        </w:tc>
        <w:tc>
          <w:tcPr>
            <w:tcW w:w="0" w:type="auto"/>
            <w:tcBorders>
              <w:top w:val="nil"/>
              <w:left w:val="nil"/>
              <w:bottom w:val="single" w:sz="8" w:space="0" w:color="000000"/>
              <w:right w:val="single" w:sz="8" w:space="0" w:color="000000"/>
            </w:tcBorders>
            <w:shd w:val="clear" w:color="auto" w:fill="FFFFFF" w:themeFill="background1"/>
            <w:vAlign w:val="center"/>
          </w:tcPr>
          <w:p w14:paraId="1DC27E5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772" w:type="dxa"/>
            <w:tcBorders>
              <w:top w:val="nil"/>
              <w:left w:val="nil"/>
              <w:bottom w:val="single" w:sz="8" w:space="0" w:color="000000"/>
              <w:right w:val="single" w:sz="8" w:space="0" w:color="000000"/>
            </w:tcBorders>
            <w:shd w:val="clear" w:color="auto" w:fill="FFFFFF" w:themeFill="background1"/>
            <w:vAlign w:val="center"/>
          </w:tcPr>
          <w:p w14:paraId="4974E5C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24A0FDC2" w14:textId="26CB965A" w:rsidR="00FF0C02" w:rsidRDefault="00FF0C02" w:rsidP="00E05566">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单据的业务发生组织  组织机构代码使用核心和总账的代码，两边代码一致</w:t>
            </w:r>
            <w:r w:rsidR="00B05B00">
              <w:rPr>
                <w:rFonts w:ascii="微软雅黑" w:eastAsia="微软雅黑" w:hAnsi="微软雅黑" w:cs="宋体" w:hint="eastAsia"/>
                <w:color w:val="000000"/>
                <w:sz w:val="18"/>
                <w:szCs w:val="18"/>
                <w:lang w:eastAsia="zh-CN"/>
              </w:rPr>
              <w:t>，映射转换 ，总公司传1</w:t>
            </w:r>
          </w:p>
        </w:tc>
      </w:tr>
      <w:tr w:rsidR="00FF0C02" w14:paraId="11720CD4" w14:textId="77777777" w:rsidTr="009C05F3">
        <w:trPr>
          <w:trHeight w:val="105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0F7A9968"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交易类型</w:t>
            </w:r>
          </w:p>
        </w:tc>
        <w:tc>
          <w:tcPr>
            <w:tcW w:w="0" w:type="auto"/>
            <w:tcBorders>
              <w:top w:val="nil"/>
              <w:left w:val="nil"/>
              <w:bottom w:val="single" w:sz="8" w:space="0" w:color="000000"/>
              <w:right w:val="single" w:sz="8" w:space="0" w:color="000000"/>
            </w:tcBorders>
            <w:shd w:val="clear" w:color="auto" w:fill="FFFFFF" w:themeFill="background1"/>
            <w:vAlign w:val="center"/>
          </w:tcPr>
          <w:p w14:paraId="6D5BEA5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PAYTYPE</w:t>
            </w:r>
          </w:p>
        </w:tc>
        <w:tc>
          <w:tcPr>
            <w:tcW w:w="0" w:type="auto"/>
            <w:tcBorders>
              <w:top w:val="nil"/>
              <w:left w:val="nil"/>
              <w:bottom w:val="single" w:sz="8" w:space="0" w:color="000000"/>
              <w:right w:val="single" w:sz="8" w:space="0" w:color="000000"/>
            </w:tcBorders>
            <w:shd w:val="clear" w:color="auto" w:fill="FFFFFF" w:themeFill="background1"/>
            <w:vAlign w:val="center"/>
          </w:tcPr>
          <w:p w14:paraId="7A3926D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772" w:type="dxa"/>
            <w:tcBorders>
              <w:top w:val="nil"/>
              <w:left w:val="nil"/>
              <w:bottom w:val="single" w:sz="8" w:space="0" w:color="000000"/>
              <w:right w:val="single" w:sz="8" w:space="0" w:color="000000"/>
            </w:tcBorders>
            <w:shd w:val="clear" w:color="auto" w:fill="FFFFFF" w:themeFill="background1"/>
            <w:vAlign w:val="center"/>
          </w:tcPr>
          <w:p w14:paraId="7D93612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44D11FEA" w14:textId="75B47755" w:rsidR="00A15238" w:rsidRPr="00A15238" w:rsidRDefault="00FF0C02" w:rsidP="00A15238">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收付用途,资金系统内部代码表见T_PAYTYPES，可以做映射</w:t>
            </w:r>
          </w:p>
          <w:p w14:paraId="2961B23E"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101-资金自动横拨</w:t>
            </w:r>
          </w:p>
          <w:p w14:paraId="23FFAB9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102-资金手工横拨</w:t>
            </w:r>
          </w:p>
          <w:p w14:paraId="2266D377"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103-资金自动上划</w:t>
            </w:r>
          </w:p>
          <w:p w14:paraId="5DCB4FA0"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104-资金手工上划</w:t>
            </w:r>
          </w:p>
          <w:p w14:paraId="5BBA8D55"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105-资金自动下拨</w:t>
            </w:r>
          </w:p>
          <w:p w14:paraId="1ECCD86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106-资金手工下拨</w:t>
            </w:r>
          </w:p>
          <w:p w14:paraId="33970884"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107-资金自动充值</w:t>
            </w:r>
          </w:p>
          <w:p w14:paraId="442E77A9"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108-资金手工充值</w:t>
            </w:r>
          </w:p>
          <w:p w14:paraId="45B161B7"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109-资金自动提现</w:t>
            </w:r>
          </w:p>
          <w:p w14:paraId="40FE82B8"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110-资金手工提现</w:t>
            </w:r>
          </w:p>
          <w:p w14:paraId="7EE9B37E"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111-往投资划款</w:t>
            </w:r>
          </w:p>
          <w:p w14:paraId="6697E321" w14:textId="77777777" w:rsidR="00A15238" w:rsidRP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112-从投资回调</w:t>
            </w:r>
          </w:p>
          <w:p w14:paraId="6BF15AA7" w14:textId="78A431B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113-</w:t>
            </w:r>
            <w:r w:rsidR="008E5AE1">
              <w:rPr>
                <w:rFonts w:ascii="微软雅黑" w:eastAsia="微软雅黑" w:hAnsi="微软雅黑" w:cs="宋体" w:hint="eastAsia"/>
                <w:color w:val="000000"/>
                <w:sz w:val="18"/>
                <w:szCs w:val="18"/>
                <w:lang w:eastAsia="zh-CN"/>
              </w:rPr>
              <w:t>资本</w:t>
            </w:r>
            <w:r w:rsidRPr="00A15238">
              <w:rPr>
                <w:rFonts w:ascii="微软雅黑" w:eastAsia="微软雅黑" w:hAnsi="微软雅黑" w:cs="宋体" w:hint="eastAsia"/>
                <w:color w:val="000000"/>
                <w:sz w:val="18"/>
                <w:szCs w:val="18"/>
                <w:lang w:eastAsia="zh-CN"/>
              </w:rPr>
              <w:t>保证金划拨</w:t>
            </w:r>
          </w:p>
          <w:p w14:paraId="303C128F" w14:textId="7777777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201-结算费支出</w:t>
            </w:r>
          </w:p>
          <w:p w14:paraId="0BA0CA39" w14:textId="77777777" w:rsidR="00A15238" w:rsidRDefault="00A15238" w:rsidP="00A15238">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301-活期账户结息</w:t>
            </w:r>
          </w:p>
          <w:p w14:paraId="2D96EC37" w14:textId="05F13EAE" w:rsidR="000632A7"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4</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color w:val="000000"/>
                <w:sz w:val="18"/>
                <w:szCs w:val="18"/>
                <w:lang w:eastAsia="zh-CN" w:bidi="ar-SA"/>
              </w:rPr>
              <w:t>协议存款</w:t>
            </w:r>
          </w:p>
          <w:p w14:paraId="11F0C151" w14:textId="50545A4B" w:rsidR="000632A7"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5</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color w:val="000000"/>
                <w:sz w:val="18"/>
                <w:szCs w:val="18"/>
                <w:lang w:eastAsia="zh-CN" w:bidi="ar-SA"/>
              </w:rPr>
              <w:t>结构性存款</w:t>
            </w:r>
          </w:p>
          <w:p w14:paraId="5C34F0E7" w14:textId="06DE2C09" w:rsidR="000632A7" w:rsidRPr="00A15238"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6</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color w:val="000000"/>
                <w:sz w:val="18"/>
                <w:szCs w:val="18"/>
                <w:lang w:eastAsia="zh-CN" w:bidi="ar-SA"/>
              </w:rPr>
              <w:t>存出资本保证金</w:t>
            </w:r>
          </w:p>
          <w:p w14:paraId="760ABBC3" w14:textId="450F2C84" w:rsidR="000632A7"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7</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hint="eastAsia"/>
                <w:color w:val="000000"/>
                <w:sz w:val="18"/>
                <w:szCs w:val="18"/>
                <w:lang w:eastAsia="zh-CN" w:bidi="ar-SA"/>
              </w:rPr>
              <w:t>-</w:t>
            </w:r>
            <w:r w:rsidRPr="00CE23EA">
              <w:rPr>
                <w:rFonts w:ascii="Microsoft Sans Serif" w:hAnsi="Microsoft Sans Serif" w:cs="Microsoft Sans Serif"/>
                <w:color w:val="000000"/>
                <w:sz w:val="18"/>
                <w:szCs w:val="18"/>
                <w:lang w:eastAsia="zh-CN" w:bidi="ar-SA"/>
              </w:rPr>
              <w:t>协定存款</w:t>
            </w:r>
          </w:p>
          <w:p w14:paraId="14D20C9F" w14:textId="0BD60301" w:rsidR="000632A7"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8</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color w:val="000000"/>
                <w:sz w:val="18"/>
                <w:szCs w:val="18"/>
                <w:lang w:eastAsia="zh-CN" w:bidi="ar-SA"/>
              </w:rPr>
              <w:t>通知存款</w:t>
            </w:r>
          </w:p>
          <w:p w14:paraId="1A03737C" w14:textId="5DC08B9F" w:rsidR="00DE6DC4" w:rsidRPr="000632A7" w:rsidRDefault="000632A7" w:rsidP="000632A7">
            <w:pPr>
              <w:rPr>
                <w:rFonts w:ascii="微软雅黑" w:eastAsia="微软雅黑" w:hAnsi="微软雅黑" w:cs="宋体"/>
                <w:color w:val="000000"/>
                <w:sz w:val="18"/>
                <w:szCs w:val="18"/>
                <w:lang w:eastAsia="zh-CN"/>
              </w:rPr>
            </w:pPr>
            <w:r w:rsidRPr="00A15238">
              <w:rPr>
                <w:rFonts w:ascii="微软雅黑" w:eastAsia="微软雅黑" w:hAnsi="微软雅黑" w:cs="宋体" w:hint="eastAsia"/>
                <w:color w:val="000000"/>
                <w:sz w:val="18"/>
                <w:szCs w:val="18"/>
                <w:lang w:eastAsia="zh-CN"/>
              </w:rPr>
              <w:t>30</w:t>
            </w:r>
            <w:r>
              <w:rPr>
                <w:rFonts w:ascii="微软雅黑" w:eastAsia="微软雅黑" w:hAnsi="微软雅黑" w:cs="宋体"/>
                <w:color w:val="000000"/>
                <w:sz w:val="18"/>
                <w:szCs w:val="18"/>
                <w:lang w:eastAsia="zh-CN"/>
              </w:rPr>
              <w:t>9</w:t>
            </w:r>
            <w:r w:rsidRPr="00A15238">
              <w:rPr>
                <w:rFonts w:ascii="微软雅黑" w:eastAsia="微软雅黑" w:hAnsi="微软雅黑" w:cs="宋体" w:hint="eastAsia"/>
                <w:color w:val="000000"/>
                <w:sz w:val="18"/>
                <w:szCs w:val="18"/>
                <w:lang w:eastAsia="zh-CN"/>
              </w:rPr>
              <w:t>-</w:t>
            </w:r>
            <w:r w:rsidRPr="00CE23EA">
              <w:rPr>
                <w:rFonts w:ascii="Microsoft Sans Serif" w:hAnsi="Microsoft Sans Serif" w:cs="Microsoft Sans Serif"/>
                <w:color w:val="000000"/>
                <w:sz w:val="18"/>
                <w:szCs w:val="18"/>
                <w:lang w:eastAsia="zh-CN" w:bidi="ar-SA"/>
              </w:rPr>
              <w:t>时点存款</w:t>
            </w:r>
          </w:p>
        </w:tc>
      </w:tr>
      <w:tr w:rsidR="00FF0C02" w14:paraId="164666C6" w14:textId="77777777" w:rsidTr="009C05F3">
        <w:trPr>
          <w:trHeight w:val="52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F62DE0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结算方式大类</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EEBC705"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SETTLEMENTMODE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63EF1E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772" w:type="dxa"/>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7D39BD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nil"/>
              <w:right w:val="single" w:sz="8" w:space="0" w:color="000000"/>
            </w:tcBorders>
            <w:shd w:val="clear" w:color="auto" w:fill="FFFFFF" w:themeFill="background1"/>
            <w:vAlign w:val="center"/>
          </w:tcPr>
          <w:p w14:paraId="2C0D536E" w14:textId="77777777" w:rsidR="00FF0C02" w:rsidRDefault="00FF0C02"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转账、支票等  资金系统根据财务提供规则选择网银、直联或报盘</w:t>
            </w:r>
          </w:p>
        </w:tc>
      </w:tr>
      <w:tr w:rsidR="00FF0C02" w14:paraId="76C81ADA" w14:textId="77777777" w:rsidTr="009C05F3">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5E17C2B" w14:textId="77777777" w:rsidR="00FF0C02" w:rsidRDefault="00FF0C02" w:rsidP="00664BC0">
            <w:pPr>
              <w:rPr>
                <w:rFonts w:ascii="微软雅黑" w:eastAsia="微软雅黑" w:hAnsi="微软雅黑" w:cs="宋体"/>
                <w:color w:val="000000"/>
                <w:sz w:val="18"/>
                <w:szCs w:val="18"/>
                <w:lang w:eastAsia="zh-CN"/>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566546FA" w14:textId="77777777" w:rsidR="00FF0C02" w:rsidRDefault="00FF0C02" w:rsidP="00664BC0">
            <w:pPr>
              <w:rPr>
                <w:rFonts w:ascii="微软雅黑" w:eastAsia="微软雅黑" w:hAnsi="微软雅黑" w:cs="宋体"/>
                <w:color w:val="000000"/>
                <w:sz w:val="18"/>
                <w:szCs w:val="18"/>
                <w:lang w:eastAsia="zh-CN"/>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660B7FF" w14:textId="77777777" w:rsidR="00FF0C02" w:rsidRDefault="00FF0C02" w:rsidP="00664BC0">
            <w:pPr>
              <w:rPr>
                <w:rFonts w:ascii="微软雅黑" w:eastAsia="微软雅黑" w:hAnsi="微软雅黑" w:cs="宋体"/>
                <w:color w:val="000000"/>
                <w:sz w:val="18"/>
                <w:szCs w:val="18"/>
                <w:lang w:eastAsia="zh-CN"/>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477F5694" w14:textId="77777777" w:rsidR="00FF0C02" w:rsidRDefault="00FF0C02" w:rsidP="00664BC0">
            <w:pPr>
              <w:rPr>
                <w:rFonts w:ascii="微软雅黑" w:eastAsia="微软雅黑" w:hAnsi="微软雅黑" w:cs="宋体"/>
                <w:color w:val="000000"/>
                <w:sz w:val="18"/>
                <w:szCs w:val="18"/>
                <w:lang w:eastAsia="zh-CN"/>
              </w:rPr>
            </w:pPr>
          </w:p>
        </w:tc>
        <w:tc>
          <w:tcPr>
            <w:tcW w:w="0" w:type="auto"/>
            <w:tcBorders>
              <w:top w:val="nil"/>
              <w:left w:val="nil"/>
              <w:bottom w:val="nil"/>
              <w:right w:val="single" w:sz="8" w:space="0" w:color="000000"/>
            </w:tcBorders>
            <w:shd w:val="clear" w:color="auto" w:fill="FFFFFF" w:themeFill="background1"/>
            <w:vAlign w:val="center"/>
          </w:tcPr>
          <w:p w14:paraId="7B29344B"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0 直联</w:t>
            </w:r>
          </w:p>
        </w:tc>
      </w:tr>
      <w:tr w:rsidR="00FF0C02" w14:paraId="687C196F" w14:textId="77777777" w:rsidTr="009C05F3">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5BB15E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54430BC"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40E72D7"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79587413"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5169F22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 现金</w:t>
            </w:r>
          </w:p>
        </w:tc>
      </w:tr>
      <w:tr w:rsidR="00FF0C02" w14:paraId="4CADB734" w14:textId="77777777" w:rsidTr="009C05F3">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BE8B1E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8FDF16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1234B25"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3206A9E7"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44B0C62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3 支票</w:t>
            </w:r>
          </w:p>
        </w:tc>
      </w:tr>
      <w:tr w:rsidR="00FF0C02" w14:paraId="7A86A0D6" w14:textId="77777777" w:rsidTr="009C05F3">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F5A3037"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1F87E28"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50C85A5"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3C6FDEDD"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2AC59F8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9 其他</w:t>
            </w:r>
          </w:p>
        </w:tc>
      </w:tr>
      <w:tr w:rsidR="00FF0C02" w14:paraId="538B16B9" w14:textId="77777777" w:rsidTr="009C05F3">
        <w:trPr>
          <w:trHeight w:val="5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473C54EF" w14:textId="4C9C713F" w:rsidR="00FF0C02" w:rsidRDefault="00DE45CA"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付方账号</w:t>
            </w:r>
          </w:p>
        </w:tc>
        <w:tc>
          <w:tcPr>
            <w:tcW w:w="0" w:type="auto"/>
            <w:tcBorders>
              <w:top w:val="nil"/>
              <w:left w:val="nil"/>
              <w:bottom w:val="single" w:sz="8" w:space="0" w:color="000000"/>
              <w:right w:val="single" w:sz="8" w:space="0" w:color="000000"/>
            </w:tcBorders>
            <w:shd w:val="clear" w:color="auto" w:fill="FFFFFF" w:themeFill="background1"/>
            <w:vAlign w:val="center"/>
          </w:tcPr>
          <w:p w14:paraId="70932BE3" w14:textId="2A898880"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w:t>
            </w:r>
            <w:r w:rsidR="00A42F65">
              <w:rPr>
                <w:rFonts w:ascii="微软雅黑" w:eastAsia="微软雅黑" w:hAnsi="微软雅黑" w:cs="宋体"/>
                <w:color w:val="000000"/>
                <w:sz w:val="18"/>
                <w:szCs w:val="18"/>
                <w:lang w:eastAsia="zh-CN"/>
              </w:rPr>
              <w:t>ACCOUNTNUMBER</w:t>
            </w:r>
          </w:p>
        </w:tc>
        <w:tc>
          <w:tcPr>
            <w:tcW w:w="0" w:type="auto"/>
            <w:tcBorders>
              <w:top w:val="nil"/>
              <w:left w:val="nil"/>
              <w:bottom w:val="single" w:sz="8" w:space="0" w:color="000000"/>
              <w:right w:val="single" w:sz="8" w:space="0" w:color="000000"/>
            </w:tcBorders>
            <w:shd w:val="clear" w:color="auto" w:fill="FFFFFF" w:themeFill="background1"/>
            <w:vAlign w:val="center"/>
          </w:tcPr>
          <w:p w14:paraId="5907A637" w14:textId="1D79B3DB" w:rsidR="00FF0C02" w:rsidRDefault="00FB154A"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big</w:t>
            </w:r>
            <w:r w:rsidR="009C05F3">
              <w:rPr>
                <w:rFonts w:ascii="微软雅黑" w:eastAsia="微软雅黑" w:hAnsi="微软雅黑" w:cs="宋体" w:hint="eastAsia"/>
                <w:color w:val="000000"/>
                <w:sz w:val="18"/>
                <w:szCs w:val="18"/>
              </w:rPr>
              <w:t>int(19</w:t>
            </w:r>
            <w:r w:rsidR="00FF0C02">
              <w:rPr>
                <w:rFonts w:ascii="微软雅黑" w:eastAsia="微软雅黑" w:hAnsi="微软雅黑" w:cs="宋体" w:hint="eastAsia"/>
                <w:color w:val="000000"/>
                <w:sz w:val="18"/>
                <w:szCs w:val="18"/>
              </w:rPr>
              <w:t>)</w:t>
            </w:r>
          </w:p>
        </w:tc>
        <w:tc>
          <w:tcPr>
            <w:tcW w:w="772" w:type="dxa"/>
            <w:tcBorders>
              <w:top w:val="nil"/>
              <w:left w:val="nil"/>
              <w:bottom w:val="single" w:sz="8" w:space="0" w:color="000000"/>
              <w:right w:val="single" w:sz="8" w:space="0" w:color="000000"/>
            </w:tcBorders>
            <w:shd w:val="clear" w:color="auto" w:fill="FFFFFF" w:themeFill="background1"/>
            <w:vAlign w:val="center"/>
          </w:tcPr>
          <w:p w14:paraId="15806479"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799B3D49" w14:textId="21C0FBD4" w:rsidR="00FF0C02" w:rsidRDefault="00A42F65"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付方账号</w:t>
            </w:r>
            <w:r w:rsidR="00DE45CA">
              <w:rPr>
                <w:rFonts w:ascii="微软雅黑" w:eastAsia="微软雅黑" w:hAnsi="微软雅黑" w:cs="宋体" w:hint="eastAsia"/>
                <w:color w:val="000000"/>
                <w:sz w:val="18"/>
                <w:szCs w:val="18"/>
                <w:lang w:eastAsia="zh-CN"/>
              </w:rPr>
              <w:t>，付款取取银行账户表付方账号对应的URID</w:t>
            </w:r>
            <w:r w:rsidR="009C05F3">
              <w:rPr>
                <w:rFonts w:ascii="微软雅黑" w:eastAsia="微软雅黑" w:hAnsi="微软雅黑" w:cs="宋体" w:hint="eastAsia"/>
                <w:color w:val="000000"/>
                <w:sz w:val="18"/>
                <w:szCs w:val="18"/>
                <w:lang w:eastAsia="zh-CN"/>
              </w:rPr>
              <w:t>（旧账号以FMP</w:t>
            </w:r>
            <w:r w:rsidR="009C05F3">
              <w:rPr>
                <w:rFonts w:ascii="微软雅黑" w:eastAsia="微软雅黑" w:hAnsi="微软雅黑" w:cs="宋体"/>
                <w:color w:val="000000"/>
                <w:sz w:val="18"/>
                <w:szCs w:val="18"/>
                <w:lang w:eastAsia="zh-CN"/>
              </w:rPr>
              <w:t xml:space="preserve">的 </w:t>
            </w:r>
            <w:r w:rsidR="009C05F3">
              <w:rPr>
                <w:rFonts w:ascii="微软雅黑" w:eastAsia="微软雅黑" w:hAnsi="微软雅黑" w:cs="宋体" w:hint="eastAsia"/>
                <w:color w:val="000000"/>
                <w:sz w:val="18"/>
                <w:szCs w:val="18"/>
                <w:lang w:eastAsia="zh-CN"/>
              </w:rPr>
              <w:t>a</w:t>
            </w:r>
            <w:r w:rsidR="009C05F3">
              <w:rPr>
                <w:rFonts w:ascii="微软雅黑" w:eastAsia="微软雅黑" w:hAnsi="微软雅黑" w:cs="宋体"/>
                <w:color w:val="000000"/>
                <w:sz w:val="18"/>
                <w:szCs w:val="18"/>
                <w:lang w:eastAsia="zh-CN"/>
              </w:rPr>
              <w:t>ccountid为准</w:t>
            </w:r>
            <w:r w:rsidR="009C05F3">
              <w:rPr>
                <w:rFonts w:ascii="微软雅黑" w:eastAsia="微软雅黑" w:hAnsi="微软雅黑" w:cs="宋体" w:hint="eastAsia"/>
                <w:color w:val="000000"/>
                <w:sz w:val="18"/>
                <w:szCs w:val="18"/>
                <w:lang w:eastAsia="zh-CN"/>
              </w:rPr>
              <w:t>，</w:t>
            </w:r>
            <w:r w:rsidR="009C05F3">
              <w:rPr>
                <w:rFonts w:ascii="微软雅黑" w:eastAsia="微软雅黑" w:hAnsi="微软雅黑" w:cs="宋体"/>
                <w:color w:val="000000"/>
                <w:sz w:val="18"/>
                <w:szCs w:val="18"/>
                <w:lang w:eastAsia="zh-CN"/>
              </w:rPr>
              <w:t>后期新增账号以资金系统为准</w:t>
            </w:r>
            <w:r w:rsidR="009C05F3">
              <w:rPr>
                <w:rFonts w:ascii="微软雅黑" w:eastAsia="微软雅黑" w:hAnsi="微软雅黑" w:cs="宋体" w:hint="eastAsia"/>
                <w:color w:val="000000"/>
                <w:sz w:val="18"/>
                <w:szCs w:val="18"/>
                <w:lang w:eastAsia="zh-CN"/>
              </w:rPr>
              <w:t>）</w:t>
            </w:r>
            <w:r>
              <w:rPr>
                <w:rFonts w:ascii="微软雅黑" w:eastAsia="微软雅黑" w:hAnsi="微软雅黑" w:cs="宋体" w:hint="eastAsia"/>
                <w:color w:val="000000"/>
                <w:sz w:val="18"/>
                <w:szCs w:val="18"/>
                <w:lang w:eastAsia="zh-CN"/>
              </w:rPr>
              <w:t>。</w:t>
            </w:r>
          </w:p>
        </w:tc>
      </w:tr>
      <w:tr w:rsidR="00FF0C02" w14:paraId="74AE0F1C"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F6B1BCF" w14:textId="0B22737E" w:rsidR="00FF0C02" w:rsidRDefault="00E05566"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lang w:eastAsia="zh-CN"/>
              </w:rPr>
              <w:t>收</w:t>
            </w:r>
            <w:r w:rsidR="00FF0C02">
              <w:rPr>
                <w:rFonts w:ascii="微软雅黑" w:eastAsia="微软雅黑" w:hAnsi="微软雅黑" w:cs="宋体" w:hint="eastAsia"/>
                <w:color w:val="000000"/>
                <w:sz w:val="18"/>
                <w:szCs w:val="18"/>
              </w:rPr>
              <w:t>方账户</w:t>
            </w:r>
          </w:p>
        </w:tc>
        <w:tc>
          <w:tcPr>
            <w:tcW w:w="0" w:type="auto"/>
            <w:tcBorders>
              <w:top w:val="nil"/>
              <w:left w:val="nil"/>
              <w:bottom w:val="single" w:sz="8" w:space="0" w:color="000000"/>
              <w:right w:val="single" w:sz="8" w:space="0" w:color="000000"/>
            </w:tcBorders>
            <w:shd w:val="clear" w:color="auto" w:fill="FFFFFF" w:themeFill="background1"/>
            <w:vAlign w:val="center"/>
          </w:tcPr>
          <w:p w14:paraId="2B16CEC9" w14:textId="4761B499" w:rsidR="00FF0C02" w:rsidRDefault="00E05566" w:rsidP="00A42F65">
            <w:pPr>
              <w:rPr>
                <w:rFonts w:ascii="微软雅黑" w:eastAsia="微软雅黑" w:hAnsi="微软雅黑" w:cs="宋体"/>
                <w:color w:val="000000"/>
                <w:sz w:val="18"/>
                <w:szCs w:val="18"/>
              </w:rPr>
            </w:pPr>
            <w:r>
              <w:rPr>
                <w:rFonts w:ascii="微软雅黑" w:eastAsia="微软雅黑" w:hAnsi="微软雅黑" w:cs="宋体"/>
                <w:color w:val="000000"/>
                <w:sz w:val="18"/>
                <w:szCs w:val="18"/>
              </w:rPr>
              <w:t>REC</w:t>
            </w:r>
            <w:r w:rsidR="00A42F65">
              <w:rPr>
                <w:rFonts w:ascii="微软雅黑" w:eastAsia="微软雅黑" w:hAnsi="微软雅黑" w:cs="宋体"/>
                <w:color w:val="000000"/>
                <w:sz w:val="18"/>
                <w:szCs w:val="18"/>
              </w:rPr>
              <w:t>ACCOUNTNUMBER</w:t>
            </w:r>
          </w:p>
        </w:tc>
        <w:tc>
          <w:tcPr>
            <w:tcW w:w="0" w:type="auto"/>
            <w:tcBorders>
              <w:top w:val="nil"/>
              <w:left w:val="nil"/>
              <w:bottom w:val="single" w:sz="8" w:space="0" w:color="000000"/>
              <w:right w:val="single" w:sz="8" w:space="0" w:color="000000"/>
            </w:tcBorders>
            <w:shd w:val="clear" w:color="auto" w:fill="FFFFFF" w:themeFill="background1"/>
            <w:vAlign w:val="center"/>
          </w:tcPr>
          <w:p w14:paraId="2507AECB" w14:textId="10F1D9F5" w:rsidR="00FF0C02" w:rsidRDefault="00FB154A"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big</w:t>
            </w:r>
            <w:r w:rsidR="009C05F3">
              <w:rPr>
                <w:rFonts w:ascii="微软雅黑" w:eastAsia="微软雅黑" w:hAnsi="微软雅黑" w:cs="宋体" w:hint="eastAsia"/>
                <w:color w:val="000000"/>
                <w:sz w:val="18"/>
                <w:szCs w:val="18"/>
              </w:rPr>
              <w:t>int(19)</w:t>
            </w:r>
          </w:p>
        </w:tc>
        <w:tc>
          <w:tcPr>
            <w:tcW w:w="772" w:type="dxa"/>
            <w:tcBorders>
              <w:top w:val="nil"/>
              <w:left w:val="nil"/>
              <w:bottom w:val="single" w:sz="8" w:space="0" w:color="000000"/>
              <w:right w:val="single" w:sz="8" w:space="0" w:color="000000"/>
            </w:tcBorders>
            <w:shd w:val="clear" w:color="auto" w:fill="FFFFFF" w:themeFill="background1"/>
            <w:vAlign w:val="center"/>
          </w:tcPr>
          <w:p w14:paraId="32C956F2" w14:textId="169EC410" w:rsidR="00FF0C02" w:rsidRDefault="00FB154A" w:rsidP="00664BC0">
            <w:pPr>
              <w:rPr>
                <w:rFonts w:ascii="微软雅黑" w:eastAsia="微软雅黑" w:hAnsi="微软雅黑" w:cs="宋体"/>
                <w:color w:val="000000"/>
                <w:sz w:val="18"/>
                <w:szCs w:val="18"/>
              </w:rPr>
            </w:pPr>
            <w:r>
              <w:rPr>
                <w:rFonts w:ascii="微软雅黑" w:eastAsia="微软雅黑" w:hAnsi="微软雅黑" w:cs="宋体"/>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71195A67" w14:textId="67FF3269" w:rsidR="00FF0C02" w:rsidRDefault="00E05566" w:rsidP="00DE45CA">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收方账户</w:t>
            </w:r>
            <w:r w:rsidR="00DE45CA">
              <w:rPr>
                <w:rFonts w:ascii="微软雅黑" w:eastAsia="微软雅黑" w:hAnsi="微软雅黑" w:cs="宋体" w:hint="eastAsia"/>
                <w:color w:val="000000"/>
                <w:sz w:val="18"/>
                <w:szCs w:val="18"/>
                <w:lang w:eastAsia="zh-CN"/>
              </w:rPr>
              <w:t>，收款取收方账号 对应银行账户表urid</w:t>
            </w:r>
            <w:r w:rsidR="009C05F3">
              <w:rPr>
                <w:rFonts w:ascii="微软雅黑" w:eastAsia="微软雅黑" w:hAnsi="微软雅黑" w:cs="宋体" w:hint="eastAsia"/>
                <w:color w:val="000000"/>
                <w:sz w:val="18"/>
                <w:szCs w:val="18"/>
                <w:lang w:eastAsia="zh-CN"/>
              </w:rPr>
              <w:t>（旧账号以FMP</w:t>
            </w:r>
            <w:r w:rsidR="009C05F3">
              <w:rPr>
                <w:rFonts w:ascii="微软雅黑" w:eastAsia="微软雅黑" w:hAnsi="微软雅黑" w:cs="宋体"/>
                <w:color w:val="000000"/>
                <w:sz w:val="18"/>
                <w:szCs w:val="18"/>
                <w:lang w:eastAsia="zh-CN"/>
              </w:rPr>
              <w:t xml:space="preserve">的 </w:t>
            </w:r>
            <w:r w:rsidR="009C05F3">
              <w:rPr>
                <w:rFonts w:ascii="微软雅黑" w:eastAsia="微软雅黑" w:hAnsi="微软雅黑" w:cs="宋体" w:hint="eastAsia"/>
                <w:color w:val="000000"/>
                <w:sz w:val="18"/>
                <w:szCs w:val="18"/>
                <w:lang w:eastAsia="zh-CN"/>
              </w:rPr>
              <w:t>a</w:t>
            </w:r>
            <w:r w:rsidR="009C05F3">
              <w:rPr>
                <w:rFonts w:ascii="微软雅黑" w:eastAsia="微软雅黑" w:hAnsi="微软雅黑" w:cs="宋体"/>
                <w:color w:val="000000"/>
                <w:sz w:val="18"/>
                <w:szCs w:val="18"/>
                <w:lang w:eastAsia="zh-CN"/>
              </w:rPr>
              <w:t>ccountid为准</w:t>
            </w:r>
            <w:r w:rsidR="009C05F3">
              <w:rPr>
                <w:rFonts w:ascii="微软雅黑" w:eastAsia="微软雅黑" w:hAnsi="微软雅黑" w:cs="宋体" w:hint="eastAsia"/>
                <w:color w:val="000000"/>
                <w:sz w:val="18"/>
                <w:szCs w:val="18"/>
                <w:lang w:eastAsia="zh-CN"/>
              </w:rPr>
              <w:t>，</w:t>
            </w:r>
            <w:r w:rsidR="009C05F3">
              <w:rPr>
                <w:rFonts w:ascii="微软雅黑" w:eastAsia="微软雅黑" w:hAnsi="微软雅黑" w:cs="宋体"/>
                <w:color w:val="000000"/>
                <w:sz w:val="18"/>
                <w:szCs w:val="18"/>
                <w:lang w:eastAsia="zh-CN"/>
              </w:rPr>
              <w:t>后期新增账号以资金系统为准</w:t>
            </w:r>
            <w:r w:rsidR="009C05F3">
              <w:rPr>
                <w:rFonts w:ascii="微软雅黑" w:eastAsia="微软雅黑" w:hAnsi="微软雅黑" w:cs="宋体" w:hint="eastAsia"/>
                <w:color w:val="000000"/>
                <w:sz w:val="18"/>
                <w:szCs w:val="18"/>
                <w:lang w:eastAsia="zh-CN"/>
              </w:rPr>
              <w:t>）。</w:t>
            </w:r>
          </w:p>
        </w:tc>
      </w:tr>
      <w:tr w:rsidR="00FF0C02" w14:paraId="34AA685F" w14:textId="77777777" w:rsidTr="009C05F3">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89FBC7C"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30EC62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CUR</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8D394B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VARCHAR2(32)</w:t>
            </w:r>
          </w:p>
        </w:tc>
        <w:tc>
          <w:tcPr>
            <w:tcW w:w="772" w:type="dxa"/>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7FDEB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nil"/>
              <w:right w:val="single" w:sz="8" w:space="0" w:color="000000"/>
            </w:tcBorders>
            <w:shd w:val="clear" w:color="auto" w:fill="FFFFFF" w:themeFill="background1"/>
            <w:vAlign w:val="center"/>
          </w:tcPr>
          <w:p w14:paraId="7348387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币种  CNY、USD等</w:t>
            </w:r>
          </w:p>
        </w:tc>
      </w:tr>
      <w:tr w:rsidR="00FF0C02" w14:paraId="4557D4C5" w14:textId="77777777" w:rsidTr="009C05F3">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872E134"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A362F74"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4BC74B62"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37A3CB10"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21B204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 xml:space="preserve">代码表见T_CURRENCIES，可以做映射  </w:t>
            </w:r>
          </w:p>
        </w:tc>
      </w:tr>
      <w:tr w:rsidR="00FF0C02" w14:paraId="5027966A"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58A64E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金额</w:t>
            </w:r>
          </w:p>
        </w:tc>
        <w:tc>
          <w:tcPr>
            <w:tcW w:w="0" w:type="auto"/>
            <w:tcBorders>
              <w:top w:val="nil"/>
              <w:left w:val="nil"/>
              <w:bottom w:val="single" w:sz="8" w:space="0" w:color="000000"/>
              <w:right w:val="single" w:sz="8" w:space="0" w:color="000000"/>
            </w:tcBorders>
            <w:shd w:val="clear" w:color="auto" w:fill="FFFFFF" w:themeFill="background1"/>
            <w:vAlign w:val="center"/>
          </w:tcPr>
          <w:p w14:paraId="394DDBD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AMOUNT</w:t>
            </w:r>
          </w:p>
        </w:tc>
        <w:tc>
          <w:tcPr>
            <w:tcW w:w="0" w:type="auto"/>
            <w:tcBorders>
              <w:top w:val="nil"/>
              <w:left w:val="nil"/>
              <w:bottom w:val="single" w:sz="8" w:space="0" w:color="000000"/>
              <w:right w:val="single" w:sz="8" w:space="0" w:color="000000"/>
            </w:tcBorders>
            <w:shd w:val="clear" w:color="auto" w:fill="FFFFFF" w:themeFill="background1"/>
            <w:vAlign w:val="center"/>
          </w:tcPr>
          <w:p w14:paraId="7AF8A75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FLOAT</w:t>
            </w:r>
          </w:p>
        </w:tc>
        <w:tc>
          <w:tcPr>
            <w:tcW w:w="772" w:type="dxa"/>
            <w:tcBorders>
              <w:top w:val="nil"/>
              <w:left w:val="nil"/>
              <w:bottom w:val="single" w:sz="8" w:space="0" w:color="000000"/>
              <w:right w:val="single" w:sz="8" w:space="0" w:color="000000"/>
            </w:tcBorders>
            <w:shd w:val="clear" w:color="auto" w:fill="FFFFFF" w:themeFill="background1"/>
            <w:vAlign w:val="center"/>
          </w:tcPr>
          <w:p w14:paraId="3038B0B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N</w:t>
            </w:r>
          </w:p>
        </w:tc>
        <w:tc>
          <w:tcPr>
            <w:tcW w:w="0" w:type="auto"/>
            <w:tcBorders>
              <w:top w:val="nil"/>
              <w:left w:val="nil"/>
              <w:bottom w:val="single" w:sz="8" w:space="0" w:color="000000"/>
              <w:right w:val="single" w:sz="8" w:space="0" w:color="000000"/>
            </w:tcBorders>
            <w:shd w:val="clear" w:color="auto" w:fill="FFFFFF" w:themeFill="background1"/>
            <w:vAlign w:val="center"/>
          </w:tcPr>
          <w:p w14:paraId="09DF21FD" w14:textId="2A34DBCD" w:rsidR="00FF0C02" w:rsidRDefault="00FF0C02"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 xml:space="preserve">金额  </w:t>
            </w:r>
            <w:r w:rsidR="00A141F8">
              <w:rPr>
                <w:rFonts w:ascii="微软雅黑" w:eastAsia="微软雅黑" w:hAnsi="微软雅黑" w:cs="宋体" w:hint="eastAsia"/>
                <w:color w:val="000000"/>
                <w:sz w:val="18"/>
                <w:szCs w:val="18"/>
                <w:lang w:eastAsia="zh-CN"/>
              </w:rPr>
              <w:t>有</w:t>
            </w:r>
            <w:r>
              <w:rPr>
                <w:rFonts w:ascii="微软雅黑" w:eastAsia="微软雅黑" w:hAnsi="微软雅黑" w:cs="宋体" w:hint="eastAsia"/>
                <w:color w:val="000000"/>
                <w:sz w:val="18"/>
                <w:szCs w:val="18"/>
                <w:lang w:eastAsia="zh-CN"/>
              </w:rPr>
              <w:t xml:space="preserve">正负号,如8888.88 </w:t>
            </w:r>
            <w:r w:rsidR="00A141F8">
              <w:rPr>
                <w:rFonts w:ascii="微软雅黑" w:eastAsia="微软雅黑" w:hAnsi="微软雅黑" w:cs="宋体" w:hint="eastAsia"/>
                <w:color w:val="000000"/>
                <w:sz w:val="18"/>
                <w:szCs w:val="18"/>
                <w:lang w:eastAsia="zh-CN"/>
              </w:rPr>
              <w:t>，当内部调调拨交易发生退票时会产生一笔金额为负数的数据</w:t>
            </w:r>
          </w:p>
        </w:tc>
      </w:tr>
      <w:tr w:rsidR="00FF0C02" w14:paraId="4404788A"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6A68674C"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c>
          <w:tcPr>
            <w:tcW w:w="0" w:type="auto"/>
            <w:tcBorders>
              <w:top w:val="nil"/>
              <w:left w:val="nil"/>
              <w:bottom w:val="single" w:sz="8" w:space="0" w:color="000000"/>
              <w:right w:val="single" w:sz="8" w:space="0" w:color="000000"/>
            </w:tcBorders>
            <w:shd w:val="clear" w:color="auto" w:fill="FFFFFF" w:themeFill="background1"/>
            <w:vAlign w:val="center"/>
          </w:tcPr>
          <w:p w14:paraId="424FC51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PURPOSE</w:t>
            </w:r>
          </w:p>
        </w:tc>
        <w:tc>
          <w:tcPr>
            <w:tcW w:w="0" w:type="auto"/>
            <w:tcBorders>
              <w:top w:val="nil"/>
              <w:left w:val="nil"/>
              <w:bottom w:val="single" w:sz="8" w:space="0" w:color="000000"/>
              <w:right w:val="single" w:sz="8" w:space="0" w:color="000000"/>
            </w:tcBorders>
            <w:shd w:val="clear" w:color="auto" w:fill="FFFFFF" w:themeFill="background1"/>
            <w:vAlign w:val="center"/>
          </w:tcPr>
          <w:p w14:paraId="0948240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VARCHAR2(256)</w:t>
            </w:r>
          </w:p>
        </w:tc>
        <w:tc>
          <w:tcPr>
            <w:tcW w:w="772" w:type="dxa"/>
            <w:tcBorders>
              <w:top w:val="nil"/>
              <w:left w:val="nil"/>
              <w:bottom w:val="single" w:sz="8" w:space="0" w:color="000000"/>
              <w:right w:val="single" w:sz="8" w:space="0" w:color="000000"/>
            </w:tcBorders>
            <w:shd w:val="clear" w:color="auto" w:fill="FFFFFF" w:themeFill="background1"/>
            <w:vAlign w:val="center"/>
          </w:tcPr>
          <w:p w14:paraId="2F9BB86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03FE0B4F"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用途</w:t>
            </w:r>
          </w:p>
        </w:tc>
      </w:tr>
      <w:tr w:rsidR="00FF0C02" w14:paraId="77F1B214"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0F2D338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摘要</w:t>
            </w:r>
          </w:p>
        </w:tc>
        <w:tc>
          <w:tcPr>
            <w:tcW w:w="0" w:type="auto"/>
            <w:tcBorders>
              <w:top w:val="nil"/>
              <w:left w:val="nil"/>
              <w:bottom w:val="single" w:sz="8" w:space="0" w:color="000000"/>
              <w:right w:val="single" w:sz="8" w:space="0" w:color="000000"/>
            </w:tcBorders>
            <w:shd w:val="clear" w:color="auto" w:fill="FFFFFF" w:themeFill="background1"/>
            <w:vAlign w:val="center"/>
          </w:tcPr>
          <w:p w14:paraId="541EFD8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DESCRIPTION</w:t>
            </w:r>
          </w:p>
        </w:tc>
        <w:tc>
          <w:tcPr>
            <w:tcW w:w="0" w:type="auto"/>
            <w:tcBorders>
              <w:top w:val="nil"/>
              <w:left w:val="nil"/>
              <w:bottom w:val="single" w:sz="8" w:space="0" w:color="000000"/>
              <w:right w:val="single" w:sz="8" w:space="0" w:color="000000"/>
            </w:tcBorders>
            <w:shd w:val="clear" w:color="auto" w:fill="FFFFFF" w:themeFill="background1"/>
            <w:vAlign w:val="center"/>
          </w:tcPr>
          <w:p w14:paraId="43F0764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VARCHAR2(256)</w:t>
            </w:r>
          </w:p>
        </w:tc>
        <w:tc>
          <w:tcPr>
            <w:tcW w:w="772" w:type="dxa"/>
            <w:tcBorders>
              <w:top w:val="nil"/>
              <w:left w:val="nil"/>
              <w:bottom w:val="single" w:sz="8" w:space="0" w:color="000000"/>
              <w:right w:val="single" w:sz="8" w:space="0" w:color="000000"/>
            </w:tcBorders>
            <w:shd w:val="clear" w:color="auto" w:fill="FFFFFF" w:themeFill="background1"/>
            <w:vAlign w:val="center"/>
          </w:tcPr>
          <w:p w14:paraId="7AF5C2D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41410F38"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摘要</w:t>
            </w:r>
          </w:p>
        </w:tc>
      </w:tr>
      <w:tr w:rsidR="00FF0C02" w14:paraId="30D767FC" w14:textId="77777777" w:rsidTr="009C05F3">
        <w:trPr>
          <w:trHeight w:val="280"/>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6226A02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支付确认时间</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7EDA376D"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PAYMADEDATE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48D53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772" w:type="dxa"/>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0CBD961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nil"/>
              <w:right w:val="single" w:sz="8" w:space="0" w:color="000000"/>
            </w:tcBorders>
            <w:shd w:val="clear" w:color="auto" w:fill="FFFFFF" w:themeFill="background1"/>
            <w:vAlign w:val="center"/>
          </w:tcPr>
          <w:p w14:paraId="6033733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支付确认时间</w:t>
            </w:r>
          </w:p>
        </w:tc>
      </w:tr>
      <w:tr w:rsidR="00FF0C02" w14:paraId="6A7E013F" w14:textId="77777777" w:rsidTr="009C05F3">
        <w:trPr>
          <w:trHeight w:val="28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52BCFD12"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745832A"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0C5C41E"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3E016EEB"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nil"/>
              <w:right w:val="single" w:sz="8" w:space="0" w:color="000000"/>
            </w:tcBorders>
            <w:shd w:val="clear" w:color="auto" w:fill="FFFFFF" w:themeFill="background1"/>
            <w:vAlign w:val="center"/>
          </w:tcPr>
          <w:p w14:paraId="5808F3C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YYYY-MM-DD HH24:MI:SS</w:t>
            </w:r>
          </w:p>
        </w:tc>
      </w:tr>
      <w:tr w:rsidR="00FF0C02" w14:paraId="4210B388" w14:textId="77777777" w:rsidTr="009C05F3">
        <w:trPr>
          <w:trHeight w:val="29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F02BECD"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275EB469"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73BF662"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5268106D" w14:textId="77777777" w:rsidR="00FF0C02" w:rsidRDefault="00FF0C02" w:rsidP="00664BC0">
            <w:pPr>
              <w:rPr>
                <w:rFonts w:ascii="微软雅黑" w:eastAsia="微软雅黑" w:hAnsi="微软雅黑" w:cs="宋体"/>
                <w:color w:val="000000"/>
                <w:sz w:val="18"/>
                <w:szCs w:val="18"/>
              </w:rPr>
            </w:pPr>
          </w:p>
        </w:tc>
        <w:tc>
          <w:tcPr>
            <w:tcW w:w="0" w:type="auto"/>
            <w:tcBorders>
              <w:top w:val="nil"/>
              <w:left w:val="nil"/>
              <w:bottom w:val="single" w:sz="8" w:space="0" w:color="000000"/>
              <w:right w:val="single" w:sz="8" w:space="0" w:color="000000"/>
            </w:tcBorders>
            <w:shd w:val="clear" w:color="auto" w:fill="FFFFFF" w:themeFill="background1"/>
            <w:vAlign w:val="center"/>
          </w:tcPr>
          <w:p w14:paraId="7D4B0521" w14:textId="35EEE973" w:rsidR="00FF0C02" w:rsidRDefault="00FA2E95"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以此日期</w:t>
            </w:r>
            <w:r w:rsidR="00B05B00">
              <w:rPr>
                <w:rFonts w:ascii="微软雅黑" w:eastAsia="微软雅黑" w:hAnsi="微软雅黑" w:cs="宋体" w:hint="eastAsia"/>
                <w:color w:val="000000"/>
                <w:sz w:val="18"/>
                <w:szCs w:val="18"/>
                <w:lang w:eastAsia="zh-CN"/>
              </w:rPr>
              <w:t>进行</w:t>
            </w:r>
            <w:r>
              <w:rPr>
                <w:rFonts w:ascii="微软雅黑" w:eastAsia="微软雅黑" w:hAnsi="微软雅黑" w:cs="宋体" w:hint="eastAsia"/>
                <w:color w:val="000000"/>
                <w:sz w:val="18"/>
                <w:szCs w:val="18"/>
                <w:lang w:eastAsia="zh-CN"/>
              </w:rPr>
              <w:t>记账</w:t>
            </w:r>
          </w:p>
        </w:tc>
      </w:tr>
      <w:tr w:rsidR="00FF0C02" w14:paraId="01E56BD1"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1169B9D0"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对账码</w:t>
            </w:r>
          </w:p>
        </w:tc>
        <w:tc>
          <w:tcPr>
            <w:tcW w:w="0" w:type="auto"/>
            <w:tcBorders>
              <w:top w:val="nil"/>
              <w:left w:val="nil"/>
              <w:bottom w:val="single" w:sz="8" w:space="0" w:color="000000"/>
              <w:right w:val="single" w:sz="8" w:space="0" w:color="000000"/>
            </w:tcBorders>
            <w:shd w:val="clear" w:color="auto" w:fill="FFFFFF" w:themeFill="background1"/>
            <w:vAlign w:val="center"/>
          </w:tcPr>
          <w:p w14:paraId="200A14A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ABSTRACT</w:t>
            </w:r>
          </w:p>
        </w:tc>
        <w:tc>
          <w:tcPr>
            <w:tcW w:w="0" w:type="auto"/>
            <w:tcBorders>
              <w:top w:val="nil"/>
              <w:left w:val="nil"/>
              <w:bottom w:val="single" w:sz="8" w:space="0" w:color="000000"/>
              <w:right w:val="single" w:sz="8" w:space="0" w:color="000000"/>
            </w:tcBorders>
            <w:shd w:val="clear" w:color="auto" w:fill="FFFFFF" w:themeFill="background1"/>
            <w:vAlign w:val="center"/>
          </w:tcPr>
          <w:p w14:paraId="3DC69445" w14:textId="46AAA986" w:rsidR="00FF0C02" w:rsidRDefault="00E914E7" w:rsidP="00E914E7">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VARCHAR2(</w:t>
            </w:r>
            <w:r>
              <w:rPr>
                <w:rFonts w:ascii="微软雅黑" w:eastAsia="微软雅黑" w:hAnsi="微软雅黑" w:cs="宋体"/>
                <w:color w:val="000000"/>
                <w:sz w:val="18"/>
                <w:szCs w:val="18"/>
              </w:rPr>
              <w:t>14</w:t>
            </w:r>
            <w:r w:rsidR="00FF0C02">
              <w:rPr>
                <w:rFonts w:ascii="微软雅黑" w:eastAsia="微软雅黑" w:hAnsi="微软雅黑" w:cs="宋体" w:hint="eastAsia"/>
                <w:color w:val="000000"/>
                <w:sz w:val="18"/>
                <w:szCs w:val="18"/>
              </w:rPr>
              <w:t>)</w:t>
            </w:r>
          </w:p>
        </w:tc>
        <w:tc>
          <w:tcPr>
            <w:tcW w:w="772" w:type="dxa"/>
            <w:tcBorders>
              <w:top w:val="nil"/>
              <w:left w:val="nil"/>
              <w:bottom w:val="single" w:sz="8" w:space="0" w:color="000000"/>
              <w:right w:val="single" w:sz="8" w:space="0" w:color="000000"/>
            </w:tcBorders>
            <w:shd w:val="clear" w:color="auto" w:fill="FFFFFF" w:themeFill="background1"/>
            <w:vAlign w:val="center"/>
          </w:tcPr>
          <w:p w14:paraId="0632F9DB"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6CA7F16A" w14:textId="6E0801BA" w:rsidR="00FF0C02" w:rsidRPr="009301A6" w:rsidRDefault="00FF0C02" w:rsidP="00DE6DC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对账码,</w:t>
            </w:r>
            <w:r w:rsidR="00DE6DC4">
              <w:rPr>
                <w:rFonts w:ascii="微软雅黑" w:eastAsia="微软雅黑" w:hAnsi="微软雅黑" w:cs="宋体" w:hint="eastAsia"/>
                <w:color w:val="000000"/>
                <w:sz w:val="18"/>
                <w:szCs w:val="18"/>
                <w:lang w:eastAsia="zh-CN"/>
              </w:rPr>
              <w:t>可写入行项目分录，银企对账可用此自动对账</w:t>
            </w:r>
            <w:r w:rsidR="009301A6">
              <w:rPr>
                <w:rFonts w:ascii="微软雅黑" w:eastAsia="微软雅黑" w:hAnsi="微软雅黑" w:cs="宋体"/>
                <w:color w:val="000000"/>
                <w:sz w:val="18"/>
                <w:szCs w:val="18"/>
                <w:lang w:eastAsia="zh-CN"/>
              </w:rPr>
              <w:t>，所有交易资金系统会传此字段</w:t>
            </w:r>
            <w:r w:rsidR="009301A6">
              <w:rPr>
                <w:rFonts w:ascii="微软雅黑" w:eastAsia="微软雅黑" w:hAnsi="微软雅黑" w:cs="宋体" w:hint="eastAsia"/>
                <w:color w:val="000000"/>
                <w:sz w:val="18"/>
                <w:szCs w:val="18"/>
                <w:lang w:eastAsia="zh-CN"/>
              </w:rPr>
              <w:t>给GL2</w:t>
            </w:r>
          </w:p>
        </w:tc>
      </w:tr>
      <w:tr w:rsidR="00966249" w14:paraId="493F6E60"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693540FB" w14:textId="7BBD0DF8" w:rsidR="00966249" w:rsidRDefault="00966249" w:rsidP="00664BC0">
            <w:pPr>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资金系统</w:t>
            </w:r>
            <w:r>
              <w:rPr>
                <w:rFonts w:ascii="微软雅黑" w:eastAsia="微软雅黑" w:hAnsi="微软雅黑" w:cs="宋体" w:hint="eastAsia"/>
                <w:color w:val="000000"/>
                <w:sz w:val="18"/>
                <w:szCs w:val="18"/>
                <w:lang w:eastAsia="zh-CN"/>
              </w:rPr>
              <w:t>URID</w:t>
            </w:r>
          </w:p>
        </w:tc>
        <w:tc>
          <w:tcPr>
            <w:tcW w:w="0" w:type="auto"/>
            <w:tcBorders>
              <w:top w:val="nil"/>
              <w:left w:val="nil"/>
              <w:bottom w:val="single" w:sz="8" w:space="0" w:color="000000"/>
              <w:right w:val="single" w:sz="8" w:space="0" w:color="000000"/>
            </w:tcBorders>
            <w:shd w:val="clear" w:color="auto" w:fill="FFFFFF" w:themeFill="background1"/>
            <w:vAlign w:val="center"/>
          </w:tcPr>
          <w:p w14:paraId="3B0AC329" w14:textId="60145A72" w:rsidR="00966249" w:rsidRDefault="00966249" w:rsidP="00664BC0">
            <w:pPr>
              <w:rPr>
                <w:rFonts w:ascii="微软雅黑" w:eastAsia="微软雅黑" w:hAnsi="微软雅黑" w:cs="宋体"/>
                <w:color w:val="000000"/>
                <w:sz w:val="18"/>
                <w:szCs w:val="18"/>
                <w:lang w:eastAsia="zh-CN"/>
              </w:rPr>
            </w:pPr>
            <w:r w:rsidRPr="00966249">
              <w:rPr>
                <w:rFonts w:ascii="微软雅黑" w:eastAsia="微软雅黑" w:hAnsi="微软雅黑" w:cs="宋体"/>
                <w:color w:val="000000"/>
                <w:sz w:val="18"/>
                <w:szCs w:val="18"/>
                <w:lang w:eastAsia="zh-CN"/>
              </w:rPr>
              <w:t>SOURCENOTECODE</w:t>
            </w:r>
          </w:p>
        </w:tc>
        <w:tc>
          <w:tcPr>
            <w:tcW w:w="0" w:type="auto"/>
            <w:tcBorders>
              <w:top w:val="nil"/>
              <w:left w:val="nil"/>
              <w:bottom w:val="single" w:sz="8" w:space="0" w:color="000000"/>
              <w:right w:val="single" w:sz="8" w:space="0" w:color="000000"/>
            </w:tcBorders>
            <w:shd w:val="clear" w:color="auto" w:fill="FFFFFF" w:themeFill="background1"/>
            <w:vAlign w:val="center"/>
          </w:tcPr>
          <w:p w14:paraId="26EDDDE7" w14:textId="00D4B883" w:rsidR="00966249" w:rsidRDefault="00966249"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rPr>
              <w:t>VARCHAR2(32)</w:t>
            </w:r>
          </w:p>
        </w:tc>
        <w:tc>
          <w:tcPr>
            <w:tcW w:w="772" w:type="dxa"/>
            <w:tcBorders>
              <w:top w:val="nil"/>
              <w:left w:val="nil"/>
              <w:bottom w:val="single" w:sz="8" w:space="0" w:color="000000"/>
              <w:right w:val="single" w:sz="8" w:space="0" w:color="000000"/>
            </w:tcBorders>
            <w:shd w:val="clear" w:color="auto" w:fill="FFFFFF" w:themeFill="background1"/>
            <w:vAlign w:val="center"/>
          </w:tcPr>
          <w:p w14:paraId="0E66B0E0" w14:textId="7BB71B4E" w:rsidR="00966249" w:rsidRDefault="00966249" w:rsidP="00664BC0">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149C3F92" w14:textId="170D2FFC" w:rsidR="00966249" w:rsidRDefault="00966249" w:rsidP="00DE6DC4">
            <w:pPr>
              <w:rPr>
                <w:rFonts w:ascii="微软雅黑" w:eastAsia="微软雅黑" w:hAnsi="微软雅黑" w:cs="宋体"/>
                <w:color w:val="000000"/>
                <w:sz w:val="18"/>
                <w:szCs w:val="18"/>
                <w:lang w:eastAsia="zh-CN"/>
              </w:rPr>
            </w:pPr>
            <w:r w:rsidRPr="00966249">
              <w:rPr>
                <w:rFonts w:ascii="微软雅黑" w:eastAsia="微软雅黑" w:hAnsi="微软雅黑" w:cs="宋体" w:hint="eastAsia"/>
                <w:color w:val="000000"/>
                <w:sz w:val="18"/>
                <w:szCs w:val="18"/>
                <w:lang w:eastAsia="zh-CN"/>
              </w:rPr>
              <w:t>交易方向||交易单urid</w:t>
            </w:r>
            <w:r>
              <w:rPr>
                <w:rFonts w:ascii="微软雅黑" w:eastAsia="微软雅黑" w:hAnsi="微软雅黑" w:cs="宋体"/>
                <w:color w:val="000000"/>
                <w:sz w:val="18"/>
                <w:szCs w:val="18"/>
                <w:lang w:eastAsia="zh-CN"/>
              </w:rPr>
              <w:t>,用于资金系统判定重复</w:t>
            </w:r>
          </w:p>
        </w:tc>
      </w:tr>
      <w:tr w:rsidR="00FF0C02" w14:paraId="1EBE0513" w14:textId="77777777" w:rsidTr="009C05F3">
        <w:trPr>
          <w:trHeight w:val="326"/>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383C90A3"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创建日期</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068581EE"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CREATEDATE</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4AD62A3A"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772" w:type="dxa"/>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151ED7B4"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tcPr>
          <w:p w14:paraId="5B45C5B1"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创建日期 YYYY-MM-DD HH24:MI:SS</w:t>
            </w:r>
          </w:p>
        </w:tc>
      </w:tr>
      <w:tr w:rsidR="00FF0C02" w14:paraId="5EDCCE0C" w14:textId="77777777" w:rsidTr="009C05F3">
        <w:trPr>
          <w:trHeight w:val="326"/>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7AD56159"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67047D0E"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323E6751" w14:textId="77777777" w:rsidR="00FF0C02" w:rsidRDefault="00FF0C02" w:rsidP="00664BC0">
            <w:pPr>
              <w:rPr>
                <w:rFonts w:ascii="微软雅黑" w:eastAsia="微软雅黑" w:hAnsi="微软雅黑" w:cs="宋体"/>
                <w:color w:val="000000"/>
                <w:sz w:val="18"/>
                <w:szCs w:val="18"/>
              </w:rPr>
            </w:pPr>
          </w:p>
        </w:tc>
        <w:tc>
          <w:tcPr>
            <w:tcW w:w="772" w:type="dxa"/>
            <w:vMerge/>
            <w:tcBorders>
              <w:top w:val="nil"/>
              <w:left w:val="single" w:sz="8" w:space="0" w:color="000000"/>
              <w:bottom w:val="single" w:sz="8" w:space="0" w:color="000000"/>
              <w:right w:val="single" w:sz="8" w:space="0" w:color="000000"/>
            </w:tcBorders>
            <w:shd w:val="clear" w:color="auto" w:fill="FFFFFF" w:themeFill="background1"/>
            <w:vAlign w:val="center"/>
          </w:tcPr>
          <w:p w14:paraId="1F0E511D" w14:textId="77777777" w:rsidR="00FF0C02" w:rsidRDefault="00FF0C02" w:rsidP="00664BC0">
            <w:pPr>
              <w:rPr>
                <w:rFonts w:ascii="微软雅黑" w:eastAsia="微软雅黑" w:hAnsi="微软雅黑" w:cs="宋体"/>
                <w:color w:val="000000"/>
                <w:sz w:val="18"/>
                <w:szCs w:val="18"/>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tcPr>
          <w:p w14:paraId="034A9257" w14:textId="77777777" w:rsidR="00FF0C02" w:rsidRDefault="00FF0C02" w:rsidP="00664BC0">
            <w:pPr>
              <w:rPr>
                <w:rFonts w:ascii="微软雅黑" w:eastAsia="微软雅黑" w:hAnsi="微软雅黑" w:cs="宋体"/>
                <w:color w:val="000000"/>
                <w:sz w:val="18"/>
                <w:szCs w:val="18"/>
              </w:rPr>
            </w:pPr>
          </w:p>
        </w:tc>
      </w:tr>
      <w:tr w:rsidR="00FF0C02" w14:paraId="247B7DE4" w14:textId="77777777" w:rsidTr="009C05F3">
        <w:trPr>
          <w:trHeight w:val="29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tcPr>
          <w:p w14:paraId="57D99646"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最后更改时间</w:t>
            </w:r>
          </w:p>
        </w:tc>
        <w:tc>
          <w:tcPr>
            <w:tcW w:w="0" w:type="auto"/>
            <w:tcBorders>
              <w:top w:val="nil"/>
              <w:left w:val="nil"/>
              <w:bottom w:val="single" w:sz="8" w:space="0" w:color="000000"/>
              <w:right w:val="single" w:sz="8" w:space="0" w:color="000000"/>
            </w:tcBorders>
            <w:shd w:val="clear" w:color="auto" w:fill="FFFFFF" w:themeFill="background1"/>
            <w:vAlign w:val="center"/>
          </w:tcPr>
          <w:p w14:paraId="5166EC3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LASTMODIFYDATE</w:t>
            </w:r>
          </w:p>
        </w:tc>
        <w:tc>
          <w:tcPr>
            <w:tcW w:w="0" w:type="auto"/>
            <w:tcBorders>
              <w:top w:val="nil"/>
              <w:left w:val="nil"/>
              <w:bottom w:val="single" w:sz="8" w:space="0" w:color="000000"/>
              <w:right w:val="single" w:sz="8" w:space="0" w:color="000000"/>
            </w:tcBorders>
            <w:shd w:val="clear" w:color="auto" w:fill="FFFFFF" w:themeFill="background1"/>
            <w:vAlign w:val="center"/>
          </w:tcPr>
          <w:p w14:paraId="74802229"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DATE</w:t>
            </w:r>
          </w:p>
        </w:tc>
        <w:tc>
          <w:tcPr>
            <w:tcW w:w="772" w:type="dxa"/>
            <w:tcBorders>
              <w:top w:val="nil"/>
              <w:left w:val="nil"/>
              <w:bottom w:val="single" w:sz="8" w:space="0" w:color="000000"/>
              <w:right w:val="single" w:sz="8" w:space="0" w:color="000000"/>
            </w:tcBorders>
            <w:shd w:val="clear" w:color="auto" w:fill="FFFFFF" w:themeFill="background1"/>
            <w:vAlign w:val="center"/>
          </w:tcPr>
          <w:p w14:paraId="72AB8397"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Y</w:t>
            </w:r>
          </w:p>
        </w:tc>
        <w:tc>
          <w:tcPr>
            <w:tcW w:w="0" w:type="auto"/>
            <w:tcBorders>
              <w:top w:val="nil"/>
              <w:left w:val="nil"/>
              <w:bottom w:val="single" w:sz="8" w:space="0" w:color="000000"/>
              <w:right w:val="single" w:sz="8" w:space="0" w:color="000000"/>
            </w:tcBorders>
            <w:shd w:val="clear" w:color="auto" w:fill="FFFFFF" w:themeFill="background1"/>
            <w:vAlign w:val="center"/>
          </w:tcPr>
          <w:p w14:paraId="38E42C12" w14:textId="77777777" w:rsidR="00FF0C02" w:rsidRDefault="00FF0C02" w:rsidP="00664BC0">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最后更改时间YYYY-MM-DD HH24:MI:SS</w:t>
            </w:r>
          </w:p>
        </w:tc>
      </w:tr>
    </w:tbl>
    <w:p w14:paraId="6A12534D" w14:textId="77777777" w:rsidR="000B4379" w:rsidRDefault="000B4379" w:rsidP="000B4379">
      <w:pPr>
        <w:ind w:left="420"/>
        <w:rPr>
          <w:lang w:eastAsia="zh-CN"/>
        </w:rPr>
      </w:pPr>
    </w:p>
    <w:p w14:paraId="5C128EDB" w14:textId="77777777" w:rsidR="000B4379" w:rsidRDefault="000B4379" w:rsidP="00484186">
      <w:pPr>
        <w:pStyle w:val="5"/>
        <w:numPr>
          <w:ilvl w:val="4"/>
          <w:numId w:val="2"/>
        </w:numPr>
      </w:pPr>
      <w:r>
        <w:rPr>
          <w:rFonts w:hint="eastAsia"/>
        </w:rPr>
        <w:t>接口说明</w:t>
      </w:r>
    </w:p>
    <w:p w14:paraId="45C78452" w14:textId="72CC8B48" w:rsidR="004035EF" w:rsidRPr="004035EF" w:rsidRDefault="004035EF" w:rsidP="004035EF">
      <w:pPr>
        <w:rPr>
          <w:lang w:eastAsia="zh-CN"/>
        </w:rPr>
      </w:pPr>
      <w:r>
        <w:rPr>
          <w:lang w:eastAsia="zh-CN"/>
        </w:rPr>
        <w:t>资金系统提供</w:t>
      </w:r>
      <w:r w:rsidR="00A47BDF">
        <w:rPr>
          <w:rFonts w:hint="eastAsia"/>
          <w:lang w:eastAsia="zh-CN"/>
        </w:rPr>
        <w:t>表</w:t>
      </w:r>
      <w:r w:rsidR="00A47BDF">
        <w:rPr>
          <w:lang w:eastAsia="zh-CN"/>
        </w:rPr>
        <w:t>给</w:t>
      </w:r>
      <w:r w:rsidR="00A47BDF">
        <w:rPr>
          <w:rFonts w:hint="eastAsia"/>
          <w:lang w:eastAsia="zh-CN"/>
        </w:rPr>
        <w:t>数据</w:t>
      </w:r>
      <w:r w:rsidR="00A47BDF">
        <w:rPr>
          <w:lang w:eastAsia="zh-CN"/>
        </w:rPr>
        <w:t>仓储进行抽取，</w:t>
      </w:r>
      <w:r w:rsidR="00A47BDF">
        <w:rPr>
          <w:rFonts w:hint="eastAsia"/>
          <w:lang w:eastAsia="zh-CN"/>
        </w:rPr>
        <w:t>GL</w:t>
      </w:r>
      <w:r w:rsidR="00A47BDF">
        <w:rPr>
          <w:lang w:eastAsia="zh-CN"/>
        </w:rPr>
        <w:t>2</w:t>
      </w:r>
      <w:r w:rsidR="00A47BDF">
        <w:rPr>
          <w:rFonts w:hint="eastAsia"/>
          <w:lang w:eastAsia="zh-CN"/>
        </w:rPr>
        <w:t>从</w:t>
      </w:r>
      <w:r w:rsidR="00A47BDF">
        <w:rPr>
          <w:lang w:eastAsia="zh-CN"/>
        </w:rPr>
        <w:t>数据</w:t>
      </w:r>
      <w:r w:rsidR="00A47BDF">
        <w:rPr>
          <w:rFonts w:hint="eastAsia"/>
          <w:lang w:eastAsia="zh-CN"/>
        </w:rPr>
        <w:t>仓储</w:t>
      </w:r>
      <w:r w:rsidR="00A47BDF">
        <w:rPr>
          <w:lang w:eastAsia="zh-CN"/>
        </w:rPr>
        <w:t>系统进行抽取</w:t>
      </w:r>
    </w:p>
    <w:p w14:paraId="4EFF5840" w14:textId="77777777" w:rsidR="00465EED" w:rsidRPr="00B93B95" w:rsidRDefault="00465EED" w:rsidP="00484186">
      <w:pPr>
        <w:pStyle w:val="40"/>
        <w:numPr>
          <w:ilvl w:val="3"/>
          <w:numId w:val="2"/>
        </w:numPr>
      </w:pPr>
      <w:r>
        <w:rPr>
          <w:rFonts w:hint="eastAsia"/>
        </w:rPr>
        <w:t>收付费</w:t>
      </w:r>
      <w:r>
        <w:rPr>
          <w:rFonts w:hint="eastAsia"/>
          <w:lang w:eastAsia="zh-CN"/>
        </w:rPr>
        <w:t>账户</w:t>
      </w:r>
      <w:r>
        <w:t>同步</w:t>
      </w:r>
      <w:r w:rsidRPr="00B93B95">
        <w:t>接口</w:t>
      </w:r>
    </w:p>
    <w:p w14:paraId="08E3AD16" w14:textId="77777777" w:rsidR="00465EED" w:rsidRDefault="00465EED" w:rsidP="001300EC">
      <w:pPr>
        <w:pStyle w:val="5"/>
        <w:numPr>
          <w:ilvl w:val="4"/>
          <w:numId w:val="2"/>
        </w:numPr>
      </w:pPr>
      <w:r>
        <w:rPr>
          <w:rFonts w:hint="eastAsia"/>
        </w:rPr>
        <w:t>业务描述</w:t>
      </w:r>
    </w:p>
    <w:p w14:paraId="2173C7FC" w14:textId="422C460E" w:rsidR="00465EED" w:rsidRDefault="00465EED" w:rsidP="00465EED">
      <w:pPr>
        <w:rPr>
          <w:lang w:eastAsia="zh-CN"/>
        </w:rPr>
      </w:pPr>
      <w:r>
        <w:rPr>
          <w:rFonts w:hint="eastAsia"/>
          <w:lang w:eastAsia="zh-CN"/>
        </w:rPr>
        <w:t xml:space="preserve">  </w:t>
      </w:r>
      <w:r>
        <w:rPr>
          <w:rFonts w:hint="eastAsia"/>
          <w:lang w:eastAsia="zh-CN"/>
        </w:rPr>
        <w:t>资金系统新增账户</w:t>
      </w:r>
      <w:r w:rsidR="004B510D">
        <w:rPr>
          <w:rFonts w:hint="eastAsia"/>
          <w:lang w:eastAsia="zh-CN"/>
        </w:rPr>
        <w:t>、账号销户、变更都需要</w:t>
      </w:r>
      <w:r>
        <w:rPr>
          <w:rFonts w:hint="eastAsia"/>
          <w:lang w:eastAsia="zh-CN"/>
        </w:rPr>
        <w:t>同步给</w:t>
      </w:r>
      <w:r w:rsidR="00484186">
        <w:rPr>
          <w:lang w:eastAsia="zh-CN"/>
        </w:rPr>
        <w:t>收付费</w:t>
      </w:r>
    </w:p>
    <w:p w14:paraId="16F0DCAA" w14:textId="100F8CD0" w:rsidR="00983487" w:rsidRDefault="00983487" w:rsidP="00465EED">
      <w:pPr>
        <w:rPr>
          <w:lang w:eastAsia="zh-CN"/>
        </w:rPr>
      </w:pPr>
      <w:r>
        <w:rPr>
          <w:rFonts w:hint="eastAsia"/>
          <w:lang w:eastAsia="zh-CN"/>
        </w:rPr>
        <w:t xml:space="preserve"> </w:t>
      </w:r>
      <w:r>
        <w:rPr>
          <w:lang w:eastAsia="zh-CN"/>
        </w:rPr>
        <w:t xml:space="preserve"> </w:t>
      </w:r>
      <w:r>
        <w:rPr>
          <w:rFonts w:hint="eastAsia"/>
          <w:lang w:eastAsia="zh-CN"/>
        </w:rPr>
        <w:t>所有字段包括</w:t>
      </w:r>
      <w:r>
        <w:rPr>
          <w:lang w:eastAsia="zh-CN"/>
        </w:rPr>
        <w:t>账号</w:t>
      </w:r>
      <w:r>
        <w:rPr>
          <w:rFonts w:hint="eastAsia"/>
          <w:lang w:eastAsia="zh-CN"/>
        </w:rPr>
        <w:t>要素同步给收付</w:t>
      </w:r>
      <w:r>
        <w:rPr>
          <w:lang w:eastAsia="zh-CN"/>
        </w:rPr>
        <w:t>费</w:t>
      </w:r>
    </w:p>
    <w:p w14:paraId="09E164CB" w14:textId="6CF2A321" w:rsidR="00983487" w:rsidRDefault="00983487" w:rsidP="00465EED">
      <w:pPr>
        <w:rPr>
          <w:lang w:eastAsia="zh-CN"/>
        </w:rPr>
      </w:pPr>
      <w:r>
        <w:rPr>
          <w:rFonts w:hint="eastAsia"/>
          <w:lang w:eastAsia="zh-CN"/>
        </w:rPr>
        <w:t xml:space="preserve"> </w:t>
      </w:r>
      <w:r>
        <w:rPr>
          <w:lang w:eastAsia="zh-CN"/>
        </w:rPr>
        <w:t xml:space="preserve"> </w:t>
      </w:r>
      <w:r>
        <w:rPr>
          <w:rFonts w:hint="eastAsia"/>
          <w:lang w:eastAsia="zh-CN"/>
        </w:rPr>
        <w:t>消息</w:t>
      </w:r>
      <w:r>
        <w:rPr>
          <w:lang w:eastAsia="zh-CN"/>
        </w:rPr>
        <w:t>方式需要</w:t>
      </w:r>
      <w:r>
        <w:rPr>
          <w:rFonts w:hint="eastAsia"/>
          <w:lang w:eastAsia="zh-CN"/>
        </w:rPr>
        <w:t>支持手工再次触发的</w:t>
      </w:r>
      <w:r>
        <w:rPr>
          <w:lang w:eastAsia="zh-CN"/>
        </w:rPr>
        <w:t>异常</w:t>
      </w:r>
      <w:r>
        <w:rPr>
          <w:rFonts w:hint="eastAsia"/>
          <w:lang w:eastAsia="zh-CN"/>
        </w:rPr>
        <w:t>处理</w:t>
      </w:r>
      <w:r>
        <w:rPr>
          <w:lang w:eastAsia="zh-CN"/>
        </w:rPr>
        <w:t>。</w:t>
      </w:r>
    </w:p>
    <w:p w14:paraId="41910F0B" w14:textId="6255B964" w:rsidR="0013189A" w:rsidRDefault="0013189A" w:rsidP="00465EED">
      <w:pPr>
        <w:rPr>
          <w:lang w:eastAsia="zh-CN"/>
        </w:rPr>
      </w:pPr>
      <w:r>
        <w:rPr>
          <w:rFonts w:hint="eastAsia"/>
          <w:lang w:eastAsia="zh-CN"/>
        </w:rPr>
        <w:t xml:space="preserve"> </w:t>
      </w:r>
      <w:r w:rsidR="006177FF">
        <w:rPr>
          <w:rFonts w:hint="eastAsia"/>
          <w:lang w:eastAsia="zh-CN"/>
        </w:rPr>
        <w:t xml:space="preserve"> </w:t>
      </w:r>
      <w:r w:rsidR="006177FF">
        <w:rPr>
          <w:rFonts w:hint="eastAsia"/>
          <w:lang w:eastAsia="zh-CN"/>
        </w:rPr>
        <w:t>同步规则：</w:t>
      </w:r>
      <w:r w:rsidR="00C27901">
        <w:rPr>
          <w:rFonts w:hint="eastAsia"/>
          <w:lang w:eastAsia="zh-CN"/>
        </w:rPr>
        <w:t>所有红色部分，包含加粗部分的</w:t>
      </w:r>
      <w:r w:rsidR="006177FF">
        <w:rPr>
          <w:rFonts w:hint="eastAsia"/>
          <w:lang w:eastAsia="zh-CN"/>
        </w:rPr>
        <w:t>A-</w:t>
      </w:r>
      <w:r w:rsidR="006177FF">
        <w:rPr>
          <w:rFonts w:hint="eastAsia"/>
          <w:lang w:eastAsia="zh-CN"/>
        </w:rPr>
        <w:t>银行类账户，</w:t>
      </w:r>
      <w:r w:rsidR="006177FF">
        <w:rPr>
          <w:rFonts w:hint="eastAsia"/>
          <w:lang w:eastAsia="zh-CN"/>
        </w:rPr>
        <w:t>B</w:t>
      </w:r>
      <w:r w:rsidR="006177FF">
        <w:rPr>
          <w:rFonts w:hint="eastAsia"/>
          <w:lang w:eastAsia="zh-CN"/>
        </w:rPr>
        <w:t>其他货币资金类账户需要传输给</w:t>
      </w:r>
      <w:r w:rsidR="006177FF">
        <w:rPr>
          <w:rFonts w:hint="eastAsia"/>
          <w:lang w:eastAsia="zh-CN"/>
        </w:rPr>
        <w:t>FMP</w:t>
      </w:r>
      <w:r w:rsidR="006177FF">
        <w:rPr>
          <w:rFonts w:hint="eastAsia"/>
          <w:lang w:eastAsia="zh-CN"/>
        </w:rPr>
        <w:t>添加对账</w:t>
      </w:r>
      <w:r w:rsidR="00C27901">
        <w:rPr>
          <w:rFonts w:hint="eastAsia"/>
          <w:lang w:eastAsia="zh-CN"/>
        </w:rPr>
        <w:t>、记账</w:t>
      </w:r>
      <w:r w:rsidR="006177FF">
        <w:rPr>
          <w:rFonts w:hint="eastAsia"/>
          <w:lang w:eastAsia="zh-CN"/>
        </w:rPr>
        <w:t>功能（除</w:t>
      </w:r>
      <w:r w:rsidR="006177FF">
        <w:rPr>
          <w:rFonts w:hint="eastAsia"/>
          <w:lang w:eastAsia="zh-CN"/>
        </w:rPr>
        <w:t>B07</w:t>
      </w:r>
      <w:r w:rsidR="006177FF">
        <w:rPr>
          <w:rFonts w:hint="eastAsia"/>
          <w:lang w:eastAsia="zh-CN"/>
        </w:rPr>
        <w:t>和</w:t>
      </w:r>
      <w:r w:rsidR="006177FF">
        <w:rPr>
          <w:rFonts w:hint="eastAsia"/>
          <w:lang w:eastAsia="zh-CN"/>
        </w:rPr>
        <w:t>B08</w:t>
      </w:r>
      <w:r w:rsidR="006177FF">
        <w:rPr>
          <w:rFonts w:hint="eastAsia"/>
          <w:lang w:eastAsia="zh-CN"/>
        </w:rPr>
        <w:t>）</w:t>
      </w:r>
    </w:p>
    <w:p w14:paraId="4BA402FB" w14:textId="7047A8A5" w:rsidR="006177FF" w:rsidRPr="00990A16" w:rsidRDefault="006177FF" w:rsidP="00465EED">
      <w:pPr>
        <w:rPr>
          <w:lang w:eastAsia="zh-CN"/>
        </w:rPr>
      </w:pPr>
      <w:r>
        <w:rPr>
          <w:rFonts w:hint="eastAsia"/>
          <w:lang w:eastAsia="zh-CN"/>
        </w:rPr>
        <w:t xml:space="preserve">     </w:t>
      </w:r>
      <w:r>
        <w:rPr>
          <w:lang w:eastAsia="zh-CN"/>
        </w:rPr>
        <w:t xml:space="preserve">       </w:t>
      </w:r>
      <w:r>
        <w:rPr>
          <w:lang w:eastAsia="zh-CN"/>
        </w:rPr>
        <w:t>银行类其他货币资金类账户</w:t>
      </w:r>
      <w:r>
        <w:rPr>
          <w:rFonts w:hint="eastAsia"/>
          <w:lang w:eastAsia="zh-CN"/>
        </w:rPr>
        <w:t>，</w:t>
      </w:r>
      <w:r>
        <w:rPr>
          <w:lang w:eastAsia="zh-CN"/>
        </w:rPr>
        <w:t>虚拟商户类的收入和支出类都需要传给</w:t>
      </w:r>
      <w:r>
        <w:rPr>
          <w:lang w:eastAsia="zh-CN"/>
        </w:rPr>
        <w:t>FMT</w:t>
      </w:r>
      <w:r>
        <w:rPr>
          <w:lang w:eastAsia="zh-CN"/>
        </w:rPr>
        <w:t>交易系统进行交易</w:t>
      </w:r>
      <w:r>
        <w:rPr>
          <w:rFonts w:hint="eastAsia"/>
          <w:lang w:eastAsia="zh-CN"/>
        </w:rPr>
        <w:t>（红色加粗部分）</w:t>
      </w:r>
    </w:p>
    <w:p w14:paraId="38886693" w14:textId="3B2F0637" w:rsidR="00465EED" w:rsidRDefault="00465EED" w:rsidP="001300EC">
      <w:pPr>
        <w:pStyle w:val="5"/>
        <w:numPr>
          <w:ilvl w:val="4"/>
          <w:numId w:val="2"/>
        </w:numPr>
      </w:pPr>
      <w:r>
        <w:rPr>
          <w:rFonts w:hint="eastAsia"/>
        </w:rPr>
        <w:t>业务流程</w:t>
      </w:r>
    </w:p>
    <w:p w14:paraId="3E9E157F" w14:textId="43305034" w:rsidR="000A3398" w:rsidRPr="008D491E" w:rsidRDefault="000B1E1E" w:rsidP="008D491E">
      <w:r>
        <w:object w:dxaOrig="7185" w:dyaOrig="7921" w14:anchorId="3012255E">
          <v:shape id="_x0000_i1045" type="#_x0000_t75" style="width:5in;height:397.6pt" o:ole="">
            <v:imagedata r:id="rId129" o:title=""/>
          </v:shape>
          <o:OLEObject Type="Embed" ProgID="Visio.Drawing.15" ShapeID="_x0000_i1045" DrawAspect="Content" ObjectID="_1624086115" r:id="rId130"/>
        </w:object>
      </w:r>
    </w:p>
    <w:p w14:paraId="63D3DA2F" w14:textId="77777777" w:rsidR="00465EED" w:rsidRDefault="00465EED" w:rsidP="001300EC">
      <w:pPr>
        <w:pStyle w:val="5"/>
        <w:numPr>
          <w:ilvl w:val="4"/>
          <w:numId w:val="2"/>
        </w:numPr>
      </w:pPr>
      <w:r>
        <w:rPr>
          <w:rFonts w:hint="eastAsia"/>
        </w:rPr>
        <w:t>流程说明</w:t>
      </w:r>
    </w:p>
    <w:p w14:paraId="51663389" w14:textId="5E16C371" w:rsidR="00465EED" w:rsidRPr="00D12323" w:rsidRDefault="00465EED" w:rsidP="00465EED">
      <w:pPr>
        <w:pStyle w:val="L-"/>
      </w:pPr>
      <w:r>
        <w:rPr>
          <w:rFonts w:hint="eastAsia"/>
        </w:rPr>
        <w:t>说明</w:t>
      </w:r>
      <w:r w:rsidRPr="00D12323">
        <w:rPr>
          <w:rFonts w:hint="eastAsia"/>
        </w:rPr>
        <w:t>：</w:t>
      </w:r>
      <w:r>
        <w:rPr>
          <w:rFonts w:hint="eastAsia"/>
        </w:rPr>
        <w:t>3.</w:t>
      </w:r>
      <w:r w:rsidR="001300EC">
        <w:rPr>
          <w:rFonts w:hint="eastAsia"/>
        </w:rPr>
        <w:t>5</w:t>
      </w:r>
      <w:r>
        <w:rPr>
          <w:rFonts w:hint="eastAsia"/>
        </w:rPr>
        <w:t>.</w:t>
      </w:r>
      <w:r w:rsidR="001300EC">
        <w:rPr>
          <w:rFonts w:hint="eastAsia"/>
        </w:rPr>
        <w:t>1</w:t>
      </w:r>
      <w:r>
        <w:rPr>
          <w:rFonts w:hint="eastAsia"/>
        </w:rPr>
        <w:t>.3</w:t>
      </w:r>
      <w:r w:rsidRPr="00D12323">
        <w:rPr>
          <w:rFonts w:hint="eastAsia"/>
        </w:rPr>
        <w:t xml:space="preserve">-1 </w:t>
      </w:r>
      <w:r>
        <w:rPr>
          <w:rFonts w:hint="eastAsia"/>
        </w:rPr>
        <w:t xml:space="preserve"> </w:t>
      </w:r>
      <w:r w:rsidR="00484186">
        <w:rPr>
          <w:rFonts w:hint="eastAsia"/>
        </w:rPr>
        <w:t>账户同步说明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465EED" w:rsidRPr="00300621" w14:paraId="3756D9F9" w14:textId="77777777" w:rsidTr="00357F78">
        <w:trPr>
          <w:cantSplit/>
          <w:tblHeader/>
        </w:trPr>
        <w:tc>
          <w:tcPr>
            <w:tcW w:w="484" w:type="dxa"/>
            <w:shd w:val="clear" w:color="auto" w:fill="7C9BC1"/>
            <w:tcMar>
              <w:top w:w="58" w:type="dxa"/>
              <w:left w:w="58" w:type="dxa"/>
              <w:bottom w:w="58" w:type="dxa"/>
              <w:right w:w="58" w:type="dxa"/>
            </w:tcMar>
          </w:tcPr>
          <w:p w14:paraId="58D3EF47" w14:textId="77777777" w:rsidR="00465EED" w:rsidRPr="00300621" w:rsidRDefault="00465EED" w:rsidP="00BF642A">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558F4ED5" w14:textId="77777777" w:rsidR="00465EED" w:rsidRPr="00300621" w:rsidRDefault="00465EED" w:rsidP="00BF642A">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5D02BA0" w14:textId="77777777" w:rsidR="00465EED" w:rsidRPr="00300621" w:rsidRDefault="00465EED" w:rsidP="00BF642A">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4E2688B1" w14:textId="77777777" w:rsidR="00465EED" w:rsidRPr="00300621" w:rsidRDefault="00465EED" w:rsidP="00BF642A">
            <w:pPr>
              <w:pStyle w:val="Cap1"/>
              <w:ind w:firstLineChars="100" w:firstLine="201"/>
              <w:jc w:val="both"/>
              <w:rPr>
                <w:rFonts w:hint="eastAsia"/>
                <w:szCs w:val="18"/>
              </w:rPr>
            </w:pPr>
            <w:r w:rsidRPr="00300621">
              <w:rPr>
                <w:rFonts w:hint="eastAsia"/>
                <w:szCs w:val="18"/>
              </w:rPr>
              <w:t>备注</w:t>
            </w:r>
          </w:p>
        </w:tc>
      </w:tr>
      <w:tr w:rsidR="00465EED" w:rsidRPr="00300621" w14:paraId="4F37E224" w14:textId="77777777" w:rsidTr="00357F78">
        <w:trPr>
          <w:cantSplit/>
          <w:trHeight w:val="483"/>
        </w:trPr>
        <w:tc>
          <w:tcPr>
            <w:tcW w:w="484" w:type="dxa"/>
            <w:shd w:val="clear" w:color="auto" w:fill="AECEE1"/>
            <w:tcMar>
              <w:top w:w="58" w:type="dxa"/>
              <w:left w:w="58" w:type="dxa"/>
              <w:bottom w:w="58" w:type="dxa"/>
              <w:right w:w="58" w:type="dxa"/>
            </w:tcMar>
            <w:vAlign w:val="center"/>
          </w:tcPr>
          <w:p w14:paraId="19F4FFF9" w14:textId="77777777" w:rsidR="00465EED" w:rsidRPr="005D789A" w:rsidRDefault="00465EED" w:rsidP="00BF642A">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670CB71D" w14:textId="77777777" w:rsidR="00465EED" w:rsidRPr="00F41C79" w:rsidRDefault="00465EED" w:rsidP="00BF642A">
            <w:pPr>
              <w:jc w:val="both"/>
              <w:rPr>
                <w:rFonts w:ascii="宋体" w:hAnsi="宋体" w:cs="宋体"/>
                <w:color w:val="000000"/>
                <w:sz w:val="20"/>
                <w:lang w:eastAsia="zh-CN"/>
              </w:rPr>
            </w:pPr>
            <w:r>
              <w:rPr>
                <w:rFonts w:ascii="宋体" w:hAnsi="宋体" w:cs="宋体"/>
                <w:color w:val="000000"/>
                <w:sz w:val="20"/>
                <w:lang w:eastAsia="zh-CN"/>
              </w:rPr>
              <w:t>账户信息维护</w:t>
            </w:r>
          </w:p>
        </w:tc>
        <w:tc>
          <w:tcPr>
            <w:tcW w:w="3827" w:type="dxa"/>
            <w:shd w:val="clear" w:color="auto" w:fill="E3EEF5"/>
            <w:tcMar>
              <w:top w:w="58" w:type="dxa"/>
              <w:left w:w="58" w:type="dxa"/>
              <w:bottom w:w="58" w:type="dxa"/>
              <w:right w:w="58" w:type="dxa"/>
            </w:tcMar>
            <w:vAlign w:val="center"/>
          </w:tcPr>
          <w:p w14:paraId="6DD9D48F" w14:textId="77777777" w:rsidR="00465EED" w:rsidRPr="00F41C79" w:rsidRDefault="00465EED" w:rsidP="00BF642A">
            <w:pPr>
              <w:jc w:val="both"/>
              <w:rPr>
                <w:rFonts w:ascii="宋体" w:hAnsi="宋体" w:cs="宋体"/>
                <w:color w:val="000000"/>
                <w:sz w:val="20"/>
                <w:lang w:eastAsia="zh-CN"/>
              </w:rPr>
            </w:pPr>
            <w:r>
              <w:rPr>
                <w:rFonts w:ascii="宋体" w:hAnsi="宋体" w:cs="宋体"/>
                <w:color w:val="000000"/>
                <w:sz w:val="20"/>
                <w:lang w:eastAsia="zh-CN"/>
              </w:rPr>
              <w:t>资金系统进行开户</w:t>
            </w:r>
            <w:r>
              <w:rPr>
                <w:rFonts w:ascii="宋体" w:hAnsi="宋体" w:cs="宋体" w:hint="eastAsia"/>
                <w:color w:val="000000"/>
                <w:sz w:val="20"/>
                <w:lang w:eastAsia="zh-CN"/>
              </w:rPr>
              <w:t>、</w:t>
            </w:r>
            <w:r>
              <w:rPr>
                <w:rFonts w:ascii="宋体" w:hAnsi="宋体" w:cs="宋体"/>
                <w:color w:val="000000"/>
                <w:sz w:val="20"/>
                <w:lang w:eastAsia="zh-CN"/>
              </w:rPr>
              <w:t>销户</w:t>
            </w:r>
            <w:r>
              <w:rPr>
                <w:rFonts w:ascii="宋体" w:hAnsi="宋体" w:cs="宋体" w:hint="eastAsia"/>
                <w:color w:val="000000"/>
                <w:sz w:val="20"/>
                <w:lang w:eastAsia="zh-CN"/>
              </w:rPr>
              <w:t>、</w:t>
            </w:r>
            <w:r>
              <w:rPr>
                <w:rFonts w:ascii="宋体" w:hAnsi="宋体" w:cs="宋体"/>
                <w:color w:val="000000"/>
                <w:sz w:val="20"/>
                <w:lang w:eastAsia="zh-CN"/>
              </w:rPr>
              <w:t>变更</w:t>
            </w:r>
            <w:r>
              <w:rPr>
                <w:rFonts w:ascii="宋体" w:hAnsi="宋体" w:cs="宋体" w:hint="eastAsia"/>
                <w:color w:val="000000"/>
                <w:sz w:val="20"/>
                <w:lang w:eastAsia="zh-CN"/>
              </w:rPr>
              <w:t>、</w:t>
            </w:r>
            <w:r>
              <w:rPr>
                <w:rFonts w:ascii="宋体" w:hAnsi="宋体" w:cs="宋体"/>
                <w:color w:val="000000"/>
                <w:sz w:val="20"/>
                <w:lang w:eastAsia="zh-CN"/>
              </w:rPr>
              <w:t>升级操作后</w:t>
            </w:r>
          </w:p>
        </w:tc>
        <w:tc>
          <w:tcPr>
            <w:tcW w:w="1560" w:type="dxa"/>
            <w:shd w:val="clear" w:color="auto" w:fill="E3EEF5"/>
            <w:tcMar>
              <w:top w:w="58" w:type="dxa"/>
              <w:left w:w="58" w:type="dxa"/>
              <w:bottom w:w="58" w:type="dxa"/>
              <w:right w:w="58" w:type="dxa"/>
            </w:tcMar>
            <w:vAlign w:val="center"/>
          </w:tcPr>
          <w:p w14:paraId="58BC69E9" w14:textId="6BEA1B8A" w:rsidR="00465EED" w:rsidRPr="00F41C79" w:rsidRDefault="005F6B6E" w:rsidP="00BF642A">
            <w:pPr>
              <w:jc w:val="both"/>
              <w:rPr>
                <w:rFonts w:ascii="宋体" w:hAnsi="宋体" w:cs="宋体"/>
                <w:color w:val="000000"/>
                <w:sz w:val="20"/>
                <w:lang w:eastAsia="zh-CN"/>
              </w:rPr>
            </w:pPr>
            <w:r>
              <w:rPr>
                <w:rFonts w:ascii="宋体" w:hAnsi="宋体" w:cs="宋体"/>
                <w:color w:val="000000"/>
                <w:sz w:val="20"/>
                <w:lang w:eastAsia="zh-CN"/>
              </w:rPr>
              <w:t>开户状态</w:t>
            </w:r>
            <w:r>
              <w:rPr>
                <w:rFonts w:ascii="宋体" w:hAnsi="宋体" w:cs="宋体" w:hint="eastAsia"/>
                <w:color w:val="000000"/>
                <w:sz w:val="20"/>
                <w:lang w:eastAsia="zh-CN"/>
              </w:rPr>
              <w:t>，</w:t>
            </w:r>
            <w:r>
              <w:rPr>
                <w:rFonts w:ascii="宋体" w:hAnsi="宋体" w:cs="宋体"/>
                <w:color w:val="000000"/>
                <w:sz w:val="20"/>
                <w:lang w:eastAsia="zh-CN"/>
              </w:rPr>
              <w:t>各系统进行检查是否存在</w:t>
            </w:r>
            <w:r>
              <w:rPr>
                <w:rFonts w:ascii="宋体" w:hAnsi="宋体" w:cs="宋体" w:hint="eastAsia"/>
                <w:color w:val="000000"/>
                <w:sz w:val="20"/>
                <w:lang w:eastAsia="zh-CN"/>
              </w:rPr>
              <w:t>，</w:t>
            </w:r>
            <w:r>
              <w:rPr>
                <w:rFonts w:ascii="宋体" w:hAnsi="宋体" w:cs="宋体"/>
                <w:color w:val="000000"/>
                <w:sz w:val="20"/>
                <w:lang w:eastAsia="zh-CN"/>
              </w:rPr>
              <w:t>不存在进行新增操作</w:t>
            </w:r>
            <w:r>
              <w:rPr>
                <w:rFonts w:ascii="宋体" w:hAnsi="宋体" w:cs="宋体" w:hint="eastAsia"/>
                <w:color w:val="000000"/>
                <w:sz w:val="20"/>
                <w:lang w:eastAsia="zh-CN"/>
              </w:rPr>
              <w:t>；</w:t>
            </w:r>
            <w:r>
              <w:rPr>
                <w:rFonts w:ascii="宋体" w:hAnsi="宋体" w:cs="宋体"/>
                <w:color w:val="000000"/>
                <w:sz w:val="20"/>
                <w:lang w:eastAsia="zh-CN"/>
              </w:rPr>
              <w:t>销户操作各系统检测是否还有在途数据处理</w:t>
            </w:r>
            <w:r>
              <w:rPr>
                <w:rFonts w:ascii="宋体" w:hAnsi="宋体" w:cs="宋体" w:hint="eastAsia"/>
                <w:color w:val="000000"/>
                <w:sz w:val="20"/>
                <w:lang w:eastAsia="zh-CN"/>
              </w:rPr>
              <w:t>，</w:t>
            </w:r>
            <w:r>
              <w:rPr>
                <w:rFonts w:ascii="宋体" w:hAnsi="宋体" w:cs="宋体"/>
                <w:color w:val="000000"/>
                <w:sz w:val="20"/>
                <w:lang w:eastAsia="zh-CN"/>
              </w:rPr>
              <w:t>无在途数据处理可进行销户处理</w:t>
            </w:r>
            <w:r>
              <w:rPr>
                <w:rFonts w:ascii="宋体" w:hAnsi="宋体" w:cs="宋体" w:hint="eastAsia"/>
                <w:color w:val="000000"/>
                <w:sz w:val="20"/>
                <w:lang w:eastAsia="zh-CN"/>
              </w:rPr>
              <w:t>；</w:t>
            </w:r>
            <w:r>
              <w:rPr>
                <w:rFonts w:ascii="宋体" w:hAnsi="宋体" w:cs="宋体"/>
                <w:color w:val="000000"/>
                <w:sz w:val="20"/>
                <w:lang w:eastAsia="zh-CN"/>
              </w:rPr>
              <w:t>变更状态</w:t>
            </w:r>
            <w:r>
              <w:rPr>
                <w:rFonts w:ascii="宋体" w:hAnsi="宋体" w:cs="宋体" w:hint="eastAsia"/>
                <w:color w:val="000000"/>
                <w:sz w:val="20"/>
                <w:lang w:eastAsia="zh-CN"/>
              </w:rPr>
              <w:t>，</w:t>
            </w:r>
            <w:r>
              <w:rPr>
                <w:rFonts w:ascii="宋体" w:hAnsi="宋体" w:cs="宋体"/>
                <w:color w:val="000000"/>
                <w:sz w:val="20"/>
                <w:lang w:eastAsia="zh-CN"/>
              </w:rPr>
              <w:t>对接系统检测所有同步项</w:t>
            </w:r>
            <w:r>
              <w:rPr>
                <w:rFonts w:ascii="宋体" w:hAnsi="宋体" w:cs="宋体" w:hint="eastAsia"/>
                <w:color w:val="000000"/>
                <w:sz w:val="20"/>
                <w:lang w:eastAsia="zh-CN"/>
              </w:rPr>
              <w:t>，</w:t>
            </w:r>
            <w:r>
              <w:rPr>
                <w:rFonts w:ascii="宋体" w:hAnsi="宋体" w:cs="宋体"/>
                <w:color w:val="000000"/>
                <w:sz w:val="20"/>
                <w:lang w:eastAsia="zh-CN"/>
              </w:rPr>
              <w:t>对同步项进行变更</w:t>
            </w:r>
            <w:r>
              <w:rPr>
                <w:rFonts w:ascii="宋体" w:hAnsi="宋体" w:cs="宋体" w:hint="eastAsia"/>
                <w:color w:val="000000"/>
                <w:sz w:val="20"/>
                <w:lang w:eastAsia="zh-CN"/>
              </w:rPr>
              <w:t>；</w:t>
            </w:r>
            <w:r w:rsidR="00D45DC2">
              <w:rPr>
                <w:rFonts w:ascii="宋体" w:hAnsi="宋体" w:cs="宋体" w:hint="eastAsia"/>
                <w:color w:val="000000"/>
                <w:sz w:val="20"/>
                <w:lang w:eastAsia="zh-CN"/>
              </w:rPr>
              <w:t>升级操作，对接系统检测账号信息，对账号进行变更操作。</w:t>
            </w:r>
          </w:p>
        </w:tc>
      </w:tr>
      <w:tr w:rsidR="00465EED" w:rsidRPr="00300621" w14:paraId="3AB88FF9" w14:textId="77777777" w:rsidTr="00357F78">
        <w:trPr>
          <w:cantSplit/>
          <w:trHeight w:val="483"/>
        </w:trPr>
        <w:tc>
          <w:tcPr>
            <w:tcW w:w="484" w:type="dxa"/>
            <w:shd w:val="clear" w:color="auto" w:fill="AECEE1"/>
            <w:tcMar>
              <w:top w:w="58" w:type="dxa"/>
              <w:left w:w="58" w:type="dxa"/>
              <w:bottom w:w="58" w:type="dxa"/>
              <w:right w:w="58" w:type="dxa"/>
            </w:tcMar>
            <w:vAlign w:val="center"/>
          </w:tcPr>
          <w:p w14:paraId="2DEB5865" w14:textId="77777777" w:rsidR="00465EED" w:rsidRPr="005D789A" w:rsidRDefault="00465EED" w:rsidP="00BF642A">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8AAE1F3" w14:textId="77777777" w:rsidR="00465EED" w:rsidRPr="00F41C79" w:rsidRDefault="00465EED" w:rsidP="00BF642A">
            <w:pPr>
              <w:jc w:val="both"/>
              <w:rPr>
                <w:rFonts w:ascii="宋体" w:hAnsi="宋体" w:cs="宋体"/>
                <w:color w:val="000000"/>
                <w:sz w:val="20"/>
              </w:rPr>
            </w:pPr>
            <w:r>
              <w:rPr>
                <w:rFonts w:ascii="宋体" w:hAnsi="宋体" w:cs="宋体" w:hint="eastAsia"/>
                <w:color w:val="000000"/>
                <w:sz w:val="20"/>
              </w:rPr>
              <w:t>账户同步任务</w:t>
            </w:r>
          </w:p>
        </w:tc>
        <w:tc>
          <w:tcPr>
            <w:tcW w:w="3827" w:type="dxa"/>
            <w:shd w:val="clear" w:color="auto" w:fill="E3EEF5"/>
            <w:tcMar>
              <w:top w:w="58" w:type="dxa"/>
              <w:left w:w="58" w:type="dxa"/>
              <w:bottom w:w="58" w:type="dxa"/>
              <w:right w:w="58" w:type="dxa"/>
            </w:tcMar>
            <w:vAlign w:val="center"/>
          </w:tcPr>
          <w:p w14:paraId="0EAAF727" w14:textId="77777777" w:rsidR="00465EED" w:rsidRPr="006A3D21" w:rsidRDefault="00465EED" w:rsidP="00BF642A">
            <w:pPr>
              <w:jc w:val="both"/>
              <w:rPr>
                <w:rFonts w:ascii="宋体" w:hAnsi="宋体" w:cs="宋体"/>
                <w:color w:val="000000"/>
                <w:sz w:val="20"/>
                <w:lang w:eastAsia="zh-CN"/>
              </w:rPr>
            </w:pPr>
            <w:r>
              <w:rPr>
                <w:rFonts w:ascii="宋体" w:hAnsi="宋体" w:cs="宋体"/>
                <w:color w:val="000000"/>
                <w:sz w:val="20"/>
                <w:lang w:eastAsia="zh-CN"/>
              </w:rPr>
              <w:t>自动化任务运行账户同步任务</w:t>
            </w:r>
          </w:p>
        </w:tc>
        <w:tc>
          <w:tcPr>
            <w:tcW w:w="1560" w:type="dxa"/>
            <w:shd w:val="clear" w:color="auto" w:fill="E3EEF5"/>
            <w:tcMar>
              <w:top w:w="58" w:type="dxa"/>
              <w:left w:w="58" w:type="dxa"/>
              <w:bottom w:w="58" w:type="dxa"/>
              <w:right w:w="58" w:type="dxa"/>
            </w:tcMar>
            <w:vAlign w:val="center"/>
          </w:tcPr>
          <w:p w14:paraId="4FD85EC5" w14:textId="77777777" w:rsidR="00465EED" w:rsidRPr="00F41C79" w:rsidRDefault="00465EED" w:rsidP="00BF642A">
            <w:pPr>
              <w:jc w:val="both"/>
              <w:rPr>
                <w:rFonts w:ascii="宋体" w:hAnsi="宋体" w:cs="宋体"/>
                <w:color w:val="000000"/>
                <w:sz w:val="20"/>
                <w:lang w:eastAsia="zh-CN"/>
              </w:rPr>
            </w:pPr>
          </w:p>
        </w:tc>
      </w:tr>
      <w:tr w:rsidR="00465EED" w:rsidRPr="00300621" w14:paraId="312D8FF7" w14:textId="77777777" w:rsidTr="00357F78">
        <w:trPr>
          <w:cantSplit/>
          <w:trHeight w:val="483"/>
        </w:trPr>
        <w:tc>
          <w:tcPr>
            <w:tcW w:w="484" w:type="dxa"/>
            <w:shd w:val="clear" w:color="auto" w:fill="AECEE1"/>
            <w:tcMar>
              <w:top w:w="58" w:type="dxa"/>
              <w:left w:w="58" w:type="dxa"/>
              <w:bottom w:w="58" w:type="dxa"/>
              <w:right w:w="58" w:type="dxa"/>
            </w:tcMar>
            <w:vAlign w:val="center"/>
          </w:tcPr>
          <w:p w14:paraId="55780638" w14:textId="77777777" w:rsidR="00465EED" w:rsidRPr="005D789A" w:rsidRDefault="00465EED" w:rsidP="00BF642A">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7893661C" w14:textId="56AE0B3D" w:rsidR="00465EED" w:rsidRPr="00F41C79" w:rsidRDefault="001300EC" w:rsidP="00BF642A">
            <w:pPr>
              <w:jc w:val="both"/>
              <w:rPr>
                <w:rFonts w:ascii="宋体" w:hAnsi="宋体" w:cs="宋体"/>
                <w:color w:val="000000"/>
                <w:sz w:val="20"/>
              </w:rPr>
            </w:pPr>
            <w:r>
              <w:rPr>
                <w:rFonts w:ascii="宋体" w:hAnsi="宋体" w:cs="宋体"/>
                <w:color w:val="000000"/>
                <w:sz w:val="20"/>
              </w:rPr>
              <w:t>消息发送</w:t>
            </w:r>
          </w:p>
        </w:tc>
        <w:tc>
          <w:tcPr>
            <w:tcW w:w="3827" w:type="dxa"/>
            <w:shd w:val="clear" w:color="auto" w:fill="E3EEF5"/>
            <w:tcMar>
              <w:top w:w="58" w:type="dxa"/>
              <w:left w:w="58" w:type="dxa"/>
              <w:bottom w:w="58" w:type="dxa"/>
              <w:right w:w="58" w:type="dxa"/>
            </w:tcMar>
            <w:vAlign w:val="center"/>
          </w:tcPr>
          <w:p w14:paraId="49C14339" w14:textId="791107AB" w:rsidR="00465EED" w:rsidRPr="006A3D21" w:rsidRDefault="001300EC" w:rsidP="00BF642A">
            <w:pPr>
              <w:jc w:val="both"/>
              <w:rPr>
                <w:rFonts w:ascii="宋体" w:hAnsi="宋体" w:cs="宋体"/>
                <w:color w:val="000000"/>
                <w:sz w:val="20"/>
                <w:lang w:eastAsia="zh-CN"/>
              </w:rPr>
            </w:pPr>
            <w:r>
              <w:rPr>
                <w:rFonts w:ascii="宋体" w:hAnsi="宋体" w:cs="宋体"/>
                <w:color w:val="000000"/>
                <w:sz w:val="20"/>
                <w:lang w:eastAsia="zh-CN"/>
              </w:rPr>
              <w:t>通过消息发送给各个</w:t>
            </w:r>
            <w:r w:rsidR="00CD769B">
              <w:rPr>
                <w:rFonts w:ascii="宋体" w:hAnsi="宋体" w:cs="宋体"/>
                <w:color w:val="000000"/>
                <w:sz w:val="20"/>
                <w:lang w:eastAsia="zh-CN"/>
              </w:rPr>
              <w:t>订阅</w:t>
            </w:r>
            <w:r>
              <w:rPr>
                <w:rFonts w:ascii="宋体" w:hAnsi="宋体" w:cs="宋体"/>
                <w:color w:val="000000"/>
                <w:sz w:val="20"/>
                <w:lang w:eastAsia="zh-CN"/>
              </w:rPr>
              <w:t>系统</w:t>
            </w:r>
            <w:r w:rsidR="00465EED" w:rsidRPr="006A3D21">
              <w:rPr>
                <w:rFonts w:ascii="宋体" w:hAnsi="宋体" w:cs="宋体"/>
                <w:color w:val="000000"/>
                <w:sz w:val="20"/>
                <w:lang w:eastAsia="zh-CN"/>
              </w:rPr>
              <w:t xml:space="preserve"> </w:t>
            </w:r>
          </w:p>
        </w:tc>
        <w:tc>
          <w:tcPr>
            <w:tcW w:w="1560" w:type="dxa"/>
            <w:shd w:val="clear" w:color="auto" w:fill="E3EEF5"/>
            <w:tcMar>
              <w:top w:w="58" w:type="dxa"/>
              <w:left w:w="58" w:type="dxa"/>
              <w:bottom w:w="58" w:type="dxa"/>
              <w:right w:w="58" w:type="dxa"/>
            </w:tcMar>
            <w:vAlign w:val="center"/>
          </w:tcPr>
          <w:p w14:paraId="163CAFB6" w14:textId="00F1450F" w:rsidR="00465EED" w:rsidRPr="00F41C79" w:rsidRDefault="00357F78" w:rsidP="00BF642A">
            <w:pPr>
              <w:jc w:val="both"/>
              <w:rPr>
                <w:rFonts w:ascii="宋体" w:hAnsi="宋体" w:cs="宋体"/>
                <w:color w:val="000000"/>
                <w:sz w:val="20"/>
                <w:lang w:eastAsia="zh-CN"/>
              </w:rPr>
            </w:pPr>
            <w:r>
              <w:rPr>
                <w:rFonts w:ascii="宋体" w:hAnsi="宋体" w:cs="宋体"/>
                <w:color w:val="000000"/>
                <w:sz w:val="20"/>
                <w:lang w:eastAsia="zh-CN"/>
              </w:rPr>
              <w:t>消息可以放一起</w:t>
            </w:r>
          </w:p>
        </w:tc>
      </w:tr>
      <w:tr w:rsidR="00465EED" w:rsidRPr="00300621" w14:paraId="39108084" w14:textId="77777777" w:rsidTr="00357F78">
        <w:trPr>
          <w:cantSplit/>
          <w:trHeight w:val="483"/>
        </w:trPr>
        <w:tc>
          <w:tcPr>
            <w:tcW w:w="484" w:type="dxa"/>
            <w:shd w:val="clear" w:color="auto" w:fill="AECEE1"/>
            <w:tcMar>
              <w:top w:w="58" w:type="dxa"/>
              <w:left w:w="58" w:type="dxa"/>
              <w:bottom w:w="58" w:type="dxa"/>
              <w:right w:w="58" w:type="dxa"/>
            </w:tcMar>
            <w:vAlign w:val="center"/>
          </w:tcPr>
          <w:p w14:paraId="3BF8CF12" w14:textId="77777777" w:rsidR="00465EED" w:rsidRPr="005D789A" w:rsidRDefault="00465EED" w:rsidP="00BF642A">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532CC54C" w14:textId="52070C38" w:rsidR="00465EED" w:rsidRDefault="001300EC" w:rsidP="00BF642A">
            <w:pPr>
              <w:jc w:val="both"/>
              <w:rPr>
                <w:rFonts w:ascii="宋体" w:hAnsi="宋体" w:cs="宋体"/>
                <w:color w:val="000000"/>
                <w:sz w:val="20"/>
                <w:lang w:eastAsia="zh-CN"/>
              </w:rPr>
            </w:pPr>
            <w:r>
              <w:rPr>
                <w:rFonts w:ascii="宋体" w:hAnsi="宋体" w:cs="宋体"/>
                <w:color w:val="000000"/>
                <w:sz w:val="20"/>
                <w:lang w:eastAsia="zh-CN"/>
              </w:rPr>
              <w:t>消息发送出去回写同步成功表</w:t>
            </w:r>
          </w:p>
        </w:tc>
        <w:tc>
          <w:tcPr>
            <w:tcW w:w="3827" w:type="dxa"/>
            <w:shd w:val="clear" w:color="auto" w:fill="E3EEF5"/>
            <w:tcMar>
              <w:top w:w="58" w:type="dxa"/>
              <w:left w:w="58" w:type="dxa"/>
              <w:bottom w:w="58" w:type="dxa"/>
              <w:right w:w="58" w:type="dxa"/>
            </w:tcMar>
            <w:vAlign w:val="center"/>
          </w:tcPr>
          <w:p w14:paraId="7799D3B1" w14:textId="5A55A9A6" w:rsidR="00465EED" w:rsidRDefault="001300EC" w:rsidP="00BF642A">
            <w:pPr>
              <w:jc w:val="both"/>
              <w:rPr>
                <w:rFonts w:ascii="宋体" w:hAnsi="宋体" w:cs="宋体"/>
                <w:color w:val="000000"/>
                <w:sz w:val="20"/>
                <w:lang w:eastAsia="zh-CN"/>
              </w:rPr>
            </w:pPr>
            <w:r>
              <w:rPr>
                <w:rFonts w:ascii="宋体" w:hAnsi="宋体" w:cs="宋体" w:hint="eastAsia"/>
                <w:color w:val="000000"/>
                <w:sz w:val="20"/>
                <w:lang w:eastAsia="zh-CN"/>
              </w:rPr>
              <w:t>消息发送成功后回写同步成功表</w:t>
            </w:r>
          </w:p>
        </w:tc>
        <w:tc>
          <w:tcPr>
            <w:tcW w:w="1560" w:type="dxa"/>
            <w:shd w:val="clear" w:color="auto" w:fill="E3EEF5"/>
            <w:tcMar>
              <w:top w:w="58" w:type="dxa"/>
              <w:left w:w="58" w:type="dxa"/>
              <w:bottom w:w="58" w:type="dxa"/>
              <w:right w:w="58" w:type="dxa"/>
            </w:tcMar>
            <w:vAlign w:val="center"/>
          </w:tcPr>
          <w:p w14:paraId="635B1A65" w14:textId="77777777" w:rsidR="00465EED" w:rsidRPr="00F41C79" w:rsidRDefault="00465EED" w:rsidP="00BF642A">
            <w:pPr>
              <w:jc w:val="both"/>
              <w:rPr>
                <w:rFonts w:ascii="宋体" w:hAnsi="宋体" w:cs="宋体"/>
                <w:color w:val="000000"/>
                <w:sz w:val="20"/>
                <w:lang w:eastAsia="zh-CN"/>
              </w:rPr>
            </w:pPr>
          </w:p>
        </w:tc>
      </w:tr>
    </w:tbl>
    <w:p w14:paraId="7F964479" w14:textId="4C474E6E" w:rsidR="00ED0064" w:rsidRDefault="00373CA9" w:rsidP="008D491E">
      <w:pPr>
        <w:pStyle w:val="5"/>
        <w:ind w:left="991"/>
      </w:pPr>
      <w:r>
        <w:t>3.5.4.4.4</w:t>
      </w:r>
      <w:r>
        <w:t>业务要素</w:t>
      </w:r>
    </w:p>
    <w:tbl>
      <w:tblPr>
        <w:tblW w:w="0" w:type="auto"/>
        <w:tblInd w:w="113" w:type="dxa"/>
        <w:tblLook w:val="04A0" w:firstRow="1" w:lastRow="0" w:firstColumn="1" w:lastColumn="0" w:noHBand="0" w:noVBand="1"/>
      </w:tblPr>
      <w:tblGrid>
        <w:gridCol w:w="2720"/>
        <w:gridCol w:w="1603"/>
        <w:gridCol w:w="829"/>
        <w:gridCol w:w="3724"/>
      </w:tblGrid>
      <w:tr w:rsidR="00ED0064" w:rsidRPr="00ED0064" w14:paraId="0053D1F4" w14:textId="77777777" w:rsidTr="0024157A">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35B11" w14:textId="2BBC9BC1"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字段名称</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695672"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数据类型</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620E4"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可为空</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9C89D9F" w14:textId="77777777" w:rsidR="00ED0064" w:rsidRPr="00ED0064" w:rsidRDefault="00ED0064" w:rsidP="00ED0064">
            <w:pPr>
              <w:rPr>
                <w:rFonts w:ascii="宋体" w:hAnsi="宋体" w:cs="Arial"/>
                <w:sz w:val="20"/>
                <w:szCs w:val="20"/>
                <w:lang w:eastAsia="zh-CN" w:bidi="ar-SA"/>
              </w:rPr>
            </w:pPr>
            <w:r w:rsidRPr="00ED0064">
              <w:rPr>
                <w:rFonts w:ascii="宋体" w:hAnsi="宋体" w:cs="Arial" w:hint="eastAsia"/>
                <w:sz w:val="20"/>
                <w:szCs w:val="20"/>
                <w:lang w:eastAsia="zh-CN" w:bidi="ar-SA"/>
              </w:rPr>
              <w:t>描述</w:t>
            </w:r>
          </w:p>
        </w:tc>
      </w:tr>
      <w:tr w:rsidR="00ED0064" w:rsidRPr="00ED0064" w14:paraId="4A3DE96F"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AA346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URID</w:t>
            </w:r>
          </w:p>
        </w:tc>
        <w:tc>
          <w:tcPr>
            <w:tcW w:w="0" w:type="auto"/>
            <w:tcBorders>
              <w:top w:val="nil"/>
              <w:left w:val="nil"/>
              <w:bottom w:val="single" w:sz="4" w:space="0" w:color="auto"/>
              <w:right w:val="single" w:sz="4" w:space="0" w:color="auto"/>
            </w:tcBorders>
            <w:shd w:val="clear" w:color="auto" w:fill="auto"/>
            <w:noWrap/>
            <w:vAlign w:val="bottom"/>
            <w:hideMark/>
          </w:tcPr>
          <w:p w14:paraId="5EA997E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2B34850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8DF514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主键</w:t>
            </w:r>
            <w:r w:rsidRPr="00ED0064">
              <w:rPr>
                <w:rFonts w:ascii="Arial" w:hAnsi="Arial" w:cs="Arial"/>
                <w:sz w:val="18"/>
                <w:szCs w:val="18"/>
                <w:lang w:eastAsia="zh-CN" w:bidi="ar-SA"/>
              </w:rPr>
              <w:t>ID</w:t>
            </w:r>
          </w:p>
        </w:tc>
      </w:tr>
      <w:tr w:rsidR="00ED0064" w:rsidRPr="00ED0064" w14:paraId="26B4F68E"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311C9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ORGCODE</w:t>
            </w:r>
          </w:p>
        </w:tc>
        <w:tc>
          <w:tcPr>
            <w:tcW w:w="0" w:type="auto"/>
            <w:tcBorders>
              <w:top w:val="nil"/>
              <w:left w:val="nil"/>
              <w:bottom w:val="single" w:sz="4" w:space="0" w:color="auto"/>
              <w:right w:val="single" w:sz="4" w:space="0" w:color="auto"/>
            </w:tcBorders>
            <w:shd w:val="clear" w:color="auto" w:fill="auto"/>
            <w:noWrap/>
            <w:vAlign w:val="bottom"/>
            <w:hideMark/>
          </w:tcPr>
          <w:p w14:paraId="2B22C1D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6F725D8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17A950E" w14:textId="7B10ED0C"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宋体" w:hAnsi="宋体" w:cs="Arial" w:hint="eastAsia"/>
                <w:sz w:val="18"/>
                <w:szCs w:val="18"/>
                <w:lang w:eastAsia="zh-CN" w:bidi="ar-SA"/>
              </w:rPr>
              <w:t>组织</w:t>
            </w:r>
            <w:r w:rsidRPr="00ED0064">
              <w:rPr>
                <w:rFonts w:ascii="Arial" w:hAnsi="Arial" w:cs="Arial"/>
                <w:sz w:val="18"/>
                <w:szCs w:val="18"/>
                <w:lang w:eastAsia="zh-CN" w:bidi="ar-SA"/>
              </w:rPr>
              <w:t>CODE</w:t>
            </w:r>
            <w:r w:rsidR="00350442">
              <w:rPr>
                <w:rFonts w:ascii="Arial" w:hAnsi="Arial" w:cs="Arial" w:hint="eastAsia"/>
                <w:sz w:val="18"/>
                <w:szCs w:val="18"/>
                <w:lang w:eastAsia="zh-CN" w:bidi="ar-SA"/>
              </w:rPr>
              <w:t>，</w:t>
            </w:r>
            <w:r w:rsidR="00350442">
              <w:rPr>
                <w:rFonts w:ascii="Arial" w:hAnsi="Arial" w:cs="Arial"/>
                <w:sz w:val="18"/>
                <w:szCs w:val="18"/>
                <w:lang w:eastAsia="zh-CN" w:bidi="ar-SA"/>
              </w:rPr>
              <w:t>做映射转换</w:t>
            </w:r>
            <w:r w:rsidR="00350442">
              <w:rPr>
                <w:rFonts w:ascii="Arial" w:hAnsi="Arial" w:cs="Arial" w:hint="eastAsia"/>
                <w:sz w:val="18"/>
                <w:szCs w:val="18"/>
                <w:lang w:eastAsia="zh-CN" w:bidi="ar-SA"/>
              </w:rPr>
              <w:t>，传</w:t>
            </w:r>
            <w:r w:rsidR="00350442">
              <w:rPr>
                <w:rFonts w:ascii="Arial" w:hAnsi="Arial" w:cs="Arial" w:hint="eastAsia"/>
                <w:sz w:val="18"/>
                <w:szCs w:val="18"/>
                <w:lang w:eastAsia="zh-CN" w:bidi="ar-SA"/>
              </w:rPr>
              <w:t>1</w:t>
            </w:r>
          </w:p>
        </w:tc>
      </w:tr>
      <w:tr w:rsidR="00ED0064" w:rsidRPr="00ED0064" w14:paraId="09210018"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636F7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BANKID</w:t>
            </w:r>
          </w:p>
        </w:tc>
        <w:tc>
          <w:tcPr>
            <w:tcW w:w="0" w:type="auto"/>
            <w:tcBorders>
              <w:top w:val="nil"/>
              <w:left w:val="nil"/>
              <w:bottom w:val="single" w:sz="4" w:space="0" w:color="auto"/>
              <w:right w:val="single" w:sz="4" w:space="0" w:color="auto"/>
            </w:tcBorders>
            <w:shd w:val="clear" w:color="auto" w:fill="auto"/>
            <w:noWrap/>
            <w:vAlign w:val="bottom"/>
            <w:hideMark/>
          </w:tcPr>
          <w:p w14:paraId="0CB805D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0AC3F7C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B04258B" w14:textId="065123F1" w:rsidR="00ED0064" w:rsidRPr="00ED0064" w:rsidRDefault="00ED0064" w:rsidP="009C05F3">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银行</w:t>
            </w:r>
            <w:r w:rsidR="00A85763">
              <w:rPr>
                <w:rFonts w:ascii="Arial" w:hAnsi="Arial" w:cs="Arial"/>
                <w:sz w:val="18"/>
                <w:szCs w:val="18"/>
                <w:lang w:eastAsia="zh-CN" w:bidi="ar-SA"/>
              </w:rPr>
              <w:t>ID</w:t>
            </w:r>
            <w:r w:rsidR="00FC7B3E">
              <w:rPr>
                <w:rFonts w:ascii="Arial" w:hAnsi="Arial" w:cs="Arial" w:hint="eastAsia"/>
                <w:sz w:val="18"/>
                <w:szCs w:val="18"/>
                <w:lang w:eastAsia="zh-CN" w:bidi="ar-SA"/>
              </w:rPr>
              <w:t>,</w:t>
            </w:r>
            <w:r w:rsidR="009C05F3">
              <w:rPr>
                <w:rFonts w:ascii="Arial" w:hAnsi="Arial" w:cs="Arial" w:hint="eastAsia"/>
                <w:sz w:val="18"/>
                <w:szCs w:val="18"/>
                <w:lang w:eastAsia="zh-CN" w:bidi="ar-SA"/>
              </w:rPr>
              <w:t>F</w:t>
            </w:r>
            <w:r w:rsidR="009C05F3">
              <w:rPr>
                <w:rFonts w:ascii="Arial" w:hAnsi="Arial" w:cs="Arial"/>
                <w:sz w:val="18"/>
                <w:szCs w:val="18"/>
                <w:lang w:eastAsia="zh-CN" w:bidi="ar-SA"/>
              </w:rPr>
              <w:t>MP</w:t>
            </w:r>
            <w:r w:rsidR="0047524E">
              <w:rPr>
                <w:rFonts w:ascii="Arial" w:hAnsi="Arial" w:cs="Arial" w:hint="eastAsia"/>
                <w:sz w:val="18"/>
                <w:szCs w:val="18"/>
                <w:lang w:eastAsia="zh-CN" w:bidi="ar-SA"/>
              </w:rPr>
              <w:t>提供码表，</w:t>
            </w:r>
            <w:r w:rsidR="009C05F3">
              <w:rPr>
                <w:rFonts w:ascii="Arial" w:hAnsi="Arial" w:cs="Arial" w:hint="eastAsia"/>
                <w:sz w:val="18"/>
                <w:szCs w:val="18"/>
                <w:lang w:eastAsia="zh-CN" w:bidi="ar-SA"/>
              </w:rPr>
              <w:t>资金系统</w:t>
            </w:r>
            <w:r w:rsidR="00FC7B3E">
              <w:rPr>
                <w:rFonts w:ascii="Arial" w:hAnsi="Arial" w:cs="Arial"/>
                <w:sz w:val="18"/>
                <w:szCs w:val="18"/>
                <w:lang w:eastAsia="zh-CN" w:bidi="ar-SA"/>
              </w:rPr>
              <w:t>做映射转换</w:t>
            </w:r>
          </w:p>
        </w:tc>
      </w:tr>
      <w:tr w:rsidR="00FC7B3E" w:rsidRPr="00ED0064" w14:paraId="7A9E6EF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40AAE5E3" w14:textId="2B12FEED" w:rsidR="00FC7B3E" w:rsidRPr="00ED0064" w:rsidRDefault="00FC7B3E" w:rsidP="00ED0064">
            <w:pPr>
              <w:rPr>
                <w:rFonts w:ascii="Arial" w:hAnsi="Arial" w:cs="Arial"/>
                <w:sz w:val="18"/>
                <w:szCs w:val="18"/>
                <w:lang w:eastAsia="zh-CN" w:bidi="ar-SA"/>
              </w:rPr>
            </w:pPr>
            <w:r>
              <w:rPr>
                <w:rFonts w:ascii="Arial" w:hAnsi="Arial" w:cs="Arial" w:hint="eastAsia"/>
                <w:sz w:val="18"/>
                <w:szCs w:val="18"/>
                <w:lang w:eastAsia="zh-CN" w:bidi="ar-SA"/>
              </w:rPr>
              <w:t>CNAPSCODE</w:t>
            </w:r>
          </w:p>
        </w:tc>
        <w:tc>
          <w:tcPr>
            <w:tcW w:w="0" w:type="auto"/>
            <w:tcBorders>
              <w:top w:val="nil"/>
              <w:left w:val="nil"/>
              <w:bottom w:val="single" w:sz="4" w:space="0" w:color="auto"/>
              <w:right w:val="single" w:sz="4" w:space="0" w:color="auto"/>
            </w:tcBorders>
            <w:shd w:val="clear" w:color="auto" w:fill="auto"/>
            <w:noWrap/>
            <w:vAlign w:val="bottom"/>
          </w:tcPr>
          <w:p w14:paraId="77420C01" w14:textId="7EEF6EAC" w:rsidR="00FC7B3E" w:rsidRPr="00ED0064" w:rsidRDefault="00FC7B3E"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tcPr>
          <w:p w14:paraId="3BD37AB3" w14:textId="4275B7E4" w:rsidR="00FC7B3E" w:rsidRPr="00ED0064" w:rsidRDefault="00FC7B3E" w:rsidP="00ED0064">
            <w:pPr>
              <w:rPr>
                <w:rFonts w:ascii="Arial" w:hAnsi="Arial" w:cs="Arial"/>
                <w:sz w:val="18"/>
                <w:szCs w:val="18"/>
                <w:lang w:eastAsia="zh-CN" w:bidi="ar-SA"/>
              </w:rPr>
            </w:pPr>
            <w:r>
              <w:rPr>
                <w:rFonts w:ascii="Arial" w:hAnsi="Arial" w:cs="Arial" w:hint="eastAsia"/>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3B16F414" w14:textId="1C25DF32" w:rsidR="00FC7B3E" w:rsidRPr="00ED0064" w:rsidRDefault="00FC7B3E" w:rsidP="00FC7B3E">
            <w:pPr>
              <w:rPr>
                <w:rFonts w:ascii="Arial" w:hAnsi="Arial" w:cs="Arial"/>
                <w:sz w:val="18"/>
                <w:szCs w:val="18"/>
                <w:lang w:eastAsia="zh-CN" w:bidi="ar-SA"/>
              </w:rPr>
            </w:pPr>
            <w:r>
              <w:rPr>
                <w:rFonts w:ascii="Arial" w:hAnsi="Arial" w:cs="Arial"/>
                <w:sz w:val="18"/>
                <w:szCs w:val="18"/>
                <w:lang w:eastAsia="zh-CN" w:bidi="ar-SA"/>
              </w:rPr>
              <w:t>联行号</w:t>
            </w:r>
            <w:r w:rsidRPr="00ED0064">
              <w:rPr>
                <w:rFonts w:ascii="Arial" w:hAnsi="Arial" w:cs="Arial"/>
                <w:sz w:val="18"/>
                <w:szCs w:val="18"/>
                <w:lang w:eastAsia="zh-CN" w:bidi="ar-SA"/>
              </w:rPr>
              <w:t xml:space="preserve"> </w:t>
            </w:r>
          </w:p>
        </w:tc>
      </w:tr>
      <w:tr w:rsidR="00ED0064" w:rsidRPr="00ED0064" w14:paraId="57EA23A3"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0D4DD8" w14:textId="27ABA1C7" w:rsidR="00ED0064" w:rsidRPr="00ED0064" w:rsidRDefault="0063621C" w:rsidP="00ED0064">
            <w:pPr>
              <w:rPr>
                <w:rFonts w:ascii="Arial" w:hAnsi="Arial" w:cs="Arial"/>
                <w:sz w:val="18"/>
                <w:szCs w:val="18"/>
                <w:lang w:eastAsia="zh-CN" w:bidi="ar-SA"/>
              </w:rPr>
            </w:pPr>
            <w:r>
              <w:rPr>
                <w:rFonts w:ascii="Arial" w:hAnsi="Arial" w:cs="Arial"/>
                <w:sz w:val="18"/>
                <w:szCs w:val="18"/>
                <w:lang w:eastAsia="zh-CN" w:bidi="ar-SA"/>
              </w:rPr>
              <w:t>BANKLOCATION</w:t>
            </w:r>
          </w:p>
        </w:tc>
        <w:tc>
          <w:tcPr>
            <w:tcW w:w="0" w:type="auto"/>
            <w:tcBorders>
              <w:top w:val="nil"/>
              <w:left w:val="nil"/>
              <w:bottom w:val="single" w:sz="4" w:space="0" w:color="auto"/>
              <w:right w:val="single" w:sz="4" w:space="0" w:color="auto"/>
            </w:tcBorders>
            <w:shd w:val="clear" w:color="auto" w:fill="auto"/>
            <w:noWrap/>
            <w:vAlign w:val="bottom"/>
            <w:hideMark/>
          </w:tcPr>
          <w:p w14:paraId="637028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60E163B9" w14:textId="21A3074A"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41BBAD0A" w14:textId="2C0562F0" w:rsidR="00ED0064" w:rsidRPr="00ED0064" w:rsidRDefault="00FC7B3E" w:rsidP="00FC7B3E">
            <w:pPr>
              <w:rPr>
                <w:rFonts w:ascii="Arial" w:hAnsi="Arial" w:cs="Arial"/>
                <w:sz w:val="18"/>
                <w:szCs w:val="18"/>
                <w:lang w:eastAsia="zh-CN" w:bidi="ar-SA"/>
              </w:rPr>
            </w:pPr>
            <w:r>
              <w:rPr>
                <w:rFonts w:ascii="Arial" w:hAnsi="Arial" w:cs="Arial" w:hint="eastAsia"/>
                <w:sz w:val="18"/>
                <w:szCs w:val="18"/>
                <w:lang w:eastAsia="zh-CN" w:bidi="ar-SA"/>
              </w:rPr>
              <w:t>开户</w:t>
            </w:r>
            <w:r>
              <w:rPr>
                <w:rFonts w:ascii="Arial" w:hAnsi="Arial" w:cs="Arial"/>
                <w:sz w:val="18"/>
                <w:szCs w:val="18"/>
                <w:lang w:eastAsia="zh-CN" w:bidi="ar-SA"/>
              </w:rPr>
              <w:t>行中文名称</w:t>
            </w:r>
          </w:p>
        </w:tc>
      </w:tr>
      <w:tr w:rsidR="00ED0064" w:rsidRPr="00ED0064" w14:paraId="46698B4A"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65F7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ACCOUNTNUMBER</w:t>
            </w:r>
          </w:p>
        </w:tc>
        <w:tc>
          <w:tcPr>
            <w:tcW w:w="0" w:type="auto"/>
            <w:tcBorders>
              <w:top w:val="nil"/>
              <w:left w:val="nil"/>
              <w:bottom w:val="single" w:sz="4" w:space="0" w:color="auto"/>
              <w:right w:val="single" w:sz="4" w:space="0" w:color="auto"/>
            </w:tcBorders>
            <w:shd w:val="clear" w:color="auto" w:fill="auto"/>
            <w:noWrap/>
            <w:vAlign w:val="bottom"/>
            <w:hideMark/>
          </w:tcPr>
          <w:p w14:paraId="7ECA9C8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VARCHAR2(64)</w:t>
            </w:r>
          </w:p>
        </w:tc>
        <w:tc>
          <w:tcPr>
            <w:tcW w:w="0" w:type="auto"/>
            <w:tcBorders>
              <w:top w:val="nil"/>
              <w:left w:val="nil"/>
              <w:bottom w:val="single" w:sz="4" w:space="0" w:color="auto"/>
              <w:right w:val="single" w:sz="4" w:space="0" w:color="auto"/>
            </w:tcBorders>
            <w:shd w:val="clear" w:color="auto" w:fill="auto"/>
            <w:noWrap/>
            <w:vAlign w:val="bottom"/>
            <w:hideMark/>
          </w:tcPr>
          <w:p w14:paraId="3DE3B7D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640F9F9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银行账号</w:t>
            </w:r>
          </w:p>
        </w:tc>
      </w:tr>
      <w:tr w:rsidR="00ED0064" w:rsidRPr="00ED0064" w14:paraId="54E8626E"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117B4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ACCOUNTNAME</w:t>
            </w:r>
          </w:p>
        </w:tc>
        <w:tc>
          <w:tcPr>
            <w:tcW w:w="0" w:type="auto"/>
            <w:tcBorders>
              <w:top w:val="nil"/>
              <w:left w:val="nil"/>
              <w:bottom w:val="single" w:sz="4" w:space="0" w:color="auto"/>
              <w:right w:val="single" w:sz="4" w:space="0" w:color="auto"/>
            </w:tcBorders>
            <w:shd w:val="clear" w:color="auto" w:fill="auto"/>
            <w:noWrap/>
            <w:vAlign w:val="bottom"/>
            <w:hideMark/>
          </w:tcPr>
          <w:p w14:paraId="6BB289F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B638D4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7530318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银行户名</w:t>
            </w:r>
          </w:p>
        </w:tc>
      </w:tr>
      <w:tr w:rsidR="00ED0064" w:rsidRPr="00ED0064" w14:paraId="42C6FDE5"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14E8E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ACCOUNTDEPOSITTYPES</w:t>
            </w:r>
          </w:p>
        </w:tc>
        <w:tc>
          <w:tcPr>
            <w:tcW w:w="0" w:type="auto"/>
            <w:tcBorders>
              <w:top w:val="nil"/>
              <w:left w:val="nil"/>
              <w:bottom w:val="single" w:sz="4" w:space="0" w:color="auto"/>
              <w:right w:val="single" w:sz="4" w:space="0" w:color="auto"/>
            </w:tcBorders>
            <w:shd w:val="clear" w:color="auto" w:fill="auto"/>
            <w:noWrap/>
            <w:vAlign w:val="bottom"/>
            <w:hideMark/>
          </w:tcPr>
          <w:p w14:paraId="2737E90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26F4200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E7DFFB0" w14:textId="3DDF4DC1" w:rsidR="00CE23EA" w:rsidRPr="00CE23EA" w:rsidRDefault="00ED0064" w:rsidP="00ED0064">
            <w:pPr>
              <w:rPr>
                <w:rFonts w:ascii="Arial" w:hAnsi="Arial" w:cs="Arial"/>
                <w:sz w:val="18"/>
                <w:szCs w:val="18"/>
                <w:lang w:eastAsia="zh-CN" w:bidi="ar-SA"/>
              </w:rPr>
            </w:pPr>
            <w:r w:rsidRPr="00CE23EA">
              <w:rPr>
                <w:rFonts w:ascii="Arial" w:hAnsi="Arial" w:cs="Arial"/>
                <w:sz w:val="18"/>
                <w:szCs w:val="18"/>
                <w:lang w:eastAsia="zh-CN" w:bidi="ar-SA"/>
              </w:rPr>
              <w:t>账户存款类型：</w:t>
            </w:r>
            <w:r w:rsidRPr="00CE23EA">
              <w:rPr>
                <w:rFonts w:ascii="Arial" w:hAnsi="Arial" w:cs="Arial"/>
                <w:sz w:val="18"/>
                <w:szCs w:val="18"/>
                <w:lang w:eastAsia="zh-CN" w:bidi="ar-SA"/>
              </w:rPr>
              <w:t>1-</w:t>
            </w:r>
            <w:r w:rsidR="00CE23EA" w:rsidRPr="00CE23EA">
              <w:rPr>
                <w:rFonts w:ascii="Microsoft Sans Serif" w:hAnsi="Microsoft Sans Serif" w:cs="Microsoft Sans Serif"/>
                <w:color w:val="000000"/>
                <w:sz w:val="18"/>
                <w:szCs w:val="18"/>
                <w:lang w:eastAsia="zh-CN" w:bidi="ar-SA"/>
              </w:rPr>
              <w:t>活期存款</w:t>
            </w:r>
            <w:r w:rsidRPr="00CE23EA">
              <w:rPr>
                <w:rFonts w:ascii="Arial" w:hAnsi="Arial" w:cs="Arial"/>
                <w:sz w:val="18"/>
                <w:szCs w:val="18"/>
                <w:lang w:eastAsia="zh-CN" w:bidi="ar-SA"/>
              </w:rPr>
              <w:t>2-</w:t>
            </w:r>
            <w:r w:rsidR="00CE23EA" w:rsidRPr="00CE23EA">
              <w:rPr>
                <w:rFonts w:ascii="Microsoft Sans Serif" w:hAnsi="Microsoft Sans Serif" w:cs="Microsoft Sans Serif"/>
                <w:color w:val="000000"/>
                <w:sz w:val="18"/>
                <w:szCs w:val="18"/>
                <w:lang w:eastAsia="zh-CN" w:bidi="ar-SA"/>
              </w:rPr>
              <w:t>定期存款</w:t>
            </w:r>
            <w:r w:rsidRPr="00CE23EA">
              <w:rPr>
                <w:rFonts w:ascii="Arial" w:hAnsi="Arial" w:cs="Arial"/>
                <w:sz w:val="18"/>
                <w:szCs w:val="18"/>
                <w:lang w:eastAsia="zh-CN" w:bidi="ar-SA"/>
              </w:rPr>
              <w:t>3-</w:t>
            </w:r>
            <w:r w:rsidR="00CE23EA" w:rsidRPr="00CE23EA">
              <w:rPr>
                <w:rFonts w:ascii="Microsoft Sans Serif" w:hAnsi="Microsoft Sans Serif" w:cs="Microsoft Sans Serif"/>
                <w:color w:val="000000"/>
                <w:sz w:val="18"/>
                <w:szCs w:val="18"/>
                <w:lang w:eastAsia="zh-CN" w:bidi="ar-SA"/>
              </w:rPr>
              <w:t>协议存款</w:t>
            </w:r>
            <w:r w:rsidRPr="00CE23EA">
              <w:rPr>
                <w:rFonts w:ascii="Arial" w:hAnsi="Arial" w:cs="Arial"/>
                <w:sz w:val="18"/>
                <w:szCs w:val="18"/>
                <w:lang w:eastAsia="zh-CN" w:bidi="ar-SA"/>
              </w:rPr>
              <w:t>4-</w:t>
            </w:r>
            <w:r w:rsidR="00CE23EA" w:rsidRPr="00CE23EA">
              <w:rPr>
                <w:rFonts w:ascii="Microsoft Sans Serif" w:hAnsi="Microsoft Sans Serif" w:cs="Microsoft Sans Serif"/>
                <w:color w:val="000000"/>
                <w:sz w:val="18"/>
                <w:szCs w:val="18"/>
                <w:lang w:eastAsia="zh-CN" w:bidi="ar-SA"/>
              </w:rPr>
              <w:t>结构性存款</w:t>
            </w:r>
            <w:r w:rsidRPr="00CE23EA">
              <w:rPr>
                <w:rFonts w:ascii="Arial" w:hAnsi="Arial" w:cs="Arial"/>
                <w:sz w:val="18"/>
                <w:szCs w:val="18"/>
                <w:lang w:eastAsia="zh-CN" w:bidi="ar-SA"/>
              </w:rPr>
              <w:t>5-</w:t>
            </w:r>
            <w:r w:rsidR="00CE23EA" w:rsidRPr="00CE23EA">
              <w:rPr>
                <w:rFonts w:ascii="Microsoft Sans Serif" w:hAnsi="Microsoft Sans Serif" w:cs="Microsoft Sans Serif"/>
                <w:color w:val="000000"/>
                <w:sz w:val="18"/>
                <w:szCs w:val="18"/>
                <w:lang w:eastAsia="zh-CN" w:bidi="ar-SA"/>
              </w:rPr>
              <w:t>存出资本保证金</w:t>
            </w:r>
            <w:r w:rsidR="00CE23EA" w:rsidRPr="00CE23EA">
              <w:rPr>
                <w:rFonts w:ascii="Microsoft Sans Serif" w:hAnsi="Microsoft Sans Serif" w:cs="Microsoft Sans Serif" w:hint="eastAsia"/>
                <w:color w:val="000000"/>
                <w:sz w:val="18"/>
                <w:szCs w:val="18"/>
                <w:lang w:eastAsia="zh-CN" w:bidi="ar-SA"/>
              </w:rPr>
              <w:t xml:space="preserve"> 6-</w:t>
            </w:r>
            <w:r w:rsidR="00CE23EA" w:rsidRPr="00CE23EA">
              <w:rPr>
                <w:rFonts w:ascii="Microsoft Sans Serif" w:hAnsi="Microsoft Sans Serif" w:cs="Microsoft Sans Serif"/>
                <w:color w:val="000000"/>
                <w:sz w:val="18"/>
                <w:szCs w:val="18"/>
                <w:lang w:eastAsia="zh-CN" w:bidi="ar-SA"/>
              </w:rPr>
              <w:t>协定存款</w:t>
            </w:r>
            <w:r w:rsidR="00CE23EA" w:rsidRPr="00CE23EA">
              <w:rPr>
                <w:rFonts w:ascii="Microsoft Sans Serif" w:hAnsi="Microsoft Sans Serif" w:cs="Microsoft Sans Serif" w:hint="eastAsia"/>
                <w:color w:val="000000"/>
                <w:sz w:val="18"/>
                <w:szCs w:val="18"/>
                <w:lang w:eastAsia="zh-CN" w:bidi="ar-SA"/>
              </w:rPr>
              <w:t xml:space="preserve"> 7-</w:t>
            </w:r>
            <w:r w:rsidR="00CE23EA" w:rsidRPr="00CE23EA">
              <w:rPr>
                <w:rFonts w:ascii="Microsoft Sans Serif" w:hAnsi="Microsoft Sans Serif" w:cs="Microsoft Sans Serif"/>
                <w:color w:val="000000"/>
                <w:sz w:val="18"/>
                <w:szCs w:val="18"/>
                <w:lang w:eastAsia="zh-CN" w:bidi="ar-SA"/>
              </w:rPr>
              <w:t>通知存款</w:t>
            </w:r>
            <w:r w:rsidR="00CE23EA" w:rsidRPr="00CE23EA">
              <w:rPr>
                <w:rFonts w:ascii="Microsoft Sans Serif" w:hAnsi="Microsoft Sans Serif" w:cs="Microsoft Sans Serif" w:hint="eastAsia"/>
                <w:color w:val="000000"/>
                <w:sz w:val="18"/>
                <w:szCs w:val="18"/>
                <w:lang w:eastAsia="zh-CN" w:bidi="ar-SA"/>
              </w:rPr>
              <w:t xml:space="preserve"> 8-</w:t>
            </w:r>
            <w:r w:rsidR="00CE23EA" w:rsidRPr="00CE23EA">
              <w:rPr>
                <w:rFonts w:ascii="Microsoft Sans Serif" w:hAnsi="Microsoft Sans Serif" w:cs="Microsoft Sans Serif"/>
                <w:color w:val="000000"/>
                <w:sz w:val="18"/>
                <w:szCs w:val="18"/>
                <w:lang w:eastAsia="zh-CN" w:bidi="ar-SA"/>
              </w:rPr>
              <w:t>时点存款</w:t>
            </w:r>
          </w:p>
        </w:tc>
      </w:tr>
      <w:tr w:rsidR="00ED0064" w:rsidRPr="00ED0064" w14:paraId="570AD966" w14:textId="77777777" w:rsidTr="0024157A">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0716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ACCOUNTCLASS</w:t>
            </w:r>
          </w:p>
        </w:tc>
        <w:tc>
          <w:tcPr>
            <w:tcW w:w="0" w:type="auto"/>
            <w:tcBorders>
              <w:top w:val="nil"/>
              <w:left w:val="nil"/>
              <w:bottom w:val="single" w:sz="4" w:space="0" w:color="auto"/>
              <w:right w:val="single" w:sz="4" w:space="0" w:color="auto"/>
            </w:tcBorders>
            <w:shd w:val="clear" w:color="auto" w:fill="auto"/>
            <w:noWrap/>
            <w:vAlign w:val="bottom"/>
            <w:hideMark/>
          </w:tcPr>
          <w:p w14:paraId="160583A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6C98E6F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0E2C776" w14:textId="01A1A952" w:rsidR="00CE23EA" w:rsidRPr="00CE23EA" w:rsidRDefault="00ED0064" w:rsidP="00ED0064">
            <w:pPr>
              <w:rPr>
                <w:rFonts w:ascii="Arial" w:hAnsi="Arial" w:cs="Arial"/>
                <w:sz w:val="18"/>
                <w:szCs w:val="18"/>
                <w:lang w:eastAsia="zh-CN" w:bidi="ar-SA"/>
              </w:rPr>
            </w:pPr>
            <w:r w:rsidRPr="00CE23EA">
              <w:rPr>
                <w:rFonts w:ascii="Arial" w:hAnsi="Arial" w:cs="Arial"/>
                <w:sz w:val="18"/>
                <w:szCs w:val="18"/>
                <w:lang w:eastAsia="zh-CN" w:bidi="ar-SA"/>
              </w:rPr>
              <w:t>账户性质（类别）</w:t>
            </w:r>
            <w:r w:rsidRPr="00CE23EA">
              <w:rPr>
                <w:rFonts w:ascii="Arial" w:hAnsi="Arial" w:cs="Arial"/>
                <w:sz w:val="18"/>
                <w:szCs w:val="18"/>
                <w:lang w:eastAsia="zh-CN" w:bidi="ar-SA"/>
              </w:rPr>
              <w:t>: 1-</w:t>
            </w:r>
            <w:r w:rsidR="00CE23EA" w:rsidRPr="00CE23EA">
              <w:rPr>
                <w:rFonts w:ascii="Microsoft Sans Serif" w:hAnsi="Microsoft Sans Serif" w:cs="Microsoft Sans Serif"/>
                <w:color w:val="000000"/>
                <w:sz w:val="18"/>
                <w:szCs w:val="18"/>
                <w:lang w:eastAsia="zh-CN" w:bidi="ar-SA"/>
              </w:rPr>
              <w:t>基本存款账户</w:t>
            </w:r>
            <w:r w:rsidRPr="00CE23EA">
              <w:rPr>
                <w:rFonts w:ascii="Arial" w:hAnsi="Arial" w:cs="Arial"/>
                <w:sz w:val="18"/>
                <w:szCs w:val="18"/>
                <w:lang w:eastAsia="zh-CN" w:bidi="ar-SA"/>
              </w:rPr>
              <w:t>2-</w:t>
            </w:r>
            <w:r w:rsidR="00CE23EA" w:rsidRPr="00CE23EA">
              <w:rPr>
                <w:rFonts w:ascii="Microsoft Sans Serif" w:hAnsi="Microsoft Sans Serif" w:cs="Microsoft Sans Serif"/>
                <w:color w:val="000000"/>
                <w:sz w:val="18"/>
                <w:szCs w:val="18"/>
                <w:lang w:eastAsia="zh-CN" w:bidi="ar-SA"/>
              </w:rPr>
              <w:t>一般存款账户</w:t>
            </w:r>
            <w:r w:rsidRPr="00CE23EA">
              <w:rPr>
                <w:rFonts w:ascii="Arial" w:hAnsi="Arial" w:cs="Arial"/>
                <w:sz w:val="18"/>
                <w:szCs w:val="18"/>
                <w:lang w:eastAsia="zh-CN" w:bidi="ar-SA"/>
              </w:rPr>
              <w:t>3-</w:t>
            </w:r>
            <w:r w:rsidR="00CE23EA" w:rsidRPr="00CE23EA">
              <w:rPr>
                <w:rFonts w:ascii="Microsoft Sans Serif" w:hAnsi="Microsoft Sans Serif" w:cs="Microsoft Sans Serif"/>
                <w:color w:val="000000"/>
                <w:sz w:val="18"/>
                <w:szCs w:val="18"/>
                <w:lang w:eastAsia="zh-CN" w:bidi="ar-SA"/>
              </w:rPr>
              <w:t>专用存款账户</w:t>
            </w:r>
            <w:r w:rsidRPr="00CE23EA">
              <w:rPr>
                <w:rFonts w:ascii="Arial" w:hAnsi="Arial" w:cs="Arial"/>
                <w:sz w:val="18"/>
                <w:szCs w:val="18"/>
                <w:lang w:eastAsia="zh-CN" w:bidi="ar-SA"/>
              </w:rPr>
              <w:t>4-</w:t>
            </w:r>
            <w:r w:rsidR="00CE23EA" w:rsidRPr="00CE23EA">
              <w:rPr>
                <w:rFonts w:ascii="Microsoft Sans Serif" w:hAnsi="Microsoft Sans Serif" w:cs="Microsoft Sans Serif"/>
                <w:color w:val="000000"/>
                <w:sz w:val="18"/>
                <w:szCs w:val="18"/>
                <w:lang w:eastAsia="zh-CN" w:bidi="ar-SA"/>
              </w:rPr>
              <w:t>临时存款账户</w:t>
            </w:r>
            <w:r w:rsidRPr="00CE23EA">
              <w:rPr>
                <w:rFonts w:ascii="Arial" w:hAnsi="Arial" w:cs="Arial"/>
                <w:sz w:val="18"/>
                <w:szCs w:val="18"/>
                <w:lang w:eastAsia="zh-CN" w:bidi="ar-SA"/>
              </w:rPr>
              <w:t>5-</w:t>
            </w:r>
            <w:r w:rsidR="00CE23EA" w:rsidRPr="00CE23EA">
              <w:rPr>
                <w:rFonts w:ascii="Microsoft Sans Serif" w:hAnsi="Microsoft Sans Serif" w:cs="Microsoft Sans Serif"/>
                <w:color w:val="000000"/>
                <w:sz w:val="18"/>
                <w:szCs w:val="18"/>
                <w:lang w:eastAsia="zh-CN" w:bidi="ar-SA"/>
              </w:rPr>
              <w:t>定期存款账户</w:t>
            </w:r>
            <w:r w:rsidRPr="00CE23EA">
              <w:rPr>
                <w:rFonts w:ascii="Arial" w:hAnsi="Arial" w:cs="Arial"/>
                <w:sz w:val="18"/>
                <w:szCs w:val="18"/>
                <w:lang w:eastAsia="zh-CN" w:bidi="ar-SA"/>
              </w:rPr>
              <w:t>6-</w:t>
            </w:r>
            <w:r w:rsidR="00CE23EA" w:rsidRPr="00CE23EA">
              <w:rPr>
                <w:rFonts w:ascii="Microsoft Sans Serif" w:hAnsi="Microsoft Sans Serif" w:cs="Microsoft Sans Serif"/>
                <w:color w:val="000000"/>
                <w:sz w:val="18"/>
                <w:szCs w:val="18"/>
                <w:lang w:eastAsia="zh-CN" w:bidi="ar-SA"/>
              </w:rPr>
              <w:t>非预算单位专用存款账户</w:t>
            </w:r>
            <w:r w:rsidRPr="00CE23EA">
              <w:rPr>
                <w:rFonts w:ascii="Arial" w:hAnsi="Arial" w:cs="Arial"/>
                <w:sz w:val="18"/>
                <w:szCs w:val="18"/>
                <w:lang w:eastAsia="zh-CN" w:bidi="ar-SA"/>
              </w:rPr>
              <w:t>7-</w:t>
            </w:r>
            <w:r w:rsidR="00CE23EA" w:rsidRPr="00CE23EA">
              <w:rPr>
                <w:rFonts w:ascii="Microsoft Sans Serif" w:hAnsi="Microsoft Sans Serif" w:cs="Microsoft Sans Serif"/>
                <w:color w:val="000000"/>
                <w:sz w:val="18"/>
                <w:szCs w:val="18"/>
                <w:lang w:eastAsia="zh-CN" w:bidi="ar-SA"/>
              </w:rPr>
              <w:t>虚拟存款账户</w:t>
            </w:r>
            <w:r w:rsidR="00CE23EA" w:rsidRPr="00CE23EA">
              <w:rPr>
                <w:rFonts w:ascii="Microsoft Sans Serif" w:hAnsi="Microsoft Sans Serif" w:cs="Microsoft Sans Serif" w:hint="eastAsia"/>
                <w:color w:val="000000"/>
                <w:sz w:val="18"/>
                <w:szCs w:val="18"/>
                <w:lang w:eastAsia="zh-CN" w:bidi="ar-SA"/>
              </w:rPr>
              <w:t xml:space="preserve"> 8-</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w:t>
            </w:r>
            <w:r w:rsidR="00CE23EA" w:rsidRPr="00CE23EA">
              <w:rPr>
                <w:rFonts w:ascii="Microsoft Sans Serif" w:hAnsi="Microsoft Sans Serif" w:cs="Microsoft Sans Serif"/>
                <w:color w:val="000000"/>
                <w:sz w:val="18"/>
                <w:szCs w:val="18"/>
                <w:lang w:eastAsia="zh-CN" w:bidi="ar-SA"/>
              </w:rPr>
              <w:t>财务专用</w:t>
            </w:r>
            <w:r w:rsidR="00CE23EA" w:rsidRPr="00CE23EA">
              <w:rPr>
                <w:rFonts w:ascii="Microsoft Sans Serif" w:hAnsi="Microsoft Sans Serif" w:cs="Microsoft Sans Serif" w:hint="eastAsia"/>
                <w:color w:val="000000"/>
                <w:sz w:val="18"/>
                <w:szCs w:val="18"/>
                <w:lang w:eastAsia="zh-CN" w:bidi="ar-SA"/>
              </w:rPr>
              <w:t>9-</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—IT</w:t>
            </w:r>
            <w:r w:rsidR="00CE23EA" w:rsidRPr="00CE23EA">
              <w:rPr>
                <w:rFonts w:ascii="Microsoft Sans Serif" w:hAnsi="Microsoft Sans Serif" w:cs="Microsoft Sans Serif"/>
                <w:color w:val="000000"/>
                <w:sz w:val="18"/>
                <w:szCs w:val="18"/>
                <w:lang w:eastAsia="zh-CN" w:bidi="ar-SA"/>
              </w:rPr>
              <w:t>专用</w:t>
            </w:r>
            <w:r w:rsidR="00CE23EA" w:rsidRPr="00CE23EA">
              <w:rPr>
                <w:rFonts w:ascii="Microsoft Sans Serif" w:hAnsi="Microsoft Sans Serif" w:cs="Microsoft Sans Serif" w:hint="eastAsia"/>
                <w:color w:val="000000"/>
                <w:sz w:val="18"/>
                <w:szCs w:val="18"/>
                <w:lang w:eastAsia="zh-CN" w:bidi="ar-SA"/>
              </w:rPr>
              <w:t xml:space="preserve"> 10-</w:t>
            </w:r>
            <w:r w:rsidR="00CE23EA" w:rsidRPr="00CE23EA">
              <w:rPr>
                <w:rFonts w:ascii="Microsoft Sans Serif" w:hAnsi="Microsoft Sans Serif" w:cs="Microsoft Sans Serif"/>
                <w:color w:val="000000"/>
                <w:sz w:val="18"/>
                <w:szCs w:val="18"/>
                <w:lang w:eastAsia="zh-CN" w:bidi="ar-SA"/>
              </w:rPr>
              <w:t>虚拟商户号</w:t>
            </w:r>
            <w:r w:rsidR="00CE23EA" w:rsidRPr="00CE23EA">
              <w:rPr>
                <w:rFonts w:ascii="Microsoft Sans Serif" w:hAnsi="Microsoft Sans Serif" w:cs="Microsoft Sans Serif"/>
                <w:color w:val="000000"/>
                <w:sz w:val="18"/>
                <w:szCs w:val="18"/>
                <w:lang w:eastAsia="zh-CN" w:bidi="ar-SA"/>
              </w:rPr>
              <w:t>—</w:t>
            </w:r>
            <w:r w:rsidR="00CE23EA" w:rsidRPr="00CE23EA">
              <w:rPr>
                <w:rFonts w:ascii="Microsoft Sans Serif" w:hAnsi="Microsoft Sans Serif" w:cs="Microsoft Sans Serif"/>
                <w:color w:val="000000"/>
                <w:sz w:val="18"/>
                <w:szCs w:val="18"/>
                <w:lang w:eastAsia="zh-CN" w:bidi="ar-SA"/>
              </w:rPr>
              <w:t>其他</w:t>
            </w:r>
          </w:p>
        </w:tc>
      </w:tr>
      <w:tr w:rsidR="00ED0064" w:rsidRPr="00ED0064" w14:paraId="3E3CBC8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430E9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ACCOUNTTYPEID</w:t>
            </w:r>
          </w:p>
        </w:tc>
        <w:tc>
          <w:tcPr>
            <w:tcW w:w="0" w:type="auto"/>
            <w:tcBorders>
              <w:top w:val="nil"/>
              <w:left w:val="nil"/>
              <w:bottom w:val="single" w:sz="4" w:space="0" w:color="auto"/>
              <w:right w:val="single" w:sz="4" w:space="0" w:color="auto"/>
            </w:tcBorders>
            <w:shd w:val="clear" w:color="auto" w:fill="auto"/>
            <w:noWrap/>
            <w:vAlign w:val="bottom"/>
            <w:hideMark/>
          </w:tcPr>
          <w:p w14:paraId="6593D6A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739F95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1FCC762" w14:textId="7E7D12C0" w:rsidR="00CE23EA" w:rsidRPr="00BC1030" w:rsidRDefault="00CE23EA" w:rsidP="00CE23EA">
            <w:pPr>
              <w:rPr>
                <w:rFonts w:ascii="Arial" w:hAnsi="Arial" w:cs="Arial"/>
                <w:color w:val="FF0000"/>
                <w:sz w:val="18"/>
                <w:szCs w:val="18"/>
                <w:lang w:eastAsia="zh-CN" w:bidi="ar-SA"/>
              </w:rPr>
            </w:pPr>
            <w:r w:rsidRPr="00BC1030">
              <w:rPr>
                <w:rFonts w:ascii="Arial" w:hAnsi="Arial" w:cs="Arial" w:hint="eastAsia"/>
                <w:color w:val="FF0000"/>
                <w:sz w:val="18"/>
                <w:szCs w:val="18"/>
                <w:lang w:eastAsia="zh-CN" w:bidi="ar-SA"/>
              </w:rPr>
              <w:t>A01-</w:t>
            </w:r>
            <w:r w:rsidRPr="00BC1030">
              <w:rPr>
                <w:rFonts w:ascii="Arial" w:hAnsi="Arial" w:cs="Arial" w:hint="eastAsia"/>
                <w:color w:val="FF0000"/>
                <w:sz w:val="18"/>
                <w:szCs w:val="18"/>
                <w:lang w:eastAsia="zh-CN" w:bidi="ar-SA"/>
              </w:rPr>
              <w:t>基本户（银行）</w:t>
            </w:r>
            <w:r w:rsidRPr="00BC1030">
              <w:rPr>
                <w:rFonts w:ascii="Arial" w:hAnsi="Arial" w:cs="Arial" w:hint="eastAsia"/>
                <w:color w:val="FF0000"/>
                <w:sz w:val="18"/>
                <w:szCs w:val="18"/>
                <w:lang w:eastAsia="zh-CN" w:bidi="ar-SA"/>
              </w:rPr>
              <w:t>A02-</w:t>
            </w:r>
            <w:r w:rsidRPr="00BC1030">
              <w:rPr>
                <w:rFonts w:ascii="Arial" w:hAnsi="Arial" w:cs="Arial" w:hint="eastAsia"/>
                <w:color w:val="FF0000"/>
                <w:sz w:val="18"/>
                <w:szCs w:val="18"/>
                <w:lang w:eastAsia="zh-CN" w:bidi="ar-SA"/>
              </w:rPr>
              <w:t>归集户（银行）</w:t>
            </w:r>
          </w:p>
          <w:p w14:paraId="7E84BBE7" w14:textId="23AF5EEB" w:rsidR="00CE23EA" w:rsidRPr="0013189A" w:rsidRDefault="00CE23EA" w:rsidP="00CE23EA">
            <w:pPr>
              <w:rPr>
                <w:rFonts w:ascii="Arial" w:hAnsi="Arial" w:cs="Arial"/>
                <w:color w:val="FF0000"/>
                <w:sz w:val="18"/>
                <w:szCs w:val="18"/>
                <w:lang w:eastAsia="zh-CN" w:bidi="ar-SA"/>
              </w:rPr>
            </w:pPr>
            <w:r w:rsidRPr="00CC3D2A">
              <w:rPr>
                <w:rFonts w:ascii="Arial" w:hAnsi="Arial" w:cs="Arial" w:hint="eastAsia"/>
                <w:b/>
                <w:color w:val="FF0000"/>
                <w:sz w:val="18"/>
                <w:szCs w:val="18"/>
                <w:lang w:eastAsia="zh-CN" w:bidi="ar-SA"/>
              </w:rPr>
              <w:t>A03-</w:t>
            </w:r>
            <w:r w:rsidRPr="00CC3D2A">
              <w:rPr>
                <w:rFonts w:ascii="Arial" w:hAnsi="Arial" w:cs="Arial" w:hint="eastAsia"/>
                <w:b/>
                <w:color w:val="FF0000"/>
                <w:sz w:val="18"/>
                <w:szCs w:val="18"/>
                <w:lang w:eastAsia="zh-CN" w:bidi="ar-SA"/>
              </w:rPr>
              <w:t>保费收入户（银行）</w:t>
            </w:r>
            <w:r w:rsidRPr="00CC3D2A">
              <w:rPr>
                <w:rFonts w:ascii="Arial" w:hAnsi="Arial" w:cs="Arial" w:hint="eastAsia"/>
                <w:b/>
                <w:color w:val="FF0000"/>
                <w:sz w:val="18"/>
                <w:szCs w:val="18"/>
                <w:lang w:eastAsia="zh-CN" w:bidi="ar-SA"/>
              </w:rPr>
              <w:t>A04-</w:t>
            </w:r>
            <w:r w:rsidRPr="00CC3D2A">
              <w:rPr>
                <w:rFonts w:ascii="Arial" w:hAnsi="Arial" w:cs="Arial" w:hint="eastAsia"/>
                <w:b/>
                <w:color w:val="FF0000"/>
                <w:sz w:val="18"/>
                <w:szCs w:val="18"/>
                <w:lang w:eastAsia="zh-CN" w:bidi="ar-SA"/>
              </w:rPr>
              <w:t>其他收入户（银行）</w:t>
            </w:r>
            <w:r w:rsidRPr="00CC3D2A">
              <w:rPr>
                <w:rFonts w:ascii="Arial" w:hAnsi="Arial" w:cs="Arial" w:hint="eastAsia"/>
                <w:b/>
                <w:color w:val="FF0000"/>
                <w:sz w:val="18"/>
                <w:szCs w:val="18"/>
                <w:lang w:eastAsia="zh-CN" w:bidi="ar-SA"/>
              </w:rPr>
              <w:t>A05-</w:t>
            </w:r>
            <w:r w:rsidRPr="00CC3D2A">
              <w:rPr>
                <w:rFonts w:ascii="Arial" w:hAnsi="Arial" w:cs="Arial" w:hint="eastAsia"/>
                <w:b/>
                <w:color w:val="FF0000"/>
                <w:sz w:val="18"/>
                <w:szCs w:val="18"/>
                <w:lang w:eastAsia="zh-CN" w:bidi="ar-SA"/>
              </w:rPr>
              <w:t>业务支出户（银行）</w:t>
            </w:r>
            <w:r w:rsidRPr="00CC3D2A">
              <w:rPr>
                <w:rFonts w:ascii="Arial" w:hAnsi="Arial" w:cs="Arial" w:hint="eastAsia"/>
                <w:b/>
                <w:color w:val="FF0000"/>
                <w:sz w:val="18"/>
                <w:szCs w:val="18"/>
                <w:lang w:eastAsia="zh-CN" w:bidi="ar-SA"/>
              </w:rPr>
              <w:t>A06-</w:t>
            </w:r>
            <w:r w:rsidRPr="00CC3D2A">
              <w:rPr>
                <w:rFonts w:ascii="Arial" w:hAnsi="Arial" w:cs="Arial" w:hint="eastAsia"/>
                <w:b/>
                <w:color w:val="FF0000"/>
                <w:sz w:val="18"/>
                <w:szCs w:val="18"/>
                <w:lang w:eastAsia="zh-CN" w:bidi="ar-SA"/>
              </w:rPr>
              <w:t>费用支出户（银行）</w:t>
            </w:r>
            <w:r w:rsidRPr="00CC3D2A">
              <w:rPr>
                <w:rFonts w:ascii="Arial" w:hAnsi="Arial" w:cs="Arial" w:hint="eastAsia"/>
                <w:b/>
                <w:color w:val="FF0000"/>
                <w:sz w:val="18"/>
                <w:szCs w:val="18"/>
                <w:lang w:eastAsia="zh-CN" w:bidi="ar-SA"/>
              </w:rPr>
              <w:t>A07-</w:t>
            </w:r>
            <w:r w:rsidRPr="00CC3D2A">
              <w:rPr>
                <w:rFonts w:ascii="Arial" w:hAnsi="Arial" w:cs="Arial" w:hint="eastAsia"/>
                <w:b/>
                <w:color w:val="FF0000"/>
                <w:sz w:val="18"/>
                <w:szCs w:val="18"/>
                <w:lang w:eastAsia="zh-CN" w:bidi="ar-SA"/>
              </w:rPr>
              <w:t>其他类支出户（银行）</w:t>
            </w:r>
            <w:r w:rsidRPr="0013189A">
              <w:rPr>
                <w:rFonts w:ascii="Arial" w:hAnsi="Arial" w:cs="Arial" w:hint="eastAsia"/>
                <w:color w:val="FF0000"/>
                <w:sz w:val="18"/>
                <w:szCs w:val="18"/>
                <w:lang w:eastAsia="zh-CN" w:bidi="ar-SA"/>
              </w:rPr>
              <w:t>A08-</w:t>
            </w:r>
            <w:r w:rsidRPr="0013189A">
              <w:rPr>
                <w:rFonts w:ascii="Arial" w:hAnsi="Arial" w:cs="Arial" w:hint="eastAsia"/>
                <w:color w:val="FF0000"/>
                <w:sz w:val="18"/>
                <w:szCs w:val="18"/>
                <w:lang w:eastAsia="zh-CN" w:bidi="ar-SA"/>
              </w:rPr>
              <w:t>资本保证金存款户（银行）</w:t>
            </w:r>
            <w:r w:rsidRPr="0013189A">
              <w:rPr>
                <w:rFonts w:ascii="Arial" w:hAnsi="Arial" w:cs="Arial" w:hint="eastAsia"/>
                <w:color w:val="FF0000"/>
                <w:sz w:val="18"/>
                <w:szCs w:val="18"/>
                <w:lang w:eastAsia="zh-CN" w:bidi="ar-SA"/>
              </w:rPr>
              <w:t>A09-</w:t>
            </w:r>
            <w:r w:rsidRPr="0013189A">
              <w:rPr>
                <w:rFonts w:ascii="Arial" w:hAnsi="Arial" w:cs="Arial" w:hint="eastAsia"/>
                <w:color w:val="FF0000"/>
                <w:sz w:val="18"/>
                <w:szCs w:val="18"/>
                <w:lang w:eastAsia="zh-CN" w:bidi="ar-SA"/>
              </w:rPr>
              <w:t>托管户（银行）</w:t>
            </w:r>
            <w:r w:rsidRPr="0013189A">
              <w:rPr>
                <w:rFonts w:ascii="Arial" w:hAnsi="Arial" w:cs="Arial" w:hint="eastAsia"/>
                <w:color w:val="FF0000"/>
                <w:sz w:val="18"/>
                <w:szCs w:val="18"/>
                <w:lang w:eastAsia="zh-CN" w:bidi="ar-SA"/>
              </w:rPr>
              <w:t>A10-</w:t>
            </w:r>
            <w:r w:rsidRPr="0013189A">
              <w:rPr>
                <w:rFonts w:ascii="Arial" w:hAnsi="Arial" w:cs="Arial" w:hint="eastAsia"/>
                <w:color w:val="FF0000"/>
                <w:sz w:val="18"/>
                <w:szCs w:val="18"/>
                <w:lang w:eastAsia="zh-CN" w:bidi="ar-SA"/>
              </w:rPr>
              <w:t>公积金专户（银行）</w:t>
            </w:r>
            <w:r w:rsidRPr="0013189A">
              <w:rPr>
                <w:rFonts w:ascii="Arial" w:hAnsi="Arial" w:cs="Arial" w:hint="eastAsia"/>
                <w:color w:val="FF0000"/>
                <w:sz w:val="18"/>
                <w:szCs w:val="18"/>
                <w:lang w:eastAsia="zh-CN" w:bidi="ar-SA"/>
              </w:rPr>
              <w:t>A11-</w:t>
            </w:r>
            <w:r w:rsidRPr="0013189A">
              <w:rPr>
                <w:rFonts w:ascii="Arial" w:hAnsi="Arial" w:cs="Arial" w:hint="eastAsia"/>
                <w:color w:val="FF0000"/>
                <w:sz w:val="18"/>
                <w:szCs w:val="18"/>
                <w:lang w:eastAsia="zh-CN" w:bidi="ar-SA"/>
              </w:rPr>
              <w:t>社保专户（银行）</w:t>
            </w:r>
            <w:r w:rsidRPr="0013189A">
              <w:rPr>
                <w:rFonts w:ascii="Arial" w:hAnsi="Arial" w:cs="Arial" w:hint="eastAsia"/>
                <w:color w:val="FF0000"/>
                <w:sz w:val="18"/>
                <w:szCs w:val="18"/>
                <w:lang w:eastAsia="zh-CN" w:bidi="ar-SA"/>
              </w:rPr>
              <w:t>A12-</w:t>
            </w:r>
            <w:r w:rsidRPr="0013189A">
              <w:rPr>
                <w:rFonts w:ascii="Arial" w:hAnsi="Arial" w:cs="Arial" w:hint="eastAsia"/>
                <w:color w:val="FF0000"/>
                <w:sz w:val="18"/>
                <w:szCs w:val="18"/>
                <w:lang w:eastAsia="zh-CN" w:bidi="ar-SA"/>
              </w:rPr>
              <w:t>税金转户（银行）</w:t>
            </w:r>
            <w:r w:rsidRPr="0013189A">
              <w:rPr>
                <w:rFonts w:ascii="Arial" w:hAnsi="Arial" w:cs="Arial" w:hint="eastAsia"/>
                <w:color w:val="FF0000"/>
                <w:sz w:val="18"/>
                <w:szCs w:val="18"/>
                <w:lang w:eastAsia="zh-CN" w:bidi="ar-SA"/>
              </w:rPr>
              <w:t>A13-</w:t>
            </w:r>
            <w:r w:rsidRPr="0013189A">
              <w:rPr>
                <w:rFonts w:ascii="Arial" w:hAnsi="Arial" w:cs="Arial" w:hint="eastAsia"/>
                <w:color w:val="FF0000"/>
                <w:sz w:val="18"/>
                <w:szCs w:val="18"/>
                <w:lang w:eastAsia="zh-CN" w:bidi="ar-SA"/>
              </w:rPr>
              <w:t>工会账户（银行）</w:t>
            </w:r>
            <w:r w:rsidRPr="0013189A">
              <w:rPr>
                <w:rFonts w:ascii="Arial" w:hAnsi="Arial" w:cs="Arial" w:hint="eastAsia"/>
                <w:color w:val="FF0000"/>
                <w:sz w:val="18"/>
                <w:szCs w:val="18"/>
                <w:lang w:eastAsia="zh-CN" w:bidi="ar-SA"/>
              </w:rPr>
              <w:t>A14-</w:t>
            </w:r>
            <w:r w:rsidRPr="0013189A">
              <w:rPr>
                <w:rFonts w:ascii="Arial" w:hAnsi="Arial" w:cs="Arial" w:hint="eastAsia"/>
                <w:color w:val="FF0000"/>
                <w:sz w:val="18"/>
                <w:szCs w:val="18"/>
                <w:lang w:eastAsia="zh-CN" w:bidi="ar-SA"/>
              </w:rPr>
              <w:t>时点存款账户（银行）</w:t>
            </w:r>
            <w:r w:rsidRPr="0013189A">
              <w:rPr>
                <w:rFonts w:ascii="Arial" w:hAnsi="Arial" w:cs="Arial" w:hint="eastAsia"/>
                <w:color w:val="FF0000"/>
                <w:sz w:val="18"/>
                <w:szCs w:val="18"/>
                <w:lang w:eastAsia="zh-CN" w:bidi="ar-SA"/>
              </w:rPr>
              <w:t>A15-</w:t>
            </w:r>
            <w:r w:rsidRPr="0013189A">
              <w:rPr>
                <w:rFonts w:ascii="Arial" w:hAnsi="Arial" w:cs="Arial" w:hint="eastAsia"/>
                <w:color w:val="FF0000"/>
                <w:sz w:val="18"/>
                <w:szCs w:val="18"/>
                <w:lang w:eastAsia="zh-CN" w:bidi="ar-SA"/>
              </w:rPr>
              <w:t>验资户（银行）</w:t>
            </w:r>
            <w:r w:rsidRPr="0013189A">
              <w:rPr>
                <w:rFonts w:ascii="Arial" w:hAnsi="Arial" w:cs="Arial" w:hint="eastAsia"/>
                <w:color w:val="FF0000"/>
                <w:sz w:val="18"/>
                <w:szCs w:val="18"/>
                <w:lang w:eastAsia="zh-CN" w:bidi="ar-SA"/>
              </w:rPr>
              <w:t>A16-</w:t>
            </w:r>
            <w:r w:rsidRPr="0013189A">
              <w:rPr>
                <w:rFonts w:ascii="Arial" w:hAnsi="Arial" w:cs="Arial" w:hint="eastAsia"/>
                <w:color w:val="FF0000"/>
                <w:sz w:val="18"/>
                <w:szCs w:val="18"/>
                <w:lang w:eastAsia="zh-CN" w:bidi="ar-SA"/>
              </w:rPr>
              <w:t>其他账户（银行）</w:t>
            </w:r>
          </w:p>
          <w:p w14:paraId="4529942A" w14:textId="77777777" w:rsidR="00CE23EA" w:rsidRPr="00CC3D2A" w:rsidRDefault="00CE23EA" w:rsidP="00CE23EA">
            <w:pPr>
              <w:rPr>
                <w:rFonts w:ascii="Arial" w:hAnsi="Arial" w:cs="Arial"/>
                <w:b/>
                <w:color w:val="FF0000"/>
                <w:sz w:val="18"/>
                <w:szCs w:val="18"/>
                <w:lang w:eastAsia="zh-CN" w:bidi="ar-SA"/>
              </w:rPr>
            </w:pPr>
            <w:r w:rsidRPr="00CC3D2A">
              <w:rPr>
                <w:rFonts w:ascii="Arial" w:hAnsi="Arial" w:cs="Arial" w:hint="eastAsia"/>
                <w:b/>
                <w:color w:val="FF0000"/>
                <w:sz w:val="18"/>
                <w:szCs w:val="18"/>
                <w:lang w:eastAsia="zh-CN" w:bidi="ar-SA"/>
              </w:rPr>
              <w:t>B01-</w:t>
            </w:r>
            <w:r w:rsidRPr="00CC3D2A">
              <w:rPr>
                <w:rFonts w:ascii="Arial" w:hAnsi="Arial" w:cs="Arial" w:hint="eastAsia"/>
                <w:b/>
                <w:color w:val="FF0000"/>
                <w:sz w:val="18"/>
                <w:szCs w:val="18"/>
                <w:lang w:eastAsia="zh-CN" w:bidi="ar-SA"/>
              </w:rPr>
              <w:t>保费收入户（其他货币资金）</w:t>
            </w:r>
          </w:p>
          <w:p w14:paraId="6725E3DA" w14:textId="77777777" w:rsidR="00CE23EA" w:rsidRPr="00CC3D2A" w:rsidRDefault="00CE23EA" w:rsidP="00CE23EA">
            <w:pPr>
              <w:rPr>
                <w:rFonts w:ascii="Arial" w:hAnsi="Arial" w:cs="Arial"/>
                <w:b/>
                <w:color w:val="FF0000"/>
                <w:sz w:val="18"/>
                <w:szCs w:val="18"/>
                <w:lang w:eastAsia="zh-CN" w:bidi="ar-SA"/>
              </w:rPr>
            </w:pPr>
            <w:r w:rsidRPr="00CC3D2A">
              <w:rPr>
                <w:rFonts w:ascii="Arial" w:hAnsi="Arial" w:cs="Arial" w:hint="eastAsia"/>
                <w:b/>
                <w:color w:val="FF0000"/>
                <w:sz w:val="18"/>
                <w:szCs w:val="18"/>
                <w:lang w:eastAsia="zh-CN" w:bidi="ar-SA"/>
              </w:rPr>
              <w:t>B02-</w:t>
            </w:r>
            <w:r w:rsidRPr="00CC3D2A">
              <w:rPr>
                <w:rFonts w:ascii="Arial" w:hAnsi="Arial" w:cs="Arial" w:hint="eastAsia"/>
                <w:b/>
                <w:color w:val="FF0000"/>
                <w:sz w:val="18"/>
                <w:szCs w:val="18"/>
                <w:lang w:eastAsia="zh-CN" w:bidi="ar-SA"/>
              </w:rPr>
              <w:t>其他收入户（其他货币资金）</w:t>
            </w:r>
          </w:p>
          <w:p w14:paraId="33A2FECF" w14:textId="77777777" w:rsidR="00CE23EA" w:rsidRPr="00CC3D2A" w:rsidRDefault="00CE23EA" w:rsidP="00CE23EA">
            <w:pPr>
              <w:rPr>
                <w:rFonts w:ascii="Arial" w:hAnsi="Arial" w:cs="Arial"/>
                <w:b/>
                <w:color w:val="FF0000"/>
                <w:sz w:val="18"/>
                <w:szCs w:val="18"/>
                <w:lang w:eastAsia="zh-CN" w:bidi="ar-SA"/>
              </w:rPr>
            </w:pPr>
            <w:r w:rsidRPr="00CC3D2A">
              <w:rPr>
                <w:rFonts w:ascii="Arial" w:hAnsi="Arial" w:cs="Arial" w:hint="eastAsia"/>
                <w:b/>
                <w:color w:val="FF0000"/>
                <w:sz w:val="18"/>
                <w:szCs w:val="18"/>
                <w:lang w:eastAsia="zh-CN" w:bidi="ar-SA"/>
              </w:rPr>
              <w:t>B03-</w:t>
            </w:r>
            <w:r w:rsidRPr="00CC3D2A">
              <w:rPr>
                <w:rFonts w:ascii="Arial" w:hAnsi="Arial" w:cs="Arial" w:hint="eastAsia"/>
                <w:b/>
                <w:color w:val="FF0000"/>
                <w:sz w:val="18"/>
                <w:szCs w:val="18"/>
                <w:lang w:eastAsia="zh-CN" w:bidi="ar-SA"/>
              </w:rPr>
              <w:t>业务支出户（其他货币资金）</w:t>
            </w:r>
          </w:p>
          <w:p w14:paraId="0F161229" w14:textId="77777777" w:rsidR="00CE23EA" w:rsidRPr="00CC3D2A" w:rsidRDefault="00CE23EA" w:rsidP="00CE23EA">
            <w:pPr>
              <w:rPr>
                <w:rFonts w:ascii="Arial" w:hAnsi="Arial" w:cs="Arial"/>
                <w:b/>
                <w:color w:val="FF0000"/>
                <w:sz w:val="18"/>
                <w:szCs w:val="18"/>
                <w:lang w:eastAsia="zh-CN" w:bidi="ar-SA"/>
              </w:rPr>
            </w:pPr>
            <w:r w:rsidRPr="00CC3D2A">
              <w:rPr>
                <w:rFonts w:ascii="Arial" w:hAnsi="Arial" w:cs="Arial" w:hint="eastAsia"/>
                <w:b/>
                <w:color w:val="FF0000"/>
                <w:sz w:val="18"/>
                <w:szCs w:val="18"/>
                <w:lang w:eastAsia="zh-CN" w:bidi="ar-SA"/>
              </w:rPr>
              <w:t>B04-</w:t>
            </w:r>
            <w:r w:rsidRPr="00CC3D2A">
              <w:rPr>
                <w:rFonts w:ascii="Arial" w:hAnsi="Arial" w:cs="Arial" w:hint="eastAsia"/>
                <w:b/>
                <w:color w:val="FF0000"/>
                <w:sz w:val="18"/>
                <w:szCs w:val="18"/>
                <w:lang w:eastAsia="zh-CN" w:bidi="ar-SA"/>
              </w:rPr>
              <w:t>费用支出户（其他货币资金）</w:t>
            </w:r>
          </w:p>
          <w:p w14:paraId="5CC362E5" w14:textId="77777777" w:rsidR="00CE23EA" w:rsidRPr="00BC1030" w:rsidRDefault="00CE23EA" w:rsidP="00CE23EA">
            <w:pPr>
              <w:rPr>
                <w:rFonts w:ascii="Arial" w:hAnsi="Arial" w:cs="Arial"/>
                <w:color w:val="FF0000"/>
                <w:sz w:val="18"/>
                <w:szCs w:val="18"/>
                <w:lang w:eastAsia="zh-CN" w:bidi="ar-SA"/>
              </w:rPr>
            </w:pPr>
            <w:r w:rsidRPr="00BC1030">
              <w:rPr>
                <w:rFonts w:ascii="Arial" w:hAnsi="Arial" w:cs="Arial" w:hint="eastAsia"/>
                <w:color w:val="FF0000"/>
                <w:sz w:val="18"/>
                <w:szCs w:val="18"/>
                <w:lang w:eastAsia="zh-CN" w:bidi="ar-SA"/>
              </w:rPr>
              <w:t>B05-</w:t>
            </w:r>
            <w:r w:rsidRPr="00BC1030">
              <w:rPr>
                <w:rFonts w:ascii="Arial" w:hAnsi="Arial" w:cs="Arial" w:hint="eastAsia"/>
                <w:color w:val="FF0000"/>
                <w:sz w:val="18"/>
                <w:szCs w:val="18"/>
                <w:lang w:eastAsia="zh-CN" w:bidi="ar-SA"/>
              </w:rPr>
              <w:t>手续费支出户（其他货币资金）</w:t>
            </w:r>
          </w:p>
          <w:p w14:paraId="4EB5C747" w14:textId="77777777" w:rsidR="00CE23EA" w:rsidRPr="0013189A" w:rsidRDefault="00CE23EA" w:rsidP="00CE23EA">
            <w:pPr>
              <w:rPr>
                <w:rFonts w:ascii="Arial" w:hAnsi="Arial" w:cs="Arial"/>
                <w:color w:val="FF0000"/>
                <w:sz w:val="18"/>
                <w:szCs w:val="18"/>
                <w:lang w:eastAsia="zh-CN" w:bidi="ar-SA"/>
              </w:rPr>
            </w:pPr>
            <w:r w:rsidRPr="0013189A">
              <w:rPr>
                <w:rFonts w:ascii="Arial" w:hAnsi="Arial" w:cs="Arial" w:hint="eastAsia"/>
                <w:color w:val="FF0000"/>
                <w:sz w:val="18"/>
                <w:szCs w:val="18"/>
                <w:lang w:eastAsia="zh-CN" w:bidi="ar-SA"/>
              </w:rPr>
              <w:t>B06-</w:t>
            </w:r>
            <w:r w:rsidRPr="0013189A">
              <w:rPr>
                <w:rFonts w:ascii="Arial" w:hAnsi="Arial" w:cs="Arial" w:hint="eastAsia"/>
                <w:color w:val="FF0000"/>
                <w:sz w:val="18"/>
                <w:szCs w:val="18"/>
                <w:lang w:eastAsia="zh-CN" w:bidi="ar-SA"/>
              </w:rPr>
              <w:t>保证金账户（其他货币资金）</w:t>
            </w:r>
          </w:p>
          <w:p w14:paraId="4C38E883" w14:textId="03600128" w:rsidR="00ED0064" w:rsidRPr="00ED0064" w:rsidRDefault="00CE23EA" w:rsidP="00CE23EA">
            <w:pPr>
              <w:rPr>
                <w:rFonts w:ascii="Arial" w:hAnsi="Arial" w:cs="Arial"/>
                <w:sz w:val="18"/>
                <w:szCs w:val="18"/>
                <w:lang w:eastAsia="zh-CN" w:bidi="ar-SA"/>
              </w:rPr>
            </w:pPr>
            <w:r w:rsidRPr="00CC3D2A">
              <w:rPr>
                <w:rFonts w:ascii="Arial" w:hAnsi="Arial" w:cs="Arial" w:hint="eastAsia"/>
                <w:b/>
                <w:color w:val="FF0000"/>
                <w:sz w:val="18"/>
                <w:szCs w:val="18"/>
                <w:lang w:eastAsia="zh-CN" w:bidi="ar-SA"/>
              </w:rPr>
              <w:t>B07-</w:t>
            </w:r>
            <w:r w:rsidRPr="00CC3D2A">
              <w:rPr>
                <w:rFonts w:ascii="Arial" w:hAnsi="Arial" w:cs="Arial" w:hint="eastAsia"/>
                <w:b/>
                <w:color w:val="FF0000"/>
                <w:sz w:val="18"/>
                <w:szCs w:val="18"/>
                <w:lang w:eastAsia="zh-CN" w:bidi="ar-SA"/>
              </w:rPr>
              <w:t>虚拟商户号—收入</w:t>
            </w:r>
            <w:r w:rsidRPr="00CC3D2A">
              <w:rPr>
                <w:rFonts w:ascii="Arial" w:hAnsi="Arial" w:cs="Arial" w:hint="eastAsia"/>
                <w:b/>
                <w:color w:val="FF0000"/>
                <w:sz w:val="18"/>
                <w:szCs w:val="18"/>
                <w:lang w:eastAsia="zh-CN" w:bidi="ar-SA"/>
              </w:rPr>
              <w:t>B08-</w:t>
            </w:r>
            <w:r w:rsidRPr="00CC3D2A">
              <w:rPr>
                <w:rFonts w:ascii="Arial" w:hAnsi="Arial" w:cs="Arial" w:hint="eastAsia"/>
                <w:b/>
                <w:color w:val="FF0000"/>
                <w:sz w:val="18"/>
                <w:szCs w:val="18"/>
                <w:lang w:eastAsia="zh-CN" w:bidi="ar-SA"/>
              </w:rPr>
              <w:t>虚拟商户号—支出</w:t>
            </w:r>
            <w:r w:rsidRPr="00BC1030">
              <w:rPr>
                <w:rFonts w:ascii="Arial" w:hAnsi="Arial" w:cs="Arial" w:hint="eastAsia"/>
                <w:color w:val="000000" w:themeColor="text1"/>
                <w:sz w:val="18"/>
                <w:szCs w:val="18"/>
                <w:lang w:eastAsia="zh-CN" w:bidi="ar-SA"/>
              </w:rPr>
              <w:t>C01-</w:t>
            </w:r>
            <w:r w:rsidRPr="00BC1030">
              <w:rPr>
                <w:rFonts w:ascii="Arial" w:hAnsi="Arial" w:cs="Arial" w:hint="eastAsia"/>
                <w:color w:val="000000" w:themeColor="text1"/>
                <w:sz w:val="18"/>
                <w:szCs w:val="18"/>
                <w:lang w:eastAsia="zh-CN" w:bidi="ar-SA"/>
              </w:rPr>
              <w:t>虚拟商户号—财务专用</w:t>
            </w:r>
            <w:r w:rsidRPr="00BC1030">
              <w:rPr>
                <w:rFonts w:ascii="Arial" w:hAnsi="Arial" w:cs="Arial" w:hint="eastAsia"/>
                <w:color w:val="000000" w:themeColor="text1"/>
                <w:sz w:val="18"/>
                <w:szCs w:val="18"/>
                <w:lang w:eastAsia="zh-CN" w:bidi="ar-SA"/>
              </w:rPr>
              <w:t>C02-</w:t>
            </w:r>
            <w:r w:rsidRPr="00BC1030">
              <w:rPr>
                <w:rFonts w:ascii="Arial" w:hAnsi="Arial" w:cs="Arial" w:hint="eastAsia"/>
                <w:color w:val="000000" w:themeColor="text1"/>
                <w:sz w:val="18"/>
                <w:szCs w:val="18"/>
                <w:lang w:eastAsia="zh-CN" w:bidi="ar-SA"/>
              </w:rPr>
              <w:t>虚拟商户号—</w:t>
            </w:r>
            <w:r w:rsidRPr="00BC1030">
              <w:rPr>
                <w:rFonts w:ascii="Arial" w:hAnsi="Arial" w:cs="Arial" w:hint="eastAsia"/>
                <w:color w:val="000000" w:themeColor="text1"/>
                <w:sz w:val="18"/>
                <w:szCs w:val="18"/>
                <w:lang w:eastAsia="zh-CN" w:bidi="ar-SA"/>
              </w:rPr>
              <w:t>IT</w:t>
            </w:r>
            <w:r w:rsidRPr="00BC1030">
              <w:rPr>
                <w:rFonts w:ascii="Arial" w:hAnsi="Arial" w:cs="Arial" w:hint="eastAsia"/>
                <w:color w:val="000000" w:themeColor="text1"/>
                <w:sz w:val="18"/>
                <w:szCs w:val="18"/>
                <w:lang w:eastAsia="zh-CN" w:bidi="ar-SA"/>
              </w:rPr>
              <w:t>专用</w:t>
            </w:r>
            <w:r w:rsidRPr="00BC1030">
              <w:rPr>
                <w:rFonts w:ascii="Arial" w:hAnsi="Arial" w:cs="Arial" w:hint="eastAsia"/>
                <w:color w:val="000000" w:themeColor="text1"/>
                <w:sz w:val="18"/>
                <w:szCs w:val="18"/>
                <w:lang w:eastAsia="zh-CN" w:bidi="ar-SA"/>
              </w:rPr>
              <w:t>C03-</w:t>
            </w:r>
            <w:r w:rsidRPr="00BC1030">
              <w:rPr>
                <w:rFonts w:ascii="Arial" w:hAnsi="Arial" w:cs="Arial" w:hint="eastAsia"/>
                <w:color w:val="000000" w:themeColor="text1"/>
                <w:sz w:val="18"/>
                <w:szCs w:val="18"/>
                <w:lang w:eastAsia="zh-CN" w:bidi="ar-SA"/>
              </w:rPr>
              <w:t>虚拟商户号—其他</w:t>
            </w:r>
          </w:p>
        </w:tc>
      </w:tr>
      <w:tr w:rsidR="00ED0064" w:rsidRPr="00ED0064" w14:paraId="59259E72"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19B0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MINIUPTRANSFERAMOUNT</w:t>
            </w:r>
          </w:p>
        </w:tc>
        <w:tc>
          <w:tcPr>
            <w:tcW w:w="0" w:type="auto"/>
            <w:tcBorders>
              <w:top w:val="nil"/>
              <w:left w:val="nil"/>
              <w:bottom w:val="single" w:sz="4" w:space="0" w:color="auto"/>
              <w:right w:val="single" w:sz="4" w:space="0" w:color="auto"/>
            </w:tcBorders>
            <w:shd w:val="clear" w:color="auto" w:fill="auto"/>
            <w:noWrap/>
            <w:vAlign w:val="bottom"/>
            <w:hideMark/>
          </w:tcPr>
          <w:p w14:paraId="6396264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12482A1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583B78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满额上划金额</w:t>
            </w:r>
          </w:p>
        </w:tc>
      </w:tr>
      <w:tr w:rsidR="00ED0064" w:rsidRPr="00ED0064" w14:paraId="332E8F2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3C6FE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MINITRANSFERAREAMOUNT</w:t>
            </w:r>
          </w:p>
        </w:tc>
        <w:tc>
          <w:tcPr>
            <w:tcW w:w="0" w:type="auto"/>
            <w:tcBorders>
              <w:top w:val="nil"/>
              <w:left w:val="nil"/>
              <w:bottom w:val="single" w:sz="4" w:space="0" w:color="auto"/>
              <w:right w:val="single" w:sz="4" w:space="0" w:color="auto"/>
            </w:tcBorders>
            <w:shd w:val="clear" w:color="auto" w:fill="auto"/>
            <w:noWrap/>
            <w:vAlign w:val="bottom"/>
            <w:hideMark/>
          </w:tcPr>
          <w:p w14:paraId="109EC24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58EBAF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FA8360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最小划拨金额</w:t>
            </w:r>
          </w:p>
        </w:tc>
      </w:tr>
      <w:tr w:rsidR="00ED0064" w:rsidRPr="00ED0064" w14:paraId="5665E6BC"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35A8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RESERVEDBALANCE</w:t>
            </w:r>
          </w:p>
        </w:tc>
        <w:tc>
          <w:tcPr>
            <w:tcW w:w="0" w:type="auto"/>
            <w:tcBorders>
              <w:top w:val="nil"/>
              <w:left w:val="nil"/>
              <w:bottom w:val="single" w:sz="4" w:space="0" w:color="auto"/>
              <w:right w:val="single" w:sz="4" w:space="0" w:color="auto"/>
            </w:tcBorders>
            <w:shd w:val="clear" w:color="auto" w:fill="auto"/>
            <w:noWrap/>
            <w:vAlign w:val="bottom"/>
            <w:hideMark/>
          </w:tcPr>
          <w:p w14:paraId="519C629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777EB35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2B3CA5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留底金额</w:t>
            </w:r>
          </w:p>
        </w:tc>
      </w:tr>
      <w:tr w:rsidR="00ED0064" w:rsidRPr="00ED0064" w14:paraId="219B9DCE"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519B8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ASSESSBALANCE</w:t>
            </w:r>
          </w:p>
        </w:tc>
        <w:tc>
          <w:tcPr>
            <w:tcW w:w="0" w:type="auto"/>
            <w:tcBorders>
              <w:top w:val="nil"/>
              <w:left w:val="nil"/>
              <w:bottom w:val="single" w:sz="4" w:space="0" w:color="auto"/>
              <w:right w:val="single" w:sz="4" w:space="0" w:color="auto"/>
            </w:tcBorders>
            <w:shd w:val="clear" w:color="auto" w:fill="auto"/>
            <w:noWrap/>
            <w:vAlign w:val="bottom"/>
            <w:hideMark/>
          </w:tcPr>
          <w:p w14:paraId="3BC9679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FLOAT</w:t>
            </w:r>
          </w:p>
        </w:tc>
        <w:tc>
          <w:tcPr>
            <w:tcW w:w="0" w:type="auto"/>
            <w:tcBorders>
              <w:top w:val="nil"/>
              <w:left w:val="nil"/>
              <w:bottom w:val="single" w:sz="4" w:space="0" w:color="auto"/>
              <w:right w:val="single" w:sz="4" w:space="0" w:color="auto"/>
            </w:tcBorders>
            <w:shd w:val="clear" w:color="auto" w:fill="auto"/>
            <w:noWrap/>
            <w:vAlign w:val="bottom"/>
            <w:hideMark/>
          </w:tcPr>
          <w:p w14:paraId="3897A6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CDC7C5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考核金额</w:t>
            </w:r>
          </w:p>
        </w:tc>
      </w:tr>
      <w:tr w:rsidR="00ED0064" w:rsidRPr="00ED0064" w14:paraId="0CA984D6"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01AD2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CREATEDBY</w:t>
            </w:r>
          </w:p>
        </w:tc>
        <w:tc>
          <w:tcPr>
            <w:tcW w:w="0" w:type="auto"/>
            <w:tcBorders>
              <w:top w:val="nil"/>
              <w:left w:val="nil"/>
              <w:bottom w:val="single" w:sz="4" w:space="0" w:color="auto"/>
              <w:right w:val="single" w:sz="4" w:space="0" w:color="auto"/>
            </w:tcBorders>
            <w:shd w:val="clear" w:color="auto" w:fill="auto"/>
            <w:noWrap/>
            <w:vAlign w:val="bottom"/>
            <w:hideMark/>
          </w:tcPr>
          <w:p w14:paraId="5D5C3EF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36E800AA" w14:textId="7BB23BE3"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D6E546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创建人</w:t>
            </w:r>
          </w:p>
        </w:tc>
      </w:tr>
      <w:tr w:rsidR="00ED0064" w:rsidRPr="00ED0064" w14:paraId="3A879B4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9B1E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CREATEDON</w:t>
            </w:r>
          </w:p>
        </w:tc>
        <w:tc>
          <w:tcPr>
            <w:tcW w:w="0" w:type="auto"/>
            <w:tcBorders>
              <w:top w:val="nil"/>
              <w:left w:val="nil"/>
              <w:bottom w:val="single" w:sz="4" w:space="0" w:color="auto"/>
              <w:right w:val="single" w:sz="4" w:space="0" w:color="auto"/>
            </w:tcBorders>
            <w:shd w:val="clear" w:color="auto" w:fill="auto"/>
            <w:noWrap/>
            <w:vAlign w:val="bottom"/>
            <w:hideMark/>
          </w:tcPr>
          <w:p w14:paraId="3209B7B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9D8C88F" w14:textId="30B3C909"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C92E5D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创建日期</w:t>
            </w:r>
          </w:p>
        </w:tc>
      </w:tr>
      <w:tr w:rsidR="00ED0064" w:rsidRPr="00ED0064" w14:paraId="11712853"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5BF10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LASTMODIFIEDBY</w:t>
            </w:r>
          </w:p>
        </w:tc>
        <w:tc>
          <w:tcPr>
            <w:tcW w:w="0" w:type="auto"/>
            <w:tcBorders>
              <w:top w:val="nil"/>
              <w:left w:val="nil"/>
              <w:bottom w:val="single" w:sz="4" w:space="0" w:color="auto"/>
              <w:right w:val="single" w:sz="4" w:space="0" w:color="auto"/>
            </w:tcBorders>
            <w:shd w:val="clear" w:color="auto" w:fill="auto"/>
            <w:noWrap/>
            <w:vAlign w:val="bottom"/>
            <w:hideMark/>
          </w:tcPr>
          <w:p w14:paraId="053A0F9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F74749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51AA685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最近一次修改人</w:t>
            </w:r>
          </w:p>
        </w:tc>
      </w:tr>
      <w:tr w:rsidR="00ED0064" w:rsidRPr="00ED0064" w14:paraId="0BEE0747"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24A86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LASTMODIFIEDON</w:t>
            </w:r>
          </w:p>
        </w:tc>
        <w:tc>
          <w:tcPr>
            <w:tcW w:w="0" w:type="auto"/>
            <w:tcBorders>
              <w:top w:val="nil"/>
              <w:left w:val="nil"/>
              <w:bottom w:val="single" w:sz="4" w:space="0" w:color="auto"/>
              <w:right w:val="single" w:sz="4" w:space="0" w:color="auto"/>
            </w:tcBorders>
            <w:shd w:val="clear" w:color="auto" w:fill="auto"/>
            <w:noWrap/>
            <w:vAlign w:val="bottom"/>
            <w:hideMark/>
          </w:tcPr>
          <w:p w14:paraId="425D76B9"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16A061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1DBE50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最近一次修改日期</w:t>
            </w:r>
          </w:p>
        </w:tc>
      </w:tr>
      <w:tr w:rsidR="00ED0064" w:rsidRPr="00ED0064" w14:paraId="3AAD61D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99D81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ROWVERSION</w:t>
            </w:r>
          </w:p>
        </w:tc>
        <w:tc>
          <w:tcPr>
            <w:tcW w:w="0" w:type="auto"/>
            <w:tcBorders>
              <w:top w:val="nil"/>
              <w:left w:val="nil"/>
              <w:bottom w:val="single" w:sz="4" w:space="0" w:color="auto"/>
              <w:right w:val="single" w:sz="4" w:space="0" w:color="auto"/>
            </w:tcBorders>
            <w:shd w:val="clear" w:color="auto" w:fill="auto"/>
            <w:noWrap/>
            <w:vAlign w:val="bottom"/>
            <w:hideMark/>
          </w:tcPr>
          <w:p w14:paraId="3A03545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NUMBER(4,0)</w:t>
            </w:r>
          </w:p>
        </w:tc>
        <w:tc>
          <w:tcPr>
            <w:tcW w:w="0" w:type="auto"/>
            <w:tcBorders>
              <w:top w:val="nil"/>
              <w:left w:val="nil"/>
              <w:bottom w:val="single" w:sz="4" w:space="0" w:color="auto"/>
              <w:right w:val="single" w:sz="4" w:space="0" w:color="auto"/>
            </w:tcBorders>
            <w:shd w:val="clear" w:color="auto" w:fill="auto"/>
            <w:noWrap/>
            <w:vAlign w:val="bottom"/>
            <w:hideMark/>
          </w:tcPr>
          <w:p w14:paraId="2CC6E4E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6548F35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修改版本</w:t>
            </w:r>
          </w:p>
        </w:tc>
      </w:tr>
      <w:tr w:rsidR="00ED0064" w:rsidRPr="00ED0064" w14:paraId="458D27B6"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8F8F9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ISNOTIONAL</w:t>
            </w:r>
          </w:p>
        </w:tc>
        <w:tc>
          <w:tcPr>
            <w:tcW w:w="0" w:type="auto"/>
            <w:tcBorders>
              <w:top w:val="nil"/>
              <w:left w:val="nil"/>
              <w:bottom w:val="single" w:sz="4" w:space="0" w:color="auto"/>
              <w:right w:val="single" w:sz="4" w:space="0" w:color="auto"/>
            </w:tcBorders>
            <w:shd w:val="clear" w:color="auto" w:fill="auto"/>
            <w:noWrap/>
            <w:vAlign w:val="bottom"/>
            <w:hideMark/>
          </w:tcPr>
          <w:p w14:paraId="26851BF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5B8F2A86" w14:textId="3835E638"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1E5F355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是否虚拟账户</w:t>
            </w:r>
          </w:p>
        </w:tc>
      </w:tr>
      <w:tr w:rsidR="00ED0064" w:rsidRPr="00ED0064" w14:paraId="70D3DF1E"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394F4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CURRENCYID</w:t>
            </w:r>
          </w:p>
        </w:tc>
        <w:tc>
          <w:tcPr>
            <w:tcW w:w="0" w:type="auto"/>
            <w:tcBorders>
              <w:top w:val="nil"/>
              <w:left w:val="nil"/>
              <w:bottom w:val="single" w:sz="4" w:space="0" w:color="auto"/>
              <w:right w:val="single" w:sz="4" w:space="0" w:color="auto"/>
            </w:tcBorders>
            <w:shd w:val="clear" w:color="auto" w:fill="auto"/>
            <w:noWrap/>
            <w:vAlign w:val="bottom"/>
            <w:hideMark/>
          </w:tcPr>
          <w:p w14:paraId="58A4232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2BE645E6" w14:textId="6C0FB88F" w:rsidR="00ED0064" w:rsidRPr="00ED0064" w:rsidRDefault="00E03A9D"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42BA8C1"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CNY-</w:t>
            </w:r>
            <w:r w:rsidRPr="00A85763">
              <w:rPr>
                <w:rFonts w:ascii="Arial" w:hAnsi="Arial" w:cs="Arial" w:hint="eastAsia"/>
                <w:sz w:val="18"/>
                <w:szCs w:val="18"/>
                <w:lang w:eastAsia="zh-CN" w:bidi="ar-SA"/>
              </w:rPr>
              <w:t>人民币</w:t>
            </w:r>
          </w:p>
          <w:p w14:paraId="39F5C7CF"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FRF-</w:t>
            </w:r>
            <w:r w:rsidRPr="00A85763">
              <w:rPr>
                <w:rFonts w:ascii="Arial" w:hAnsi="Arial" w:cs="Arial" w:hint="eastAsia"/>
                <w:sz w:val="18"/>
                <w:szCs w:val="18"/>
                <w:lang w:eastAsia="zh-CN" w:bidi="ar-SA"/>
              </w:rPr>
              <w:t>法国法郎</w:t>
            </w:r>
          </w:p>
          <w:p w14:paraId="24FF25EB"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GBP-</w:t>
            </w:r>
            <w:r w:rsidRPr="00A85763">
              <w:rPr>
                <w:rFonts w:ascii="Arial" w:hAnsi="Arial" w:cs="Arial" w:hint="eastAsia"/>
                <w:sz w:val="18"/>
                <w:szCs w:val="18"/>
                <w:lang w:eastAsia="zh-CN" w:bidi="ar-SA"/>
              </w:rPr>
              <w:t>英磅</w:t>
            </w:r>
          </w:p>
          <w:p w14:paraId="6B5E7A6A"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HKD-</w:t>
            </w:r>
            <w:r w:rsidRPr="00A85763">
              <w:rPr>
                <w:rFonts w:ascii="Arial" w:hAnsi="Arial" w:cs="Arial" w:hint="eastAsia"/>
                <w:sz w:val="18"/>
                <w:szCs w:val="18"/>
                <w:lang w:eastAsia="zh-CN" w:bidi="ar-SA"/>
              </w:rPr>
              <w:t>港币</w:t>
            </w:r>
          </w:p>
          <w:p w14:paraId="228B30BE"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JPY-</w:t>
            </w:r>
            <w:r w:rsidRPr="00A85763">
              <w:rPr>
                <w:rFonts w:ascii="Arial" w:hAnsi="Arial" w:cs="Arial" w:hint="eastAsia"/>
                <w:sz w:val="18"/>
                <w:szCs w:val="18"/>
                <w:lang w:eastAsia="zh-CN" w:bidi="ar-SA"/>
              </w:rPr>
              <w:t>日元</w:t>
            </w:r>
          </w:p>
          <w:p w14:paraId="50D9A2CB"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KRW-</w:t>
            </w:r>
            <w:r w:rsidRPr="00A85763">
              <w:rPr>
                <w:rFonts w:ascii="Arial" w:hAnsi="Arial" w:cs="Arial" w:hint="eastAsia"/>
                <w:sz w:val="18"/>
                <w:szCs w:val="18"/>
                <w:lang w:eastAsia="zh-CN" w:bidi="ar-SA"/>
              </w:rPr>
              <w:t>韩币</w:t>
            </w:r>
          </w:p>
          <w:p w14:paraId="4847214F" w14:textId="77777777" w:rsidR="00A85763" w:rsidRPr="00A85763"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TZ-</w:t>
            </w:r>
            <w:r w:rsidRPr="00A85763">
              <w:rPr>
                <w:rFonts w:ascii="Arial" w:hAnsi="Arial" w:cs="Arial" w:hint="eastAsia"/>
                <w:sz w:val="18"/>
                <w:szCs w:val="18"/>
                <w:lang w:eastAsia="zh-CN" w:bidi="ar-SA"/>
              </w:rPr>
              <w:t>泰铢</w:t>
            </w:r>
          </w:p>
          <w:p w14:paraId="24DF9B1C" w14:textId="77777777" w:rsidR="00ED0064" w:rsidRDefault="00A85763" w:rsidP="00A85763">
            <w:pPr>
              <w:rPr>
                <w:rFonts w:ascii="Arial" w:hAnsi="Arial" w:cs="Arial"/>
                <w:sz w:val="18"/>
                <w:szCs w:val="18"/>
                <w:lang w:eastAsia="zh-CN" w:bidi="ar-SA"/>
              </w:rPr>
            </w:pPr>
            <w:r w:rsidRPr="00A85763">
              <w:rPr>
                <w:rFonts w:ascii="Arial" w:hAnsi="Arial" w:cs="Arial" w:hint="eastAsia"/>
                <w:sz w:val="18"/>
                <w:szCs w:val="18"/>
                <w:lang w:eastAsia="zh-CN" w:bidi="ar-SA"/>
              </w:rPr>
              <w:t>USD-</w:t>
            </w:r>
            <w:r w:rsidRPr="00A85763">
              <w:rPr>
                <w:rFonts w:ascii="Arial" w:hAnsi="Arial" w:cs="Arial" w:hint="eastAsia"/>
                <w:sz w:val="18"/>
                <w:szCs w:val="18"/>
                <w:lang w:eastAsia="zh-CN" w:bidi="ar-SA"/>
              </w:rPr>
              <w:t>美元</w:t>
            </w:r>
          </w:p>
          <w:p w14:paraId="3C144625" w14:textId="34114F92" w:rsidR="008E5AE1" w:rsidRPr="00ED0064" w:rsidRDefault="006177FF" w:rsidP="00A85763">
            <w:pPr>
              <w:rPr>
                <w:rFonts w:ascii="Arial" w:hAnsi="Arial" w:cs="Arial"/>
                <w:sz w:val="18"/>
                <w:szCs w:val="18"/>
                <w:lang w:eastAsia="zh-CN" w:bidi="ar-SA"/>
              </w:rPr>
            </w:pPr>
            <w:r>
              <w:rPr>
                <w:rFonts w:ascii="Arial" w:hAnsi="Arial" w:cs="Arial" w:hint="eastAsia"/>
                <w:sz w:val="18"/>
                <w:szCs w:val="18"/>
                <w:lang w:eastAsia="zh-CN" w:bidi="ar-SA"/>
              </w:rPr>
              <w:t>SGD-</w:t>
            </w:r>
            <w:r w:rsidR="008E5AE1">
              <w:rPr>
                <w:rFonts w:ascii="Arial" w:hAnsi="Arial" w:cs="Arial"/>
                <w:sz w:val="18"/>
                <w:szCs w:val="18"/>
                <w:lang w:eastAsia="zh-CN" w:bidi="ar-SA"/>
              </w:rPr>
              <w:t>新加坡</w:t>
            </w:r>
          </w:p>
        </w:tc>
      </w:tr>
      <w:tr w:rsidR="00ED0064" w:rsidRPr="00ED0064" w14:paraId="72ACB9E0"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236E6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ACCOUNTSTATE</w:t>
            </w:r>
          </w:p>
        </w:tc>
        <w:tc>
          <w:tcPr>
            <w:tcW w:w="0" w:type="auto"/>
            <w:tcBorders>
              <w:top w:val="nil"/>
              <w:left w:val="nil"/>
              <w:bottom w:val="single" w:sz="4" w:space="0" w:color="auto"/>
              <w:right w:val="single" w:sz="4" w:space="0" w:color="auto"/>
            </w:tcBorders>
            <w:shd w:val="clear" w:color="auto" w:fill="auto"/>
            <w:noWrap/>
            <w:vAlign w:val="bottom"/>
            <w:hideMark/>
          </w:tcPr>
          <w:p w14:paraId="694EF3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hideMark/>
          </w:tcPr>
          <w:p w14:paraId="14D21C0C" w14:textId="5A169A88"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5B8AB0C7" w14:textId="05597D8A" w:rsidR="00ED0064" w:rsidRPr="00ED0064" w:rsidRDefault="00ED0064" w:rsidP="00CE23EA">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账户状态：</w:t>
            </w:r>
            <w:r w:rsidRPr="00ED0064">
              <w:rPr>
                <w:rFonts w:ascii="Arial" w:hAnsi="Arial" w:cs="Arial"/>
                <w:sz w:val="18"/>
                <w:szCs w:val="18"/>
                <w:lang w:eastAsia="zh-CN" w:bidi="ar-SA"/>
              </w:rPr>
              <w:t>2-</w:t>
            </w:r>
            <w:r w:rsidRPr="00ED0064">
              <w:rPr>
                <w:rFonts w:ascii="Arial" w:hAnsi="Arial" w:cs="Arial"/>
                <w:sz w:val="18"/>
                <w:szCs w:val="18"/>
                <w:lang w:eastAsia="zh-CN" w:bidi="ar-SA"/>
              </w:rPr>
              <w:t>开户</w:t>
            </w:r>
            <w:r w:rsidRPr="00ED0064">
              <w:rPr>
                <w:rFonts w:ascii="Arial" w:hAnsi="Arial" w:cs="Arial"/>
                <w:sz w:val="18"/>
                <w:szCs w:val="18"/>
                <w:lang w:eastAsia="zh-CN" w:bidi="ar-SA"/>
              </w:rPr>
              <w:t>3-</w:t>
            </w:r>
            <w:r w:rsidRPr="00ED0064">
              <w:rPr>
                <w:rFonts w:ascii="Arial" w:hAnsi="Arial" w:cs="Arial"/>
                <w:sz w:val="18"/>
                <w:szCs w:val="18"/>
                <w:lang w:eastAsia="zh-CN" w:bidi="ar-SA"/>
              </w:rPr>
              <w:t>变更</w:t>
            </w:r>
            <w:r w:rsidRPr="00ED0064">
              <w:rPr>
                <w:rFonts w:ascii="Arial" w:hAnsi="Arial" w:cs="Arial"/>
                <w:sz w:val="18"/>
                <w:szCs w:val="18"/>
                <w:lang w:eastAsia="zh-CN" w:bidi="ar-SA"/>
              </w:rPr>
              <w:t>5-</w:t>
            </w:r>
            <w:r w:rsidRPr="00ED0064">
              <w:rPr>
                <w:rFonts w:ascii="Arial" w:hAnsi="Arial" w:cs="Arial"/>
                <w:sz w:val="18"/>
                <w:szCs w:val="18"/>
                <w:lang w:eastAsia="zh-CN" w:bidi="ar-SA"/>
              </w:rPr>
              <w:t>销户</w:t>
            </w:r>
          </w:p>
        </w:tc>
      </w:tr>
      <w:tr w:rsidR="00ED0064" w:rsidRPr="00ED0064" w14:paraId="54D54A48"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63C2A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ISACTIVE</w:t>
            </w:r>
          </w:p>
        </w:tc>
        <w:tc>
          <w:tcPr>
            <w:tcW w:w="0" w:type="auto"/>
            <w:tcBorders>
              <w:top w:val="nil"/>
              <w:left w:val="nil"/>
              <w:bottom w:val="single" w:sz="4" w:space="0" w:color="auto"/>
              <w:right w:val="single" w:sz="4" w:space="0" w:color="auto"/>
            </w:tcBorders>
            <w:shd w:val="clear" w:color="auto" w:fill="auto"/>
            <w:noWrap/>
            <w:vAlign w:val="bottom"/>
            <w:hideMark/>
          </w:tcPr>
          <w:p w14:paraId="793074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52E818A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2D05DB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是否有效</w:t>
            </w:r>
            <w:r w:rsidRPr="00ED0064">
              <w:rPr>
                <w:rFonts w:ascii="Arial" w:hAnsi="Arial" w:cs="Arial"/>
                <w:sz w:val="18"/>
                <w:szCs w:val="18"/>
                <w:lang w:eastAsia="zh-CN" w:bidi="ar-SA"/>
              </w:rPr>
              <w:t xml:space="preserve"> :0—</w:t>
            </w:r>
            <w:r w:rsidRPr="00ED0064">
              <w:rPr>
                <w:rFonts w:ascii="Arial" w:hAnsi="Arial" w:cs="Arial"/>
                <w:sz w:val="18"/>
                <w:szCs w:val="18"/>
                <w:lang w:eastAsia="zh-CN" w:bidi="ar-SA"/>
              </w:rPr>
              <w:t>无效；</w:t>
            </w:r>
            <w:r w:rsidRPr="00ED0064">
              <w:rPr>
                <w:rFonts w:ascii="Arial" w:hAnsi="Arial" w:cs="Arial"/>
                <w:sz w:val="18"/>
                <w:szCs w:val="18"/>
                <w:lang w:eastAsia="zh-CN" w:bidi="ar-SA"/>
              </w:rPr>
              <w:t>1—</w:t>
            </w:r>
            <w:r w:rsidRPr="00ED0064">
              <w:rPr>
                <w:rFonts w:ascii="Arial" w:hAnsi="Arial" w:cs="Arial"/>
                <w:sz w:val="18"/>
                <w:szCs w:val="18"/>
                <w:lang w:eastAsia="zh-CN" w:bidi="ar-SA"/>
              </w:rPr>
              <w:t>有效</w:t>
            </w:r>
          </w:p>
        </w:tc>
      </w:tr>
      <w:tr w:rsidR="00ED0064" w:rsidRPr="00ED0064" w14:paraId="18FB0854"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F900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DIRECTFLAG</w:t>
            </w:r>
          </w:p>
        </w:tc>
        <w:tc>
          <w:tcPr>
            <w:tcW w:w="0" w:type="auto"/>
            <w:tcBorders>
              <w:top w:val="nil"/>
              <w:left w:val="nil"/>
              <w:bottom w:val="single" w:sz="4" w:space="0" w:color="auto"/>
              <w:right w:val="single" w:sz="4" w:space="0" w:color="auto"/>
            </w:tcBorders>
            <w:shd w:val="clear" w:color="auto" w:fill="auto"/>
            <w:noWrap/>
            <w:vAlign w:val="bottom"/>
            <w:hideMark/>
          </w:tcPr>
          <w:p w14:paraId="3F9587F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668E726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1C90CC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直连标志</w:t>
            </w:r>
          </w:p>
        </w:tc>
      </w:tr>
      <w:tr w:rsidR="00ED0064" w:rsidRPr="00ED0064" w14:paraId="0B1533ED"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7B4B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DATEOPENED</w:t>
            </w:r>
          </w:p>
        </w:tc>
        <w:tc>
          <w:tcPr>
            <w:tcW w:w="0" w:type="auto"/>
            <w:tcBorders>
              <w:top w:val="nil"/>
              <w:left w:val="nil"/>
              <w:bottom w:val="single" w:sz="4" w:space="0" w:color="auto"/>
              <w:right w:val="single" w:sz="4" w:space="0" w:color="auto"/>
            </w:tcBorders>
            <w:shd w:val="clear" w:color="auto" w:fill="auto"/>
            <w:noWrap/>
            <w:vAlign w:val="bottom"/>
            <w:hideMark/>
          </w:tcPr>
          <w:p w14:paraId="220DF9D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D36D878" w14:textId="7B285287"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0C1B36E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开户日期</w:t>
            </w:r>
          </w:p>
        </w:tc>
      </w:tr>
      <w:tr w:rsidR="00ED0064" w:rsidRPr="00ED0064" w14:paraId="00ACD99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75CAF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DATECLOSED</w:t>
            </w:r>
          </w:p>
        </w:tc>
        <w:tc>
          <w:tcPr>
            <w:tcW w:w="0" w:type="auto"/>
            <w:tcBorders>
              <w:top w:val="nil"/>
              <w:left w:val="nil"/>
              <w:bottom w:val="single" w:sz="4" w:space="0" w:color="auto"/>
              <w:right w:val="single" w:sz="4" w:space="0" w:color="auto"/>
            </w:tcBorders>
            <w:shd w:val="clear" w:color="auto" w:fill="auto"/>
            <w:noWrap/>
            <w:vAlign w:val="bottom"/>
            <w:hideMark/>
          </w:tcPr>
          <w:p w14:paraId="0CF729B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108F541" w14:textId="0B988291" w:rsidR="00ED0064" w:rsidRPr="00ED0064" w:rsidRDefault="001A185E" w:rsidP="00ED0064">
            <w:pPr>
              <w:rPr>
                <w:rFonts w:ascii="Arial" w:hAnsi="Arial" w:cs="Arial"/>
                <w:sz w:val="18"/>
                <w:szCs w:val="18"/>
                <w:lang w:eastAsia="zh-CN" w:bidi="ar-SA"/>
              </w:rPr>
            </w:pPr>
            <w:r>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FB57DE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销户日期</w:t>
            </w:r>
          </w:p>
        </w:tc>
      </w:tr>
      <w:tr w:rsidR="00ED0064" w:rsidRPr="00ED0064" w14:paraId="03E7A236"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24822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DESCRIPTION</w:t>
            </w:r>
          </w:p>
        </w:tc>
        <w:tc>
          <w:tcPr>
            <w:tcW w:w="0" w:type="auto"/>
            <w:tcBorders>
              <w:top w:val="nil"/>
              <w:left w:val="nil"/>
              <w:bottom w:val="single" w:sz="4" w:space="0" w:color="auto"/>
              <w:right w:val="single" w:sz="4" w:space="0" w:color="auto"/>
            </w:tcBorders>
            <w:shd w:val="clear" w:color="auto" w:fill="auto"/>
            <w:noWrap/>
            <w:vAlign w:val="bottom"/>
            <w:hideMark/>
          </w:tcPr>
          <w:p w14:paraId="4DA0BA4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VARCHAR2(512)</w:t>
            </w:r>
          </w:p>
        </w:tc>
        <w:tc>
          <w:tcPr>
            <w:tcW w:w="0" w:type="auto"/>
            <w:tcBorders>
              <w:top w:val="nil"/>
              <w:left w:val="nil"/>
              <w:bottom w:val="single" w:sz="4" w:space="0" w:color="auto"/>
              <w:right w:val="single" w:sz="4" w:space="0" w:color="auto"/>
            </w:tcBorders>
            <w:shd w:val="clear" w:color="auto" w:fill="auto"/>
            <w:noWrap/>
            <w:vAlign w:val="bottom"/>
            <w:hideMark/>
          </w:tcPr>
          <w:p w14:paraId="2A17F58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433D7B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备注</w:t>
            </w:r>
          </w:p>
        </w:tc>
      </w:tr>
      <w:tr w:rsidR="00ED0064" w:rsidRPr="00ED0064" w14:paraId="4E575223"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46A88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ACCOUNTAPPLIESID</w:t>
            </w:r>
          </w:p>
        </w:tc>
        <w:tc>
          <w:tcPr>
            <w:tcW w:w="0" w:type="auto"/>
            <w:tcBorders>
              <w:top w:val="nil"/>
              <w:left w:val="nil"/>
              <w:bottom w:val="single" w:sz="4" w:space="0" w:color="auto"/>
              <w:right w:val="single" w:sz="4" w:space="0" w:color="auto"/>
            </w:tcBorders>
            <w:shd w:val="clear" w:color="auto" w:fill="auto"/>
            <w:noWrap/>
            <w:vAlign w:val="bottom"/>
            <w:hideMark/>
          </w:tcPr>
          <w:p w14:paraId="79BC957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52BDEBB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B079E7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对应申请单</w:t>
            </w:r>
            <w:r w:rsidRPr="00ED0064">
              <w:rPr>
                <w:rFonts w:ascii="Arial" w:hAnsi="Arial" w:cs="Arial"/>
                <w:sz w:val="18"/>
                <w:szCs w:val="18"/>
                <w:lang w:eastAsia="zh-CN" w:bidi="ar-SA"/>
              </w:rPr>
              <w:t>id</w:t>
            </w:r>
            <w:r w:rsidRPr="00ED0064">
              <w:rPr>
                <w:rFonts w:ascii="Arial" w:hAnsi="Arial" w:cs="Arial"/>
                <w:sz w:val="18"/>
                <w:szCs w:val="18"/>
                <w:lang w:eastAsia="zh-CN" w:bidi="ar-SA"/>
              </w:rPr>
              <w:t>对应申请单</w:t>
            </w:r>
            <w:r w:rsidRPr="00ED0064">
              <w:rPr>
                <w:rFonts w:ascii="Arial" w:hAnsi="Arial" w:cs="Arial"/>
                <w:sz w:val="18"/>
                <w:szCs w:val="18"/>
                <w:lang w:eastAsia="zh-CN" w:bidi="ar-SA"/>
              </w:rPr>
              <w:t>ACCOUNTAPPLIES.URID</w:t>
            </w:r>
          </w:p>
        </w:tc>
      </w:tr>
      <w:tr w:rsidR="00ED0064" w:rsidRPr="00ED0064" w14:paraId="393EAF6B" w14:textId="77777777" w:rsidTr="0024157A">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6DBD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BRIEFNUMBER</w:t>
            </w:r>
          </w:p>
        </w:tc>
        <w:tc>
          <w:tcPr>
            <w:tcW w:w="0" w:type="auto"/>
            <w:tcBorders>
              <w:top w:val="nil"/>
              <w:left w:val="nil"/>
              <w:bottom w:val="single" w:sz="4" w:space="0" w:color="auto"/>
              <w:right w:val="single" w:sz="4" w:space="0" w:color="auto"/>
            </w:tcBorders>
            <w:shd w:val="clear" w:color="auto" w:fill="auto"/>
            <w:noWrap/>
            <w:vAlign w:val="bottom"/>
            <w:hideMark/>
          </w:tcPr>
          <w:p w14:paraId="475B7EE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C200A3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43466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账户标示，一般取银行账户</w:t>
            </w:r>
            <w:r w:rsidRPr="00ED0064">
              <w:rPr>
                <w:rFonts w:ascii="Arial" w:hAnsi="Arial" w:cs="Arial"/>
                <w:sz w:val="18"/>
                <w:szCs w:val="18"/>
                <w:lang w:eastAsia="zh-CN" w:bidi="ar-SA"/>
              </w:rPr>
              <w:t>(AccountNumber)</w:t>
            </w:r>
            <w:r w:rsidRPr="00ED0064">
              <w:rPr>
                <w:rFonts w:ascii="Arial" w:hAnsi="Arial" w:cs="Arial"/>
                <w:sz w:val="18"/>
                <w:szCs w:val="18"/>
                <w:lang w:eastAsia="zh-CN" w:bidi="ar-SA"/>
              </w:rPr>
              <w:t>最后四位，也有其他拼接形式存在</w:t>
            </w:r>
          </w:p>
        </w:tc>
      </w:tr>
      <w:tr w:rsidR="00ED0064" w:rsidRPr="00ED0064" w14:paraId="5483613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DC74E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MUSTERFLAG</w:t>
            </w:r>
          </w:p>
        </w:tc>
        <w:tc>
          <w:tcPr>
            <w:tcW w:w="0" w:type="auto"/>
            <w:tcBorders>
              <w:top w:val="nil"/>
              <w:left w:val="nil"/>
              <w:bottom w:val="single" w:sz="4" w:space="0" w:color="auto"/>
              <w:right w:val="single" w:sz="4" w:space="0" w:color="auto"/>
            </w:tcBorders>
            <w:shd w:val="clear" w:color="auto" w:fill="auto"/>
            <w:noWrap/>
            <w:vAlign w:val="bottom"/>
            <w:hideMark/>
          </w:tcPr>
          <w:p w14:paraId="087CFA3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3D97C9F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32C45EE"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归集账户标志</w:t>
            </w:r>
          </w:p>
        </w:tc>
      </w:tr>
      <w:tr w:rsidR="00ED0064" w:rsidRPr="00ED0064" w14:paraId="2B0C439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35B68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INTEGERRATE</w:t>
            </w:r>
          </w:p>
        </w:tc>
        <w:tc>
          <w:tcPr>
            <w:tcW w:w="0" w:type="auto"/>
            <w:tcBorders>
              <w:top w:val="nil"/>
              <w:left w:val="nil"/>
              <w:bottom w:val="single" w:sz="4" w:space="0" w:color="auto"/>
              <w:right w:val="single" w:sz="4" w:space="0" w:color="auto"/>
            </w:tcBorders>
            <w:shd w:val="clear" w:color="auto" w:fill="auto"/>
            <w:noWrap/>
            <w:vAlign w:val="bottom"/>
            <w:hideMark/>
          </w:tcPr>
          <w:p w14:paraId="5AA83C5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031F097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8BB788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取整划拨等级：</w:t>
            </w:r>
            <w:r w:rsidRPr="00ED0064">
              <w:rPr>
                <w:rFonts w:ascii="Arial" w:hAnsi="Arial" w:cs="Arial"/>
                <w:sz w:val="18"/>
                <w:szCs w:val="18"/>
                <w:lang w:eastAsia="zh-CN" w:bidi="ar-SA"/>
              </w:rPr>
              <w:t>0-</w:t>
            </w:r>
            <w:r w:rsidRPr="00ED0064">
              <w:rPr>
                <w:rFonts w:ascii="Arial" w:hAnsi="Arial" w:cs="Arial"/>
                <w:sz w:val="18"/>
                <w:szCs w:val="18"/>
                <w:lang w:eastAsia="zh-CN" w:bidi="ar-SA"/>
              </w:rPr>
              <w:t>不取整</w:t>
            </w:r>
            <w:r w:rsidRPr="00ED0064">
              <w:rPr>
                <w:rFonts w:ascii="Arial" w:hAnsi="Arial" w:cs="Arial"/>
                <w:sz w:val="18"/>
                <w:szCs w:val="18"/>
                <w:lang w:eastAsia="zh-CN" w:bidi="ar-SA"/>
              </w:rPr>
              <w:t xml:space="preserve"> 1-</w:t>
            </w:r>
            <w:r w:rsidRPr="00ED0064">
              <w:rPr>
                <w:rFonts w:ascii="Arial" w:hAnsi="Arial" w:cs="Arial"/>
                <w:sz w:val="18"/>
                <w:szCs w:val="18"/>
                <w:lang w:eastAsia="zh-CN" w:bidi="ar-SA"/>
              </w:rPr>
              <w:t>万</w:t>
            </w:r>
            <w:r w:rsidRPr="00ED0064">
              <w:rPr>
                <w:rFonts w:ascii="Arial" w:hAnsi="Arial" w:cs="Arial"/>
                <w:sz w:val="18"/>
                <w:szCs w:val="18"/>
                <w:lang w:eastAsia="zh-CN" w:bidi="ar-SA"/>
              </w:rPr>
              <w:t xml:space="preserve"> 2-</w:t>
            </w:r>
            <w:r w:rsidRPr="00ED0064">
              <w:rPr>
                <w:rFonts w:ascii="Arial" w:hAnsi="Arial" w:cs="Arial"/>
                <w:sz w:val="18"/>
                <w:szCs w:val="18"/>
                <w:lang w:eastAsia="zh-CN" w:bidi="ar-SA"/>
              </w:rPr>
              <w:t>千</w:t>
            </w:r>
            <w:r w:rsidRPr="00ED0064">
              <w:rPr>
                <w:rFonts w:ascii="Arial" w:hAnsi="Arial" w:cs="Arial"/>
                <w:sz w:val="18"/>
                <w:szCs w:val="18"/>
                <w:lang w:eastAsia="zh-CN" w:bidi="ar-SA"/>
              </w:rPr>
              <w:t xml:space="preserve"> 3-</w:t>
            </w:r>
            <w:r w:rsidRPr="00ED0064">
              <w:rPr>
                <w:rFonts w:ascii="Arial" w:hAnsi="Arial" w:cs="Arial"/>
                <w:sz w:val="18"/>
                <w:szCs w:val="18"/>
                <w:lang w:eastAsia="zh-CN" w:bidi="ar-SA"/>
              </w:rPr>
              <w:t>百</w:t>
            </w:r>
            <w:r w:rsidRPr="00ED0064">
              <w:rPr>
                <w:rFonts w:ascii="Arial" w:hAnsi="Arial" w:cs="Arial"/>
                <w:sz w:val="18"/>
                <w:szCs w:val="18"/>
                <w:lang w:eastAsia="zh-CN" w:bidi="ar-SA"/>
              </w:rPr>
              <w:t xml:space="preserve"> 4-</w:t>
            </w:r>
            <w:r w:rsidRPr="00ED0064">
              <w:rPr>
                <w:rFonts w:ascii="Arial" w:hAnsi="Arial" w:cs="Arial"/>
                <w:sz w:val="18"/>
                <w:szCs w:val="18"/>
                <w:lang w:eastAsia="zh-CN" w:bidi="ar-SA"/>
              </w:rPr>
              <w:t>十</w:t>
            </w:r>
          </w:p>
        </w:tc>
      </w:tr>
      <w:tr w:rsidR="00ED0064" w:rsidRPr="00ED0064" w14:paraId="5BF4951B"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88DEB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RESERVEDDESCRIPTION</w:t>
            </w:r>
          </w:p>
        </w:tc>
        <w:tc>
          <w:tcPr>
            <w:tcW w:w="0" w:type="auto"/>
            <w:tcBorders>
              <w:top w:val="nil"/>
              <w:left w:val="nil"/>
              <w:bottom w:val="single" w:sz="4" w:space="0" w:color="auto"/>
              <w:right w:val="single" w:sz="4" w:space="0" w:color="auto"/>
            </w:tcBorders>
            <w:shd w:val="clear" w:color="auto" w:fill="auto"/>
            <w:noWrap/>
            <w:vAlign w:val="bottom"/>
            <w:hideMark/>
          </w:tcPr>
          <w:p w14:paraId="6DD46EB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VARCHAR2(512)</w:t>
            </w:r>
          </w:p>
        </w:tc>
        <w:tc>
          <w:tcPr>
            <w:tcW w:w="0" w:type="auto"/>
            <w:tcBorders>
              <w:top w:val="nil"/>
              <w:left w:val="nil"/>
              <w:bottom w:val="single" w:sz="4" w:space="0" w:color="auto"/>
              <w:right w:val="single" w:sz="4" w:space="0" w:color="auto"/>
            </w:tcBorders>
            <w:shd w:val="clear" w:color="auto" w:fill="auto"/>
            <w:noWrap/>
            <w:vAlign w:val="bottom"/>
            <w:hideMark/>
          </w:tcPr>
          <w:p w14:paraId="09A9303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AAB62A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留底说明</w:t>
            </w:r>
          </w:p>
        </w:tc>
      </w:tr>
      <w:tr w:rsidR="00ED0064" w:rsidRPr="00ED0064" w14:paraId="34D39F25"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0910FD"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OTHERGLACCOUNT</w:t>
            </w:r>
          </w:p>
        </w:tc>
        <w:tc>
          <w:tcPr>
            <w:tcW w:w="0" w:type="auto"/>
            <w:tcBorders>
              <w:top w:val="nil"/>
              <w:left w:val="nil"/>
              <w:bottom w:val="single" w:sz="4" w:space="0" w:color="auto"/>
              <w:right w:val="single" w:sz="4" w:space="0" w:color="auto"/>
            </w:tcBorders>
            <w:shd w:val="clear" w:color="auto" w:fill="auto"/>
            <w:noWrap/>
            <w:vAlign w:val="bottom"/>
            <w:hideMark/>
          </w:tcPr>
          <w:p w14:paraId="63DD8E2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VARCHAR2(64)</w:t>
            </w:r>
          </w:p>
        </w:tc>
        <w:tc>
          <w:tcPr>
            <w:tcW w:w="0" w:type="auto"/>
            <w:tcBorders>
              <w:top w:val="nil"/>
              <w:left w:val="nil"/>
              <w:bottom w:val="single" w:sz="4" w:space="0" w:color="auto"/>
              <w:right w:val="single" w:sz="4" w:space="0" w:color="auto"/>
            </w:tcBorders>
            <w:shd w:val="clear" w:color="auto" w:fill="auto"/>
            <w:noWrap/>
            <w:vAlign w:val="bottom"/>
            <w:hideMark/>
          </w:tcPr>
          <w:p w14:paraId="45A2681F" w14:textId="64B7F337" w:rsidR="00ED0064" w:rsidRPr="00ED0064" w:rsidRDefault="000B742B"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028148D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对接系统总账科目</w:t>
            </w:r>
          </w:p>
        </w:tc>
      </w:tr>
      <w:tr w:rsidR="00ED0064" w:rsidRPr="00ED0064" w14:paraId="201B9717"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8D15C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OTHERACCOUNTNUMBER</w:t>
            </w:r>
          </w:p>
        </w:tc>
        <w:tc>
          <w:tcPr>
            <w:tcW w:w="0" w:type="auto"/>
            <w:tcBorders>
              <w:top w:val="nil"/>
              <w:left w:val="nil"/>
              <w:bottom w:val="single" w:sz="4" w:space="0" w:color="auto"/>
              <w:right w:val="single" w:sz="4" w:space="0" w:color="auto"/>
            </w:tcBorders>
            <w:shd w:val="clear" w:color="auto" w:fill="auto"/>
            <w:noWrap/>
            <w:vAlign w:val="bottom"/>
            <w:hideMark/>
          </w:tcPr>
          <w:p w14:paraId="00893AC7" w14:textId="2EEACFE9" w:rsidR="00ED0064" w:rsidRPr="00ED0064" w:rsidRDefault="00FB154A" w:rsidP="00ED0064">
            <w:pPr>
              <w:rPr>
                <w:rFonts w:ascii="Arial" w:hAnsi="Arial" w:cs="Arial"/>
                <w:sz w:val="18"/>
                <w:szCs w:val="18"/>
                <w:lang w:eastAsia="zh-CN" w:bidi="ar-SA"/>
              </w:rPr>
            </w:pPr>
            <w:r>
              <w:rPr>
                <w:rFonts w:ascii="Arial" w:hAnsi="Arial" w:cs="Arial"/>
                <w:sz w:val="18"/>
                <w:szCs w:val="18"/>
                <w:lang w:eastAsia="zh-CN" w:bidi="ar-SA"/>
              </w:rPr>
              <w:t>big</w:t>
            </w:r>
            <w:r w:rsidR="009C05F3">
              <w:rPr>
                <w:rFonts w:ascii="Arial" w:hAnsi="Arial" w:cs="Arial" w:hint="eastAsia"/>
                <w:sz w:val="18"/>
                <w:szCs w:val="18"/>
                <w:lang w:eastAsia="zh-CN" w:bidi="ar-SA"/>
              </w:rPr>
              <w:t>in</w:t>
            </w:r>
            <w:r w:rsidR="009C05F3">
              <w:rPr>
                <w:rFonts w:ascii="Arial" w:hAnsi="Arial" w:cs="Arial"/>
                <w:sz w:val="18"/>
                <w:szCs w:val="18"/>
                <w:lang w:eastAsia="zh-CN" w:bidi="ar-SA"/>
              </w:rPr>
              <w:t>t(19</w:t>
            </w:r>
            <w:r w:rsidR="00ED0064" w:rsidRPr="00ED0064">
              <w:rPr>
                <w:rFonts w:ascii="Arial" w:hAnsi="Arial" w:cs="Arial"/>
                <w:sz w:val="18"/>
                <w:szCs w:val="18"/>
                <w:lang w:eastAsia="zh-CN" w:bidi="ar-SA"/>
              </w:rPr>
              <w:t>)</w:t>
            </w:r>
          </w:p>
        </w:tc>
        <w:tc>
          <w:tcPr>
            <w:tcW w:w="0" w:type="auto"/>
            <w:tcBorders>
              <w:top w:val="nil"/>
              <w:left w:val="nil"/>
              <w:bottom w:val="single" w:sz="4" w:space="0" w:color="auto"/>
              <w:right w:val="single" w:sz="4" w:space="0" w:color="auto"/>
            </w:tcBorders>
            <w:shd w:val="clear" w:color="auto" w:fill="auto"/>
            <w:noWrap/>
            <w:vAlign w:val="bottom"/>
            <w:hideMark/>
          </w:tcPr>
          <w:p w14:paraId="2BA0A2B6" w14:textId="4B0C38C6" w:rsidR="00ED0064" w:rsidRPr="00ED0064" w:rsidRDefault="00FB154A"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hideMark/>
          </w:tcPr>
          <w:p w14:paraId="4C8EDF5B" w14:textId="79C24CE1" w:rsidR="00ED0064" w:rsidRPr="00ED0064" w:rsidRDefault="00E914E7" w:rsidP="00ED0064">
            <w:pPr>
              <w:rPr>
                <w:rFonts w:ascii="Arial" w:hAnsi="Arial" w:cs="Arial"/>
                <w:sz w:val="18"/>
                <w:szCs w:val="18"/>
                <w:lang w:eastAsia="zh-CN" w:bidi="ar-SA"/>
              </w:rPr>
            </w:pPr>
            <w:r>
              <w:rPr>
                <w:rFonts w:ascii="Arial" w:hAnsi="Arial" w:cs="Arial" w:hint="eastAsia"/>
                <w:sz w:val="18"/>
                <w:szCs w:val="18"/>
                <w:lang w:eastAsia="zh-CN" w:bidi="ar-SA"/>
              </w:rPr>
              <w:t>F</w:t>
            </w:r>
            <w:r>
              <w:rPr>
                <w:rFonts w:ascii="Arial" w:hAnsi="Arial" w:cs="Arial"/>
                <w:sz w:val="18"/>
                <w:szCs w:val="18"/>
                <w:lang w:eastAsia="zh-CN" w:bidi="ar-SA"/>
              </w:rPr>
              <w:t>MP</w:t>
            </w:r>
            <w:r>
              <w:rPr>
                <w:rFonts w:ascii="Arial" w:hAnsi="Arial" w:cs="Arial"/>
                <w:sz w:val="18"/>
                <w:szCs w:val="18"/>
                <w:lang w:eastAsia="zh-CN" w:bidi="ar-SA"/>
              </w:rPr>
              <w:t>银行账号</w:t>
            </w:r>
            <w:r>
              <w:rPr>
                <w:rFonts w:ascii="Arial" w:hAnsi="Arial" w:cs="Arial" w:hint="eastAsia"/>
                <w:sz w:val="18"/>
                <w:szCs w:val="18"/>
                <w:lang w:eastAsia="zh-CN" w:bidi="ar-SA"/>
              </w:rPr>
              <w:t>I</w:t>
            </w:r>
            <w:r>
              <w:rPr>
                <w:rFonts w:ascii="Arial" w:hAnsi="Arial" w:cs="Arial"/>
                <w:sz w:val="18"/>
                <w:szCs w:val="18"/>
                <w:lang w:eastAsia="zh-CN" w:bidi="ar-SA"/>
              </w:rPr>
              <w:t>D,</w:t>
            </w:r>
            <w:r>
              <w:rPr>
                <w:rFonts w:ascii="Arial" w:hAnsi="Arial" w:cs="Arial"/>
                <w:sz w:val="18"/>
                <w:szCs w:val="18"/>
                <w:lang w:eastAsia="zh-CN" w:bidi="ar-SA"/>
              </w:rPr>
              <w:t>历史数据和</w:t>
            </w:r>
            <w:r>
              <w:rPr>
                <w:rFonts w:ascii="Arial" w:hAnsi="Arial" w:cs="Arial" w:hint="eastAsia"/>
                <w:sz w:val="18"/>
                <w:szCs w:val="18"/>
                <w:lang w:eastAsia="zh-CN" w:bidi="ar-SA"/>
              </w:rPr>
              <w:t>FMP</w:t>
            </w:r>
            <w:r>
              <w:rPr>
                <w:rFonts w:ascii="Arial" w:hAnsi="Arial" w:cs="Arial" w:hint="eastAsia"/>
                <w:sz w:val="18"/>
                <w:szCs w:val="18"/>
                <w:lang w:eastAsia="zh-CN" w:bidi="ar-SA"/>
              </w:rPr>
              <w:t>，保持一致，后期新增的账号</w:t>
            </w:r>
            <w:r w:rsidR="00DE45CA">
              <w:rPr>
                <w:rFonts w:ascii="Arial" w:hAnsi="Arial" w:cs="Arial" w:hint="eastAsia"/>
                <w:sz w:val="18"/>
                <w:szCs w:val="18"/>
                <w:lang w:eastAsia="zh-CN" w:bidi="ar-SA"/>
              </w:rPr>
              <w:t>传资金系统的主键</w:t>
            </w:r>
            <w:r w:rsidR="00DE45CA">
              <w:rPr>
                <w:rFonts w:ascii="Arial" w:hAnsi="Arial" w:cs="Arial" w:hint="eastAsia"/>
                <w:sz w:val="18"/>
                <w:szCs w:val="18"/>
                <w:lang w:eastAsia="zh-CN" w:bidi="ar-SA"/>
              </w:rPr>
              <w:t>URID</w:t>
            </w:r>
          </w:p>
        </w:tc>
      </w:tr>
      <w:tr w:rsidR="00ED0064" w:rsidRPr="00ED0064" w14:paraId="2804942A"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80143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WITHDRAWACCOUNTID</w:t>
            </w:r>
          </w:p>
        </w:tc>
        <w:tc>
          <w:tcPr>
            <w:tcW w:w="0" w:type="auto"/>
            <w:tcBorders>
              <w:top w:val="nil"/>
              <w:left w:val="nil"/>
              <w:bottom w:val="single" w:sz="4" w:space="0" w:color="auto"/>
              <w:right w:val="single" w:sz="4" w:space="0" w:color="auto"/>
            </w:tcBorders>
            <w:shd w:val="clear" w:color="auto" w:fill="auto"/>
            <w:noWrap/>
            <w:vAlign w:val="bottom"/>
            <w:hideMark/>
          </w:tcPr>
          <w:p w14:paraId="15953B8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VARCHAR2(32)</w:t>
            </w:r>
          </w:p>
        </w:tc>
        <w:tc>
          <w:tcPr>
            <w:tcW w:w="0" w:type="auto"/>
            <w:tcBorders>
              <w:top w:val="nil"/>
              <w:left w:val="nil"/>
              <w:bottom w:val="single" w:sz="4" w:space="0" w:color="auto"/>
              <w:right w:val="single" w:sz="4" w:space="0" w:color="auto"/>
            </w:tcBorders>
            <w:shd w:val="clear" w:color="auto" w:fill="auto"/>
            <w:noWrap/>
            <w:vAlign w:val="bottom"/>
            <w:hideMark/>
          </w:tcPr>
          <w:p w14:paraId="191A96C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C17CC47" w14:textId="353DC8D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QA:</w:t>
            </w:r>
            <w:r w:rsidRPr="00ED0064">
              <w:rPr>
                <w:rFonts w:ascii="Arial" w:hAnsi="Arial" w:cs="Arial"/>
                <w:sz w:val="18"/>
                <w:szCs w:val="18"/>
                <w:lang w:eastAsia="zh-CN" w:bidi="ar-SA"/>
              </w:rPr>
              <w:t>实体关联账户</w:t>
            </w:r>
            <w:r w:rsidR="000B742B">
              <w:rPr>
                <w:rFonts w:ascii="Arial" w:hAnsi="Arial" w:cs="Arial" w:hint="eastAsia"/>
                <w:sz w:val="18"/>
                <w:szCs w:val="18"/>
                <w:lang w:eastAsia="zh-CN" w:bidi="ar-SA"/>
              </w:rPr>
              <w:t>，</w:t>
            </w:r>
            <w:r w:rsidR="000B742B">
              <w:rPr>
                <w:rFonts w:ascii="Arial" w:hAnsi="Arial" w:cs="Arial"/>
                <w:sz w:val="18"/>
                <w:szCs w:val="18"/>
                <w:lang w:eastAsia="zh-CN" w:bidi="ar-SA"/>
              </w:rPr>
              <w:t>传实体账号</w:t>
            </w:r>
            <w:r w:rsidR="000B742B">
              <w:rPr>
                <w:rFonts w:ascii="Arial" w:hAnsi="Arial" w:cs="Arial" w:hint="eastAsia"/>
                <w:sz w:val="18"/>
                <w:szCs w:val="18"/>
                <w:lang w:eastAsia="zh-CN" w:bidi="ar-SA"/>
              </w:rPr>
              <w:t>，</w:t>
            </w:r>
            <w:r w:rsidR="000B742B">
              <w:rPr>
                <w:rFonts w:ascii="Arial" w:hAnsi="Arial" w:cs="Arial"/>
                <w:sz w:val="18"/>
                <w:szCs w:val="18"/>
                <w:lang w:eastAsia="zh-CN" w:bidi="ar-SA"/>
              </w:rPr>
              <w:t>不传</w:t>
            </w:r>
            <w:r w:rsidR="000B742B">
              <w:rPr>
                <w:rFonts w:ascii="Arial" w:hAnsi="Arial" w:cs="Arial" w:hint="eastAsia"/>
                <w:sz w:val="18"/>
                <w:szCs w:val="18"/>
                <w:lang w:eastAsia="zh-CN" w:bidi="ar-SA"/>
              </w:rPr>
              <w:t>ACCOUNTID</w:t>
            </w:r>
          </w:p>
        </w:tc>
      </w:tr>
      <w:tr w:rsidR="00ED0064" w:rsidRPr="00ED0064" w14:paraId="3366F3C2"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B4D6F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ISDELAYFLAG</w:t>
            </w:r>
          </w:p>
        </w:tc>
        <w:tc>
          <w:tcPr>
            <w:tcW w:w="0" w:type="auto"/>
            <w:tcBorders>
              <w:top w:val="nil"/>
              <w:left w:val="nil"/>
              <w:bottom w:val="single" w:sz="4" w:space="0" w:color="auto"/>
              <w:right w:val="single" w:sz="4" w:space="0" w:color="auto"/>
            </w:tcBorders>
            <w:shd w:val="clear" w:color="auto" w:fill="auto"/>
            <w:noWrap/>
            <w:vAlign w:val="bottom"/>
            <w:hideMark/>
          </w:tcPr>
          <w:p w14:paraId="7EA7950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7E0DECF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748801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是否延期冻结标志</w:t>
            </w:r>
          </w:p>
        </w:tc>
      </w:tr>
      <w:tr w:rsidR="00ED0064" w:rsidRPr="00ED0064" w14:paraId="47028D43"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A227A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DELAYDATE</w:t>
            </w:r>
          </w:p>
        </w:tc>
        <w:tc>
          <w:tcPr>
            <w:tcW w:w="0" w:type="auto"/>
            <w:tcBorders>
              <w:top w:val="nil"/>
              <w:left w:val="nil"/>
              <w:bottom w:val="single" w:sz="4" w:space="0" w:color="auto"/>
              <w:right w:val="single" w:sz="4" w:space="0" w:color="auto"/>
            </w:tcBorders>
            <w:shd w:val="clear" w:color="auto" w:fill="auto"/>
            <w:noWrap/>
            <w:vAlign w:val="bottom"/>
            <w:hideMark/>
          </w:tcPr>
          <w:p w14:paraId="5AD7104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07981D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1B1A48C"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延期日期</w:t>
            </w:r>
          </w:p>
        </w:tc>
      </w:tr>
      <w:tr w:rsidR="00ED0064" w:rsidRPr="00ED0064" w14:paraId="05B4B870"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F22DA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BANKSIGN</w:t>
            </w:r>
          </w:p>
        </w:tc>
        <w:tc>
          <w:tcPr>
            <w:tcW w:w="0" w:type="auto"/>
            <w:tcBorders>
              <w:top w:val="nil"/>
              <w:left w:val="nil"/>
              <w:bottom w:val="single" w:sz="4" w:space="0" w:color="auto"/>
              <w:right w:val="single" w:sz="4" w:space="0" w:color="auto"/>
            </w:tcBorders>
            <w:shd w:val="clear" w:color="auto" w:fill="auto"/>
            <w:noWrap/>
            <w:vAlign w:val="bottom"/>
            <w:hideMark/>
          </w:tcPr>
          <w:p w14:paraId="30CEA2E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VARCHAR2(20)</w:t>
            </w:r>
          </w:p>
        </w:tc>
        <w:tc>
          <w:tcPr>
            <w:tcW w:w="0" w:type="auto"/>
            <w:tcBorders>
              <w:top w:val="nil"/>
              <w:left w:val="nil"/>
              <w:bottom w:val="single" w:sz="4" w:space="0" w:color="auto"/>
              <w:right w:val="single" w:sz="4" w:space="0" w:color="auto"/>
            </w:tcBorders>
            <w:shd w:val="clear" w:color="auto" w:fill="auto"/>
            <w:noWrap/>
            <w:vAlign w:val="bottom"/>
            <w:hideMark/>
          </w:tcPr>
          <w:p w14:paraId="024D6BF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6F32AA1B"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银行标志</w:t>
            </w:r>
          </w:p>
        </w:tc>
      </w:tr>
      <w:tr w:rsidR="00ED0064" w:rsidRPr="00ED0064" w14:paraId="37A2F127" w14:textId="77777777" w:rsidTr="0024157A">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145704"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SYNCHROACCOUNT</w:t>
            </w:r>
          </w:p>
        </w:tc>
        <w:tc>
          <w:tcPr>
            <w:tcW w:w="0" w:type="auto"/>
            <w:tcBorders>
              <w:top w:val="nil"/>
              <w:left w:val="nil"/>
              <w:bottom w:val="single" w:sz="4" w:space="0" w:color="auto"/>
              <w:right w:val="single" w:sz="4" w:space="0" w:color="auto"/>
            </w:tcBorders>
            <w:shd w:val="clear" w:color="auto" w:fill="auto"/>
            <w:noWrap/>
            <w:vAlign w:val="bottom"/>
            <w:hideMark/>
          </w:tcPr>
          <w:p w14:paraId="045ADC05"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CHAR(1)</w:t>
            </w:r>
          </w:p>
        </w:tc>
        <w:tc>
          <w:tcPr>
            <w:tcW w:w="0" w:type="auto"/>
            <w:tcBorders>
              <w:top w:val="nil"/>
              <w:left w:val="nil"/>
              <w:bottom w:val="single" w:sz="4" w:space="0" w:color="auto"/>
              <w:right w:val="single" w:sz="4" w:space="0" w:color="auto"/>
            </w:tcBorders>
            <w:shd w:val="clear" w:color="auto" w:fill="auto"/>
            <w:noWrap/>
            <w:vAlign w:val="bottom"/>
            <w:hideMark/>
          </w:tcPr>
          <w:p w14:paraId="2CB75BB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145A3A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账户同步标识：</w:t>
            </w:r>
            <w:r w:rsidRPr="00ED0064">
              <w:rPr>
                <w:rFonts w:ascii="Arial" w:hAnsi="Arial" w:cs="Arial"/>
                <w:sz w:val="18"/>
                <w:szCs w:val="18"/>
                <w:lang w:eastAsia="zh-CN" w:bidi="ar-SA"/>
              </w:rPr>
              <w:t>1</w:t>
            </w:r>
            <w:r w:rsidRPr="00ED0064">
              <w:rPr>
                <w:rFonts w:ascii="Arial" w:hAnsi="Arial" w:cs="Arial"/>
                <w:sz w:val="18"/>
                <w:szCs w:val="18"/>
                <w:lang w:eastAsia="zh-CN" w:bidi="ar-SA"/>
              </w:rPr>
              <w:t>理财险保费收入户</w:t>
            </w:r>
            <w:r w:rsidRPr="00ED0064">
              <w:rPr>
                <w:rFonts w:ascii="Arial" w:hAnsi="Arial" w:cs="Arial"/>
                <w:sz w:val="18"/>
                <w:szCs w:val="18"/>
                <w:lang w:eastAsia="zh-CN" w:bidi="ar-SA"/>
              </w:rPr>
              <w:t>2</w:t>
            </w:r>
            <w:r w:rsidRPr="00ED0064">
              <w:rPr>
                <w:rFonts w:ascii="Arial" w:hAnsi="Arial" w:cs="Arial"/>
                <w:sz w:val="18"/>
                <w:szCs w:val="18"/>
                <w:lang w:eastAsia="zh-CN" w:bidi="ar-SA"/>
              </w:rPr>
              <w:t>普通收付账户</w:t>
            </w:r>
            <w:r w:rsidRPr="00ED0064">
              <w:rPr>
                <w:rFonts w:ascii="Arial" w:hAnsi="Arial" w:cs="Arial"/>
                <w:sz w:val="18"/>
                <w:szCs w:val="18"/>
                <w:lang w:eastAsia="zh-CN" w:bidi="ar-SA"/>
              </w:rPr>
              <w:t>3</w:t>
            </w:r>
            <w:r w:rsidRPr="00ED0064">
              <w:rPr>
                <w:rFonts w:ascii="Arial" w:hAnsi="Arial" w:cs="Arial"/>
                <w:sz w:val="18"/>
                <w:szCs w:val="18"/>
                <w:lang w:eastAsia="zh-CN" w:bidi="ar-SA"/>
              </w:rPr>
              <w:t>不需要同步</w:t>
            </w:r>
            <w:r w:rsidRPr="00ED0064">
              <w:rPr>
                <w:rFonts w:ascii="Arial" w:hAnsi="Arial" w:cs="Arial"/>
                <w:sz w:val="18"/>
                <w:szCs w:val="18"/>
                <w:lang w:eastAsia="zh-CN" w:bidi="ar-SA"/>
              </w:rPr>
              <w:t>,</w:t>
            </w:r>
            <w:r w:rsidRPr="00ED0064">
              <w:rPr>
                <w:rFonts w:ascii="Arial" w:hAnsi="Arial" w:cs="Arial"/>
                <w:sz w:val="18"/>
                <w:szCs w:val="18"/>
                <w:lang w:eastAsia="zh-CN" w:bidi="ar-SA"/>
              </w:rPr>
              <w:t>对应配置</w:t>
            </w:r>
            <w:r w:rsidRPr="00ED0064">
              <w:rPr>
                <w:rFonts w:ascii="Arial" w:hAnsi="Arial" w:cs="Arial"/>
                <w:sz w:val="18"/>
                <w:szCs w:val="18"/>
                <w:lang w:eastAsia="zh-CN" w:bidi="ar-SA"/>
              </w:rPr>
              <w:t>tdictionary.L_KEYNO= '48009'</w:t>
            </w:r>
          </w:p>
        </w:tc>
      </w:tr>
      <w:tr w:rsidR="00ED0064" w:rsidRPr="00ED0064" w14:paraId="18B6DA42"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0A33F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TAKEOVERSTATUS</w:t>
            </w:r>
          </w:p>
        </w:tc>
        <w:tc>
          <w:tcPr>
            <w:tcW w:w="0" w:type="auto"/>
            <w:tcBorders>
              <w:top w:val="nil"/>
              <w:left w:val="nil"/>
              <w:bottom w:val="single" w:sz="4" w:space="0" w:color="auto"/>
              <w:right w:val="single" w:sz="4" w:space="0" w:color="auto"/>
            </w:tcBorders>
            <w:shd w:val="clear" w:color="auto" w:fill="auto"/>
            <w:noWrap/>
            <w:vAlign w:val="bottom"/>
            <w:hideMark/>
          </w:tcPr>
          <w:p w14:paraId="7F78046F"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VARCHAR2(126)</w:t>
            </w:r>
          </w:p>
        </w:tc>
        <w:tc>
          <w:tcPr>
            <w:tcW w:w="0" w:type="auto"/>
            <w:tcBorders>
              <w:top w:val="nil"/>
              <w:left w:val="nil"/>
              <w:bottom w:val="single" w:sz="4" w:space="0" w:color="auto"/>
              <w:right w:val="single" w:sz="4" w:space="0" w:color="auto"/>
            </w:tcBorders>
            <w:shd w:val="clear" w:color="auto" w:fill="auto"/>
            <w:noWrap/>
            <w:vAlign w:val="bottom"/>
            <w:hideMark/>
          </w:tcPr>
          <w:p w14:paraId="3A4F0CA3"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5A4A767"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交接状态</w:t>
            </w:r>
            <w:r w:rsidRPr="00ED0064">
              <w:rPr>
                <w:rFonts w:ascii="Arial" w:hAnsi="Arial" w:cs="Arial"/>
                <w:sz w:val="18"/>
                <w:szCs w:val="18"/>
                <w:lang w:eastAsia="zh-CN" w:bidi="ar-SA"/>
              </w:rPr>
              <w:t xml:space="preserve"> 1</w:t>
            </w:r>
            <w:r w:rsidRPr="00ED0064">
              <w:rPr>
                <w:rFonts w:ascii="Arial" w:hAnsi="Arial" w:cs="Arial"/>
                <w:sz w:val="18"/>
                <w:szCs w:val="18"/>
                <w:lang w:eastAsia="zh-CN" w:bidi="ar-SA"/>
              </w:rPr>
              <w:t>未交接</w:t>
            </w:r>
            <w:r w:rsidRPr="00ED0064">
              <w:rPr>
                <w:rFonts w:ascii="Arial" w:hAnsi="Arial" w:cs="Arial"/>
                <w:sz w:val="18"/>
                <w:szCs w:val="18"/>
                <w:lang w:eastAsia="zh-CN" w:bidi="ar-SA"/>
              </w:rPr>
              <w:t xml:space="preserve"> 2 </w:t>
            </w:r>
            <w:r w:rsidRPr="00ED0064">
              <w:rPr>
                <w:rFonts w:ascii="Arial" w:hAnsi="Arial" w:cs="Arial"/>
                <w:sz w:val="18"/>
                <w:szCs w:val="18"/>
                <w:lang w:eastAsia="zh-CN" w:bidi="ar-SA"/>
              </w:rPr>
              <w:t>已交接</w:t>
            </w:r>
          </w:p>
        </w:tc>
      </w:tr>
      <w:tr w:rsidR="00ED0064" w:rsidRPr="00ED0064" w14:paraId="3E5BDD92"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DFE68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TAKEOVERDATE</w:t>
            </w:r>
          </w:p>
        </w:tc>
        <w:tc>
          <w:tcPr>
            <w:tcW w:w="0" w:type="auto"/>
            <w:tcBorders>
              <w:top w:val="nil"/>
              <w:left w:val="nil"/>
              <w:bottom w:val="single" w:sz="4" w:space="0" w:color="auto"/>
              <w:right w:val="single" w:sz="4" w:space="0" w:color="auto"/>
            </w:tcBorders>
            <w:shd w:val="clear" w:color="auto" w:fill="auto"/>
            <w:noWrap/>
            <w:vAlign w:val="bottom"/>
            <w:hideMark/>
          </w:tcPr>
          <w:p w14:paraId="5D9B86A2"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288DA8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4734598A"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时间</w:t>
            </w:r>
          </w:p>
        </w:tc>
      </w:tr>
      <w:tr w:rsidR="00ED0064" w:rsidRPr="00ED0064" w14:paraId="3C1E7AC7"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500D18"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DIRECTDATE</w:t>
            </w:r>
          </w:p>
        </w:tc>
        <w:tc>
          <w:tcPr>
            <w:tcW w:w="0" w:type="auto"/>
            <w:tcBorders>
              <w:top w:val="nil"/>
              <w:left w:val="nil"/>
              <w:bottom w:val="single" w:sz="4" w:space="0" w:color="auto"/>
              <w:right w:val="single" w:sz="4" w:space="0" w:color="auto"/>
            </w:tcBorders>
            <w:shd w:val="clear" w:color="auto" w:fill="auto"/>
            <w:noWrap/>
            <w:vAlign w:val="bottom"/>
            <w:hideMark/>
          </w:tcPr>
          <w:p w14:paraId="4B133081"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DATE</w:t>
            </w:r>
          </w:p>
        </w:tc>
        <w:tc>
          <w:tcPr>
            <w:tcW w:w="0" w:type="auto"/>
            <w:tcBorders>
              <w:top w:val="nil"/>
              <w:left w:val="nil"/>
              <w:bottom w:val="single" w:sz="4" w:space="0" w:color="auto"/>
              <w:right w:val="single" w:sz="4" w:space="0" w:color="auto"/>
            </w:tcBorders>
            <w:shd w:val="clear" w:color="auto" w:fill="auto"/>
            <w:noWrap/>
            <w:vAlign w:val="bottom"/>
            <w:hideMark/>
          </w:tcPr>
          <w:p w14:paraId="3A389616"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27E29FF0" w14:textId="77777777" w:rsidR="00ED0064" w:rsidRPr="00ED0064" w:rsidRDefault="00ED0064" w:rsidP="00ED0064">
            <w:pPr>
              <w:rPr>
                <w:rFonts w:ascii="Arial" w:hAnsi="Arial" w:cs="Arial"/>
                <w:sz w:val="18"/>
                <w:szCs w:val="18"/>
                <w:lang w:eastAsia="zh-CN" w:bidi="ar-SA"/>
              </w:rPr>
            </w:pPr>
            <w:r w:rsidRPr="00ED0064">
              <w:rPr>
                <w:rFonts w:ascii="Arial" w:hAnsi="Arial" w:cs="Arial"/>
                <w:sz w:val="18"/>
                <w:szCs w:val="18"/>
                <w:lang w:eastAsia="zh-CN" w:bidi="ar-SA"/>
              </w:rPr>
              <w:t>直联开通日期</w:t>
            </w:r>
          </w:p>
        </w:tc>
      </w:tr>
      <w:tr w:rsidR="00FD40FA" w:rsidRPr="00ED0064" w14:paraId="162ECEAB"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360C67D5" w14:textId="0C8A6128" w:rsidR="00FD40FA" w:rsidRPr="00ED0064" w:rsidRDefault="001200F2" w:rsidP="00ED0064">
            <w:pPr>
              <w:rPr>
                <w:rFonts w:ascii="Arial" w:hAnsi="Arial" w:cs="Arial"/>
                <w:sz w:val="18"/>
                <w:szCs w:val="18"/>
                <w:lang w:eastAsia="zh-CN" w:bidi="ar-SA"/>
              </w:rPr>
            </w:pPr>
            <w:r>
              <w:rPr>
                <w:rFonts w:ascii="微软雅黑" w:eastAsia="微软雅黑" w:hAnsi="微软雅黑"/>
                <w:color w:val="191F25"/>
                <w:sz w:val="21"/>
                <w:szCs w:val="21"/>
                <w:shd w:val="clear" w:color="auto" w:fill="CCE6FF"/>
              </w:rPr>
              <w:t>BALANCES</w:t>
            </w:r>
          </w:p>
        </w:tc>
        <w:tc>
          <w:tcPr>
            <w:tcW w:w="0" w:type="auto"/>
            <w:tcBorders>
              <w:top w:val="nil"/>
              <w:left w:val="nil"/>
              <w:bottom w:val="single" w:sz="4" w:space="0" w:color="auto"/>
              <w:right w:val="single" w:sz="4" w:space="0" w:color="auto"/>
            </w:tcBorders>
            <w:shd w:val="clear" w:color="auto" w:fill="auto"/>
            <w:noWrap/>
            <w:vAlign w:val="bottom"/>
          </w:tcPr>
          <w:p w14:paraId="14F81F36" w14:textId="2C00B9B2" w:rsidR="00FD40FA" w:rsidRPr="00ED0064" w:rsidRDefault="00FD40FA" w:rsidP="00ED0064">
            <w:pPr>
              <w:rPr>
                <w:rFonts w:ascii="Arial" w:hAnsi="Arial" w:cs="Arial"/>
                <w:sz w:val="18"/>
                <w:szCs w:val="18"/>
                <w:lang w:eastAsia="zh-CN" w:bidi="ar-SA"/>
              </w:rPr>
            </w:pPr>
            <w:r>
              <w:rPr>
                <w:rFonts w:ascii="微软雅黑" w:eastAsia="微软雅黑" w:hAnsi="微软雅黑" w:cs="宋体" w:hint="eastAsia"/>
                <w:color w:val="000000"/>
                <w:sz w:val="18"/>
                <w:szCs w:val="18"/>
              </w:rPr>
              <w:t>FLOAT</w:t>
            </w:r>
          </w:p>
        </w:tc>
        <w:tc>
          <w:tcPr>
            <w:tcW w:w="0" w:type="auto"/>
            <w:tcBorders>
              <w:top w:val="nil"/>
              <w:left w:val="nil"/>
              <w:bottom w:val="single" w:sz="4" w:space="0" w:color="auto"/>
              <w:right w:val="single" w:sz="4" w:space="0" w:color="auto"/>
            </w:tcBorders>
            <w:shd w:val="clear" w:color="auto" w:fill="auto"/>
            <w:noWrap/>
            <w:vAlign w:val="bottom"/>
          </w:tcPr>
          <w:p w14:paraId="0DD22360" w14:textId="4FE3CD59" w:rsidR="00FD40FA" w:rsidRPr="00ED0064" w:rsidRDefault="007F0926" w:rsidP="00ED0064">
            <w:pPr>
              <w:rPr>
                <w:rFonts w:ascii="Arial" w:hAnsi="Arial" w:cs="Arial"/>
                <w:sz w:val="18"/>
                <w:szCs w:val="18"/>
                <w:lang w:eastAsia="zh-CN" w:bidi="ar-SA"/>
              </w:rPr>
            </w:pPr>
            <w:r>
              <w:rPr>
                <w:rFonts w:ascii="Arial" w:hAnsi="Arial" w:cs="Arial"/>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51A3DBA9" w14:textId="69C13745" w:rsidR="00FD40FA" w:rsidRPr="00ED0064" w:rsidRDefault="00FD40FA" w:rsidP="00ED0064">
            <w:pPr>
              <w:rPr>
                <w:rFonts w:ascii="Arial" w:hAnsi="Arial" w:cs="Arial"/>
                <w:sz w:val="18"/>
                <w:szCs w:val="18"/>
                <w:lang w:eastAsia="zh-CN" w:bidi="ar-SA"/>
              </w:rPr>
            </w:pPr>
            <w:r>
              <w:rPr>
                <w:rFonts w:ascii="Arial" w:hAnsi="Arial" w:cs="Arial"/>
                <w:sz w:val="18"/>
                <w:szCs w:val="18"/>
                <w:lang w:eastAsia="zh-CN" w:bidi="ar-SA"/>
              </w:rPr>
              <w:t>期初余额</w:t>
            </w:r>
            <w:r>
              <w:rPr>
                <w:rFonts w:ascii="Arial" w:hAnsi="Arial" w:cs="Arial" w:hint="eastAsia"/>
                <w:sz w:val="18"/>
                <w:szCs w:val="18"/>
                <w:lang w:eastAsia="zh-CN" w:bidi="ar-SA"/>
              </w:rPr>
              <w:t>，</w:t>
            </w:r>
            <w:r>
              <w:rPr>
                <w:rFonts w:ascii="Arial" w:hAnsi="Arial" w:cs="Arial"/>
                <w:sz w:val="18"/>
                <w:szCs w:val="18"/>
                <w:lang w:eastAsia="zh-CN" w:bidi="ar-SA"/>
              </w:rPr>
              <w:t>如无默认为</w:t>
            </w:r>
            <w:r>
              <w:rPr>
                <w:rFonts w:ascii="Arial" w:hAnsi="Arial" w:cs="Arial" w:hint="eastAsia"/>
                <w:sz w:val="18"/>
                <w:szCs w:val="18"/>
                <w:lang w:eastAsia="zh-CN" w:bidi="ar-SA"/>
              </w:rPr>
              <w:t>0</w:t>
            </w:r>
          </w:p>
        </w:tc>
      </w:tr>
      <w:tr w:rsidR="00C27901" w:rsidRPr="00ED0064" w14:paraId="2911A3F6"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39E858D5" w14:textId="3245849B" w:rsidR="00C27901" w:rsidRDefault="00C27901" w:rsidP="00ED0064">
            <w:pPr>
              <w:rPr>
                <w:rFonts w:ascii="微软雅黑" w:eastAsia="微软雅黑" w:hAnsi="微软雅黑"/>
                <w:color w:val="191F25"/>
                <w:sz w:val="21"/>
                <w:szCs w:val="21"/>
                <w:shd w:val="clear" w:color="auto" w:fill="CCE6FF"/>
                <w:lang w:eastAsia="zh-CN"/>
              </w:rPr>
            </w:pPr>
            <w:r>
              <w:rPr>
                <w:rFonts w:ascii="微软雅黑" w:eastAsia="微软雅黑" w:hAnsi="微软雅黑" w:hint="eastAsia"/>
                <w:color w:val="191F25"/>
                <w:sz w:val="21"/>
                <w:szCs w:val="21"/>
                <w:shd w:val="clear" w:color="auto" w:fill="CCE6FF"/>
                <w:lang w:eastAsia="zh-CN"/>
              </w:rPr>
              <w:t>I</w:t>
            </w:r>
            <w:r>
              <w:rPr>
                <w:rFonts w:ascii="微软雅黑" w:eastAsia="微软雅黑" w:hAnsi="微软雅黑"/>
                <w:color w:val="191F25"/>
                <w:sz w:val="21"/>
                <w:szCs w:val="21"/>
                <w:shd w:val="clear" w:color="auto" w:fill="CCE6FF"/>
                <w:lang w:eastAsia="zh-CN"/>
              </w:rPr>
              <w:t>scheck</w:t>
            </w:r>
          </w:p>
        </w:tc>
        <w:tc>
          <w:tcPr>
            <w:tcW w:w="0" w:type="auto"/>
            <w:tcBorders>
              <w:top w:val="nil"/>
              <w:left w:val="nil"/>
              <w:bottom w:val="single" w:sz="4" w:space="0" w:color="auto"/>
              <w:right w:val="single" w:sz="4" w:space="0" w:color="auto"/>
            </w:tcBorders>
            <w:shd w:val="clear" w:color="auto" w:fill="auto"/>
            <w:noWrap/>
            <w:vAlign w:val="bottom"/>
          </w:tcPr>
          <w:p w14:paraId="21A4B9A0" w14:textId="1B8D0F71" w:rsidR="00C27901" w:rsidRDefault="00C27901" w:rsidP="00ED0064">
            <w:pPr>
              <w:rPr>
                <w:rFonts w:ascii="微软雅黑" w:eastAsia="微软雅黑" w:hAnsi="微软雅黑" w:cs="宋体"/>
                <w:color w:val="000000"/>
                <w:sz w:val="18"/>
                <w:szCs w:val="18"/>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tcPr>
          <w:p w14:paraId="4771E539" w14:textId="0D962291" w:rsidR="00C27901" w:rsidRDefault="00C27901" w:rsidP="00ED0064">
            <w:pPr>
              <w:rPr>
                <w:rFonts w:ascii="Arial" w:hAnsi="Arial" w:cs="Arial"/>
                <w:sz w:val="18"/>
                <w:szCs w:val="18"/>
                <w:lang w:eastAsia="zh-CN" w:bidi="ar-SA"/>
              </w:rPr>
            </w:pPr>
            <w:r>
              <w:rPr>
                <w:rFonts w:ascii="Arial" w:hAnsi="Arial" w:cs="Arial" w:hint="eastAsia"/>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77739B16" w14:textId="62190729" w:rsidR="00C27901" w:rsidRDefault="00C27901" w:rsidP="00ED0064">
            <w:pPr>
              <w:rPr>
                <w:rFonts w:ascii="Arial" w:hAnsi="Arial" w:cs="Arial"/>
                <w:sz w:val="18"/>
                <w:szCs w:val="18"/>
                <w:lang w:eastAsia="zh-CN" w:bidi="ar-SA"/>
              </w:rPr>
            </w:pPr>
            <w:r>
              <w:rPr>
                <w:rFonts w:ascii="Arial" w:hAnsi="Arial" w:cs="Arial"/>
                <w:sz w:val="18"/>
                <w:szCs w:val="18"/>
                <w:lang w:eastAsia="zh-CN" w:bidi="ar-SA"/>
              </w:rPr>
              <w:t>是否对账</w:t>
            </w:r>
            <w:r w:rsidRPr="00C27901">
              <w:rPr>
                <w:rFonts w:ascii="Arial" w:hAnsi="Arial" w:cs="Arial" w:hint="eastAsia"/>
                <w:sz w:val="18"/>
                <w:szCs w:val="18"/>
                <w:lang w:eastAsia="zh-CN" w:bidi="ar-SA"/>
              </w:rPr>
              <w:t>0</w:t>
            </w:r>
            <w:r w:rsidRPr="00C27901">
              <w:rPr>
                <w:rFonts w:ascii="Arial" w:hAnsi="Arial" w:cs="Arial" w:hint="eastAsia"/>
                <w:sz w:val="18"/>
                <w:szCs w:val="18"/>
                <w:lang w:eastAsia="zh-CN" w:bidi="ar-SA"/>
              </w:rPr>
              <w:t>对账，</w:t>
            </w:r>
            <w:r w:rsidRPr="00C27901">
              <w:rPr>
                <w:rFonts w:ascii="Arial" w:hAnsi="Arial" w:cs="Arial" w:hint="eastAsia"/>
                <w:sz w:val="18"/>
                <w:szCs w:val="18"/>
                <w:lang w:eastAsia="zh-CN" w:bidi="ar-SA"/>
              </w:rPr>
              <w:t>1</w:t>
            </w:r>
            <w:r w:rsidRPr="00C27901">
              <w:rPr>
                <w:rFonts w:ascii="Arial" w:hAnsi="Arial" w:cs="Arial" w:hint="eastAsia"/>
                <w:sz w:val="18"/>
                <w:szCs w:val="18"/>
                <w:lang w:eastAsia="zh-CN" w:bidi="ar-SA"/>
              </w:rPr>
              <w:t>不对账</w:t>
            </w:r>
          </w:p>
        </w:tc>
      </w:tr>
      <w:tr w:rsidR="00C27901" w:rsidRPr="009304A8" w14:paraId="5CF3BFC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22DB3AB9" w14:textId="53D7462E" w:rsidR="00C27901" w:rsidRDefault="00C27901" w:rsidP="00C27901">
            <w:pPr>
              <w:rPr>
                <w:rFonts w:ascii="微软雅黑" w:eastAsia="微软雅黑" w:hAnsi="微软雅黑"/>
                <w:color w:val="191F25"/>
                <w:sz w:val="21"/>
                <w:szCs w:val="21"/>
                <w:shd w:val="clear" w:color="auto" w:fill="CCE6FF"/>
                <w:lang w:eastAsia="zh-CN"/>
              </w:rPr>
            </w:pPr>
            <w:r>
              <w:rPr>
                <w:rFonts w:ascii="微软雅黑" w:eastAsia="微软雅黑" w:hAnsi="微软雅黑" w:hint="eastAsia"/>
                <w:color w:val="191F25"/>
                <w:sz w:val="21"/>
                <w:szCs w:val="21"/>
                <w:shd w:val="clear" w:color="auto" w:fill="CCE6FF"/>
                <w:lang w:eastAsia="zh-CN"/>
              </w:rPr>
              <w:t>I</w:t>
            </w:r>
            <w:r>
              <w:rPr>
                <w:rFonts w:ascii="微软雅黑" w:eastAsia="微软雅黑" w:hAnsi="微软雅黑"/>
                <w:color w:val="191F25"/>
                <w:sz w:val="21"/>
                <w:szCs w:val="21"/>
                <w:shd w:val="clear" w:color="auto" w:fill="CCE6FF"/>
                <w:lang w:eastAsia="zh-CN"/>
              </w:rPr>
              <w:t>saccount</w:t>
            </w:r>
          </w:p>
        </w:tc>
        <w:tc>
          <w:tcPr>
            <w:tcW w:w="0" w:type="auto"/>
            <w:tcBorders>
              <w:top w:val="nil"/>
              <w:left w:val="nil"/>
              <w:bottom w:val="single" w:sz="4" w:space="0" w:color="auto"/>
              <w:right w:val="single" w:sz="4" w:space="0" w:color="auto"/>
            </w:tcBorders>
            <w:shd w:val="clear" w:color="auto" w:fill="auto"/>
            <w:noWrap/>
            <w:vAlign w:val="bottom"/>
          </w:tcPr>
          <w:p w14:paraId="4F68916A" w14:textId="3AD81C40" w:rsidR="00C27901" w:rsidRPr="00ED0064" w:rsidRDefault="00C27901" w:rsidP="00C27901">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tcPr>
          <w:p w14:paraId="799F70E9" w14:textId="0FC0A838" w:rsidR="00C27901" w:rsidRDefault="00C27901" w:rsidP="00C27901">
            <w:pPr>
              <w:rPr>
                <w:rFonts w:ascii="Arial" w:hAnsi="Arial" w:cs="Arial"/>
                <w:sz w:val="18"/>
                <w:szCs w:val="18"/>
                <w:lang w:eastAsia="zh-CN" w:bidi="ar-SA"/>
              </w:rPr>
            </w:pPr>
            <w:r>
              <w:rPr>
                <w:rFonts w:ascii="Arial" w:hAnsi="Arial" w:cs="Arial" w:hint="eastAsia"/>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74BB9FF0" w14:textId="4AB296BE" w:rsidR="00C27901" w:rsidRDefault="009304A8" w:rsidP="00C27901">
            <w:pPr>
              <w:rPr>
                <w:rFonts w:ascii="Arial" w:hAnsi="Arial" w:cs="Arial"/>
                <w:sz w:val="18"/>
                <w:szCs w:val="18"/>
                <w:lang w:eastAsia="zh-CN" w:bidi="ar-SA"/>
              </w:rPr>
            </w:pPr>
            <w:r w:rsidRPr="009304A8">
              <w:rPr>
                <w:rFonts w:ascii="Arial" w:hAnsi="Arial" w:cs="Arial" w:hint="eastAsia"/>
                <w:sz w:val="18"/>
                <w:szCs w:val="18"/>
                <w:lang w:eastAsia="zh-CN" w:bidi="ar-SA"/>
              </w:rPr>
              <w:t>是否记账，</w:t>
            </w:r>
            <w:r w:rsidR="00C27901" w:rsidRPr="00C27901">
              <w:rPr>
                <w:rFonts w:ascii="Arial" w:hAnsi="Arial" w:cs="Arial" w:hint="eastAsia"/>
                <w:sz w:val="18"/>
                <w:szCs w:val="18"/>
                <w:lang w:eastAsia="zh-CN" w:bidi="ar-SA"/>
              </w:rPr>
              <w:t>0</w:t>
            </w:r>
            <w:r w:rsidR="00C27901" w:rsidRPr="00C27901">
              <w:rPr>
                <w:rFonts w:ascii="Arial" w:hAnsi="Arial" w:cs="Arial" w:hint="eastAsia"/>
                <w:sz w:val="18"/>
                <w:szCs w:val="18"/>
                <w:lang w:eastAsia="zh-CN" w:bidi="ar-SA"/>
              </w:rPr>
              <w:t>记账，</w:t>
            </w:r>
            <w:r w:rsidR="00C27901" w:rsidRPr="00C27901">
              <w:rPr>
                <w:rFonts w:ascii="Arial" w:hAnsi="Arial" w:cs="Arial" w:hint="eastAsia"/>
                <w:sz w:val="18"/>
                <w:szCs w:val="18"/>
                <w:lang w:eastAsia="zh-CN" w:bidi="ar-SA"/>
              </w:rPr>
              <w:t>1</w:t>
            </w:r>
            <w:r w:rsidR="00C27901" w:rsidRPr="00C27901">
              <w:rPr>
                <w:rFonts w:ascii="Arial" w:hAnsi="Arial" w:cs="Arial" w:hint="eastAsia"/>
                <w:sz w:val="18"/>
                <w:szCs w:val="18"/>
                <w:lang w:eastAsia="zh-CN" w:bidi="ar-SA"/>
              </w:rPr>
              <w:t>不记账</w:t>
            </w:r>
          </w:p>
        </w:tc>
      </w:tr>
      <w:tr w:rsidR="009304A8" w:rsidRPr="009304A8" w14:paraId="01610380"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5357773B" w14:textId="7DF21DEF" w:rsidR="009304A8" w:rsidRDefault="009304A8" w:rsidP="009304A8">
            <w:pPr>
              <w:rPr>
                <w:rFonts w:ascii="微软雅黑" w:eastAsia="微软雅黑" w:hAnsi="微软雅黑"/>
                <w:color w:val="191F25"/>
                <w:sz w:val="21"/>
                <w:szCs w:val="21"/>
                <w:shd w:val="clear" w:color="auto" w:fill="CCE6FF"/>
                <w:lang w:eastAsia="zh-CN"/>
              </w:rPr>
            </w:pPr>
            <w:r>
              <w:rPr>
                <w:rFonts w:ascii="微软雅黑" w:eastAsia="微软雅黑" w:hAnsi="微软雅黑" w:hint="eastAsia"/>
                <w:color w:val="191F25"/>
                <w:sz w:val="21"/>
                <w:szCs w:val="21"/>
                <w:shd w:val="clear" w:color="auto" w:fill="CCE6FF"/>
                <w:lang w:eastAsia="zh-CN"/>
              </w:rPr>
              <w:t>I</w:t>
            </w:r>
            <w:r>
              <w:rPr>
                <w:rFonts w:ascii="微软雅黑" w:eastAsia="微软雅黑" w:hAnsi="微软雅黑"/>
                <w:color w:val="191F25"/>
                <w:sz w:val="21"/>
                <w:szCs w:val="21"/>
                <w:shd w:val="clear" w:color="auto" w:fill="CCE6FF"/>
                <w:lang w:eastAsia="zh-CN"/>
              </w:rPr>
              <w:t>spay</w:t>
            </w:r>
          </w:p>
        </w:tc>
        <w:tc>
          <w:tcPr>
            <w:tcW w:w="0" w:type="auto"/>
            <w:tcBorders>
              <w:top w:val="nil"/>
              <w:left w:val="nil"/>
              <w:bottom w:val="single" w:sz="4" w:space="0" w:color="auto"/>
              <w:right w:val="single" w:sz="4" w:space="0" w:color="auto"/>
            </w:tcBorders>
            <w:shd w:val="clear" w:color="auto" w:fill="auto"/>
            <w:noWrap/>
            <w:vAlign w:val="bottom"/>
          </w:tcPr>
          <w:p w14:paraId="5D85FBEE" w14:textId="0491231F" w:rsidR="009304A8" w:rsidRPr="00ED0064" w:rsidRDefault="009304A8" w:rsidP="009304A8">
            <w:pPr>
              <w:rPr>
                <w:rFonts w:ascii="Arial" w:hAnsi="Arial" w:cs="Arial"/>
                <w:sz w:val="18"/>
                <w:szCs w:val="18"/>
                <w:lang w:eastAsia="zh-CN" w:bidi="ar-SA"/>
              </w:rPr>
            </w:pPr>
            <w:r w:rsidRPr="00ED0064">
              <w:rPr>
                <w:rFonts w:ascii="Arial" w:hAnsi="Arial" w:cs="Arial"/>
                <w:sz w:val="18"/>
                <w:szCs w:val="18"/>
                <w:lang w:eastAsia="zh-CN" w:bidi="ar-SA"/>
              </w:rPr>
              <w:t>NUMBER(2,0)</w:t>
            </w:r>
          </w:p>
        </w:tc>
        <w:tc>
          <w:tcPr>
            <w:tcW w:w="0" w:type="auto"/>
            <w:tcBorders>
              <w:top w:val="nil"/>
              <w:left w:val="nil"/>
              <w:bottom w:val="single" w:sz="4" w:space="0" w:color="auto"/>
              <w:right w:val="single" w:sz="4" w:space="0" w:color="auto"/>
            </w:tcBorders>
            <w:shd w:val="clear" w:color="auto" w:fill="auto"/>
            <w:noWrap/>
            <w:vAlign w:val="bottom"/>
          </w:tcPr>
          <w:p w14:paraId="781ED012" w14:textId="4EFD1BE0" w:rsidR="009304A8" w:rsidRDefault="009304A8" w:rsidP="009304A8">
            <w:pPr>
              <w:rPr>
                <w:rFonts w:ascii="Arial" w:hAnsi="Arial" w:cs="Arial"/>
                <w:sz w:val="18"/>
                <w:szCs w:val="18"/>
                <w:lang w:eastAsia="zh-CN" w:bidi="ar-SA"/>
              </w:rPr>
            </w:pPr>
            <w:r>
              <w:rPr>
                <w:rFonts w:ascii="Arial" w:hAnsi="Arial" w:cs="Arial" w:hint="eastAsia"/>
                <w:sz w:val="18"/>
                <w:szCs w:val="18"/>
                <w:lang w:eastAsia="zh-CN" w:bidi="ar-SA"/>
              </w:rPr>
              <w:t>N</w:t>
            </w:r>
          </w:p>
        </w:tc>
        <w:tc>
          <w:tcPr>
            <w:tcW w:w="0" w:type="auto"/>
            <w:tcBorders>
              <w:top w:val="nil"/>
              <w:left w:val="nil"/>
              <w:bottom w:val="single" w:sz="4" w:space="0" w:color="auto"/>
              <w:right w:val="single" w:sz="4" w:space="0" w:color="auto"/>
            </w:tcBorders>
            <w:shd w:val="clear" w:color="auto" w:fill="auto"/>
            <w:vAlign w:val="bottom"/>
          </w:tcPr>
          <w:p w14:paraId="512130FC" w14:textId="1D24BDF5" w:rsidR="009304A8" w:rsidRPr="009304A8" w:rsidRDefault="009304A8" w:rsidP="009304A8">
            <w:pPr>
              <w:rPr>
                <w:rFonts w:ascii="Arial" w:hAnsi="Arial" w:cs="Arial"/>
                <w:sz w:val="18"/>
                <w:szCs w:val="18"/>
                <w:lang w:eastAsia="zh-CN" w:bidi="ar-SA"/>
              </w:rPr>
            </w:pPr>
            <w:r w:rsidRPr="009304A8">
              <w:rPr>
                <w:rFonts w:ascii="Arial" w:hAnsi="Arial" w:cs="Arial" w:hint="eastAsia"/>
                <w:sz w:val="18"/>
                <w:szCs w:val="18"/>
                <w:lang w:eastAsia="zh-CN" w:bidi="ar-SA"/>
              </w:rPr>
              <w:t>是否交易，</w:t>
            </w:r>
            <w:r w:rsidRPr="009304A8">
              <w:rPr>
                <w:rFonts w:ascii="Arial" w:hAnsi="Arial" w:cs="Arial" w:hint="eastAsia"/>
                <w:sz w:val="18"/>
                <w:szCs w:val="18"/>
                <w:lang w:eastAsia="zh-CN" w:bidi="ar-SA"/>
              </w:rPr>
              <w:t>0</w:t>
            </w:r>
            <w:r w:rsidRPr="009304A8">
              <w:rPr>
                <w:rFonts w:ascii="Arial" w:hAnsi="Arial" w:cs="Arial" w:hint="eastAsia"/>
                <w:sz w:val="18"/>
                <w:szCs w:val="18"/>
                <w:lang w:eastAsia="zh-CN" w:bidi="ar-SA"/>
              </w:rPr>
              <w:t>交易，</w:t>
            </w:r>
            <w:r w:rsidRPr="009304A8">
              <w:rPr>
                <w:rFonts w:ascii="Arial" w:hAnsi="Arial" w:cs="Arial" w:hint="eastAsia"/>
                <w:sz w:val="18"/>
                <w:szCs w:val="18"/>
                <w:lang w:eastAsia="zh-CN" w:bidi="ar-SA"/>
              </w:rPr>
              <w:t>1</w:t>
            </w:r>
            <w:r w:rsidRPr="009304A8">
              <w:rPr>
                <w:rFonts w:ascii="Arial" w:hAnsi="Arial" w:cs="Arial" w:hint="eastAsia"/>
                <w:sz w:val="18"/>
                <w:szCs w:val="18"/>
                <w:lang w:eastAsia="zh-CN" w:bidi="ar-SA"/>
              </w:rPr>
              <w:t>不交易</w:t>
            </w:r>
          </w:p>
        </w:tc>
      </w:tr>
      <w:tr w:rsidR="004B2429" w:rsidRPr="00ED0064" w14:paraId="0F841005"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8EDCB"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ATTRIBUTE1</w:t>
            </w:r>
          </w:p>
        </w:tc>
        <w:tc>
          <w:tcPr>
            <w:tcW w:w="0" w:type="auto"/>
            <w:tcBorders>
              <w:top w:val="nil"/>
              <w:left w:val="nil"/>
              <w:bottom w:val="single" w:sz="4" w:space="0" w:color="auto"/>
              <w:right w:val="single" w:sz="4" w:space="0" w:color="auto"/>
            </w:tcBorders>
            <w:shd w:val="clear" w:color="auto" w:fill="auto"/>
            <w:noWrap/>
            <w:vAlign w:val="bottom"/>
            <w:hideMark/>
          </w:tcPr>
          <w:p w14:paraId="06A78C3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64BB0367"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57E760F" w14:textId="189F23D0"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是否开通网银</w:t>
            </w:r>
          </w:p>
        </w:tc>
      </w:tr>
      <w:tr w:rsidR="004B2429" w:rsidRPr="00ED0064" w14:paraId="5CE1530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6738F3"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ATTRIBUTE2</w:t>
            </w:r>
          </w:p>
        </w:tc>
        <w:tc>
          <w:tcPr>
            <w:tcW w:w="0" w:type="auto"/>
            <w:tcBorders>
              <w:top w:val="nil"/>
              <w:left w:val="nil"/>
              <w:bottom w:val="single" w:sz="4" w:space="0" w:color="auto"/>
              <w:right w:val="single" w:sz="4" w:space="0" w:color="auto"/>
            </w:tcBorders>
            <w:shd w:val="clear" w:color="auto" w:fill="auto"/>
            <w:noWrap/>
            <w:vAlign w:val="bottom"/>
            <w:hideMark/>
          </w:tcPr>
          <w:p w14:paraId="0B00B7C5"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596ACD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071E815" w14:textId="2ED20025"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银行联系人</w:t>
            </w:r>
          </w:p>
        </w:tc>
      </w:tr>
      <w:tr w:rsidR="004B2429" w:rsidRPr="00ED0064" w14:paraId="6A1C560F"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3A446D"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ATTRIBUTE3</w:t>
            </w:r>
          </w:p>
        </w:tc>
        <w:tc>
          <w:tcPr>
            <w:tcW w:w="0" w:type="auto"/>
            <w:tcBorders>
              <w:top w:val="nil"/>
              <w:left w:val="nil"/>
              <w:bottom w:val="single" w:sz="4" w:space="0" w:color="auto"/>
              <w:right w:val="single" w:sz="4" w:space="0" w:color="auto"/>
            </w:tcBorders>
            <w:shd w:val="clear" w:color="auto" w:fill="auto"/>
            <w:noWrap/>
            <w:vAlign w:val="bottom"/>
            <w:hideMark/>
          </w:tcPr>
          <w:p w14:paraId="155FD52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18800A10"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030ECEB3" w14:textId="766766B1" w:rsidR="004B2429" w:rsidRPr="00ED0064" w:rsidRDefault="004B2429" w:rsidP="004B2429">
            <w:pPr>
              <w:rPr>
                <w:rFonts w:ascii="宋体" w:hAnsi="宋体" w:cs="Arial"/>
                <w:sz w:val="20"/>
                <w:szCs w:val="20"/>
                <w:lang w:eastAsia="zh-CN" w:bidi="ar-SA"/>
              </w:rPr>
            </w:pPr>
            <w:r>
              <w:rPr>
                <w:rFonts w:ascii="微软雅黑" w:eastAsia="微软雅黑" w:hAnsi="微软雅黑" w:cs="宋体" w:hint="eastAsia"/>
                <w:color w:val="000000"/>
                <w:sz w:val="18"/>
                <w:szCs w:val="18"/>
                <w:lang w:eastAsia="zh-CN"/>
              </w:rPr>
              <w:t>银行联系地址</w:t>
            </w:r>
          </w:p>
        </w:tc>
      </w:tr>
      <w:tr w:rsidR="004B2429" w:rsidRPr="00ED0064" w14:paraId="306408BA"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1E5D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ATTRIBUTE4</w:t>
            </w:r>
          </w:p>
        </w:tc>
        <w:tc>
          <w:tcPr>
            <w:tcW w:w="0" w:type="auto"/>
            <w:tcBorders>
              <w:top w:val="nil"/>
              <w:left w:val="nil"/>
              <w:bottom w:val="single" w:sz="4" w:space="0" w:color="auto"/>
              <w:right w:val="single" w:sz="4" w:space="0" w:color="auto"/>
            </w:tcBorders>
            <w:shd w:val="clear" w:color="auto" w:fill="auto"/>
            <w:noWrap/>
            <w:vAlign w:val="bottom"/>
            <w:hideMark/>
          </w:tcPr>
          <w:p w14:paraId="13FBEF9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432258FB"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7BC5DB8" w14:textId="10DD94A1"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责任人</w:t>
            </w:r>
          </w:p>
        </w:tc>
      </w:tr>
      <w:tr w:rsidR="004B2429" w:rsidRPr="00ED0064" w14:paraId="7DD35C26"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AF99D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ATTRIBUTE5</w:t>
            </w:r>
          </w:p>
        </w:tc>
        <w:tc>
          <w:tcPr>
            <w:tcW w:w="0" w:type="auto"/>
            <w:tcBorders>
              <w:top w:val="nil"/>
              <w:left w:val="nil"/>
              <w:bottom w:val="single" w:sz="4" w:space="0" w:color="auto"/>
              <w:right w:val="single" w:sz="4" w:space="0" w:color="auto"/>
            </w:tcBorders>
            <w:shd w:val="clear" w:color="auto" w:fill="auto"/>
            <w:noWrap/>
            <w:vAlign w:val="bottom"/>
            <w:hideMark/>
          </w:tcPr>
          <w:p w14:paraId="53ADB7E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4A74065C"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6024C62B" w14:textId="7373C343"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起息金额</w:t>
            </w:r>
          </w:p>
        </w:tc>
      </w:tr>
      <w:tr w:rsidR="004B2429" w:rsidRPr="00ED0064" w14:paraId="708E2121"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8319A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ATTRIBUTE6</w:t>
            </w:r>
          </w:p>
        </w:tc>
        <w:tc>
          <w:tcPr>
            <w:tcW w:w="0" w:type="auto"/>
            <w:tcBorders>
              <w:top w:val="nil"/>
              <w:left w:val="nil"/>
              <w:bottom w:val="single" w:sz="4" w:space="0" w:color="auto"/>
              <w:right w:val="single" w:sz="4" w:space="0" w:color="auto"/>
            </w:tcBorders>
            <w:shd w:val="clear" w:color="auto" w:fill="auto"/>
            <w:noWrap/>
            <w:vAlign w:val="bottom"/>
            <w:hideMark/>
          </w:tcPr>
          <w:p w14:paraId="307C4BFA"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2B7B78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3AD09FC5" w14:textId="6875F116"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止息日期</w:t>
            </w:r>
          </w:p>
        </w:tc>
      </w:tr>
      <w:tr w:rsidR="004B2429" w:rsidRPr="00ED0064" w14:paraId="71680E14"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99E3A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ATTRIBUTE7</w:t>
            </w:r>
          </w:p>
        </w:tc>
        <w:tc>
          <w:tcPr>
            <w:tcW w:w="0" w:type="auto"/>
            <w:tcBorders>
              <w:top w:val="nil"/>
              <w:left w:val="nil"/>
              <w:bottom w:val="single" w:sz="4" w:space="0" w:color="auto"/>
              <w:right w:val="single" w:sz="4" w:space="0" w:color="auto"/>
            </w:tcBorders>
            <w:shd w:val="clear" w:color="auto" w:fill="auto"/>
            <w:noWrap/>
            <w:vAlign w:val="bottom"/>
            <w:hideMark/>
          </w:tcPr>
          <w:p w14:paraId="05BF507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177EB40F"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72CE5A38" w14:textId="6CA7862E"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银行联系方式</w:t>
            </w:r>
          </w:p>
        </w:tc>
      </w:tr>
      <w:tr w:rsidR="004B2429" w:rsidRPr="00ED0064" w14:paraId="45DA1B34"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F0F94C"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ATTRIBUTE8</w:t>
            </w:r>
          </w:p>
        </w:tc>
        <w:tc>
          <w:tcPr>
            <w:tcW w:w="0" w:type="auto"/>
            <w:tcBorders>
              <w:top w:val="nil"/>
              <w:left w:val="nil"/>
              <w:bottom w:val="single" w:sz="4" w:space="0" w:color="auto"/>
              <w:right w:val="single" w:sz="4" w:space="0" w:color="auto"/>
            </w:tcBorders>
            <w:shd w:val="clear" w:color="auto" w:fill="auto"/>
            <w:noWrap/>
            <w:vAlign w:val="bottom"/>
            <w:hideMark/>
          </w:tcPr>
          <w:p w14:paraId="1A989EF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6C175912"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56C10498" w14:textId="4A4586F0"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责任部门</w:t>
            </w:r>
          </w:p>
        </w:tc>
      </w:tr>
      <w:tr w:rsidR="004B2429" w:rsidRPr="00ED0064" w14:paraId="7FABE637"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526784"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ATTRIBUTE9</w:t>
            </w:r>
          </w:p>
        </w:tc>
        <w:tc>
          <w:tcPr>
            <w:tcW w:w="0" w:type="auto"/>
            <w:tcBorders>
              <w:top w:val="nil"/>
              <w:left w:val="nil"/>
              <w:bottom w:val="single" w:sz="4" w:space="0" w:color="auto"/>
              <w:right w:val="single" w:sz="4" w:space="0" w:color="auto"/>
            </w:tcBorders>
            <w:shd w:val="clear" w:color="auto" w:fill="auto"/>
            <w:noWrap/>
            <w:vAlign w:val="bottom"/>
            <w:hideMark/>
          </w:tcPr>
          <w:p w14:paraId="035A13B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hideMark/>
          </w:tcPr>
          <w:p w14:paraId="31B20D85"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hideMark/>
          </w:tcPr>
          <w:p w14:paraId="16BD8534" w14:textId="5EE2EE7D"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利率</w:t>
            </w:r>
          </w:p>
        </w:tc>
      </w:tr>
      <w:tr w:rsidR="004B2429" w:rsidRPr="00ED0064" w14:paraId="5271C9E8" w14:textId="77777777" w:rsidTr="0024157A">
        <w:trPr>
          <w:trHeight w:val="255"/>
        </w:trPr>
        <w:tc>
          <w:tcPr>
            <w:tcW w:w="0" w:type="auto"/>
            <w:tcBorders>
              <w:top w:val="nil"/>
              <w:left w:val="single" w:sz="4" w:space="0" w:color="auto"/>
              <w:bottom w:val="nil"/>
              <w:right w:val="single" w:sz="4" w:space="0" w:color="auto"/>
            </w:tcBorders>
            <w:shd w:val="clear" w:color="auto" w:fill="auto"/>
            <w:noWrap/>
            <w:vAlign w:val="bottom"/>
            <w:hideMark/>
          </w:tcPr>
          <w:p w14:paraId="00ABD361"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ATTRIBUTE10</w:t>
            </w:r>
          </w:p>
        </w:tc>
        <w:tc>
          <w:tcPr>
            <w:tcW w:w="0" w:type="auto"/>
            <w:tcBorders>
              <w:top w:val="nil"/>
              <w:left w:val="nil"/>
              <w:bottom w:val="nil"/>
              <w:right w:val="single" w:sz="4" w:space="0" w:color="auto"/>
            </w:tcBorders>
            <w:shd w:val="clear" w:color="auto" w:fill="auto"/>
            <w:noWrap/>
            <w:vAlign w:val="bottom"/>
            <w:hideMark/>
          </w:tcPr>
          <w:p w14:paraId="5AD8EC68"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nil"/>
              <w:right w:val="single" w:sz="4" w:space="0" w:color="auto"/>
            </w:tcBorders>
            <w:shd w:val="clear" w:color="auto" w:fill="auto"/>
            <w:noWrap/>
            <w:vAlign w:val="bottom"/>
            <w:hideMark/>
          </w:tcPr>
          <w:p w14:paraId="4EF22627" w14:textId="77777777" w:rsidR="004B2429" w:rsidRPr="00ED0064" w:rsidRDefault="004B2429" w:rsidP="004B2429">
            <w:pPr>
              <w:rPr>
                <w:rFonts w:ascii="Arial" w:hAnsi="Arial" w:cs="Arial"/>
                <w:sz w:val="18"/>
                <w:szCs w:val="18"/>
                <w:lang w:eastAsia="zh-CN" w:bidi="ar-SA"/>
              </w:rPr>
            </w:pPr>
            <w:r w:rsidRPr="00ED0064">
              <w:rPr>
                <w:rFonts w:ascii="Arial" w:hAnsi="Arial" w:cs="Arial"/>
                <w:sz w:val="18"/>
                <w:szCs w:val="18"/>
                <w:lang w:eastAsia="zh-CN" w:bidi="ar-SA"/>
              </w:rPr>
              <w:t>Y</w:t>
            </w:r>
          </w:p>
        </w:tc>
        <w:tc>
          <w:tcPr>
            <w:tcW w:w="0" w:type="auto"/>
            <w:tcBorders>
              <w:top w:val="nil"/>
              <w:left w:val="nil"/>
              <w:bottom w:val="nil"/>
              <w:right w:val="single" w:sz="4" w:space="0" w:color="auto"/>
            </w:tcBorders>
            <w:shd w:val="clear" w:color="auto" w:fill="auto"/>
            <w:vAlign w:val="bottom"/>
            <w:hideMark/>
          </w:tcPr>
          <w:p w14:paraId="3AAE7957" w14:textId="365757A1" w:rsidR="004B2429" w:rsidRPr="00ED0064" w:rsidRDefault="004B2429" w:rsidP="004B2429">
            <w:pPr>
              <w:rPr>
                <w:rFonts w:ascii="Arial" w:hAnsi="Arial" w:cs="Arial"/>
                <w:sz w:val="20"/>
                <w:szCs w:val="20"/>
                <w:lang w:eastAsia="zh-CN" w:bidi="ar-SA"/>
              </w:rPr>
            </w:pPr>
            <w:r>
              <w:rPr>
                <w:rFonts w:ascii="微软雅黑" w:eastAsia="微软雅黑" w:hAnsi="微软雅黑" w:cs="宋体" w:hint="eastAsia"/>
                <w:color w:val="000000"/>
                <w:sz w:val="18"/>
                <w:szCs w:val="18"/>
                <w:lang w:eastAsia="zh-CN"/>
              </w:rPr>
              <w:t>起息日期</w:t>
            </w:r>
          </w:p>
        </w:tc>
      </w:tr>
      <w:tr w:rsidR="0024157A" w:rsidRPr="00ED0064" w14:paraId="2B4E071F" w14:textId="77777777" w:rsidTr="0024157A">
        <w:trPr>
          <w:trHeight w:val="255"/>
        </w:trPr>
        <w:tc>
          <w:tcPr>
            <w:tcW w:w="0" w:type="auto"/>
            <w:tcBorders>
              <w:top w:val="nil"/>
              <w:left w:val="single" w:sz="4" w:space="0" w:color="auto"/>
              <w:bottom w:val="nil"/>
              <w:right w:val="single" w:sz="4" w:space="0" w:color="auto"/>
            </w:tcBorders>
            <w:shd w:val="clear" w:color="auto" w:fill="auto"/>
            <w:noWrap/>
            <w:vAlign w:val="bottom"/>
          </w:tcPr>
          <w:p w14:paraId="6FA1C62F" w14:textId="6D2B6DD4" w:rsidR="0024157A" w:rsidRPr="00ED0064" w:rsidRDefault="0024157A" w:rsidP="004B2429">
            <w:pPr>
              <w:rPr>
                <w:rFonts w:ascii="Arial" w:hAnsi="Arial" w:cs="Arial"/>
                <w:sz w:val="18"/>
                <w:szCs w:val="18"/>
                <w:lang w:eastAsia="zh-CN" w:bidi="ar-SA"/>
              </w:rPr>
            </w:pPr>
            <w:r w:rsidRPr="00ED0064">
              <w:rPr>
                <w:rFonts w:ascii="Arial" w:hAnsi="Arial" w:cs="Arial"/>
                <w:sz w:val="18"/>
                <w:szCs w:val="18"/>
                <w:lang w:eastAsia="zh-CN" w:bidi="ar-SA"/>
              </w:rPr>
              <w:t>ATTRIBUTE1</w:t>
            </w:r>
            <w:r>
              <w:rPr>
                <w:rFonts w:ascii="Arial" w:hAnsi="Arial" w:cs="Arial"/>
                <w:sz w:val="18"/>
                <w:szCs w:val="18"/>
                <w:lang w:eastAsia="zh-CN" w:bidi="ar-SA"/>
              </w:rPr>
              <w:t>1</w:t>
            </w:r>
          </w:p>
        </w:tc>
        <w:tc>
          <w:tcPr>
            <w:tcW w:w="0" w:type="auto"/>
            <w:tcBorders>
              <w:top w:val="nil"/>
              <w:left w:val="nil"/>
              <w:bottom w:val="nil"/>
              <w:right w:val="single" w:sz="4" w:space="0" w:color="auto"/>
            </w:tcBorders>
            <w:shd w:val="clear" w:color="auto" w:fill="auto"/>
            <w:noWrap/>
            <w:vAlign w:val="bottom"/>
          </w:tcPr>
          <w:p w14:paraId="2C3CD9F5" w14:textId="670D5165" w:rsidR="0024157A" w:rsidRPr="00ED0064" w:rsidRDefault="0024157A" w:rsidP="004B2429">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nil"/>
              <w:right w:val="single" w:sz="4" w:space="0" w:color="auto"/>
            </w:tcBorders>
            <w:shd w:val="clear" w:color="auto" w:fill="auto"/>
            <w:noWrap/>
            <w:vAlign w:val="bottom"/>
          </w:tcPr>
          <w:p w14:paraId="35826099" w14:textId="04F88BA0" w:rsidR="0024157A" w:rsidRPr="00ED0064" w:rsidRDefault="0024157A" w:rsidP="004B2429">
            <w:pPr>
              <w:rPr>
                <w:rFonts w:ascii="Arial" w:hAnsi="Arial" w:cs="Arial"/>
                <w:sz w:val="18"/>
                <w:szCs w:val="18"/>
                <w:lang w:eastAsia="zh-CN" w:bidi="ar-SA"/>
              </w:rPr>
            </w:pPr>
            <w:r>
              <w:rPr>
                <w:rFonts w:ascii="Arial" w:hAnsi="Arial" w:cs="Arial" w:hint="eastAsia"/>
                <w:sz w:val="18"/>
                <w:szCs w:val="18"/>
                <w:lang w:eastAsia="zh-CN" w:bidi="ar-SA"/>
              </w:rPr>
              <w:t>Y</w:t>
            </w:r>
          </w:p>
        </w:tc>
        <w:tc>
          <w:tcPr>
            <w:tcW w:w="0" w:type="auto"/>
            <w:tcBorders>
              <w:top w:val="nil"/>
              <w:left w:val="nil"/>
              <w:bottom w:val="nil"/>
              <w:right w:val="single" w:sz="4" w:space="0" w:color="auto"/>
            </w:tcBorders>
            <w:shd w:val="clear" w:color="auto" w:fill="auto"/>
            <w:vAlign w:val="bottom"/>
          </w:tcPr>
          <w:p w14:paraId="65C0AA31" w14:textId="39341784" w:rsidR="0024157A" w:rsidRDefault="0024157A" w:rsidP="004B2429">
            <w:pPr>
              <w:rPr>
                <w:rFonts w:ascii="微软雅黑" w:eastAsia="微软雅黑" w:hAnsi="微软雅黑" w:cs="宋体" w:hint="eastAsia"/>
                <w:color w:val="000000"/>
                <w:sz w:val="18"/>
                <w:szCs w:val="18"/>
                <w:lang w:eastAsia="zh-CN"/>
              </w:rPr>
            </w:pPr>
            <w:r>
              <w:rPr>
                <w:rFonts w:ascii="微软雅黑" w:eastAsia="微软雅黑" w:hAnsi="微软雅黑" w:cs="宋体" w:hint="eastAsia"/>
                <w:color w:val="000000"/>
                <w:sz w:val="18"/>
                <w:szCs w:val="18"/>
                <w:lang w:eastAsia="zh-CN"/>
              </w:rPr>
              <w:t>支付宝pid</w:t>
            </w:r>
          </w:p>
        </w:tc>
      </w:tr>
      <w:tr w:rsidR="0024157A" w:rsidRPr="00ED0064" w14:paraId="6954EF69" w14:textId="77777777" w:rsidTr="0024157A">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14:paraId="1CB4510C" w14:textId="298A8C5B" w:rsidR="0024157A" w:rsidRPr="00ED0064" w:rsidRDefault="0024157A" w:rsidP="0024157A">
            <w:pPr>
              <w:rPr>
                <w:rFonts w:ascii="Arial" w:hAnsi="Arial" w:cs="Arial"/>
                <w:sz w:val="18"/>
                <w:szCs w:val="18"/>
                <w:lang w:eastAsia="zh-CN" w:bidi="ar-SA"/>
              </w:rPr>
            </w:pPr>
            <w:r w:rsidRPr="00ED0064">
              <w:rPr>
                <w:rFonts w:ascii="Arial" w:hAnsi="Arial" w:cs="Arial"/>
                <w:sz w:val="18"/>
                <w:szCs w:val="18"/>
                <w:lang w:eastAsia="zh-CN" w:bidi="ar-SA"/>
              </w:rPr>
              <w:t>ATTRIBUTE1</w:t>
            </w:r>
            <w:r>
              <w:rPr>
                <w:rFonts w:ascii="Arial" w:hAnsi="Arial" w:cs="Arial"/>
                <w:sz w:val="18"/>
                <w:szCs w:val="18"/>
                <w:lang w:eastAsia="zh-CN" w:bidi="ar-SA"/>
              </w:rPr>
              <w:t>2</w:t>
            </w:r>
          </w:p>
        </w:tc>
        <w:tc>
          <w:tcPr>
            <w:tcW w:w="0" w:type="auto"/>
            <w:tcBorders>
              <w:top w:val="nil"/>
              <w:left w:val="nil"/>
              <w:bottom w:val="single" w:sz="4" w:space="0" w:color="auto"/>
              <w:right w:val="single" w:sz="4" w:space="0" w:color="auto"/>
            </w:tcBorders>
            <w:shd w:val="clear" w:color="auto" w:fill="auto"/>
            <w:noWrap/>
            <w:vAlign w:val="bottom"/>
          </w:tcPr>
          <w:p w14:paraId="4C95E844" w14:textId="0BC9B973" w:rsidR="0024157A" w:rsidRPr="00ED0064" w:rsidRDefault="0024157A" w:rsidP="0024157A">
            <w:pPr>
              <w:rPr>
                <w:rFonts w:ascii="Arial" w:hAnsi="Arial" w:cs="Arial"/>
                <w:sz w:val="18"/>
                <w:szCs w:val="18"/>
                <w:lang w:eastAsia="zh-CN" w:bidi="ar-SA"/>
              </w:rPr>
            </w:pPr>
            <w:r w:rsidRPr="00ED0064">
              <w:rPr>
                <w:rFonts w:ascii="Arial" w:hAnsi="Arial" w:cs="Arial"/>
                <w:sz w:val="18"/>
                <w:szCs w:val="18"/>
                <w:lang w:eastAsia="zh-CN" w:bidi="ar-SA"/>
              </w:rPr>
              <w:t>VARCHAR2(128)</w:t>
            </w:r>
          </w:p>
        </w:tc>
        <w:tc>
          <w:tcPr>
            <w:tcW w:w="0" w:type="auto"/>
            <w:tcBorders>
              <w:top w:val="nil"/>
              <w:left w:val="nil"/>
              <w:bottom w:val="single" w:sz="4" w:space="0" w:color="auto"/>
              <w:right w:val="single" w:sz="4" w:space="0" w:color="auto"/>
            </w:tcBorders>
            <w:shd w:val="clear" w:color="auto" w:fill="auto"/>
            <w:noWrap/>
            <w:vAlign w:val="bottom"/>
          </w:tcPr>
          <w:p w14:paraId="2DFC474E" w14:textId="54DC315D" w:rsidR="0024157A" w:rsidRDefault="0024157A" w:rsidP="0024157A">
            <w:pPr>
              <w:rPr>
                <w:rFonts w:ascii="Arial" w:hAnsi="Arial" w:cs="Arial" w:hint="eastAsia"/>
                <w:sz w:val="18"/>
                <w:szCs w:val="18"/>
                <w:lang w:eastAsia="zh-CN" w:bidi="ar-SA"/>
              </w:rPr>
            </w:pPr>
            <w:r>
              <w:rPr>
                <w:rFonts w:ascii="Arial" w:hAnsi="Arial" w:cs="Arial" w:hint="eastAsia"/>
                <w:sz w:val="18"/>
                <w:szCs w:val="18"/>
                <w:lang w:eastAsia="zh-CN" w:bidi="ar-SA"/>
              </w:rPr>
              <w:t>Y</w:t>
            </w:r>
          </w:p>
        </w:tc>
        <w:tc>
          <w:tcPr>
            <w:tcW w:w="0" w:type="auto"/>
            <w:tcBorders>
              <w:top w:val="nil"/>
              <w:left w:val="nil"/>
              <w:bottom w:val="single" w:sz="4" w:space="0" w:color="auto"/>
              <w:right w:val="single" w:sz="4" w:space="0" w:color="auto"/>
            </w:tcBorders>
            <w:shd w:val="clear" w:color="auto" w:fill="auto"/>
            <w:vAlign w:val="bottom"/>
          </w:tcPr>
          <w:p w14:paraId="42484391" w14:textId="6B09B492" w:rsidR="0024157A" w:rsidRDefault="0024157A" w:rsidP="0024157A">
            <w:pPr>
              <w:rPr>
                <w:rFonts w:ascii="微软雅黑" w:eastAsia="微软雅黑" w:hAnsi="微软雅黑" w:cs="宋体" w:hint="eastAsia"/>
                <w:color w:val="000000"/>
                <w:sz w:val="18"/>
                <w:szCs w:val="18"/>
                <w:lang w:eastAsia="zh-CN"/>
              </w:rPr>
            </w:pPr>
            <w:r>
              <w:rPr>
                <w:rFonts w:ascii="微软雅黑" w:eastAsia="微软雅黑" w:hAnsi="微软雅黑" w:cs="宋体" w:hint="eastAsia"/>
                <w:color w:val="000000"/>
                <w:sz w:val="18"/>
                <w:szCs w:val="18"/>
                <w:lang w:eastAsia="zh-CN"/>
              </w:rPr>
              <w:t>支付宝</w:t>
            </w:r>
            <w:r>
              <w:rPr>
                <w:rFonts w:ascii="微软雅黑" w:eastAsia="微软雅黑" w:hAnsi="微软雅黑" w:cs="宋体"/>
                <w:color w:val="000000"/>
                <w:sz w:val="18"/>
                <w:szCs w:val="18"/>
                <w:lang w:eastAsia="zh-CN"/>
              </w:rPr>
              <w:t>对账单文件名</w:t>
            </w:r>
          </w:p>
        </w:tc>
      </w:tr>
    </w:tbl>
    <w:p w14:paraId="37E39068" w14:textId="1524E167" w:rsidR="00F6263D" w:rsidRPr="0096039A" w:rsidRDefault="00EE2445" w:rsidP="00F6263D">
      <w:pPr>
        <w:pStyle w:val="40"/>
        <w:numPr>
          <w:ilvl w:val="3"/>
          <w:numId w:val="2"/>
        </w:numPr>
        <w:rPr>
          <w:lang w:eastAsia="zh-CN"/>
        </w:rPr>
      </w:pPr>
      <w:r>
        <w:rPr>
          <w:rFonts w:hint="eastAsia"/>
          <w:lang w:eastAsia="zh-CN"/>
        </w:rPr>
        <w:t>收付系统账户余额查询</w:t>
      </w:r>
      <w:r w:rsidR="00F6263D" w:rsidRPr="0096039A">
        <w:rPr>
          <w:lang w:eastAsia="zh-CN"/>
        </w:rPr>
        <w:t>接口</w:t>
      </w:r>
    </w:p>
    <w:p w14:paraId="3027A95E" w14:textId="77777777" w:rsidR="00F6263D" w:rsidRPr="00DB208D" w:rsidRDefault="00F6263D" w:rsidP="00F6263D">
      <w:pPr>
        <w:pStyle w:val="5"/>
        <w:numPr>
          <w:ilvl w:val="4"/>
          <w:numId w:val="2"/>
        </w:numPr>
      </w:pPr>
      <w:r w:rsidRPr="00DB208D">
        <w:rPr>
          <w:rFonts w:hint="eastAsia"/>
        </w:rPr>
        <w:t>业务描述</w:t>
      </w:r>
    </w:p>
    <w:p w14:paraId="7C994ED7" w14:textId="13F08CA2" w:rsidR="00F6263D" w:rsidRDefault="00F6263D" w:rsidP="00F6263D">
      <w:pPr>
        <w:rPr>
          <w:lang w:eastAsia="zh-CN"/>
        </w:rPr>
      </w:pPr>
      <w:r>
        <w:rPr>
          <w:rFonts w:hint="eastAsia"/>
          <w:lang w:eastAsia="zh-CN"/>
        </w:rPr>
        <w:t xml:space="preserve">  </w:t>
      </w:r>
      <w:r>
        <w:rPr>
          <w:lang w:eastAsia="zh-CN"/>
        </w:rPr>
        <w:t xml:space="preserve"> </w:t>
      </w:r>
      <w:r w:rsidR="00EE2445">
        <w:rPr>
          <w:rFonts w:hint="eastAsia"/>
          <w:lang w:eastAsia="zh-CN"/>
        </w:rPr>
        <w:t>提供余额查询接口给收付费系统，查询账户的实时余额，用于做紧急支付时付款账号的余额检测</w:t>
      </w:r>
      <w:r>
        <w:rPr>
          <w:rFonts w:hint="eastAsia"/>
          <w:lang w:eastAsia="zh-CN"/>
        </w:rPr>
        <w:t>。</w:t>
      </w:r>
    </w:p>
    <w:p w14:paraId="3E8E71F2" w14:textId="79B6220F" w:rsidR="008149CF" w:rsidRPr="00990A16" w:rsidRDefault="008149CF" w:rsidP="00F6263D">
      <w:pPr>
        <w:rPr>
          <w:lang w:eastAsia="zh-CN"/>
        </w:rPr>
      </w:pPr>
      <w:r>
        <w:rPr>
          <w:rFonts w:hint="eastAsia"/>
          <w:lang w:eastAsia="zh-CN"/>
        </w:rPr>
        <w:t>同步方式</w:t>
      </w:r>
      <w:r>
        <w:rPr>
          <w:rFonts w:hint="eastAsia"/>
          <w:lang w:eastAsia="zh-CN"/>
        </w:rPr>
        <w:t>:</w:t>
      </w:r>
      <w:r>
        <w:rPr>
          <w:rFonts w:hint="eastAsia"/>
          <w:lang w:eastAsia="zh-CN"/>
        </w:rPr>
        <w:t>资金系统作为服务端开放</w:t>
      </w:r>
      <w:r>
        <w:rPr>
          <w:rFonts w:hint="eastAsia"/>
          <w:lang w:eastAsia="zh-CN"/>
        </w:rPr>
        <w:t>SOFA RPC</w:t>
      </w:r>
      <w:r>
        <w:rPr>
          <w:rFonts w:hint="eastAsia"/>
          <w:lang w:eastAsia="zh-CN"/>
        </w:rPr>
        <w:t>，前端系统通过</w:t>
      </w:r>
      <w:r>
        <w:rPr>
          <w:lang w:eastAsia="zh-CN"/>
        </w:rPr>
        <w:t>SOFA RPC</w:t>
      </w:r>
      <w:r>
        <w:rPr>
          <w:lang w:eastAsia="zh-CN"/>
        </w:rPr>
        <w:t>接口调用</w:t>
      </w:r>
      <w:r>
        <w:rPr>
          <w:rFonts w:hint="eastAsia"/>
          <w:lang w:eastAsia="zh-CN"/>
        </w:rPr>
        <w:t>。</w:t>
      </w:r>
    </w:p>
    <w:p w14:paraId="4183B808" w14:textId="55EB4A4E" w:rsidR="008149CF" w:rsidRPr="008149CF" w:rsidRDefault="00F6263D" w:rsidP="008149CF">
      <w:pPr>
        <w:pStyle w:val="5"/>
        <w:numPr>
          <w:ilvl w:val="4"/>
          <w:numId w:val="2"/>
        </w:numPr>
      </w:pPr>
      <w:r>
        <w:rPr>
          <w:rFonts w:hint="eastAsia"/>
        </w:rPr>
        <w:t>业务流程</w:t>
      </w:r>
    </w:p>
    <w:p w14:paraId="652C257B" w14:textId="77777777" w:rsidR="00F6263D" w:rsidRDefault="00F6263D" w:rsidP="00F6263D"/>
    <w:p w14:paraId="69A6DBEA" w14:textId="77777777" w:rsidR="00F6263D" w:rsidRDefault="00F6263D" w:rsidP="00F6263D">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F6263D" w:rsidRPr="00300621" w14:paraId="0B62141F" w14:textId="77777777" w:rsidTr="00AF24A3">
        <w:trPr>
          <w:cantSplit/>
          <w:tblHeader/>
        </w:trPr>
        <w:tc>
          <w:tcPr>
            <w:tcW w:w="484" w:type="dxa"/>
            <w:shd w:val="clear" w:color="auto" w:fill="7C9BC1"/>
            <w:tcMar>
              <w:top w:w="58" w:type="dxa"/>
              <w:left w:w="58" w:type="dxa"/>
              <w:bottom w:w="58" w:type="dxa"/>
              <w:right w:w="58" w:type="dxa"/>
            </w:tcMar>
          </w:tcPr>
          <w:p w14:paraId="414F7FFE" w14:textId="77777777" w:rsidR="00F6263D" w:rsidRPr="00300621" w:rsidRDefault="00F6263D" w:rsidP="00AF24A3">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1EE00E7" w14:textId="77777777" w:rsidR="00F6263D" w:rsidRPr="00300621" w:rsidRDefault="00F6263D" w:rsidP="00AF24A3">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42A5584A" w14:textId="77777777" w:rsidR="00F6263D" w:rsidRPr="00300621" w:rsidRDefault="00F6263D" w:rsidP="00AF24A3">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5C38D577" w14:textId="77777777" w:rsidR="00F6263D" w:rsidRPr="00300621" w:rsidRDefault="00F6263D" w:rsidP="00AF24A3">
            <w:pPr>
              <w:pStyle w:val="Cap1"/>
              <w:ind w:firstLineChars="100" w:firstLine="201"/>
              <w:jc w:val="both"/>
              <w:rPr>
                <w:rFonts w:hint="eastAsia"/>
                <w:szCs w:val="18"/>
              </w:rPr>
            </w:pPr>
            <w:r w:rsidRPr="00300621">
              <w:rPr>
                <w:rFonts w:hint="eastAsia"/>
                <w:szCs w:val="18"/>
              </w:rPr>
              <w:t>备注</w:t>
            </w:r>
          </w:p>
        </w:tc>
      </w:tr>
      <w:tr w:rsidR="00F6263D" w:rsidRPr="00300621" w14:paraId="2EC02AB1" w14:textId="77777777" w:rsidTr="00AF24A3">
        <w:trPr>
          <w:cantSplit/>
          <w:trHeight w:val="483"/>
        </w:trPr>
        <w:tc>
          <w:tcPr>
            <w:tcW w:w="484" w:type="dxa"/>
            <w:shd w:val="clear" w:color="auto" w:fill="AECEE1"/>
            <w:tcMar>
              <w:top w:w="58" w:type="dxa"/>
              <w:left w:w="58" w:type="dxa"/>
              <w:bottom w:w="58" w:type="dxa"/>
              <w:right w:w="58" w:type="dxa"/>
            </w:tcMar>
            <w:vAlign w:val="center"/>
          </w:tcPr>
          <w:p w14:paraId="4CAA8D3A" w14:textId="77777777" w:rsidR="00F6263D" w:rsidRPr="005D789A" w:rsidRDefault="00F6263D" w:rsidP="00AF24A3">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45F8CB1A" w14:textId="7198EE48"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资金定时跑批获取账号余额</w:t>
            </w:r>
          </w:p>
        </w:tc>
        <w:tc>
          <w:tcPr>
            <w:tcW w:w="3827" w:type="dxa"/>
            <w:shd w:val="clear" w:color="auto" w:fill="E3EEF5"/>
            <w:tcMar>
              <w:top w:w="58" w:type="dxa"/>
              <w:left w:w="58" w:type="dxa"/>
              <w:bottom w:w="58" w:type="dxa"/>
              <w:right w:w="58" w:type="dxa"/>
            </w:tcMar>
            <w:vAlign w:val="center"/>
          </w:tcPr>
          <w:p w14:paraId="749486E6" w14:textId="7D3334B5"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定时跑批从银行查询回直连账号余额</w:t>
            </w:r>
          </w:p>
        </w:tc>
        <w:tc>
          <w:tcPr>
            <w:tcW w:w="1560" w:type="dxa"/>
            <w:shd w:val="clear" w:color="auto" w:fill="E3EEF5"/>
            <w:tcMar>
              <w:top w:w="58" w:type="dxa"/>
              <w:left w:w="58" w:type="dxa"/>
              <w:bottom w:w="58" w:type="dxa"/>
              <w:right w:w="58" w:type="dxa"/>
            </w:tcMar>
            <w:vAlign w:val="center"/>
          </w:tcPr>
          <w:p w14:paraId="01081953" w14:textId="77777777" w:rsidR="00F6263D" w:rsidRPr="00F41C79" w:rsidRDefault="00F6263D" w:rsidP="00AF24A3">
            <w:pPr>
              <w:jc w:val="both"/>
              <w:rPr>
                <w:rFonts w:ascii="宋体" w:hAnsi="宋体" w:cs="宋体"/>
                <w:color w:val="000000"/>
                <w:sz w:val="20"/>
                <w:lang w:eastAsia="zh-CN"/>
              </w:rPr>
            </w:pPr>
          </w:p>
        </w:tc>
      </w:tr>
      <w:tr w:rsidR="00F6263D" w:rsidRPr="00300621" w14:paraId="4D48A8A5" w14:textId="77777777" w:rsidTr="00AF24A3">
        <w:trPr>
          <w:cantSplit/>
          <w:trHeight w:val="483"/>
        </w:trPr>
        <w:tc>
          <w:tcPr>
            <w:tcW w:w="484" w:type="dxa"/>
            <w:shd w:val="clear" w:color="auto" w:fill="AECEE1"/>
            <w:tcMar>
              <w:top w:w="58" w:type="dxa"/>
              <w:left w:w="58" w:type="dxa"/>
              <w:bottom w:w="58" w:type="dxa"/>
              <w:right w:w="58" w:type="dxa"/>
            </w:tcMar>
            <w:vAlign w:val="center"/>
          </w:tcPr>
          <w:p w14:paraId="1D32A238" w14:textId="77777777" w:rsidR="00F6263D" w:rsidRPr="005D789A" w:rsidRDefault="00F6263D" w:rsidP="00AF24A3">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3A85FC1F" w14:textId="4F31289B" w:rsidR="00F6263D" w:rsidRPr="00F41C79" w:rsidRDefault="00EE2445" w:rsidP="00AF24A3">
            <w:pPr>
              <w:jc w:val="both"/>
              <w:rPr>
                <w:rFonts w:ascii="宋体" w:hAnsi="宋体" w:cs="宋体"/>
                <w:color w:val="000000"/>
                <w:sz w:val="20"/>
                <w:lang w:eastAsia="zh-CN"/>
              </w:rPr>
            </w:pPr>
            <w:r>
              <w:rPr>
                <w:rFonts w:ascii="宋体" w:hAnsi="宋体" w:cs="宋体" w:hint="eastAsia"/>
                <w:color w:val="000000"/>
                <w:sz w:val="20"/>
                <w:lang w:eastAsia="zh-CN"/>
              </w:rPr>
              <w:t>收付费系统查询余额</w:t>
            </w:r>
          </w:p>
        </w:tc>
        <w:tc>
          <w:tcPr>
            <w:tcW w:w="3827" w:type="dxa"/>
            <w:shd w:val="clear" w:color="auto" w:fill="E3EEF5"/>
            <w:tcMar>
              <w:top w:w="58" w:type="dxa"/>
              <w:left w:w="58" w:type="dxa"/>
              <w:bottom w:w="58" w:type="dxa"/>
              <w:right w:w="58" w:type="dxa"/>
            </w:tcMar>
            <w:vAlign w:val="center"/>
          </w:tcPr>
          <w:p w14:paraId="4126152E" w14:textId="5B21C2A7" w:rsidR="00F6263D" w:rsidRPr="006A3D21" w:rsidRDefault="002315C7" w:rsidP="00AF24A3">
            <w:pPr>
              <w:jc w:val="both"/>
              <w:rPr>
                <w:rFonts w:ascii="宋体" w:hAnsi="宋体" w:cs="宋体"/>
                <w:color w:val="000000"/>
                <w:sz w:val="20"/>
                <w:lang w:eastAsia="zh-CN"/>
              </w:rPr>
            </w:pPr>
            <w:r>
              <w:rPr>
                <w:rFonts w:ascii="宋体" w:hAnsi="宋体" w:cs="宋体" w:hint="eastAsia"/>
                <w:color w:val="000000"/>
                <w:sz w:val="20"/>
                <w:lang w:eastAsia="zh-CN"/>
              </w:rPr>
              <w:t>收付费系统调用资金系统查询接口获取</w:t>
            </w:r>
            <w:r w:rsidR="00EE2445">
              <w:rPr>
                <w:rFonts w:ascii="宋体" w:hAnsi="宋体" w:cs="宋体" w:hint="eastAsia"/>
                <w:color w:val="000000"/>
                <w:sz w:val="20"/>
                <w:lang w:eastAsia="zh-CN"/>
              </w:rPr>
              <w:t>实时余额</w:t>
            </w:r>
          </w:p>
        </w:tc>
        <w:tc>
          <w:tcPr>
            <w:tcW w:w="1560" w:type="dxa"/>
            <w:shd w:val="clear" w:color="auto" w:fill="E3EEF5"/>
            <w:tcMar>
              <w:top w:w="58" w:type="dxa"/>
              <w:left w:w="58" w:type="dxa"/>
              <w:bottom w:w="58" w:type="dxa"/>
              <w:right w:w="58" w:type="dxa"/>
            </w:tcMar>
            <w:vAlign w:val="center"/>
          </w:tcPr>
          <w:p w14:paraId="6D0754AF" w14:textId="53B1DCD3" w:rsidR="00F6263D" w:rsidRPr="00F41C79" w:rsidRDefault="00EE2445" w:rsidP="00AF24A3">
            <w:pPr>
              <w:jc w:val="both"/>
              <w:rPr>
                <w:rFonts w:ascii="宋体" w:hAnsi="宋体" w:cs="宋体"/>
                <w:color w:val="000000"/>
                <w:sz w:val="20"/>
                <w:lang w:eastAsia="zh-CN"/>
              </w:rPr>
            </w:pPr>
            <w:r>
              <w:rPr>
                <w:rFonts w:ascii="宋体" w:hAnsi="宋体" w:cs="宋体"/>
                <w:color w:val="000000"/>
                <w:sz w:val="20"/>
                <w:lang w:eastAsia="zh-CN"/>
              </w:rPr>
              <w:t>支持单账号及多账号余额查询</w:t>
            </w:r>
          </w:p>
        </w:tc>
      </w:tr>
    </w:tbl>
    <w:p w14:paraId="777AB182" w14:textId="77777777" w:rsidR="00F6263D" w:rsidRPr="001300EC" w:rsidRDefault="00F6263D" w:rsidP="00F6263D">
      <w:pPr>
        <w:rPr>
          <w:lang w:eastAsia="zh-CN"/>
        </w:rPr>
      </w:pPr>
    </w:p>
    <w:p w14:paraId="38F8B3D3" w14:textId="77777777" w:rsidR="00F6263D" w:rsidRDefault="00F6263D" w:rsidP="00F6263D">
      <w:pPr>
        <w:pStyle w:val="5"/>
        <w:numPr>
          <w:ilvl w:val="4"/>
          <w:numId w:val="2"/>
        </w:numPr>
      </w:pPr>
      <w:r>
        <w:rPr>
          <w:rFonts w:hint="eastAsia"/>
        </w:rPr>
        <w:t>业务元素</w:t>
      </w:r>
    </w:p>
    <w:p w14:paraId="5C0F90FB" w14:textId="77777777" w:rsidR="002D463F" w:rsidRPr="00134A2E" w:rsidRDefault="002D463F" w:rsidP="00134A2E">
      <w:pPr>
        <w:rPr>
          <w:rFonts w:ascii="宋体" w:hAnsi="宋体"/>
          <w:lang w:val="x-none"/>
        </w:rPr>
      </w:pPr>
      <w:r w:rsidRPr="00134A2E">
        <w:rPr>
          <w:rFonts w:ascii="宋体" w:hAnsi="宋体" w:hint="eastAsia"/>
          <w:lang w:val="x-none"/>
        </w:rPr>
        <w:t>请求字段：</w:t>
      </w:r>
    </w:p>
    <w:tbl>
      <w:tblPr>
        <w:tblW w:w="0" w:type="auto"/>
        <w:tblInd w:w="93" w:type="dxa"/>
        <w:tblLayout w:type="fixed"/>
        <w:tblLook w:val="04A0" w:firstRow="1" w:lastRow="0" w:firstColumn="1" w:lastColumn="0" w:noHBand="0" w:noVBand="1"/>
      </w:tblPr>
      <w:tblGrid>
        <w:gridCol w:w="799"/>
        <w:gridCol w:w="1768"/>
        <w:gridCol w:w="1033"/>
        <w:gridCol w:w="946"/>
        <w:gridCol w:w="746"/>
        <w:gridCol w:w="677"/>
        <w:gridCol w:w="2460"/>
      </w:tblGrid>
      <w:tr w:rsidR="002D463F" w:rsidRPr="00F93E4B" w14:paraId="1D48858E" w14:textId="77777777" w:rsidTr="00460C1A">
        <w:trPr>
          <w:trHeight w:val="718"/>
        </w:trPr>
        <w:tc>
          <w:tcPr>
            <w:tcW w:w="799"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5C39DD33"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交易名称</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32E7DC92" w14:textId="00E28ECB" w:rsidR="002D463F" w:rsidRPr="00F93E4B" w:rsidRDefault="002D463F" w:rsidP="002D463F">
            <w:pPr>
              <w:rPr>
                <w:rFonts w:ascii="宋体" w:hAnsi="宋体" w:cs="宋体"/>
                <w:sz w:val="20"/>
                <w:szCs w:val="20"/>
                <w:lang w:eastAsia="zh-CN"/>
              </w:rPr>
            </w:pPr>
            <w:r>
              <w:rPr>
                <w:rFonts w:ascii="宋体" w:hAnsi="宋体" w:cs="宋体"/>
                <w:sz w:val="20"/>
                <w:szCs w:val="20"/>
                <w:lang w:eastAsia="zh-CN"/>
              </w:rPr>
              <w:t>账户余额查询接口</w:t>
            </w:r>
          </w:p>
        </w:tc>
        <w:tc>
          <w:tcPr>
            <w:tcW w:w="946" w:type="dxa"/>
            <w:tcBorders>
              <w:top w:val="single" w:sz="4" w:space="0" w:color="auto"/>
              <w:left w:val="nil"/>
              <w:bottom w:val="single" w:sz="4" w:space="0" w:color="auto"/>
              <w:right w:val="single" w:sz="4" w:space="0" w:color="auto"/>
            </w:tcBorders>
            <w:shd w:val="clear" w:color="000000" w:fill="666699"/>
            <w:noWrap/>
            <w:vAlign w:val="bottom"/>
            <w:hideMark/>
          </w:tcPr>
          <w:p w14:paraId="0405AE3A"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请求交易码</w:t>
            </w:r>
          </w:p>
        </w:tc>
        <w:tc>
          <w:tcPr>
            <w:tcW w:w="746" w:type="dxa"/>
            <w:tcBorders>
              <w:top w:val="single" w:sz="4" w:space="0" w:color="auto"/>
              <w:left w:val="nil"/>
              <w:bottom w:val="single" w:sz="4" w:space="0" w:color="auto"/>
              <w:right w:val="single" w:sz="4" w:space="0" w:color="auto"/>
            </w:tcBorders>
            <w:shd w:val="clear" w:color="000000" w:fill="99CCFF"/>
            <w:noWrap/>
            <w:vAlign w:val="bottom"/>
            <w:hideMark/>
          </w:tcPr>
          <w:p w14:paraId="68F98ABC" w14:textId="7D7B9883" w:rsidR="002D463F" w:rsidRPr="00F93E4B" w:rsidRDefault="002D463F" w:rsidP="002D463F">
            <w:pPr>
              <w:rPr>
                <w:rFonts w:ascii="宋体" w:hAnsi="宋体" w:cs="宋体"/>
                <w:sz w:val="20"/>
                <w:szCs w:val="20"/>
              </w:rPr>
            </w:pPr>
            <w:r>
              <w:rPr>
                <w:rFonts w:ascii="宋体" w:hAnsi="宋体" w:cs="宋体" w:hint="eastAsia"/>
                <w:sz w:val="20"/>
                <w:szCs w:val="20"/>
              </w:rPr>
              <w:t>7506</w:t>
            </w:r>
          </w:p>
        </w:tc>
        <w:tc>
          <w:tcPr>
            <w:tcW w:w="677" w:type="dxa"/>
            <w:tcBorders>
              <w:top w:val="single" w:sz="4" w:space="0" w:color="auto"/>
              <w:left w:val="nil"/>
              <w:bottom w:val="single" w:sz="4" w:space="0" w:color="auto"/>
              <w:right w:val="single" w:sz="4" w:space="0" w:color="auto"/>
            </w:tcBorders>
            <w:shd w:val="clear" w:color="000000" w:fill="666699"/>
            <w:noWrap/>
            <w:vAlign w:val="bottom"/>
            <w:hideMark/>
          </w:tcPr>
          <w:p w14:paraId="484C39D2"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内部交易码</w:t>
            </w:r>
          </w:p>
        </w:tc>
        <w:tc>
          <w:tcPr>
            <w:tcW w:w="2460" w:type="dxa"/>
            <w:tcBorders>
              <w:top w:val="single" w:sz="4" w:space="0" w:color="auto"/>
              <w:left w:val="nil"/>
              <w:bottom w:val="single" w:sz="4" w:space="0" w:color="auto"/>
              <w:right w:val="single" w:sz="4" w:space="0" w:color="auto"/>
            </w:tcBorders>
            <w:shd w:val="clear" w:color="000000" w:fill="99CCFF"/>
            <w:noWrap/>
            <w:vAlign w:val="bottom"/>
            <w:hideMark/>
          </w:tcPr>
          <w:p w14:paraId="2F52F9DE" w14:textId="77777777" w:rsidR="002D463F" w:rsidRPr="00F93E4B" w:rsidRDefault="002D463F" w:rsidP="002D463F">
            <w:pPr>
              <w:rPr>
                <w:rFonts w:ascii="宋体" w:hAnsi="宋体" w:cs="宋体"/>
                <w:sz w:val="20"/>
                <w:szCs w:val="20"/>
              </w:rPr>
            </w:pPr>
            <w:r w:rsidRPr="00F93E4B">
              <w:rPr>
                <w:rFonts w:ascii="宋体" w:hAnsi="宋体" w:cs="宋体" w:hint="eastAsia"/>
                <w:sz w:val="20"/>
                <w:szCs w:val="20"/>
              </w:rPr>
              <w:t xml:space="preserve">　</w:t>
            </w:r>
          </w:p>
        </w:tc>
      </w:tr>
      <w:tr w:rsidR="002D463F" w:rsidRPr="00F93E4B" w14:paraId="55086436" w14:textId="77777777" w:rsidTr="00460C1A">
        <w:trPr>
          <w:trHeight w:val="28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02384C24"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后端系统</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44CDB35B" w14:textId="77777777" w:rsidR="002D463F" w:rsidRPr="00F93E4B" w:rsidRDefault="002D463F" w:rsidP="002D463F">
            <w:pPr>
              <w:rPr>
                <w:rFonts w:ascii="宋体" w:hAnsi="宋体" w:cs="宋体"/>
                <w:sz w:val="20"/>
                <w:szCs w:val="20"/>
              </w:rPr>
            </w:pPr>
            <w:r w:rsidRPr="00F93E4B">
              <w:rPr>
                <w:rFonts w:ascii="宋体" w:hAnsi="宋体" w:cs="宋体" w:hint="eastAsia"/>
                <w:sz w:val="20"/>
                <w:szCs w:val="20"/>
              </w:rPr>
              <w:t xml:space="preserve">　</w:t>
            </w:r>
          </w:p>
        </w:tc>
        <w:tc>
          <w:tcPr>
            <w:tcW w:w="946" w:type="dxa"/>
            <w:tcBorders>
              <w:top w:val="nil"/>
              <w:left w:val="nil"/>
              <w:bottom w:val="single" w:sz="4" w:space="0" w:color="auto"/>
              <w:right w:val="single" w:sz="4" w:space="0" w:color="auto"/>
            </w:tcBorders>
            <w:shd w:val="clear" w:color="000000" w:fill="666699"/>
            <w:noWrap/>
            <w:vAlign w:val="bottom"/>
            <w:hideMark/>
          </w:tcPr>
          <w:p w14:paraId="22667F55"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交易类型</w:t>
            </w:r>
          </w:p>
        </w:tc>
        <w:tc>
          <w:tcPr>
            <w:tcW w:w="746" w:type="dxa"/>
            <w:tcBorders>
              <w:top w:val="nil"/>
              <w:left w:val="nil"/>
              <w:bottom w:val="single" w:sz="4" w:space="0" w:color="auto"/>
              <w:right w:val="single" w:sz="4" w:space="0" w:color="auto"/>
            </w:tcBorders>
            <w:shd w:val="clear" w:color="000000" w:fill="99CCFF"/>
            <w:noWrap/>
            <w:vAlign w:val="bottom"/>
            <w:hideMark/>
          </w:tcPr>
          <w:p w14:paraId="512F9F1E" w14:textId="77777777" w:rsidR="002D463F" w:rsidRPr="00F93E4B" w:rsidRDefault="002D463F" w:rsidP="002D463F">
            <w:pPr>
              <w:rPr>
                <w:rFonts w:ascii="宋体" w:hAnsi="宋体" w:cs="宋体"/>
                <w:sz w:val="20"/>
                <w:szCs w:val="20"/>
              </w:rPr>
            </w:pPr>
            <w:r w:rsidRPr="00F93E4B">
              <w:rPr>
                <w:rFonts w:ascii="宋体" w:hAnsi="宋体" w:cs="宋体" w:hint="eastAsia"/>
                <w:sz w:val="20"/>
                <w:szCs w:val="20"/>
              </w:rPr>
              <w:t>查询类</w:t>
            </w:r>
          </w:p>
        </w:tc>
        <w:tc>
          <w:tcPr>
            <w:tcW w:w="677" w:type="dxa"/>
            <w:tcBorders>
              <w:top w:val="nil"/>
              <w:left w:val="nil"/>
              <w:bottom w:val="single" w:sz="4" w:space="0" w:color="auto"/>
              <w:right w:val="single" w:sz="4" w:space="0" w:color="auto"/>
            </w:tcBorders>
            <w:shd w:val="clear" w:color="000000" w:fill="666699"/>
            <w:noWrap/>
            <w:vAlign w:val="bottom"/>
            <w:hideMark/>
          </w:tcPr>
          <w:p w14:paraId="2AF8276E"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示例</w:t>
            </w:r>
          </w:p>
        </w:tc>
        <w:tc>
          <w:tcPr>
            <w:tcW w:w="2460" w:type="dxa"/>
            <w:tcBorders>
              <w:top w:val="nil"/>
              <w:left w:val="nil"/>
              <w:bottom w:val="single" w:sz="4" w:space="0" w:color="auto"/>
              <w:right w:val="single" w:sz="4" w:space="0" w:color="auto"/>
            </w:tcBorders>
            <w:shd w:val="clear" w:color="000000" w:fill="99CCFF"/>
            <w:noWrap/>
            <w:vAlign w:val="bottom"/>
            <w:hideMark/>
          </w:tcPr>
          <w:p w14:paraId="0D0D5F29" w14:textId="77777777" w:rsidR="002D463F" w:rsidRPr="00F93E4B" w:rsidRDefault="002D463F" w:rsidP="002D463F">
            <w:pPr>
              <w:rPr>
                <w:rFonts w:ascii="宋体" w:hAnsi="宋体" w:cs="宋体"/>
                <w:color w:val="0000FF"/>
                <w:sz w:val="22"/>
                <w:szCs w:val="22"/>
                <w:u w:val="single"/>
              </w:rPr>
            </w:pPr>
          </w:p>
        </w:tc>
      </w:tr>
      <w:tr w:rsidR="002D463F" w:rsidRPr="00F93E4B" w14:paraId="4F333462" w14:textId="77777777" w:rsidTr="00460C1A">
        <w:trPr>
          <w:trHeight w:val="25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3DF94DEC" w14:textId="77777777" w:rsidR="002D463F" w:rsidRPr="00F93E4B" w:rsidRDefault="002D463F" w:rsidP="002D463F">
            <w:pPr>
              <w:rPr>
                <w:rFonts w:ascii="宋体" w:hAnsi="宋体" w:cs="宋体"/>
                <w:color w:val="99CCFF"/>
                <w:sz w:val="20"/>
                <w:szCs w:val="20"/>
              </w:rPr>
            </w:pPr>
            <w:r w:rsidRPr="00F93E4B">
              <w:rPr>
                <w:rFonts w:ascii="宋体" w:hAnsi="宋体" w:cs="宋体" w:hint="eastAsia"/>
                <w:color w:val="99CCFF"/>
                <w:sz w:val="20"/>
                <w:szCs w:val="20"/>
              </w:rPr>
              <w:t>交易说明</w:t>
            </w:r>
          </w:p>
        </w:tc>
        <w:tc>
          <w:tcPr>
            <w:tcW w:w="7630" w:type="dxa"/>
            <w:gridSpan w:val="6"/>
            <w:tcBorders>
              <w:top w:val="single" w:sz="4" w:space="0" w:color="auto"/>
              <w:left w:val="nil"/>
              <w:bottom w:val="single" w:sz="4" w:space="0" w:color="auto"/>
              <w:right w:val="single" w:sz="4" w:space="0" w:color="auto"/>
            </w:tcBorders>
            <w:shd w:val="clear" w:color="000000" w:fill="99CCFF"/>
            <w:noWrap/>
            <w:vAlign w:val="bottom"/>
            <w:hideMark/>
          </w:tcPr>
          <w:p w14:paraId="202F3C90" w14:textId="48ECAD76" w:rsidR="002D463F" w:rsidRPr="00F93E4B" w:rsidRDefault="002D463F" w:rsidP="002D463F">
            <w:pPr>
              <w:rPr>
                <w:rFonts w:ascii="宋体" w:hAnsi="宋体" w:cs="宋体"/>
                <w:sz w:val="20"/>
                <w:szCs w:val="20"/>
              </w:rPr>
            </w:pPr>
            <w:r w:rsidRPr="00F93E4B">
              <w:rPr>
                <w:rFonts w:ascii="宋体" w:hAnsi="宋体" w:cs="宋体" w:hint="eastAsia"/>
                <w:sz w:val="20"/>
                <w:szCs w:val="20"/>
              </w:rPr>
              <w:t>查询</w:t>
            </w:r>
            <w:r>
              <w:rPr>
                <w:rFonts w:ascii="宋体" w:hAnsi="宋体" w:cs="宋体" w:hint="eastAsia"/>
                <w:sz w:val="20"/>
                <w:szCs w:val="20"/>
                <w:lang w:eastAsia="zh-CN"/>
              </w:rPr>
              <w:t>余额</w:t>
            </w:r>
            <w:r w:rsidRPr="00F93E4B">
              <w:rPr>
                <w:rFonts w:ascii="宋体" w:hAnsi="宋体" w:cs="宋体" w:hint="eastAsia"/>
                <w:sz w:val="20"/>
                <w:szCs w:val="20"/>
              </w:rPr>
              <w:t>接口</w:t>
            </w:r>
          </w:p>
        </w:tc>
      </w:tr>
      <w:tr w:rsidR="002D463F" w:rsidRPr="00F93E4B" w14:paraId="51E726EA" w14:textId="77777777" w:rsidTr="00460C1A">
        <w:trPr>
          <w:trHeight w:val="255"/>
        </w:trPr>
        <w:tc>
          <w:tcPr>
            <w:tcW w:w="8429" w:type="dxa"/>
            <w:gridSpan w:val="7"/>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7A6D65CB" w14:textId="77777777" w:rsidR="002D463F" w:rsidRPr="00F93E4B" w:rsidRDefault="002D463F" w:rsidP="002D463F">
            <w:pPr>
              <w:rPr>
                <w:rFonts w:ascii="宋体" w:hAnsi="宋体" w:cs="宋体"/>
                <w:sz w:val="20"/>
                <w:szCs w:val="20"/>
              </w:rPr>
            </w:pPr>
            <w:r w:rsidRPr="00F93E4B">
              <w:rPr>
                <w:rFonts w:ascii="宋体" w:hAnsi="宋体" w:cs="宋体" w:hint="eastAsia"/>
                <w:sz w:val="20"/>
                <w:szCs w:val="20"/>
              </w:rPr>
              <w:t xml:space="preserve">　</w:t>
            </w:r>
          </w:p>
        </w:tc>
      </w:tr>
      <w:tr w:rsidR="002D463F" w:rsidRPr="00F93E4B" w14:paraId="753D4F50" w14:textId="77777777" w:rsidTr="00460C1A">
        <w:trPr>
          <w:trHeight w:val="300"/>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2BCCB6C0" w14:textId="77777777" w:rsidR="002D463F" w:rsidRPr="00F93E4B" w:rsidRDefault="002D463F" w:rsidP="002D463F">
            <w:pPr>
              <w:rPr>
                <w:rFonts w:ascii="宋体" w:hAnsi="宋体" w:cs="宋体"/>
                <w:color w:val="FFCC00"/>
                <w:sz w:val="20"/>
                <w:szCs w:val="20"/>
              </w:rPr>
            </w:pPr>
            <w:r w:rsidRPr="00F93E4B">
              <w:rPr>
                <w:rFonts w:ascii="宋体" w:hAnsi="宋体" w:cs="宋体" w:hint="eastAsia"/>
                <w:color w:val="FFCC00"/>
                <w:sz w:val="20"/>
                <w:szCs w:val="20"/>
              </w:rPr>
              <w:t>请求报文</w:t>
            </w:r>
          </w:p>
        </w:tc>
        <w:tc>
          <w:tcPr>
            <w:tcW w:w="7630" w:type="dxa"/>
            <w:gridSpan w:val="6"/>
            <w:tcBorders>
              <w:top w:val="single" w:sz="4" w:space="0" w:color="auto"/>
              <w:left w:val="nil"/>
              <w:bottom w:val="single" w:sz="4" w:space="0" w:color="auto"/>
              <w:right w:val="single" w:sz="4" w:space="0" w:color="auto"/>
            </w:tcBorders>
            <w:shd w:val="clear" w:color="000000" w:fill="666699"/>
            <w:noWrap/>
            <w:vAlign w:val="bottom"/>
            <w:hideMark/>
          </w:tcPr>
          <w:p w14:paraId="678BB21F" w14:textId="77777777" w:rsidR="002D463F" w:rsidRPr="00F93E4B" w:rsidRDefault="002D463F" w:rsidP="002D463F">
            <w:pPr>
              <w:rPr>
                <w:rFonts w:ascii="宋体" w:hAnsi="宋体" w:cs="宋体"/>
                <w:color w:val="FFCC00"/>
                <w:sz w:val="20"/>
                <w:szCs w:val="20"/>
              </w:rPr>
            </w:pPr>
            <w:r w:rsidRPr="00F93E4B">
              <w:rPr>
                <w:rFonts w:ascii="宋体" w:hAnsi="宋体" w:cs="宋体"/>
                <w:color w:val="FFCC00"/>
                <w:sz w:val="20"/>
                <w:szCs w:val="20"/>
              </w:rPr>
              <w:t>JSON</w:t>
            </w:r>
          </w:p>
        </w:tc>
      </w:tr>
      <w:tr w:rsidR="002D463F" w:rsidRPr="00F93E4B" w14:paraId="3D4B5AAB" w14:textId="77777777" w:rsidTr="00460C1A">
        <w:trPr>
          <w:trHeight w:val="255"/>
        </w:trPr>
        <w:tc>
          <w:tcPr>
            <w:tcW w:w="799" w:type="dxa"/>
            <w:tcBorders>
              <w:top w:val="nil"/>
              <w:left w:val="single" w:sz="4" w:space="0" w:color="auto"/>
              <w:bottom w:val="single" w:sz="4" w:space="0" w:color="auto"/>
              <w:right w:val="single" w:sz="4" w:space="0" w:color="auto"/>
            </w:tcBorders>
            <w:shd w:val="clear" w:color="000000" w:fill="4BACC6"/>
            <w:noWrap/>
            <w:vAlign w:val="center"/>
            <w:hideMark/>
          </w:tcPr>
          <w:p w14:paraId="4C189A29"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编号</w:t>
            </w:r>
          </w:p>
        </w:tc>
        <w:tc>
          <w:tcPr>
            <w:tcW w:w="1768" w:type="dxa"/>
            <w:tcBorders>
              <w:top w:val="nil"/>
              <w:left w:val="nil"/>
              <w:bottom w:val="single" w:sz="4" w:space="0" w:color="auto"/>
              <w:right w:val="single" w:sz="4" w:space="0" w:color="auto"/>
            </w:tcBorders>
            <w:shd w:val="clear" w:color="000000" w:fill="4BACC6"/>
            <w:noWrap/>
            <w:vAlign w:val="center"/>
            <w:hideMark/>
          </w:tcPr>
          <w:p w14:paraId="66DEF886"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字段路径</w:t>
            </w:r>
          </w:p>
        </w:tc>
        <w:tc>
          <w:tcPr>
            <w:tcW w:w="1033" w:type="dxa"/>
            <w:tcBorders>
              <w:top w:val="nil"/>
              <w:left w:val="nil"/>
              <w:bottom w:val="single" w:sz="4" w:space="0" w:color="auto"/>
              <w:right w:val="single" w:sz="4" w:space="0" w:color="auto"/>
            </w:tcBorders>
            <w:shd w:val="clear" w:color="000000" w:fill="4BACC6"/>
            <w:noWrap/>
            <w:vAlign w:val="center"/>
            <w:hideMark/>
          </w:tcPr>
          <w:p w14:paraId="12F12086"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字段名称</w:t>
            </w:r>
          </w:p>
        </w:tc>
        <w:tc>
          <w:tcPr>
            <w:tcW w:w="946" w:type="dxa"/>
            <w:tcBorders>
              <w:top w:val="nil"/>
              <w:left w:val="nil"/>
              <w:bottom w:val="single" w:sz="4" w:space="0" w:color="auto"/>
              <w:right w:val="single" w:sz="4" w:space="0" w:color="auto"/>
            </w:tcBorders>
            <w:shd w:val="clear" w:color="000000" w:fill="4BACC6"/>
            <w:vAlign w:val="center"/>
            <w:hideMark/>
          </w:tcPr>
          <w:p w14:paraId="4779611D"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是否必输</w:t>
            </w:r>
          </w:p>
        </w:tc>
        <w:tc>
          <w:tcPr>
            <w:tcW w:w="746" w:type="dxa"/>
            <w:tcBorders>
              <w:top w:val="nil"/>
              <w:left w:val="nil"/>
              <w:bottom w:val="single" w:sz="4" w:space="0" w:color="auto"/>
              <w:right w:val="single" w:sz="4" w:space="0" w:color="auto"/>
            </w:tcBorders>
            <w:shd w:val="clear" w:color="000000" w:fill="4BACC6"/>
            <w:vAlign w:val="center"/>
            <w:hideMark/>
          </w:tcPr>
          <w:p w14:paraId="168F645D"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字段类型</w:t>
            </w:r>
          </w:p>
        </w:tc>
        <w:tc>
          <w:tcPr>
            <w:tcW w:w="677" w:type="dxa"/>
            <w:tcBorders>
              <w:top w:val="nil"/>
              <w:left w:val="nil"/>
              <w:bottom w:val="single" w:sz="4" w:space="0" w:color="auto"/>
              <w:right w:val="single" w:sz="4" w:space="0" w:color="auto"/>
            </w:tcBorders>
            <w:shd w:val="clear" w:color="000000" w:fill="4BACC6"/>
            <w:vAlign w:val="center"/>
            <w:hideMark/>
          </w:tcPr>
          <w:p w14:paraId="1609FA90" w14:textId="77777777" w:rsidR="002D463F" w:rsidRPr="00F93E4B" w:rsidRDefault="002D463F" w:rsidP="002D463F">
            <w:pPr>
              <w:jc w:val="center"/>
              <w:rPr>
                <w:rFonts w:ascii="宋体" w:hAnsi="宋体" w:cs="宋体"/>
                <w:b/>
                <w:bCs/>
                <w:sz w:val="20"/>
                <w:szCs w:val="20"/>
              </w:rPr>
            </w:pPr>
            <w:r w:rsidRPr="00F93E4B">
              <w:rPr>
                <w:rFonts w:ascii="宋体" w:hAnsi="宋体" w:cs="宋体" w:hint="eastAsia"/>
                <w:b/>
                <w:bCs/>
                <w:sz w:val="20"/>
                <w:szCs w:val="20"/>
              </w:rPr>
              <w:t>字段长度</w:t>
            </w:r>
          </w:p>
        </w:tc>
        <w:tc>
          <w:tcPr>
            <w:tcW w:w="2460" w:type="dxa"/>
            <w:tcBorders>
              <w:top w:val="nil"/>
              <w:left w:val="nil"/>
              <w:bottom w:val="single" w:sz="4" w:space="0" w:color="auto"/>
              <w:right w:val="single" w:sz="4" w:space="0" w:color="auto"/>
            </w:tcBorders>
            <w:shd w:val="clear" w:color="000000" w:fill="4BACC6"/>
            <w:noWrap/>
            <w:vAlign w:val="center"/>
            <w:hideMark/>
          </w:tcPr>
          <w:p w14:paraId="17DE1153" w14:textId="77777777" w:rsidR="002D463F" w:rsidRPr="00F93E4B" w:rsidRDefault="002D463F" w:rsidP="002D463F">
            <w:pPr>
              <w:rPr>
                <w:rFonts w:ascii="宋体" w:hAnsi="宋体" w:cs="宋体"/>
                <w:b/>
                <w:bCs/>
                <w:sz w:val="20"/>
                <w:szCs w:val="20"/>
              </w:rPr>
            </w:pPr>
            <w:r w:rsidRPr="00F93E4B">
              <w:rPr>
                <w:rFonts w:ascii="宋体" w:hAnsi="宋体" w:cs="宋体" w:hint="eastAsia"/>
                <w:b/>
                <w:bCs/>
                <w:sz w:val="20"/>
                <w:szCs w:val="20"/>
              </w:rPr>
              <w:t>说明</w:t>
            </w:r>
          </w:p>
        </w:tc>
      </w:tr>
      <w:tr w:rsidR="002D463F" w:rsidRPr="00F93E4B" w14:paraId="167825A3" w14:textId="77777777" w:rsidTr="00460C1A">
        <w:trPr>
          <w:trHeight w:val="240"/>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EE230D5" w14:textId="77777777" w:rsidR="002D463F" w:rsidRPr="00F93E4B" w:rsidRDefault="002D463F" w:rsidP="002D463F">
            <w:pPr>
              <w:rPr>
                <w:rFonts w:ascii="宋体" w:hAnsi="宋体" w:cs="宋体"/>
                <w:b/>
                <w:bCs/>
                <w:color w:val="000000"/>
                <w:sz w:val="20"/>
                <w:szCs w:val="20"/>
              </w:rPr>
            </w:pPr>
            <w:r w:rsidRPr="00F93E4B">
              <w:rPr>
                <w:rFonts w:ascii="宋体" w:hAnsi="宋体" w:cs="宋体"/>
                <w:b/>
                <w:bCs/>
                <w:color w:val="000000"/>
                <w:sz w:val="20"/>
                <w:szCs w:val="20"/>
              </w:rPr>
              <w:t>PUB</w:t>
            </w:r>
          </w:p>
        </w:tc>
      </w:tr>
      <w:tr w:rsidR="002D463F" w:rsidRPr="00F93E4B" w14:paraId="6B1B97CA"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1A4891EB"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H1</w:t>
            </w:r>
          </w:p>
        </w:tc>
        <w:tc>
          <w:tcPr>
            <w:tcW w:w="1768" w:type="dxa"/>
            <w:tcBorders>
              <w:top w:val="nil"/>
              <w:left w:val="nil"/>
              <w:bottom w:val="single" w:sz="4" w:space="0" w:color="auto"/>
              <w:right w:val="single" w:sz="4" w:space="0" w:color="auto"/>
            </w:tcBorders>
            <w:shd w:val="clear" w:color="auto" w:fill="auto"/>
            <w:noWrap/>
            <w:hideMark/>
          </w:tcPr>
          <w:p w14:paraId="6D12A495"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TransSource</w:t>
            </w:r>
          </w:p>
        </w:tc>
        <w:tc>
          <w:tcPr>
            <w:tcW w:w="1033" w:type="dxa"/>
            <w:tcBorders>
              <w:top w:val="nil"/>
              <w:left w:val="nil"/>
              <w:bottom w:val="single" w:sz="4" w:space="0" w:color="auto"/>
              <w:right w:val="single" w:sz="4" w:space="0" w:color="auto"/>
            </w:tcBorders>
            <w:shd w:val="clear" w:color="auto" w:fill="auto"/>
            <w:noWrap/>
            <w:hideMark/>
          </w:tcPr>
          <w:p w14:paraId="7F40DB84"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交易来源</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76324CAA" w14:textId="77777777" w:rsidR="002D463F" w:rsidRPr="00F93E4B" w:rsidRDefault="002D463F"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02B3FD63"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4E0C7A88"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30</w:t>
            </w:r>
          </w:p>
        </w:tc>
        <w:tc>
          <w:tcPr>
            <w:tcW w:w="2460" w:type="dxa"/>
            <w:tcBorders>
              <w:top w:val="nil"/>
              <w:left w:val="nil"/>
              <w:bottom w:val="single" w:sz="4" w:space="0" w:color="auto"/>
              <w:right w:val="single" w:sz="4" w:space="0" w:color="auto"/>
            </w:tcBorders>
            <w:shd w:val="clear" w:color="auto" w:fill="auto"/>
            <w:noWrap/>
            <w:hideMark/>
          </w:tcPr>
          <w:p w14:paraId="4FC59CC2" w14:textId="69621CD6" w:rsidR="002D463F" w:rsidRPr="00F93E4B" w:rsidRDefault="00617A30" w:rsidP="00134A2E">
            <w:pPr>
              <w:rPr>
                <w:rFonts w:ascii="宋体" w:hAnsi="宋体" w:cs="Arial"/>
                <w:color w:val="000000"/>
                <w:sz w:val="20"/>
                <w:szCs w:val="20"/>
                <w:lang w:eastAsia="zh-CN"/>
              </w:rPr>
            </w:pPr>
            <w:hyperlink w:anchor="RANGE!A1" w:tooltip="请点击前往XML报文链接" w:history="1">
              <w:r w:rsidR="002D463F" w:rsidRPr="00F93E4B">
                <w:rPr>
                  <w:rFonts w:ascii="宋体" w:hAnsi="宋体" w:cs="Arial"/>
                  <w:color w:val="000000"/>
                  <w:sz w:val="20"/>
                  <w:szCs w:val="20"/>
                  <w:lang w:eastAsia="zh-CN"/>
                </w:rPr>
                <w:t>ERP</w:t>
              </w:r>
              <w:r w:rsidR="002D463F" w:rsidRPr="00F93E4B">
                <w:rPr>
                  <w:rFonts w:ascii="宋体" w:hAnsi="宋体" w:cs="Arial" w:hint="eastAsia"/>
                  <w:sz w:val="20"/>
                  <w:szCs w:val="20"/>
                  <w:lang w:eastAsia="zh-CN"/>
                </w:rPr>
                <w:t>来源标识</w:t>
              </w:r>
            </w:hyperlink>
            <w:r w:rsidR="002D463F" w:rsidRPr="00F93E4B">
              <w:rPr>
                <w:rFonts w:ascii="宋体" w:hAnsi="宋体" w:cs="Arial"/>
                <w:sz w:val="20"/>
                <w:szCs w:val="20"/>
                <w:lang w:eastAsia="zh-CN"/>
              </w:rPr>
              <w:t>(</w:t>
            </w:r>
            <w:r w:rsidR="00134A2E">
              <w:rPr>
                <w:rFonts w:ascii="宋体" w:hAnsi="宋体" w:cs="Arial" w:hint="eastAsia"/>
                <w:sz w:val="20"/>
                <w:szCs w:val="20"/>
                <w:lang w:eastAsia="zh-CN"/>
              </w:rPr>
              <w:t>F</w:t>
            </w:r>
            <w:r w:rsidR="00134A2E">
              <w:rPr>
                <w:rFonts w:ascii="宋体" w:hAnsi="宋体" w:cs="Arial"/>
                <w:sz w:val="20"/>
                <w:szCs w:val="20"/>
                <w:lang w:eastAsia="zh-CN"/>
              </w:rPr>
              <w:t>MT</w:t>
            </w:r>
            <w:r w:rsidR="002D463F" w:rsidRPr="00F93E4B">
              <w:rPr>
                <w:rFonts w:ascii="宋体" w:hAnsi="宋体" w:cs="Arial"/>
                <w:sz w:val="20"/>
                <w:szCs w:val="20"/>
                <w:lang w:eastAsia="zh-CN"/>
              </w:rPr>
              <w:t>)</w:t>
            </w:r>
          </w:p>
        </w:tc>
      </w:tr>
      <w:tr w:rsidR="002D463F" w:rsidRPr="00F93E4B" w14:paraId="269D5EF0"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1C9B0E01"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H2</w:t>
            </w:r>
          </w:p>
        </w:tc>
        <w:tc>
          <w:tcPr>
            <w:tcW w:w="1768" w:type="dxa"/>
            <w:tcBorders>
              <w:top w:val="nil"/>
              <w:left w:val="nil"/>
              <w:bottom w:val="single" w:sz="4" w:space="0" w:color="auto"/>
              <w:right w:val="single" w:sz="4" w:space="0" w:color="auto"/>
            </w:tcBorders>
            <w:shd w:val="clear" w:color="auto" w:fill="auto"/>
            <w:noWrap/>
            <w:hideMark/>
          </w:tcPr>
          <w:p w14:paraId="03750C51"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TransCode</w:t>
            </w:r>
          </w:p>
        </w:tc>
        <w:tc>
          <w:tcPr>
            <w:tcW w:w="1033" w:type="dxa"/>
            <w:tcBorders>
              <w:top w:val="nil"/>
              <w:left w:val="nil"/>
              <w:bottom w:val="single" w:sz="4" w:space="0" w:color="auto"/>
              <w:right w:val="single" w:sz="4" w:space="0" w:color="auto"/>
            </w:tcBorders>
            <w:shd w:val="clear" w:color="auto" w:fill="auto"/>
            <w:noWrap/>
            <w:hideMark/>
          </w:tcPr>
          <w:p w14:paraId="3C662BA2"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交易编码</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36A4C623" w14:textId="77777777" w:rsidR="002D463F" w:rsidRPr="00F93E4B" w:rsidRDefault="002D463F"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6A51EFD9"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646B4E71"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20</w:t>
            </w:r>
          </w:p>
        </w:tc>
        <w:tc>
          <w:tcPr>
            <w:tcW w:w="2460" w:type="dxa"/>
            <w:tcBorders>
              <w:top w:val="nil"/>
              <w:left w:val="nil"/>
              <w:bottom w:val="single" w:sz="4" w:space="0" w:color="auto"/>
              <w:right w:val="single" w:sz="4" w:space="0" w:color="auto"/>
            </w:tcBorders>
            <w:shd w:val="clear" w:color="auto" w:fill="auto"/>
            <w:noWrap/>
            <w:hideMark/>
          </w:tcPr>
          <w:p w14:paraId="03AD3380" w14:textId="7C02C8EB" w:rsidR="002D463F" w:rsidRPr="00F93E4B" w:rsidRDefault="002D463F" w:rsidP="002D463F">
            <w:pPr>
              <w:rPr>
                <w:rFonts w:ascii="宋体" w:hAnsi="宋体" w:cs="Arial"/>
                <w:color w:val="000000"/>
                <w:sz w:val="20"/>
                <w:szCs w:val="20"/>
              </w:rPr>
            </w:pPr>
            <w:r>
              <w:rPr>
                <w:rFonts w:ascii="宋体" w:hAnsi="宋体" w:cs="Arial" w:hint="eastAsia"/>
                <w:color w:val="000000"/>
                <w:sz w:val="20"/>
                <w:szCs w:val="20"/>
              </w:rPr>
              <w:t>750</w:t>
            </w:r>
            <w:r w:rsidRPr="00F93E4B">
              <w:rPr>
                <w:rFonts w:ascii="宋体" w:hAnsi="宋体" w:cs="Arial" w:hint="eastAsia"/>
                <w:color w:val="000000"/>
                <w:sz w:val="20"/>
                <w:szCs w:val="20"/>
              </w:rPr>
              <w:t>6</w:t>
            </w:r>
          </w:p>
        </w:tc>
      </w:tr>
      <w:tr w:rsidR="002D463F" w:rsidRPr="00F93E4B" w14:paraId="544CB3A6"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7E4FE1D1"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H3</w:t>
            </w:r>
          </w:p>
        </w:tc>
        <w:tc>
          <w:tcPr>
            <w:tcW w:w="1768" w:type="dxa"/>
            <w:tcBorders>
              <w:top w:val="nil"/>
              <w:left w:val="nil"/>
              <w:bottom w:val="single" w:sz="4" w:space="0" w:color="auto"/>
              <w:right w:val="single" w:sz="4" w:space="0" w:color="auto"/>
            </w:tcBorders>
            <w:shd w:val="clear" w:color="auto" w:fill="auto"/>
            <w:noWrap/>
            <w:hideMark/>
          </w:tcPr>
          <w:p w14:paraId="59971DD0" w14:textId="2F88E471" w:rsidR="002D463F" w:rsidRPr="00F93E4B" w:rsidRDefault="00134A2E" w:rsidP="002D463F">
            <w:pPr>
              <w:rPr>
                <w:rFonts w:ascii="宋体" w:hAnsi="宋体" w:cs="Arial"/>
                <w:color w:val="000000"/>
                <w:sz w:val="20"/>
                <w:szCs w:val="20"/>
              </w:rPr>
            </w:pPr>
            <w:r w:rsidRPr="00F93E4B">
              <w:rPr>
                <w:rFonts w:ascii="宋体" w:hAnsi="宋体" w:cs="Arial"/>
                <w:color w:val="000000"/>
                <w:sz w:val="20"/>
                <w:szCs w:val="20"/>
              </w:rPr>
              <w:t>TransTime</w:t>
            </w:r>
          </w:p>
        </w:tc>
        <w:tc>
          <w:tcPr>
            <w:tcW w:w="1033" w:type="dxa"/>
            <w:tcBorders>
              <w:top w:val="nil"/>
              <w:left w:val="nil"/>
              <w:bottom w:val="single" w:sz="4" w:space="0" w:color="auto"/>
              <w:right w:val="single" w:sz="4" w:space="0" w:color="auto"/>
            </w:tcBorders>
            <w:shd w:val="clear" w:color="auto" w:fill="auto"/>
            <w:noWrap/>
            <w:hideMark/>
          </w:tcPr>
          <w:p w14:paraId="155F9D64"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交易日期</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1025BD3A" w14:textId="77777777" w:rsidR="002D463F" w:rsidRPr="00F93E4B" w:rsidRDefault="002D463F"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12D920E1"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日期</w:t>
            </w:r>
          </w:p>
        </w:tc>
        <w:tc>
          <w:tcPr>
            <w:tcW w:w="677" w:type="dxa"/>
            <w:tcBorders>
              <w:top w:val="nil"/>
              <w:left w:val="nil"/>
              <w:bottom w:val="single" w:sz="4" w:space="0" w:color="auto"/>
              <w:right w:val="single" w:sz="4" w:space="0" w:color="auto"/>
            </w:tcBorders>
            <w:shd w:val="clear" w:color="auto" w:fill="auto"/>
            <w:noWrap/>
            <w:hideMark/>
          </w:tcPr>
          <w:p w14:paraId="2ECF242B" w14:textId="595B3145" w:rsidR="002D463F" w:rsidRPr="00F93E4B" w:rsidRDefault="00134A2E" w:rsidP="002D463F">
            <w:pPr>
              <w:jc w:val="center"/>
              <w:rPr>
                <w:rFonts w:ascii="宋体" w:hAnsi="宋体" w:cs="Arial"/>
                <w:color w:val="000000"/>
                <w:sz w:val="20"/>
                <w:szCs w:val="20"/>
              </w:rPr>
            </w:pPr>
            <w:r>
              <w:rPr>
                <w:rFonts w:ascii="宋体" w:hAnsi="宋体" w:cs="Arial"/>
                <w:color w:val="000000"/>
                <w:sz w:val="20"/>
                <w:szCs w:val="20"/>
              </w:rPr>
              <w:t>14</w:t>
            </w:r>
          </w:p>
        </w:tc>
        <w:tc>
          <w:tcPr>
            <w:tcW w:w="2460" w:type="dxa"/>
            <w:tcBorders>
              <w:top w:val="nil"/>
              <w:left w:val="nil"/>
              <w:bottom w:val="single" w:sz="4" w:space="0" w:color="auto"/>
              <w:right w:val="single" w:sz="4" w:space="0" w:color="auto"/>
            </w:tcBorders>
            <w:shd w:val="clear" w:color="auto" w:fill="auto"/>
            <w:noWrap/>
            <w:hideMark/>
          </w:tcPr>
          <w:p w14:paraId="5BAB4396" w14:textId="5886C5EA" w:rsidR="002D463F" w:rsidRPr="00F93E4B" w:rsidRDefault="002D463F" w:rsidP="002D463F">
            <w:pPr>
              <w:rPr>
                <w:rFonts w:ascii="宋体" w:hAnsi="宋体" w:cs="Arial"/>
                <w:color w:val="000000"/>
                <w:sz w:val="20"/>
                <w:szCs w:val="20"/>
              </w:rPr>
            </w:pPr>
            <w:r w:rsidRPr="00F93E4B">
              <w:rPr>
                <w:rFonts w:ascii="宋体" w:hAnsi="宋体" w:cs="Arial" w:hint="eastAsia"/>
                <w:color w:val="000000"/>
                <w:sz w:val="20"/>
                <w:szCs w:val="20"/>
              </w:rPr>
              <w:t>交易日期，格式是</w:t>
            </w:r>
            <w:r w:rsidRPr="00F93E4B">
              <w:rPr>
                <w:rFonts w:ascii="宋体" w:hAnsi="宋体" w:cs="Arial"/>
                <w:color w:val="000000"/>
                <w:sz w:val="20"/>
                <w:szCs w:val="20"/>
              </w:rPr>
              <w:t>yyyyMMdd</w:t>
            </w:r>
            <w:r w:rsidR="00134A2E" w:rsidRPr="00F93E4B">
              <w:rPr>
                <w:rFonts w:ascii="宋体" w:hAnsi="宋体" w:cs="Arial"/>
                <w:color w:val="000000"/>
                <w:sz w:val="20"/>
                <w:szCs w:val="20"/>
              </w:rPr>
              <w:t>HH24miss</w:t>
            </w:r>
          </w:p>
        </w:tc>
      </w:tr>
      <w:tr w:rsidR="002D463F" w:rsidRPr="00F93E4B" w14:paraId="78A43B42" w14:textId="77777777" w:rsidTr="00460C1A">
        <w:trPr>
          <w:trHeight w:val="255"/>
        </w:trPr>
        <w:tc>
          <w:tcPr>
            <w:tcW w:w="799" w:type="dxa"/>
            <w:tcBorders>
              <w:top w:val="nil"/>
              <w:left w:val="single" w:sz="4" w:space="0" w:color="auto"/>
              <w:bottom w:val="single" w:sz="4" w:space="0" w:color="auto"/>
              <w:right w:val="single" w:sz="4" w:space="0" w:color="auto"/>
            </w:tcBorders>
            <w:shd w:val="clear" w:color="auto" w:fill="auto"/>
            <w:noWrap/>
            <w:hideMark/>
          </w:tcPr>
          <w:p w14:paraId="6FE78F1A" w14:textId="70DE23CB" w:rsidR="002D463F" w:rsidRPr="00F93E4B" w:rsidRDefault="002D463F" w:rsidP="00134A2E">
            <w:pPr>
              <w:jc w:val="center"/>
              <w:rPr>
                <w:rFonts w:ascii="宋体" w:hAnsi="宋体" w:cs="Arial"/>
                <w:sz w:val="20"/>
                <w:szCs w:val="20"/>
              </w:rPr>
            </w:pPr>
            <w:r w:rsidRPr="00F93E4B">
              <w:rPr>
                <w:rFonts w:ascii="宋体" w:hAnsi="宋体" w:cs="Arial"/>
                <w:sz w:val="20"/>
                <w:szCs w:val="20"/>
              </w:rPr>
              <w:t>H</w:t>
            </w:r>
            <w:r w:rsidR="00134A2E">
              <w:rPr>
                <w:rFonts w:ascii="宋体" w:hAnsi="宋体" w:cs="Arial"/>
                <w:sz w:val="20"/>
                <w:szCs w:val="20"/>
              </w:rPr>
              <w:t>4</w:t>
            </w:r>
          </w:p>
        </w:tc>
        <w:tc>
          <w:tcPr>
            <w:tcW w:w="1768" w:type="dxa"/>
            <w:tcBorders>
              <w:top w:val="nil"/>
              <w:left w:val="nil"/>
              <w:bottom w:val="single" w:sz="4" w:space="0" w:color="auto"/>
              <w:right w:val="single" w:sz="4" w:space="0" w:color="auto"/>
            </w:tcBorders>
            <w:shd w:val="clear" w:color="auto" w:fill="auto"/>
            <w:noWrap/>
            <w:hideMark/>
          </w:tcPr>
          <w:p w14:paraId="2169DDD2"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TransSeq</w:t>
            </w:r>
          </w:p>
        </w:tc>
        <w:tc>
          <w:tcPr>
            <w:tcW w:w="1033" w:type="dxa"/>
            <w:tcBorders>
              <w:top w:val="nil"/>
              <w:left w:val="nil"/>
              <w:bottom w:val="single" w:sz="4" w:space="0" w:color="auto"/>
              <w:right w:val="single" w:sz="4" w:space="0" w:color="auto"/>
            </w:tcBorders>
            <w:shd w:val="clear" w:color="auto" w:fill="auto"/>
            <w:noWrap/>
            <w:hideMark/>
          </w:tcPr>
          <w:p w14:paraId="756F810D" w14:textId="77777777" w:rsidR="002D463F" w:rsidRPr="00F93E4B" w:rsidRDefault="002D463F" w:rsidP="002D463F">
            <w:pPr>
              <w:rPr>
                <w:rFonts w:ascii="宋体" w:hAnsi="宋体" w:cs="Arial"/>
                <w:color w:val="000000"/>
                <w:sz w:val="20"/>
                <w:szCs w:val="20"/>
              </w:rPr>
            </w:pPr>
            <w:r w:rsidRPr="00F93E4B">
              <w:rPr>
                <w:rFonts w:ascii="宋体" w:hAnsi="宋体" w:cs="Arial"/>
                <w:color w:val="000000"/>
                <w:sz w:val="20"/>
                <w:szCs w:val="20"/>
              </w:rPr>
              <w:t>交易流水号</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hideMark/>
          </w:tcPr>
          <w:p w14:paraId="51B6BFAA" w14:textId="77777777" w:rsidR="002D463F" w:rsidRPr="00F93E4B" w:rsidRDefault="002D463F" w:rsidP="002D463F">
            <w:pPr>
              <w:jc w:val="center"/>
              <w:rPr>
                <w:rFonts w:ascii="宋体" w:hAnsi="宋体" w:cs="Arial"/>
                <w:color w:val="9C0006"/>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hideMark/>
          </w:tcPr>
          <w:p w14:paraId="6AE3C4FB"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字符</w:t>
            </w:r>
          </w:p>
        </w:tc>
        <w:tc>
          <w:tcPr>
            <w:tcW w:w="677" w:type="dxa"/>
            <w:tcBorders>
              <w:top w:val="nil"/>
              <w:left w:val="nil"/>
              <w:bottom w:val="single" w:sz="4" w:space="0" w:color="auto"/>
              <w:right w:val="single" w:sz="4" w:space="0" w:color="auto"/>
            </w:tcBorders>
            <w:shd w:val="clear" w:color="auto" w:fill="auto"/>
            <w:noWrap/>
            <w:hideMark/>
          </w:tcPr>
          <w:p w14:paraId="3F08C46C" w14:textId="77777777" w:rsidR="002D463F" w:rsidRPr="00F93E4B" w:rsidRDefault="002D463F" w:rsidP="002D463F">
            <w:pPr>
              <w:jc w:val="center"/>
              <w:rPr>
                <w:rFonts w:ascii="宋体" w:hAnsi="宋体" w:cs="Arial"/>
                <w:color w:val="000000"/>
                <w:sz w:val="20"/>
                <w:szCs w:val="20"/>
              </w:rPr>
            </w:pPr>
            <w:r w:rsidRPr="00F93E4B">
              <w:rPr>
                <w:rFonts w:ascii="宋体" w:hAnsi="宋体" w:cs="Arial"/>
                <w:color w:val="000000"/>
                <w:sz w:val="20"/>
                <w:szCs w:val="20"/>
              </w:rPr>
              <w:t>30</w:t>
            </w:r>
          </w:p>
        </w:tc>
        <w:tc>
          <w:tcPr>
            <w:tcW w:w="2460" w:type="dxa"/>
            <w:tcBorders>
              <w:top w:val="nil"/>
              <w:left w:val="nil"/>
              <w:bottom w:val="single" w:sz="4" w:space="0" w:color="auto"/>
              <w:right w:val="single" w:sz="4" w:space="0" w:color="auto"/>
            </w:tcBorders>
            <w:shd w:val="clear" w:color="auto" w:fill="auto"/>
            <w:noWrap/>
            <w:hideMark/>
          </w:tcPr>
          <w:p w14:paraId="4E644B29" w14:textId="77777777" w:rsidR="002D463F" w:rsidRPr="00F93E4B" w:rsidRDefault="002D463F" w:rsidP="002D463F">
            <w:pPr>
              <w:rPr>
                <w:rFonts w:ascii="宋体" w:hAnsi="宋体" w:cs="Arial"/>
                <w:color w:val="000000"/>
                <w:sz w:val="20"/>
                <w:szCs w:val="20"/>
              </w:rPr>
            </w:pPr>
            <w:r w:rsidRPr="00F93E4B">
              <w:rPr>
                <w:rFonts w:ascii="宋体" w:hAnsi="宋体" w:cs="Arial" w:hint="eastAsia"/>
                <w:color w:val="000000"/>
                <w:sz w:val="20"/>
                <w:szCs w:val="20"/>
              </w:rPr>
              <w:t>时间戳，格式是</w:t>
            </w:r>
            <w:r w:rsidRPr="00F93E4B">
              <w:rPr>
                <w:rFonts w:ascii="宋体" w:hAnsi="宋体" w:cs="Arial"/>
                <w:color w:val="000000"/>
                <w:sz w:val="20"/>
                <w:szCs w:val="20"/>
              </w:rPr>
              <w:t>yyyymmddhh24missff4</w:t>
            </w:r>
          </w:p>
        </w:tc>
      </w:tr>
      <w:tr w:rsidR="002D463F" w:rsidRPr="00F93E4B" w14:paraId="548D2B2A" w14:textId="77777777" w:rsidTr="00460C1A">
        <w:trPr>
          <w:trHeight w:val="127"/>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4F824B3C" w14:textId="77777777" w:rsidR="002D463F" w:rsidRPr="00F93E4B" w:rsidRDefault="002D463F" w:rsidP="002D463F">
            <w:pPr>
              <w:rPr>
                <w:rFonts w:ascii="宋体" w:hAnsi="宋体" w:cs="宋体"/>
                <w:b/>
                <w:bCs/>
                <w:color w:val="000000"/>
                <w:sz w:val="20"/>
                <w:szCs w:val="20"/>
              </w:rPr>
            </w:pPr>
            <w:r w:rsidRPr="00F93E4B">
              <w:rPr>
                <w:rFonts w:ascii="宋体" w:hAnsi="宋体" w:cs="宋体" w:hint="eastAsia"/>
                <w:b/>
                <w:bCs/>
                <w:color w:val="000000"/>
                <w:sz w:val="20"/>
                <w:szCs w:val="20"/>
              </w:rPr>
              <w:t>I</w:t>
            </w:r>
            <w:r w:rsidRPr="00F93E4B">
              <w:rPr>
                <w:rFonts w:ascii="宋体" w:hAnsi="宋体" w:cs="宋体"/>
                <w:b/>
                <w:bCs/>
                <w:color w:val="000000"/>
                <w:sz w:val="20"/>
                <w:szCs w:val="20"/>
              </w:rPr>
              <w:t>N</w:t>
            </w:r>
          </w:p>
        </w:tc>
      </w:tr>
      <w:tr w:rsidR="002D463F" w:rsidRPr="00F93E4B" w14:paraId="36CCBC77" w14:textId="77777777" w:rsidTr="00460C1A">
        <w:trPr>
          <w:trHeight w:val="608"/>
        </w:trPr>
        <w:tc>
          <w:tcPr>
            <w:tcW w:w="799" w:type="dxa"/>
            <w:tcBorders>
              <w:top w:val="nil"/>
              <w:left w:val="single" w:sz="4" w:space="0" w:color="auto"/>
              <w:bottom w:val="single" w:sz="4" w:space="0" w:color="auto"/>
              <w:right w:val="single" w:sz="4" w:space="0" w:color="auto"/>
            </w:tcBorders>
            <w:shd w:val="clear" w:color="auto" w:fill="auto"/>
            <w:noWrap/>
          </w:tcPr>
          <w:p w14:paraId="735A2ABE" w14:textId="5CDDE004" w:rsidR="002D463F" w:rsidRPr="00F93E4B" w:rsidRDefault="002D463F" w:rsidP="009F5F98">
            <w:pPr>
              <w:ind w:firstLineChars="100" w:firstLine="200"/>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1</w:t>
            </w:r>
          </w:p>
        </w:tc>
        <w:tc>
          <w:tcPr>
            <w:tcW w:w="1768" w:type="dxa"/>
            <w:tcBorders>
              <w:top w:val="nil"/>
              <w:left w:val="nil"/>
              <w:bottom w:val="single" w:sz="4" w:space="0" w:color="auto"/>
              <w:right w:val="single" w:sz="4" w:space="0" w:color="auto"/>
            </w:tcBorders>
            <w:shd w:val="clear" w:color="auto" w:fill="auto"/>
            <w:noWrap/>
          </w:tcPr>
          <w:p w14:paraId="6526BF6B" w14:textId="77777777" w:rsidR="002D463F" w:rsidRPr="00F93E4B" w:rsidRDefault="002D463F" w:rsidP="002D463F">
            <w:pPr>
              <w:rPr>
                <w:rFonts w:ascii="宋体" w:hAnsi="宋体" w:cs="Arial"/>
                <w:sz w:val="20"/>
                <w:szCs w:val="20"/>
              </w:rPr>
            </w:pPr>
            <w:r w:rsidRPr="00F93E4B">
              <w:rPr>
                <w:rFonts w:ascii="宋体" w:hAnsi="宋体" w:cs="Arial"/>
                <w:sz w:val="20"/>
                <w:szCs w:val="20"/>
              </w:rPr>
              <w:t>AccountNum</w:t>
            </w:r>
          </w:p>
        </w:tc>
        <w:tc>
          <w:tcPr>
            <w:tcW w:w="1033" w:type="dxa"/>
            <w:tcBorders>
              <w:top w:val="nil"/>
              <w:left w:val="nil"/>
              <w:bottom w:val="single" w:sz="4" w:space="0" w:color="auto"/>
              <w:right w:val="single" w:sz="4" w:space="0" w:color="auto"/>
            </w:tcBorders>
            <w:shd w:val="clear" w:color="auto" w:fill="auto"/>
            <w:noWrap/>
          </w:tcPr>
          <w:p w14:paraId="1A8A6A94" w14:textId="77777777" w:rsidR="002D463F" w:rsidRPr="00F93E4B" w:rsidRDefault="002D463F" w:rsidP="002D463F">
            <w:pPr>
              <w:rPr>
                <w:rFonts w:ascii="宋体" w:hAnsi="宋体" w:cs="Arial"/>
                <w:sz w:val="20"/>
                <w:szCs w:val="20"/>
              </w:rPr>
            </w:pPr>
            <w:r w:rsidRPr="00F93E4B">
              <w:rPr>
                <w:rFonts w:ascii="宋体" w:hAnsi="宋体" w:cs="Arial" w:hint="eastAsia"/>
                <w:sz w:val="20"/>
                <w:szCs w:val="20"/>
              </w:rPr>
              <w:t>银行账号</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4B276929" w14:textId="7E1C02C7" w:rsidR="002D463F" w:rsidRPr="00F93E4B" w:rsidRDefault="000415F9" w:rsidP="002D463F">
            <w:pPr>
              <w:jc w:val="center"/>
              <w:rPr>
                <w:rFonts w:ascii="宋体" w:hAnsi="宋体" w:cs="Arial"/>
                <w:sz w:val="20"/>
                <w:szCs w:val="20"/>
              </w:rPr>
            </w:pPr>
            <w:r w:rsidRPr="00F93E4B">
              <w:rPr>
                <w:rFonts w:ascii="宋体" w:hAnsi="宋体" w:cs="Arial"/>
                <w:color w:val="9C0006"/>
                <w:sz w:val="20"/>
                <w:szCs w:val="20"/>
              </w:rPr>
              <w:t>必输项</w:t>
            </w:r>
          </w:p>
        </w:tc>
        <w:tc>
          <w:tcPr>
            <w:tcW w:w="746" w:type="dxa"/>
            <w:tcBorders>
              <w:top w:val="nil"/>
              <w:left w:val="nil"/>
              <w:bottom w:val="single" w:sz="4" w:space="0" w:color="auto"/>
              <w:right w:val="single" w:sz="4" w:space="0" w:color="auto"/>
            </w:tcBorders>
            <w:shd w:val="clear" w:color="auto" w:fill="auto"/>
            <w:noWrap/>
          </w:tcPr>
          <w:p w14:paraId="41FA28FB"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字符</w:t>
            </w:r>
          </w:p>
        </w:tc>
        <w:tc>
          <w:tcPr>
            <w:tcW w:w="677" w:type="dxa"/>
            <w:tcBorders>
              <w:top w:val="nil"/>
              <w:left w:val="nil"/>
              <w:bottom w:val="single" w:sz="4" w:space="0" w:color="auto"/>
              <w:right w:val="single" w:sz="4" w:space="0" w:color="auto"/>
            </w:tcBorders>
            <w:shd w:val="clear" w:color="auto" w:fill="auto"/>
            <w:noWrap/>
          </w:tcPr>
          <w:p w14:paraId="3502EBEB" w14:textId="77777777" w:rsidR="002D463F" w:rsidRPr="00F93E4B" w:rsidRDefault="002D463F" w:rsidP="002D463F">
            <w:pPr>
              <w:jc w:val="center"/>
              <w:rPr>
                <w:rFonts w:ascii="宋体" w:hAnsi="宋体" w:cs="Arial"/>
                <w:sz w:val="20"/>
                <w:szCs w:val="20"/>
              </w:rPr>
            </w:pPr>
            <w:r w:rsidRPr="00F93E4B">
              <w:rPr>
                <w:rFonts w:ascii="宋体" w:hAnsi="宋体" w:cs="Arial" w:hint="eastAsia"/>
                <w:sz w:val="20"/>
                <w:szCs w:val="20"/>
              </w:rPr>
              <w:t>64</w:t>
            </w:r>
          </w:p>
        </w:tc>
        <w:tc>
          <w:tcPr>
            <w:tcW w:w="2460" w:type="dxa"/>
            <w:tcBorders>
              <w:top w:val="nil"/>
              <w:left w:val="nil"/>
              <w:bottom w:val="single" w:sz="4" w:space="0" w:color="auto"/>
              <w:right w:val="single" w:sz="4" w:space="0" w:color="auto"/>
            </w:tcBorders>
            <w:shd w:val="clear" w:color="auto" w:fill="auto"/>
            <w:noWrap/>
          </w:tcPr>
          <w:p w14:paraId="4C215BD4" w14:textId="19CE55C0" w:rsidR="002D463F" w:rsidRPr="00F93E4B" w:rsidRDefault="002D463F" w:rsidP="002D463F">
            <w:pPr>
              <w:rPr>
                <w:rFonts w:ascii="宋体" w:hAnsi="宋体" w:cs="宋体"/>
                <w:sz w:val="20"/>
                <w:szCs w:val="20"/>
                <w:lang w:eastAsia="zh-CN"/>
              </w:rPr>
            </w:pPr>
            <w:r w:rsidRPr="00F93E4B">
              <w:rPr>
                <w:rFonts w:ascii="宋体" w:hAnsi="宋体" w:cs="Arial" w:hint="eastAsia"/>
                <w:sz w:val="20"/>
                <w:szCs w:val="20"/>
                <w:lang w:eastAsia="zh-CN"/>
              </w:rPr>
              <w:t>银行账号</w:t>
            </w:r>
            <w:r w:rsidR="00134A2E">
              <w:rPr>
                <w:rFonts w:ascii="宋体" w:hAnsi="宋体" w:cs="Arial" w:hint="eastAsia"/>
                <w:sz w:val="20"/>
                <w:szCs w:val="20"/>
                <w:lang w:eastAsia="zh-CN"/>
              </w:rPr>
              <w:t>，l</w:t>
            </w:r>
            <w:r w:rsidR="00134A2E">
              <w:rPr>
                <w:rFonts w:ascii="宋体" w:hAnsi="宋体" w:cs="Arial"/>
                <w:sz w:val="20"/>
                <w:szCs w:val="20"/>
                <w:lang w:eastAsia="zh-CN"/>
              </w:rPr>
              <w:t>ist,不用逗号分隔</w:t>
            </w:r>
          </w:p>
        </w:tc>
      </w:tr>
      <w:tr w:rsidR="002D463F" w:rsidRPr="00F93E4B" w14:paraId="7F8898E1" w14:textId="77777777" w:rsidTr="00460C1A">
        <w:trPr>
          <w:trHeight w:val="546"/>
        </w:trPr>
        <w:tc>
          <w:tcPr>
            <w:tcW w:w="799" w:type="dxa"/>
            <w:tcBorders>
              <w:top w:val="nil"/>
              <w:left w:val="single" w:sz="4" w:space="0" w:color="auto"/>
              <w:bottom w:val="single" w:sz="4" w:space="0" w:color="auto"/>
              <w:right w:val="single" w:sz="4" w:space="0" w:color="auto"/>
            </w:tcBorders>
            <w:shd w:val="clear" w:color="auto" w:fill="auto"/>
            <w:noWrap/>
          </w:tcPr>
          <w:p w14:paraId="67670303" w14:textId="4AEEA463" w:rsidR="002D463F" w:rsidRPr="00F93E4B" w:rsidRDefault="002D463F" w:rsidP="009F5F98">
            <w:pPr>
              <w:jc w:val="center"/>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2</w:t>
            </w:r>
          </w:p>
        </w:tc>
        <w:tc>
          <w:tcPr>
            <w:tcW w:w="1768" w:type="dxa"/>
            <w:tcBorders>
              <w:top w:val="nil"/>
              <w:left w:val="nil"/>
              <w:bottom w:val="single" w:sz="4" w:space="0" w:color="auto"/>
              <w:right w:val="single" w:sz="4" w:space="0" w:color="auto"/>
            </w:tcBorders>
            <w:shd w:val="clear" w:color="auto" w:fill="auto"/>
            <w:noWrap/>
          </w:tcPr>
          <w:p w14:paraId="75EB6580" w14:textId="77777777" w:rsidR="002D463F" w:rsidRPr="00F93E4B" w:rsidRDefault="002D463F" w:rsidP="002D463F">
            <w:pPr>
              <w:rPr>
                <w:rFonts w:ascii="宋体" w:hAnsi="宋体" w:cs="Arial"/>
                <w:sz w:val="20"/>
                <w:szCs w:val="20"/>
              </w:rPr>
            </w:pPr>
            <w:r w:rsidRPr="00F93E4B">
              <w:rPr>
                <w:rFonts w:ascii="宋体" w:hAnsi="宋体" w:cs="Arial"/>
                <w:sz w:val="20"/>
                <w:szCs w:val="20"/>
              </w:rPr>
              <w:t>BgnDate</w:t>
            </w:r>
          </w:p>
        </w:tc>
        <w:tc>
          <w:tcPr>
            <w:tcW w:w="1033" w:type="dxa"/>
            <w:tcBorders>
              <w:top w:val="nil"/>
              <w:left w:val="nil"/>
              <w:bottom w:val="single" w:sz="4" w:space="0" w:color="auto"/>
              <w:right w:val="single" w:sz="4" w:space="0" w:color="auto"/>
            </w:tcBorders>
            <w:shd w:val="clear" w:color="auto" w:fill="auto"/>
            <w:noWrap/>
          </w:tcPr>
          <w:p w14:paraId="62A1D06A" w14:textId="77777777" w:rsidR="002D463F" w:rsidRPr="00F93E4B" w:rsidRDefault="002D463F" w:rsidP="002D463F">
            <w:pPr>
              <w:rPr>
                <w:rFonts w:ascii="宋体" w:hAnsi="宋体" w:cs="Arial"/>
                <w:sz w:val="20"/>
                <w:szCs w:val="20"/>
              </w:rPr>
            </w:pPr>
            <w:r w:rsidRPr="00F93E4B">
              <w:rPr>
                <w:rFonts w:ascii="宋体" w:hAnsi="宋体" w:cs="Arial"/>
                <w:sz w:val="20"/>
                <w:szCs w:val="20"/>
              </w:rPr>
              <w:t>开始日期</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74C56884"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必输项</w:t>
            </w:r>
          </w:p>
        </w:tc>
        <w:tc>
          <w:tcPr>
            <w:tcW w:w="746" w:type="dxa"/>
            <w:tcBorders>
              <w:top w:val="nil"/>
              <w:left w:val="nil"/>
              <w:bottom w:val="single" w:sz="4" w:space="0" w:color="auto"/>
              <w:right w:val="single" w:sz="4" w:space="0" w:color="auto"/>
            </w:tcBorders>
            <w:shd w:val="clear" w:color="auto" w:fill="auto"/>
            <w:noWrap/>
          </w:tcPr>
          <w:p w14:paraId="54479360" w14:textId="62C8DAF1" w:rsidR="002D463F" w:rsidRPr="00F93E4B" w:rsidRDefault="00966249" w:rsidP="002D463F">
            <w:pPr>
              <w:jc w:val="center"/>
              <w:rPr>
                <w:rFonts w:ascii="宋体" w:hAnsi="宋体" w:cs="Arial"/>
                <w:sz w:val="20"/>
                <w:szCs w:val="20"/>
              </w:rPr>
            </w:pPr>
            <w:r>
              <w:rPr>
                <w:rFonts w:ascii="宋体" w:hAnsi="宋体" w:cs="Arial" w:hint="eastAsia"/>
                <w:sz w:val="20"/>
                <w:szCs w:val="20"/>
                <w:lang w:eastAsia="zh-CN"/>
              </w:rPr>
              <w:t>日期</w:t>
            </w:r>
          </w:p>
        </w:tc>
        <w:tc>
          <w:tcPr>
            <w:tcW w:w="677" w:type="dxa"/>
            <w:tcBorders>
              <w:top w:val="nil"/>
              <w:left w:val="nil"/>
              <w:bottom w:val="single" w:sz="4" w:space="0" w:color="auto"/>
              <w:right w:val="single" w:sz="4" w:space="0" w:color="auto"/>
            </w:tcBorders>
            <w:shd w:val="clear" w:color="auto" w:fill="auto"/>
            <w:noWrap/>
          </w:tcPr>
          <w:p w14:paraId="58EDBACA" w14:textId="77777777" w:rsidR="002D463F" w:rsidRPr="00F93E4B" w:rsidRDefault="002D463F" w:rsidP="002D463F">
            <w:pPr>
              <w:jc w:val="center"/>
              <w:rPr>
                <w:rFonts w:ascii="宋体" w:hAnsi="宋体" w:cs="Arial"/>
                <w:sz w:val="20"/>
                <w:szCs w:val="20"/>
              </w:rPr>
            </w:pPr>
            <w:r w:rsidRPr="00F93E4B">
              <w:rPr>
                <w:rFonts w:ascii="宋体" w:hAnsi="宋体" w:cs="Arial" w:hint="eastAsia"/>
                <w:sz w:val="20"/>
                <w:szCs w:val="20"/>
              </w:rPr>
              <w:t>14</w:t>
            </w:r>
          </w:p>
        </w:tc>
        <w:tc>
          <w:tcPr>
            <w:tcW w:w="2460" w:type="dxa"/>
            <w:tcBorders>
              <w:top w:val="nil"/>
              <w:left w:val="nil"/>
              <w:bottom w:val="single" w:sz="4" w:space="0" w:color="auto"/>
              <w:right w:val="single" w:sz="4" w:space="0" w:color="auto"/>
            </w:tcBorders>
            <w:shd w:val="clear" w:color="auto" w:fill="auto"/>
            <w:noWrap/>
          </w:tcPr>
          <w:p w14:paraId="3323CD52" w14:textId="1926FDD6" w:rsidR="002D463F" w:rsidRPr="00F93E4B" w:rsidRDefault="002D463F" w:rsidP="002D463F">
            <w:pPr>
              <w:rPr>
                <w:rFonts w:ascii="宋体" w:hAnsi="宋体" w:cs="宋体"/>
                <w:sz w:val="20"/>
                <w:szCs w:val="20"/>
                <w:lang w:eastAsia="zh-CN"/>
              </w:rPr>
            </w:pPr>
            <w:r w:rsidRPr="00F93E4B">
              <w:rPr>
                <w:rFonts w:ascii="宋体" w:hAnsi="宋体" w:cs="Arial"/>
                <w:sz w:val="20"/>
                <w:szCs w:val="20"/>
              </w:rPr>
              <w:t>开始日期</w:t>
            </w:r>
            <w:r w:rsidR="00460C1A">
              <w:rPr>
                <w:rFonts w:ascii="宋体" w:hAnsi="宋体" w:cs="Arial" w:hint="eastAsia"/>
                <w:sz w:val="20"/>
                <w:szCs w:val="20"/>
                <w:lang w:eastAsia="zh-CN"/>
              </w:rPr>
              <w:t xml:space="preserve"> </w:t>
            </w:r>
            <w:r w:rsidR="00460C1A">
              <w:rPr>
                <w:rFonts w:ascii="宋体" w:hAnsi="宋体" w:cs="Arial"/>
                <w:sz w:val="20"/>
                <w:szCs w:val="20"/>
                <w:lang w:eastAsia="zh-CN"/>
              </w:rPr>
              <w:t>YYYY-MM-DD</w:t>
            </w:r>
          </w:p>
        </w:tc>
      </w:tr>
      <w:tr w:rsidR="002D463F" w:rsidRPr="00F93E4B" w14:paraId="17F41BA9" w14:textId="77777777" w:rsidTr="00460C1A">
        <w:trPr>
          <w:trHeight w:val="546"/>
        </w:trPr>
        <w:tc>
          <w:tcPr>
            <w:tcW w:w="799" w:type="dxa"/>
            <w:tcBorders>
              <w:top w:val="nil"/>
              <w:left w:val="single" w:sz="4" w:space="0" w:color="auto"/>
              <w:bottom w:val="single" w:sz="4" w:space="0" w:color="auto"/>
              <w:right w:val="single" w:sz="4" w:space="0" w:color="auto"/>
            </w:tcBorders>
            <w:shd w:val="clear" w:color="auto" w:fill="auto"/>
            <w:noWrap/>
          </w:tcPr>
          <w:p w14:paraId="365DE4A1" w14:textId="6FC3F1B9" w:rsidR="002D463F" w:rsidRPr="00F93E4B" w:rsidRDefault="002D463F" w:rsidP="009F5F98">
            <w:pPr>
              <w:jc w:val="center"/>
              <w:rPr>
                <w:rFonts w:ascii="宋体" w:hAnsi="宋体" w:cs="Arial"/>
                <w:sz w:val="20"/>
                <w:szCs w:val="20"/>
              </w:rPr>
            </w:pPr>
            <w:r w:rsidRPr="00F93E4B">
              <w:rPr>
                <w:rFonts w:ascii="宋体" w:hAnsi="宋体" w:cs="Arial" w:hint="eastAsia"/>
                <w:sz w:val="20"/>
                <w:szCs w:val="20"/>
              </w:rPr>
              <w:t>D</w:t>
            </w:r>
            <w:r w:rsidR="009F5F98">
              <w:rPr>
                <w:rFonts w:ascii="宋体" w:hAnsi="宋体" w:cs="Arial"/>
                <w:sz w:val="20"/>
                <w:szCs w:val="20"/>
              </w:rPr>
              <w:t>3</w:t>
            </w:r>
          </w:p>
        </w:tc>
        <w:tc>
          <w:tcPr>
            <w:tcW w:w="1768" w:type="dxa"/>
            <w:tcBorders>
              <w:top w:val="nil"/>
              <w:left w:val="nil"/>
              <w:bottom w:val="single" w:sz="4" w:space="0" w:color="auto"/>
              <w:right w:val="single" w:sz="4" w:space="0" w:color="auto"/>
            </w:tcBorders>
            <w:shd w:val="clear" w:color="auto" w:fill="auto"/>
            <w:noWrap/>
          </w:tcPr>
          <w:p w14:paraId="4B18B5C0" w14:textId="77777777" w:rsidR="002D463F" w:rsidRPr="00F93E4B" w:rsidRDefault="002D463F" w:rsidP="002D463F">
            <w:pPr>
              <w:rPr>
                <w:rFonts w:ascii="宋体" w:hAnsi="宋体" w:cs="Arial"/>
                <w:sz w:val="20"/>
                <w:szCs w:val="20"/>
              </w:rPr>
            </w:pPr>
            <w:r w:rsidRPr="00F93E4B">
              <w:rPr>
                <w:rFonts w:ascii="宋体" w:hAnsi="宋体" w:cs="Arial"/>
                <w:sz w:val="20"/>
                <w:szCs w:val="20"/>
              </w:rPr>
              <w:t>EndDate</w:t>
            </w:r>
          </w:p>
        </w:tc>
        <w:tc>
          <w:tcPr>
            <w:tcW w:w="1033" w:type="dxa"/>
            <w:tcBorders>
              <w:top w:val="nil"/>
              <w:left w:val="nil"/>
              <w:bottom w:val="single" w:sz="4" w:space="0" w:color="auto"/>
              <w:right w:val="single" w:sz="4" w:space="0" w:color="auto"/>
            </w:tcBorders>
            <w:shd w:val="clear" w:color="auto" w:fill="auto"/>
            <w:noWrap/>
          </w:tcPr>
          <w:p w14:paraId="0E01689C" w14:textId="77777777" w:rsidR="002D463F" w:rsidRPr="00F93E4B" w:rsidRDefault="002D463F" w:rsidP="002D463F">
            <w:pPr>
              <w:rPr>
                <w:rFonts w:ascii="宋体" w:hAnsi="宋体" w:cs="Arial"/>
                <w:sz w:val="20"/>
                <w:szCs w:val="20"/>
              </w:rPr>
            </w:pPr>
            <w:r w:rsidRPr="00F93E4B">
              <w:rPr>
                <w:rFonts w:ascii="宋体" w:hAnsi="宋体" w:cs="Arial"/>
                <w:sz w:val="20"/>
                <w:szCs w:val="20"/>
              </w:rPr>
              <w:t>结束日期</w:t>
            </w:r>
          </w:p>
        </w:tc>
        <w:tc>
          <w:tcPr>
            <w:tcW w:w="946" w:type="dxa"/>
            <w:tcBorders>
              <w:top w:val="single" w:sz="4" w:space="0" w:color="auto"/>
              <w:left w:val="single" w:sz="4" w:space="0" w:color="auto"/>
              <w:bottom w:val="single" w:sz="4" w:space="0" w:color="auto"/>
              <w:right w:val="single" w:sz="4" w:space="0" w:color="auto"/>
            </w:tcBorders>
            <w:shd w:val="clear" w:color="auto" w:fill="F4B083"/>
            <w:noWrap/>
          </w:tcPr>
          <w:p w14:paraId="6716E4B0" w14:textId="77777777" w:rsidR="002D463F" w:rsidRPr="00F93E4B" w:rsidRDefault="002D463F" w:rsidP="002D463F">
            <w:pPr>
              <w:jc w:val="center"/>
              <w:rPr>
                <w:rFonts w:ascii="宋体" w:hAnsi="宋体" w:cs="Arial"/>
                <w:sz w:val="20"/>
                <w:szCs w:val="20"/>
              </w:rPr>
            </w:pPr>
            <w:r w:rsidRPr="00F93E4B">
              <w:rPr>
                <w:rFonts w:ascii="宋体" w:hAnsi="宋体" w:cs="Arial"/>
                <w:sz w:val="20"/>
                <w:szCs w:val="20"/>
              </w:rPr>
              <w:t>必输项</w:t>
            </w:r>
          </w:p>
        </w:tc>
        <w:tc>
          <w:tcPr>
            <w:tcW w:w="746" w:type="dxa"/>
            <w:tcBorders>
              <w:top w:val="nil"/>
              <w:left w:val="nil"/>
              <w:bottom w:val="single" w:sz="4" w:space="0" w:color="auto"/>
              <w:right w:val="single" w:sz="4" w:space="0" w:color="auto"/>
            </w:tcBorders>
            <w:shd w:val="clear" w:color="auto" w:fill="auto"/>
            <w:noWrap/>
          </w:tcPr>
          <w:p w14:paraId="745020BB" w14:textId="41065E0D" w:rsidR="002D463F" w:rsidRPr="00F93E4B" w:rsidRDefault="00966249" w:rsidP="002D463F">
            <w:pPr>
              <w:jc w:val="center"/>
              <w:rPr>
                <w:rFonts w:ascii="宋体" w:hAnsi="宋体" w:cs="Arial"/>
                <w:sz w:val="20"/>
                <w:szCs w:val="20"/>
              </w:rPr>
            </w:pPr>
            <w:r>
              <w:rPr>
                <w:rFonts w:ascii="宋体" w:hAnsi="宋体" w:cs="Arial" w:hint="eastAsia"/>
                <w:sz w:val="20"/>
                <w:szCs w:val="20"/>
                <w:lang w:eastAsia="zh-CN"/>
              </w:rPr>
              <w:t>日期</w:t>
            </w:r>
          </w:p>
        </w:tc>
        <w:tc>
          <w:tcPr>
            <w:tcW w:w="677" w:type="dxa"/>
            <w:tcBorders>
              <w:top w:val="nil"/>
              <w:left w:val="nil"/>
              <w:bottom w:val="single" w:sz="4" w:space="0" w:color="auto"/>
              <w:right w:val="single" w:sz="4" w:space="0" w:color="auto"/>
            </w:tcBorders>
            <w:shd w:val="clear" w:color="auto" w:fill="auto"/>
            <w:noWrap/>
          </w:tcPr>
          <w:p w14:paraId="41049C3F" w14:textId="77777777" w:rsidR="002D463F" w:rsidRPr="00F93E4B" w:rsidRDefault="002D463F" w:rsidP="002D463F">
            <w:pPr>
              <w:jc w:val="center"/>
              <w:rPr>
                <w:rFonts w:ascii="宋体" w:hAnsi="宋体" w:cs="Arial"/>
                <w:sz w:val="20"/>
                <w:szCs w:val="20"/>
              </w:rPr>
            </w:pPr>
            <w:r w:rsidRPr="00F93E4B">
              <w:rPr>
                <w:rFonts w:ascii="宋体" w:hAnsi="宋体" w:cs="Arial" w:hint="eastAsia"/>
                <w:sz w:val="20"/>
                <w:szCs w:val="20"/>
              </w:rPr>
              <w:t>14</w:t>
            </w:r>
          </w:p>
        </w:tc>
        <w:tc>
          <w:tcPr>
            <w:tcW w:w="2460" w:type="dxa"/>
            <w:tcBorders>
              <w:top w:val="nil"/>
              <w:left w:val="nil"/>
              <w:bottom w:val="single" w:sz="4" w:space="0" w:color="auto"/>
              <w:right w:val="single" w:sz="4" w:space="0" w:color="auto"/>
            </w:tcBorders>
            <w:shd w:val="clear" w:color="auto" w:fill="auto"/>
            <w:noWrap/>
          </w:tcPr>
          <w:p w14:paraId="68EAEF88" w14:textId="4AB7A203" w:rsidR="002D463F" w:rsidRPr="00F93E4B" w:rsidRDefault="002D463F" w:rsidP="002D463F">
            <w:pPr>
              <w:rPr>
                <w:rFonts w:ascii="宋体" w:hAnsi="宋体" w:cs="宋体"/>
                <w:sz w:val="20"/>
                <w:szCs w:val="20"/>
                <w:lang w:eastAsia="zh-CN"/>
              </w:rPr>
            </w:pPr>
            <w:r w:rsidRPr="00F93E4B">
              <w:rPr>
                <w:rFonts w:ascii="宋体" w:hAnsi="宋体" w:cs="Arial"/>
                <w:sz w:val="20"/>
                <w:szCs w:val="20"/>
              </w:rPr>
              <w:t>结束日期</w:t>
            </w:r>
            <w:r w:rsidR="00460C1A">
              <w:rPr>
                <w:rFonts w:ascii="宋体" w:hAnsi="宋体" w:cs="Arial" w:hint="eastAsia"/>
                <w:sz w:val="20"/>
                <w:szCs w:val="20"/>
                <w:lang w:eastAsia="zh-CN"/>
              </w:rPr>
              <w:t xml:space="preserve">  </w:t>
            </w:r>
            <w:r w:rsidR="00460C1A">
              <w:rPr>
                <w:rFonts w:ascii="宋体" w:hAnsi="宋体" w:cs="Arial"/>
                <w:sz w:val="20"/>
                <w:szCs w:val="20"/>
                <w:lang w:eastAsia="zh-CN"/>
              </w:rPr>
              <w:t>YYYY-MM-DD</w:t>
            </w:r>
          </w:p>
        </w:tc>
      </w:tr>
      <w:tr w:rsidR="002D463F" w:rsidRPr="00F93E4B" w14:paraId="4A3549C4" w14:textId="77777777" w:rsidTr="00460C1A">
        <w:trPr>
          <w:trHeight w:val="240"/>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0AD5E16A" w14:textId="77777777" w:rsidR="002D463F" w:rsidRPr="00F93E4B" w:rsidRDefault="002D463F" w:rsidP="002D463F">
            <w:pPr>
              <w:rPr>
                <w:rFonts w:ascii="宋体" w:hAnsi="宋体" w:cs="宋体"/>
                <w:b/>
                <w:bCs/>
                <w:color w:val="000000"/>
                <w:sz w:val="20"/>
                <w:szCs w:val="20"/>
              </w:rPr>
            </w:pPr>
          </w:p>
        </w:tc>
      </w:tr>
      <w:tr w:rsidR="002D463F" w:rsidRPr="00F93E4B" w14:paraId="3FA51B7B" w14:textId="77777777" w:rsidTr="00460C1A">
        <w:trPr>
          <w:trHeight w:val="225"/>
        </w:trPr>
        <w:tc>
          <w:tcPr>
            <w:tcW w:w="799" w:type="dxa"/>
            <w:tcBorders>
              <w:top w:val="nil"/>
              <w:left w:val="single" w:sz="4" w:space="0" w:color="auto"/>
              <w:bottom w:val="single" w:sz="4" w:space="0" w:color="auto"/>
              <w:right w:val="nil"/>
            </w:tcBorders>
            <w:shd w:val="clear" w:color="000000" w:fill="D9D9D9"/>
            <w:noWrap/>
            <w:hideMark/>
          </w:tcPr>
          <w:p w14:paraId="795BCF1F"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1768" w:type="dxa"/>
            <w:tcBorders>
              <w:top w:val="nil"/>
              <w:left w:val="nil"/>
              <w:bottom w:val="single" w:sz="4" w:space="0" w:color="auto"/>
              <w:right w:val="nil"/>
            </w:tcBorders>
            <w:shd w:val="clear" w:color="000000" w:fill="D9D9D9"/>
            <w:noWrap/>
            <w:hideMark/>
          </w:tcPr>
          <w:p w14:paraId="5225E02E"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1033" w:type="dxa"/>
            <w:tcBorders>
              <w:top w:val="nil"/>
              <w:left w:val="nil"/>
              <w:bottom w:val="single" w:sz="4" w:space="0" w:color="auto"/>
              <w:right w:val="nil"/>
            </w:tcBorders>
            <w:shd w:val="clear" w:color="000000" w:fill="D9D9D9"/>
            <w:noWrap/>
            <w:hideMark/>
          </w:tcPr>
          <w:p w14:paraId="121631BC"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946" w:type="dxa"/>
            <w:tcBorders>
              <w:top w:val="nil"/>
              <w:left w:val="nil"/>
              <w:bottom w:val="single" w:sz="4" w:space="0" w:color="auto"/>
              <w:right w:val="nil"/>
            </w:tcBorders>
            <w:shd w:val="clear" w:color="000000" w:fill="D9D9D9"/>
            <w:noWrap/>
            <w:hideMark/>
          </w:tcPr>
          <w:p w14:paraId="787EB7C9"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746" w:type="dxa"/>
            <w:tcBorders>
              <w:top w:val="nil"/>
              <w:left w:val="nil"/>
              <w:bottom w:val="single" w:sz="4" w:space="0" w:color="auto"/>
              <w:right w:val="nil"/>
            </w:tcBorders>
            <w:shd w:val="clear" w:color="000000" w:fill="D9D9D9"/>
            <w:noWrap/>
            <w:hideMark/>
          </w:tcPr>
          <w:p w14:paraId="305D8698"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677" w:type="dxa"/>
            <w:tcBorders>
              <w:top w:val="nil"/>
              <w:left w:val="nil"/>
              <w:bottom w:val="single" w:sz="4" w:space="0" w:color="auto"/>
              <w:right w:val="nil"/>
            </w:tcBorders>
            <w:shd w:val="clear" w:color="000000" w:fill="D9D9D9"/>
            <w:noWrap/>
            <w:hideMark/>
          </w:tcPr>
          <w:p w14:paraId="0F013057"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c>
          <w:tcPr>
            <w:tcW w:w="2460" w:type="dxa"/>
            <w:tcBorders>
              <w:top w:val="nil"/>
              <w:left w:val="nil"/>
              <w:bottom w:val="single" w:sz="4" w:space="0" w:color="auto"/>
              <w:right w:val="single" w:sz="4" w:space="0" w:color="auto"/>
            </w:tcBorders>
            <w:shd w:val="clear" w:color="000000" w:fill="D9D9D9"/>
            <w:noWrap/>
            <w:hideMark/>
          </w:tcPr>
          <w:p w14:paraId="3BA83925" w14:textId="77777777" w:rsidR="002D463F" w:rsidRPr="00F93E4B" w:rsidRDefault="002D463F" w:rsidP="002D463F">
            <w:pPr>
              <w:jc w:val="center"/>
              <w:rPr>
                <w:rFonts w:ascii="宋体" w:hAnsi="宋体" w:cs="Arial"/>
                <w:sz w:val="16"/>
                <w:szCs w:val="16"/>
              </w:rPr>
            </w:pPr>
            <w:r w:rsidRPr="00F93E4B">
              <w:rPr>
                <w:rFonts w:ascii="宋体" w:hAnsi="宋体" w:cs="Arial"/>
                <w:sz w:val="16"/>
                <w:szCs w:val="16"/>
              </w:rPr>
              <w:t xml:space="preserve">　</w:t>
            </w:r>
          </w:p>
        </w:tc>
      </w:tr>
    </w:tbl>
    <w:p w14:paraId="53B18386" w14:textId="77777777" w:rsidR="002D463F" w:rsidRPr="002D463F" w:rsidRDefault="002D463F" w:rsidP="002D463F"/>
    <w:p w14:paraId="38177933" w14:textId="77777777" w:rsidR="00F6263D" w:rsidRDefault="00F6263D" w:rsidP="00F6263D">
      <w:pPr>
        <w:ind w:left="780"/>
        <w:rPr>
          <w:b/>
        </w:rPr>
      </w:pPr>
      <w:r w:rsidRPr="00CA54D8">
        <w:rPr>
          <w:rFonts w:hint="eastAsia"/>
          <w:b/>
        </w:rPr>
        <w:t>银行账户余额</w:t>
      </w:r>
    </w:p>
    <w:tbl>
      <w:tblPr>
        <w:tblStyle w:val="aff0"/>
        <w:tblW w:w="8294" w:type="dxa"/>
        <w:tblInd w:w="780" w:type="dxa"/>
        <w:tblLayout w:type="fixed"/>
        <w:tblLook w:val="04A0" w:firstRow="1" w:lastRow="0" w:firstColumn="1" w:lastColumn="0" w:noHBand="0" w:noVBand="1"/>
      </w:tblPr>
      <w:tblGrid>
        <w:gridCol w:w="506"/>
        <w:gridCol w:w="1516"/>
        <w:gridCol w:w="1134"/>
        <w:gridCol w:w="1202"/>
        <w:gridCol w:w="528"/>
        <w:gridCol w:w="538"/>
        <w:gridCol w:w="70"/>
        <w:gridCol w:w="2800"/>
      </w:tblGrid>
      <w:tr w:rsidR="00F6263D" w:rsidRPr="00F93E4B" w14:paraId="671D1E8E" w14:textId="77777777" w:rsidTr="00460C1A">
        <w:trPr>
          <w:trHeight w:val="255"/>
        </w:trPr>
        <w:tc>
          <w:tcPr>
            <w:tcW w:w="506" w:type="dxa"/>
            <w:shd w:val="clear" w:color="auto" w:fill="4F81BD" w:themeFill="accent1"/>
            <w:noWrap/>
            <w:hideMark/>
          </w:tcPr>
          <w:p w14:paraId="7791614E"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编号</w:t>
            </w:r>
          </w:p>
        </w:tc>
        <w:tc>
          <w:tcPr>
            <w:tcW w:w="1516" w:type="dxa"/>
            <w:shd w:val="clear" w:color="auto" w:fill="4F81BD" w:themeFill="accent1"/>
            <w:noWrap/>
            <w:hideMark/>
          </w:tcPr>
          <w:p w14:paraId="1F4EEDFD"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字段路径</w:t>
            </w:r>
          </w:p>
        </w:tc>
        <w:tc>
          <w:tcPr>
            <w:tcW w:w="1134" w:type="dxa"/>
            <w:shd w:val="clear" w:color="auto" w:fill="4F81BD" w:themeFill="accent1"/>
            <w:noWrap/>
            <w:hideMark/>
          </w:tcPr>
          <w:p w14:paraId="320CD81B"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字段名称</w:t>
            </w:r>
          </w:p>
        </w:tc>
        <w:tc>
          <w:tcPr>
            <w:tcW w:w="1202" w:type="dxa"/>
            <w:shd w:val="clear" w:color="auto" w:fill="4F81BD" w:themeFill="accent1"/>
            <w:hideMark/>
          </w:tcPr>
          <w:p w14:paraId="31CB4B71"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shd w:val="clear" w:color="auto" w:fill="4F81BD" w:themeFill="accent1"/>
            <w:hideMark/>
          </w:tcPr>
          <w:p w14:paraId="5F19FA67"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字段类型</w:t>
            </w:r>
          </w:p>
        </w:tc>
        <w:tc>
          <w:tcPr>
            <w:tcW w:w="538" w:type="dxa"/>
            <w:shd w:val="clear" w:color="auto" w:fill="4F81BD" w:themeFill="accent1"/>
            <w:hideMark/>
          </w:tcPr>
          <w:p w14:paraId="02A81EC8" w14:textId="77777777" w:rsidR="00F6263D" w:rsidRPr="00F93E4B" w:rsidRDefault="00F6263D" w:rsidP="00AF24A3">
            <w:pPr>
              <w:jc w:val="center"/>
              <w:rPr>
                <w:rFonts w:ascii="宋体" w:hAnsi="宋体" w:cs="宋体"/>
                <w:b/>
                <w:bCs/>
                <w:sz w:val="20"/>
                <w:szCs w:val="20"/>
              </w:rPr>
            </w:pPr>
            <w:r w:rsidRPr="00F93E4B">
              <w:rPr>
                <w:rFonts w:ascii="宋体" w:hAnsi="宋体" w:cs="宋体" w:hint="eastAsia"/>
                <w:b/>
                <w:bCs/>
                <w:sz w:val="20"/>
                <w:szCs w:val="20"/>
              </w:rPr>
              <w:t>字段长度</w:t>
            </w:r>
          </w:p>
        </w:tc>
        <w:tc>
          <w:tcPr>
            <w:tcW w:w="2870" w:type="dxa"/>
            <w:gridSpan w:val="2"/>
            <w:shd w:val="clear" w:color="auto" w:fill="4F81BD" w:themeFill="accent1"/>
            <w:noWrap/>
            <w:hideMark/>
          </w:tcPr>
          <w:p w14:paraId="06B19E93" w14:textId="77777777" w:rsidR="00F6263D" w:rsidRPr="00F93E4B" w:rsidRDefault="00F6263D" w:rsidP="00AF24A3">
            <w:pPr>
              <w:rPr>
                <w:rFonts w:ascii="宋体" w:hAnsi="宋体" w:cs="宋体"/>
                <w:b/>
                <w:bCs/>
                <w:sz w:val="20"/>
                <w:szCs w:val="20"/>
              </w:rPr>
            </w:pPr>
            <w:r w:rsidRPr="00F93E4B">
              <w:rPr>
                <w:rFonts w:ascii="宋体" w:hAnsi="宋体" w:cs="宋体" w:hint="eastAsia"/>
                <w:b/>
                <w:bCs/>
                <w:sz w:val="20"/>
                <w:szCs w:val="20"/>
              </w:rPr>
              <w:t>说明</w:t>
            </w:r>
          </w:p>
        </w:tc>
      </w:tr>
      <w:tr w:rsidR="00F6263D" w:rsidRPr="00F93E4B" w14:paraId="4EE04E3D" w14:textId="77777777" w:rsidTr="00460C1A">
        <w:trPr>
          <w:trHeight w:val="255"/>
        </w:trPr>
        <w:tc>
          <w:tcPr>
            <w:tcW w:w="506" w:type="dxa"/>
            <w:noWrap/>
            <w:hideMark/>
          </w:tcPr>
          <w:p w14:paraId="632A2469"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S</w:t>
            </w:r>
            <w:r>
              <w:rPr>
                <w:rFonts w:ascii="宋体" w:hAnsi="宋体" w:cs="Arial"/>
                <w:sz w:val="20"/>
                <w:szCs w:val="20"/>
              </w:rPr>
              <w:t>1</w:t>
            </w:r>
          </w:p>
        </w:tc>
        <w:tc>
          <w:tcPr>
            <w:tcW w:w="1516" w:type="dxa"/>
            <w:noWrap/>
            <w:hideMark/>
          </w:tcPr>
          <w:p w14:paraId="62C3C435" w14:textId="77777777" w:rsidR="00F6263D" w:rsidRPr="00F93E4B" w:rsidRDefault="00F6263D" w:rsidP="00AF24A3">
            <w:pPr>
              <w:rPr>
                <w:rFonts w:ascii="宋体" w:hAnsi="宋体" w:cs="宋体"/>
                <w:szCs w:val="21"/>
              </w:rPr>
            </w:pPr>
            <w:r w:rsidRPr="00F93E4B">
              <w:rPr>
                <w:rFonts w:ascii="宋体" w:hAnsi="宋体"/>
                <w:szCs w:val="21"/>
              </w:rPr>
              <w:t xml:space="preserve"> </w:t>
            </w:r>
            <w:r w:rsidRPr="00F93E4B">
              <w:rPr>
                <w:rFonts w:ascii="宋体" w:hAnsi="宋体" w:cs="宋体"/>
                <w:szCs w:val="21"/>
              </w:rPr>
              <w:t>TotalCount</w:t>
            </w:r>
          </w:p>
          <w:p w14:paraId="0B4B0CF5" w14:textId="77777777" w:rsidR="00F6263D" w:rsidRPr="00F93E4B" w:rsidRDefault="00F6263D" w:rsidP="00AF24A3">
            <w:pPr>
              <w:rPr>
                <w:rFonts w:ascii="宋体" w:hAnsi="宋体" w:cs="Arial"/>
                <w:color w:val="000000"/>
                <w:sz w:val="20"/>
                <w:szCs w:val="20"/>
              </w:rPr>
            </w:pPr>
          </w:p>
        </w:tc>
        <w:tc>
          <w:tcPr>
            <w:tcW w:w="1134" w:type="dxa"/>
            <w:noWrap/>
            <w:hideMark/>
          </w:tcPr>
          <w:p w14:paraId="593CD577" w14:textId="77777777" w:rsidR="00F6263D" w:rsidRPr="00F93E4B" w:rsidRDefault="00F6263D" w:rsidP="00AF24A3">
            <w:pPr>
              <w:rPr>
                <w:rFonts w:ascii="宋体" w:hAnsi="宋体" w:cs="宋体"/>
                <w:color w:val="000000"/>
                <w:sz w:val="20"/>
                <w:szCs w:val="20"/>
              </w:rPr>
            </w:pPr>
            <w:r w:rsidRPr="00F93E4B">
              <w:rPr>
                <w:rFonts w:ascii="宋体" w:hAnsi="宋体" w:cs="宋体" w:hint="eastAsia"/>
                <w:color w:val="000000"/>
                <w:sz w:val="20"/>
                <w:szCs w:val="20"/>
              </w:rPr>
              <w:t>交易条数</w:t>
            </w:r>
          </w:p>
        </w:tc>
        <w:tc>
          <w:tcPr>
            <w:tcW w:w="1202" w:type="dxa"/>
            <w:noWrap/>
            <w:hideMark/>
          </w:tcPr>
          <w:p w14:paraId="0DD6147E" w14:textId="73BAB38A" w:rsidR="00F6263D" w:rsidRPr="00F93E4B" w:rsidRDefault="0093660F" w:rsidP="00AF24A3">
            <w:pPr>
              <w:jc w:val="center"/>
              <w:rPr>
                <w:rFonts w:ascii="宋体" w:hAnsi="宋体" w:cs="Arial"/>
                <w:color w:val="000000"/>
                <w:sz w:val="20"/>
                <w:szCs w:val="20"/>
              </w:rPr>
            </w:pPr>
            <w:r w:rsidRPr="00F93E4B">
              <w:rPr>
                <w:rFonts w:ascii="宋体" w:hAnsi="宋体" w:cs="宋体" w:hint="eastAsia"/>
                <w:color w:val="9C0006"/>
                <w:sz w:val="20"/>
                <w:szCs w:val="20"/>
              </w:rPr>
              <w:t>必输项</w:t>
            </w:r>
          </w:p>
        </w:tc>
        <w:tc>
          <w:tcPr>
            <w:tcW w:w="528" w:type="dxa"/>
            <w:noWrap/>
            <w:hideMark/>
          </w:tcPr>
          <w:p w14:paraId="68DCEC94" w14:textId="77777777" w:rsidR="00F6263D" w:rsidRPr="00F93E4B" w:rsidRDefault="00F6263D" w:rsidP="00AF24A3">
            <w:pPr>
              <w:jc w:val="center"/>
              <w:rPr>
                <w:rFonts w:ascii="宋体" w:hAnsi="宋体" w:cs="Arial"/>
                <w:color w:val="000000"/>
                <w:sz w:val="20"/>
                <w:szCs w:val="20"/>
              </w:rPr>
            </w:pPr>
            <w:r w:rsidRPr="00F93E4B">
              <w:rPr>
                <w:rFonts w:ascii="宋体" w:hAnsi="宋体" w:cs="Arial"/>
                <w:color w:val="000000"/>
                <w:sz w:val="20"/>
                <w:szCs w:val="20"/>
              </w:rPr>
              <w:t>字符</w:t>
            </w:r>
          </w:p>
        </w:tc>
        <w:tc>
          <w:tcPr>
            <w:tcW w:w="608" w:type="dxa"/>
            <w:gridSpan w:val="2"/>
            <w:noWrap/>
            <w:hideMark/>
          </w:tcPr>
          <w:p w14:paraId="7E6CDC8D" w14:textId="77777777" w:rsidR="00F6263D" w:rsidRPr="00F93E4B" w:rsidRDefault="00F6263D" w:rsidP="00AF24A3">
            <w:pPr>
              <w:jc w:val="center"/>
              <w:rPr>
                <w:rFonts w:ascii="宋体" w:hAnsi="宋体" w:cs="Arial"/>
                <w:color w:val="000000"/>
                <w:sz w:val="20"/>
                <w:szCs w:val="20"/>
              </w:rPr>
            </w:pPr>
            <w:r w:rsidRPr="00F93E4B">
              <w:rPr>
                <w:rFonts w:ascii="宋体" w:hAnsi="宋体" w:cs="Arial"/>
                <w:color w:val="000000"/>
                <w:sz w:val="20"/>
                <w:szCs w:val="20"/>
              </w:rPr>
              <w:t>100</w:t>
            </w:r>
          </w:p>
        </w:tc>
        <w:tc>
          <w:tcPr>
            <w:tcW w:w="2800" w:type="dxa"/>
            <w:noWrap/>
            <w:hideMark/>
          </w:tcPr>
          <w:p w14:paraId="315617EB" w14:textId="77777777" w:rsidR="00F6263D" w:rsidRPr="00F93E4B" w:rsidRDefault="00F6263D" w:rsidP="00AF24A3">
            <w:pPr>
              <w:rPr>
                <w:rFonts w:ascii="宋体" w:hAnsi="宋体" w:cs="宋体"/>
                <w:color w:val="000000"/>
                <w:sz w:val="20"/>
                <w:szCs w:val="20"/>
                <w:lang w:eastAsia="zh-CN"/>
              </w:rPr>
            </w:pPr>
            <w:r w:rsidRPr="00F93E4B">
              <w:rPr>
                <w:rFonts w:ascii="宋体" w:hAnsi="宋体" w:cs="宋体" w:hint="eastAsia"/>
                <w:color w:val="000000"/>
                <w:sz w:val="20"/>
                <w:szCs w:val="20"/>
                <w:lang w:eastAsia="zh-CN"/>
              </w:rPr>
              <w:t>查询到的交易条目数量</w:t>
            </w:r>
          </w:p>
        </w:tc>
      </w:tr>
      <w:tr w:rsidR="00F6263D" w:rsidRPr="00F93E4B" w14:paraId="7C1B5340" w14:textId="77777777" w:rsidTr="00460C1A">
        <w:trPr>
          <w:trHeight w:val="255"/>
        </w:trPr>
        <w:tc>
          <w:tcPr>
            <w:tcW w:w="506" w:type="dxa"/>
            <w:noWrap/>
            <w:hideMark/>
          </w:tcPr>
          <w:p w14:paraId="0E265906"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1516" w:type="dxa"/>
            <w:noWrap/>
            <w:hideMark/>
          </w:tcPr>
          <w:p w14:paraId="7031ED01" w14:textId="77777777" w:rsidR="00F6263D" w:rsidRPr="00F93E4B" w:rsidRDefault="00F6263D" w:rsidP="00AF24A3">
            <w:pPr>
              <w:rPr>
                <w:rFonts w:ascii="宋体" w:hAnsi="宋体" w:cs="宋体"/>
                <w:szCs w:val="21"/>
              </w:rPr>
            </w:pPr>
            <w:r w:rsidRPr="00F93E4B">
              <w:rPr>
                <w:rFonts w:ascii="宋体" w:hAnsi="宋体" w:cs="宋体" w:hint="eastAsia"/>
                <w:sz w:val="20"/>
                <w:szCs w:val="20"/>
              </w:rPr>
              <w:t>RdSeq</w:t>
            </w:r>
          </w:p>
        </w:tc>
        <w:tc>
          <w:tcPr>
            <w:tcW w:w="1134" w:type="dxa"/>
            <w:noWrap/>
            <w:hideMark/>
          </w:tcPr>
          <w:p w14:paraId="465E378C" w14:textId="77777777" w:rsidR="00F6263D" w:rsidRPr="00F93E4B" w:rsidRDefault="00F6263D" w:rsidP="00AF24A3">
            <w:pPr>
              <w:rPr>
                <w:rFonts w:ascii="宋体" w:hAnsi="宋体" w:cs="Arial"/>
                <w:sz w:val="20"/>
                <w:szCs w:val="20"/>
              </w:rPr>
            </w:pPr>
            <w:r w:rsidRPr="00F93E4B">
              <w:rPr>
                <w:rFonts w:ascii="宋体" w:hAnsi="宋体" w:cs="Courier New"/>
                <w:i/>
                <w:iCs/>
                <w:sz w:val="20"/>
                <w:szCs w:val="20"/>
                <w:highlight w:val="white"/>
              </w:rPr>
              <w:t>唯一键</w:t>
            </w:r>
          </w:p>
        </w:tc>
        <w:tc>
          <w:tcPr>
            <w:tcW w:w="1202" w:type="dxa"/>
            <w:noWrap/>
            <w:hideMark/>
          </w:tcPr>
          <w:p w14:paraId="2785DD30"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5583406B"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274B3BBD"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32</w:t>
            </w:r>
          </w:p>
        </w:tc>
        <w:tc>
          <w:tcPr>
            <w:tcW w:w="2870" w:type="dxa"/>
            <w:gridSpan w:val="2"/>
            <w:noWrap/>
            <w:hideMark/>
          </w:tcPr>
          <w:p w14:paraId="0C3F8699" w14:textId="73386AFC" w:rsidR="00F6263D" w:rsidRPr="00F93E4B" w:rsidRDefault="00F6263D" w:rsidP="00AF24A3">
            <w:pPr>
              <w:rPr>
                <w:rFonts w:ascii="宋体" w:hAnsi="宋体" w:cs="宋体"/>
                <w:sz w:val="20"/>
                <w:szCs w:val="20"/>
              </w:rPr>
            </w:pPr>
            <w:r w:rsidRPr="00F93E4B">
              <w:rPr>
                <w:rFonts w:ascii="宋体" w:hAnsi="宋体" w:cs="宋体" w:hint="eastAsia"/>
                <w:sz w:val="20"/>
                <w:szCs w:val="20"/>
              </w:rPr>
              <w:t>对应银行</w:t>
            </w:r>
            <w:r w:rsidR="00134A2E">
              <w:rPr>
                <w:rFonts w:ascii="宋体" w:hAnsi="宋体" w:cs="宋体" w:hint="eastAsia"/>
                <w:sz w:val="20"/>
                <w:szCs w:val="20"/>
              </w:rPr>
              <w:t>余额</w:t>
            </w:r>
            <w:r w:rsidRPr="00F93E4B">
              <w:rPr>
                <w:rFonts w:ascii="宋体" w:hAnsi="宋体" w:cs="宋体" w:hint="eastAsia"/>
                <w:sz w:val="20"/>
                <w:szCs w:val="20"/>
              </w:rPr>
              <w:t>的主键</w:t>
            </w:r>
          </w:p>
        </w:tc>
      </w:tr>
      <w:tr w:rsidR="00F6263D" w:rsidRPr="00F93E4B" w14:paraId="1D9EE9FF" w14:textId="77777777" w:rsidTr="00460C1A">
        <w:trPr>
          <w:trHeight w:val="255"/>
        </w:trPr>
        <w:tc>
          <w:tcPr>
            <w:tcW w:w="506" w:type="dxa"/>
            <w:noWrap/>
            <w:hideMark/>
          </w:tcPr>
          <w:p w14:paraId="3F55BCE1"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D2</w:t>
            </w:r>
          </w:p>
        </w:tc>
        <w:tc>
          <w:tcPr>
            <w:tcW w:w="1516" w:type="dxa"/>
            <w:noWrap/>
            <w:hideMark/>
          </w:tcPr>
          <w:p w14:paraId="573BDCAD"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PayAccountNum</w:t>
            </w:r>
            <w:r w:rsidRPr="00F93E4B">
              <w:rPr>
                <w:rFonts w:ascii="宋体" w:hAnsi="宋体" w:cs="Arial"/>
                <w:sz w:val="20"/>
                <w:szCs w:val="20"/>
              </w:rPr>
              <w:t xml:space="preserve"> </w:t>
            </w:r>
          </w:p>
        </w:tc>
        <w:tc>
          <w:tcPr>
            <w:tcW w:w="1134" w:type="dxa"/>
            <w:noWrap/>
            <w:hideMark/>
          </w:tcPr>
          <w:p w14:paraId="2E8DC9FE" w14:textId="77777777" w:rsidR="00F6263D" w:rsidRPr="00F93E4B" w:rsidRDefault="00F6263D" w:rsidP="00AF24A3">
            <w:pPr>
              <w:rPr>
                <w:rFonts w:ascii="宋体" w:hAnsi="宋体" w:cs="Arial"/>
                <w:sz w:val="20"/>
                <w:szCs w:val="20"/>
              </w:rPr>
            </w:pPr>
            <w:r>
              <w:rPr>
                <w:rFonts w:ascii="宋体" w:hAnsi="宋体" w:cs="宋体" w:hint="eastAsia"/>
                <w:sz w:val="20"/>
                <w:szCs w:val="20"/>
              </w:rPr>
              <w:t>企业方账号</w:t>
            </w:r>
          </w:p>
        </w:tc>
        <w:tc>
          <w:tcPr>
            <w:tcW w:w="1202" w:type="dxa"/>
            <w:noWrap/>
            <w:hideMark/>
          </w:tcPr>
          <w:p w14:paraId="108AD364" w14:textId="77777777" w:rsidR="00F6263D" w:rsidRPr="00F93E4B" w:rsidRDefault="00F6263D" w:rsidP="00AF24A3">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noWrap/>
            <w:hideMark/>
          </w:tcPr>
          <w:p w14:paraId="38DC6D0F"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字符</w:t>
            </w:r>
          </w:p>
        </w:tc>
        <w:tc>
          <w:tcPr>
            <w:tcW w:w="538" w:type="dxa"/>
            <w:noWrap/>
            <w:hideMark/>
          </w:tcPr>
          <w:p w14:paraId="7B50A818"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3</w:t>
            </w:r>
            <w:r w:rsidRPr="00F93E4B">
              <w:rPr>
                <w:rFonts w:ascii="宋体" w:hAnsi="宋体" w:cs="Arial" w:hint="eastAsia"/>
                <w:sz w:val="20"/>
                <w:szCs w:val="20"/>
              </w:rPr>
              <w:t>0</w:t>
            </w:r>
          </w:p>
        </w:tc>
        <w:tc>
          <w:tcPr>
            <w:tcW w:w="2870" w:type="dxa"/>
            <w:gridSpan w:val="2"/>
            <w:noWrap/>
            <w:hideMark/>
          </w:tcPr>
          <w:p w14:paraId="604DA424" w14:textId="6393DB76" w:rsidR="00F6263D" w:rsidRPr="00F93E4B" w:rsidRDefault="00F6263D" w:rsidP="00AF24A3">
            <w:pPr>
              <w:rPr>
                <w:rFonts w:ascii="宋体" w:hAnsi="宋体" w:cs="Arial"/>
                <w:sz w:val="20"/>
                <w:szCs w:val="20"/>
              </w:rPr>
            </w:pPr>
            <w:r>
              <w:rPr>
                <w:rFonts w:ascii="宋体" w:hAnsi="宋体" w:cs="宋体" w:hint="eastAsia"/>
                <w:sz w:val="20"/>
                <w:szCs w:val="20"/>
              </w:rPr>
              <w:t>企业方账号</w:t>
            </w:r>
          </w:p>
        </w:tc>
      </w:tr>
      <w:tr w:rsidR="00F6263D" w:rsidRPr="00F93E4B" w14:paraId="7865262B" w14:textId="77777777" w:rsidTr="00460C1A">
        <w:trPr>
          <w:trHeight w:val="255"/>
        </w:trPr>
        <w:tc>
          <w:tcPr>
            <w:tcW w:w="506" w:type="dxa"/>
            <w:noWrap/>
          </w:tcPr>
          <w:p w14:paraId="7483AB35" w14:textId="7B2C9E06" w:rsidR="00F6263D" w:rsidRPr="00F93E4B" w:rsidRDefault="00F6263D" w:rsidP="00AF24A3">
            <w:pPr>
              <w:jc w:val="center"/>
              <w:rPr>
                <w:rFonts w:ascii="宋体" w:hAnsi="宋体" w:cs="Arial"/>
                <w:sz w:val="20"/>
                <w:szCs w:val="20"/>
              </w:rPr>
            </w:pPr>
            <w:r>
              <w:rPr>
                <w:rFonts w:ascii="宋体" w:hAnsi="宋体" w:cs="Arial" w:hint="eastAsia"/>
                <w:sz w:val="20"/>
                <w:szCs w:val="20"/>
              </w:rPr>
              <w:t>D</w:t>
            </w:r>
            <w:r w:rsidR="00460C1A">
              <w:rPr>
                <w:rFonts w:ascii="宋体" w:hAnsi="宋体" w:cs="Arial" w:hint="eastAsia"/>
                <w:sz w:val="20"/>
                <w:szCs w:val="20"/>
              </w:rPr>
              <w:t>3</w:t>
            </w:r>
          </w:p>
        </w:tc>
        <w:tc>
          <w:tcPr>
            <w:tcW w:w="1516" w:type="dxa"/>
            <w:noWrap/>
          </w:tcPr>
          <w:p w14:paraId="7A4C0CB5" w14:textId="54BAC9A7" w:rsidR="00F6263D" w:rsidRPr="00F93E4B" w:rsidRDefault="00460C1A" w:rsidP="00AF24A3">
            <w:pPr>
              <w:rPr>
                <w:rFonts w:ascii="宋体" w:hAnsi="宋体" w:cs="宋体"/>
                <w:sz w:val="20"/>
                <w:szCs w:val="20"/>
              </w:rPr>
            </w:pPr>
            <w:r>
              <w:rPr>
                <w:rFonts w:ascii="宋体" w:hAnsi="宋体" w:cs="宋体"/>
                <w:sz w:val="20"/>
                <w:szCs w:val="20"/>
              </w:rPr>
              <w:t>Pay</w:t>
            </w:r>
            <w:r>
              <w:rPr>
                <w:rFonts w:ascii="宋体" w:hAnsi="宋体" w:cs="宋体" w:hint="eastAsia"/>
                <w:sz w:val="20"/>
                <w:szCs w:val="20"/>
              </w:rPr>
              <w:t>Ban</w:t>
            </w:r>
            <w:r w:rsidR="00F6263D">
              <w:rPr>
                <w:rFonts w:ascii="宋体" w:hAnsi="宋体" w:cs="宋体" w:hint="eastAsia"/>
                <w:sz w:val="20"/>
                <w:szCs w:val="20"/>
              </w:rPr>
              <w:t>k</w:t>
            </w:r>
          </w:p>
        </w:tc>
        <w:tc>
          <w:tcPr>
            <w:tcW w:w="1134" w:type="dxa"/>
            <w:noWrap/>
          </w:tcPr>
          <w:p w14:paraId="529070B7" w14:textId="77777777" w:rsidR="00F6263D" w:rsidRDefault="00F6263D" w:rsidP="00AF24A3">
            <w:pPr>
              <w:rPr>
                <w:rFonts w:ascii="宋体" w:hAnsi="宋体" w:cs="宋体"/>
                <w:sz w:val="20"/>
                <w:szCs w:val="20"/>
              </w:rPr>
            </w:pPr>
            <w:r>
              <w:rPr>
                <w:rFonts w:ascii="宋体" w:hAnsi="宋体" w:cs="宋体" w:hint="eastAsia"/>
                <w:sz w:val="20"/>
                <w:szCs w:val="20"/>
                <w:lang w:eastAsia="zh-CN"/>
              </w:rPr>
              <w:t>企业</w:t>
            </w:r>
            <w:r>
              <w:rPr>
                <w:rFonts w:ascii="宋体" w:hAnsi="宋体" w:cs="宋体" w:hint="eastAsia"/>
                <w:sz w:val="20"/>
                <w:szCs w:val="20"/>
              </w:rPr>
              <w:t>方银行</w:t>
            </w:r>
          </w:p>
        </w:tc>
        <w:tc>
          <w:tcPr>
            <w:tcW w:w="1202" w:type="dxa"/>
            <w:noWrap/>
          </w:tcPr>
          <w:p w14:paraId="0A410B27" w14:textId="77777777" w:rsidR="00F6263D" w:rsidRPr="00F93E4B" w:rsidRDefault="00F6263D" w:rsidP="00AF24A3">
            <w:pPr>
              <w:jc w:val="center"/>
              <w:rPr>
                <w:rFonts w:ascii="宋体" w:hAnsi="宋体" w:cs="宋体"/>
                <w:color w:val="9C0006"/>
                <w:sz w:val="20"/>
                <w:szCs w:val="20"/>
              </w:rPr>
            </w:pPr>
            <w:r>
              <w:rPr>
                <w:rFonts w:ascii="宋体" w:hAnsi="宋体" w:cs="宋体" w:hint="eastAsia"/>
                <w:color w:val="9C0006"/>
                <w:sz w:val="20"/>
                <w:szCs w:val="20"/>
              </w:rPr>
              <w:t>选输项</w:t>
            </w:r>
          </w:p>
        </w:tc>
        <w:tc>
          <w:tcPr>
            <w:tcW w:w="528" w:type="dxa"/>
            <w:noWrap/>
          </w:tcPr>
          <w:p w14:paraId="7C559581" w14:textId="77777777" w:rsidR="00F6263D" w:rsidRPr="00F93E4B" w:rsidRDefault="00F6263D" w:rsidP="00AF24A3">
            <w:pPr>
              <w:jc w:val="center"/>
              <w:rPr>
                <w:rFonts w:ascii="宋体" w:hAnsi="宋体" w:cs="宋体"/>
                <w:sz w:val="20"/>
                <w:szCs w:val="20"/>
              </w:rPr>
            </w:pPr>
            <w:r>
              <w:rPr>
                <w:rFonts w:ascii="宋体" w:hAnsi="宋体" w:cs="宋体" w:hint="eastAsia"/>
                <w:sz w:val="20"/>
                <w:szCs w:val="20"/>
              </w:rPr>
              <w:t>字符</w:t>
            </w:r>
          </w:p>
        </w:tc>
        <w:tc>
          <w:tcPr>
            <w:tcW w:w="538" w:type="dxa"/>
            <w:noWrap/>
          </w:tcPr>
          <w:p w14:paraId="7A557ADC" w14:textId="77777777" w:rsidR="00F6263D" w:rsidRPr="00F93E4B" w:rsidRDefault="00F6263D" w:rsidP="00AF24A3">
            <w:pPr>
              <w:jc w:val="center"/>
              <w:rPr>
                <w:rFonts w:ascii="宋体" w:hAnsi="宋体" w:cs="Arial"/>
                <w:sz w:val="20"/>
                <w:szCs w:val="20"/>
              </w:rPr>
            </w:pPr>
            <w:r>
              <w:rPr>
                <w:rFonts w:ascii="宋体" w:hAnsi="宋体" w:cs="Arial" w:hint="eastAsia"/>
                <w:sz w:val="20"/>
                <w:szCs w:val="20"/>
              </w:rPr>
              <w:t>64</w:t>
            </w:r>
          </w:p>
        </w:tc>
        <w:tc>
          <w:tcPr>
            <w:tcW w:w="2870" w:type="dxa"/>
            <w:gridSpan w:val="2"/>
            <w:noWrap/>
          </w:tcPr>
          <w:p w14:paraId="3C5733A5" w14:textId="2E148089" w:rsidR="00F6263D" w:rsidRPr="00F93E4B" w:rsidRDefault="00460C1A" w:rsidP="00AF24A3">
            <w:pPr>
              <w:rPr>
                <w:rFonts w:ascii="宋体" w:hAnsi="宋体" w:cs="宋体"/>
                <w:sz w:val="20"/>
                <w:szCs w:val="20"/>
              </w:rPr>
            </w:pPr>
            <w:r>
              <w:rPr>
                <w:rFonts w:ascii="宋体" w:hAnsi="宋体" w:cs="宋体" w:hint="eastAsia"/>
                <w:sz w:val="20"/>
                <w:szCs w:val="20"/>
                <w:lang w:eastAsia="zh-CN"/>
              </w:rPr>
              <w:t>企业</w:t>
            </w:r>
            <w:r>
              <w:rPr>
                <w:rFonts w:ascii="宋体" w:hAnsi="宋体" w:cs="宋体" w:hint="eastAsia"/>
                <w:sz w:val="20"/>
                <w:szCs w:val="20"/>
              </w:rPr>
              <w:t>方银行</w:t>
            </w:r>
          </w:p>
        </w:tc>
      </w:tr>
      <w:tr w:rsidR="00F6263D" w:rsidRPr="00F93E4B" w14:paraId="69134DEF" w14:textId="77777777" w:rsidTr="00460C1A">
        <w:trPr>
          <w:trHeight w:val="255"/>
        </w:trPr>
        <w:tc>
          <w:tcPr>
            <w:tcW w:w="506" w:type="dxa"/>
            <w:noWrap/>
            <w:hideMark/>
          </w:tcPr>
          <w:p w14:paraId="5B7628AB" w14:textId="0886F6F1" w:rsidR="00F6263D" w:rsidRPr="00F93E4B" w:rsidRDefault="00F6263D" w:rsidP="00460C1A">
            <w:pPr>
              <w:jc w:val="center"/>
              <w:rPr>
                <w:rFonts w:ascii="宋体" w:hAnsi="宋体" w:cs="Arial"/>
                <w:sz w:val="20"/>
                <w:szCs w:val="20"/>
              </w:rPr>
            </w:pPr>
            <w:r w:rsidRPr="00F93E4B">
              <w:rPr>
                <w:rFonts w:ascii="宋体" w:hAnsi="宋体" w:cs="Arial"/>
                <w:sz w:val="20"/>
                <w:szCs w:val="20"/>
              </w:rPr>
              <w:t>D</w:t>
            </w:r>
            <w:r w:rsidR="00460C1A">
              <w:rPr>
                <w:rFonts w:ascii="宋体" w:hAnsi="宋体" w:cs="Arial"/>
                <w:sz w:val="20"/>
                <w:szCs w:val="20"/>
              </w:rPr>
              <w:t>4</w:t>
            </w:r>
          </w:p>
        </w:tc>
        <w:tc>
          <w:tcPr>
            <w:tcW w:w="1516" w:type="dxa"/>
            <w:noWrap/>
            <w:hideMark/>
          </w:tcPr>
          <w:p w14:paraId="5F031B6F" w14:textId="77777777" w:rsidR="00F6263D" w:rsidRPr="00F93E4B" w:rsidRDefault="00F6263D" w:rsidP="00AF24A3">
            <w:pPr>
              <w:rPr>
                <w:rFonts w:ascii="宋体" w:hAnsi="宋体" w:cs="宋体"/>
                <w:szCs w:val="21"/>
              </w:rPr>
            </w:pPr>
            <w:r w:rsidRPr="00F93E4B">
              <w:rPr>
                <w:rFonts w:ascii="宋体" w:hAnsi="宋体" w:cs="宋体"/>
                <w:szCs w:val="21"/>
              </w:rPr>
              <w:t>Amount</w:t>
            </w:r>
          </w:p>
        </w:tc>
        <w:tc>
          <w:tcPr>
            <w:tcW w:w="1134" w:type="dxa"/>
            <w:noWrap/>
            <w:hideMark/>
          </w:tcPr>
          <w:p w14:paraId="15406012" w14:textId="77777777" w:rsidR="00F6263D" w:rsidRPr="00F93E4B" w:rsidRDefault="00F6263D" w:rsidP="00AF24A3">
            <w:pPr>
              <w:rPr>
                <w:rFonts w:ascii="宋体" w:hAnsi="宋体" w:cs="宋体"/>
                <w:sz w:val="20"/>
                <w:szCs w:val="20"/>
              </w:rPr>
            </w:pPr>
            <w:r>
              <w:rPr>
                <w:rFonts w:ascii="宋体" w:hAnsi="宋体" w:cs="Courier New" w:hint="eastAsia"/>
                <w:i/>
                <w:iCs/>
                <w:sz w:val="20"/>
                <w:szCs w:val="20"/>
                <w:highlight w:val="white"/>
                <w:lang w:eastAsia="zh-CN"/>
              </w:rPr>
              <w:t>余额</w:t>
            </w:r>
          </w:p>
        </w:tc>
        <w:tc>
          <w:tcPr>
            <w:tcW w:w="1202" w:type="dxa"/>
            <w:noWrap/>
            <w:hideMark/>
          </w:tcPr>
          <w:p w14:paraId="61B257D9"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11E0FA59"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7EF0EBFD"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18</w:t>
            </w:r>
          </w:p>
        </w:tc>
        <w:tc>
          <w:tcPr>
            <w:tcW w:w="2870" w:type="dxa"/>
            <w:gridSpan w:val="2"/>
            <w:noWrap/>
            <w:hideMark/>
          </w:tcPr>
          <w:p w14:paraId="7B9A49EF"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 xml:space="preserve">　小数点保留两位</w:t>
            </w:r>
          </w:p>
        </w:tc>
      </w:tr>
      <w:tr w:rsidR="00F6263D" w:rsidRPr="00F93E4B" w14:paraId="19178196" w14:textId="77777777" w:rsidTr="00460C1A">
        <w:trPr>
          <w:trHeight w:val="255"/>
        </w:trPr>
        <w:tc>
          <w:tcPr>
            <w:tcW w:w="506" w:type="dxa"/>
            <w:noWrap/>
            <w:hideMark/>
          </w:tcPr>
          <w:p w14:paraId="24A1AA42" w14:textId="18D28353" w:rsidR="00F6263D" w:rsidRPr="00F93E4B" w:rsidRDefault="00F6263D" w:rsidP="00460C1A">
            <w:pPr>
              <w:jc w:val="center"/>
              <w:rPr>
                <w:rFonts w:ascii="宋体" w:hAnsi="宋体" w:cs="Arial"/>
                <w:sz w:val="20"/>
                <w:szCs w:val="20"/>
              </w:rPr>
            </w:pPr>
            <w:r w:rsidRPr="00F93E4B">
              <w:rPr>
                <w:rFonts w:ascii="宋体" w:hAnsi="宋体" w:cs="Arial"/>
                <w:sz w:val="20"/>
                <w:szCs w:val="20"/>
              </w:rPr>
              <w:t>D</w:t>
            </w:r>
            <w:r w:rsidR="00460C1A">
              <w:rPr>
                <w:rFonts w:ascii="宋体" w:hAnsi="宋体" w:cs="Arial"/>
                <w:sz w:val="20"/>
                <w:szCs w:val="20"/>
              </w:rPr>
              <w:t>5</w:t>
            </w:r>
          </w:p>
        </w:tc>
        <w:tc>
          <w:tcPr>
            <w:tcW w:w="1516" w:type="dxa"/>
            <w:noWrap/>
            <w:hideMark/>
          </w:tcPr>
          <w:p w14:paraId="690D770C"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PayDate</w:t>
            </w:r>
            <w:r w:rsidRPr="00F93E4B">
              <w:rPr>
                <w:rFonts w:ascii="宋体" w:hAnsi="宋体" w:cs="Arial"/>
                <w:sz w:val="20"/>
                <w:szCs w:val="20"/>
              </w:rPr>
              <w:t xml:space="preserve"> </w:t>
            </w:r>
          </w:p>
        </w:tc>
        <w:tc>
          <w:tcPr>
            <w:tcW w:w="1134" w:type="dxa"/>
            <w:noWrap/>
            <w:hideMark/>
          </w:tcPr>
          <w:p w14:paraId="449CF5BB"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交易日期</w:t>
            </w:r>
          </w:p>
        </w:tc>
        <w:tc>
          <w:tcPr>
            <w:tcW w:w="1202" w:type="dxa"/>
            <w:noWrap/>
            <w:hideMark/>
          </w:tcPr>
          <w:p w14:paraId="548BCFC3" w14:textId="77777777" w:rsidR="00F6263D" w:rsidRPr="00F93E4B" w:rsidRDefault="00F6263D" w:rsidP="00AF24A3">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12AE5AF6" w14:textId="77777777" w:rsidR="00F6263D" w:rsidRPr="00F93E4B" w:rsidRDefault="00F6263D" w:rsidP="00AF24A3">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45E45127"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8</w:t>
            </w:r>
          </w:p>
        </w:tc>
        <w:tc>
          <w:tcPr>
            <w:tcW w:w="2870" w:type="dxa"/>
            <w:gridSpan w:val="2"/>
            <w:noWrap/>
            <w:hideMark/>
          </w:tcPr>
          <w:p w14:paraId="630A3170" w14:textId="31745B81" w:rsidR="00F6263D" w:rsidRPr="00F93E4B" w:rsidRDefault="00134A2E" w:rsidP="00AF24A3">
            <w:pPr>
              <w:rPr>
                <w:rFonts w:ascii="宋体" w:hAnsi="宋体" w:cs="Arial"/>
                <w:sz w:val="20"/>
                <w:szCs w:val="20"/>
              </w:rPr>
            </w:pPr>
            <w:r w:rsidRPr="00F93E4B">
              <w:rPr>
                <w:rFonts w:ascii="宋体" w:hAnsi="宋体" w:cs="Arial"/>
                <w:color w:val="000000"/>
                <w:sz w:val="20"/>
                <w:szCs w:val="20"/>
              </w:rPr>
              <w:t>yyyyMMddHH24miss</w:t>
            </w:r>
            <w:r>
              <w:rPr>
                <w:rFonts w:ascii="宋体" w:hAnsi="宋体" w:cs="Arial"/>
                <w:color w:val="000000"/>
                <w:sz w:val="20"/>
                <w:szCs w:val="20"/>
              </w:rPr>
              <w:t>，资金系统获取余额表的最后修改日期</w:t>
            </w:r>
          </w:p>
        </w:tc>
      </w:tr>
      <w:tr w:rsidR="00F6263D" w:rsidRPr="00F93E4B" w14:paraId="14324D41" w14:textId="77777777" w:rsidTr="00460C1A">
        <w:trPr>
          <w:trHeight w:val="255"/>
        </w:trPr>
        <w:tc>
          <w:tcPr>
            <w:tcW w:w="506" w:type="dxa"/>
            <w:noWrap/>
            <w:hideMark/>
          </w:tcPr>
          <w:p w14:paraId="35D3208C" w14:textId="47B67400" w:rsidR="00F6263D" w:rsidRPr="00F93E4B" w:rsidRDefault="00460C1A" w:rsidP="00460C1A">
            <w:pPr>
              <w:jc w:val="center"/>
              <w:rPr>
                <w:rFonts w:ascii="宋体" w:hAnsi="宋体" w:cs="Arial"/>
                <w:sz w:val="20"/>
                <w:szCs w:val="20"/>
              </w:rPr>
            </w:pPr>
            <w:r>
              <w:rPr>
                <w:rFonts w:ascii="宋体" w:hAnsi="宋体" w:cs="Arial"/>
                <w:sz w:val="20"/>
                <w:szCs w:val="20"/>
              </w:rPr>
              <w:t>D6</w:t>
            </w:r>
          </w:p>
        </w:tc>
        <w:tc>
          <w:tcPr>
            <w:tcW w:w="1516" w:type="dxa"/>
            <w:noWrap/>
            <w:hideMark/>
          </w:tcPr>
          <w:p w14:paraId="7F947884"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ReqReserved1</w:t>
            </w:r>
          </w:p>
        </w:tc>
        <w:tc>
          <w:tcPr>
            <w:tcW w:w="1134" w:type="dxa"/>
            <w:noWrap/>
            <w:hideMark/>
          </w:tcPr>
          <w:p w14:paraId="7DE0621A" w14:textId="77777777" w:rsidR="00F6263D" w:rsidRPr="00F93E4B" w:rsidRDefault="00F6263D" w:rsidP="00AF24A3">
            <w:pPr>
              <w:rPr>
                <w:rFonts w:ascii="宋体" w:hAnsi="宋体" w:cs="Arial"/>
                <w:sz w:val="20"/>
                <w:szCs w:val="20"/>
              </w:rPr>
            </w:pPr>
            <w:r w:rsidRPr="00F93E4B">
              <w:rPr>
                <w:rFonts w:ascii="宋体" w:hAnsi="宋体" w:cs="宋体" w:hint="eastAsia"/>
                <w:sz w:val="20"/>
                <w:szCs w:val="20"/>
              </w:rPr>
              <w:t>明细保留字段</w:t>
            </w:r>
          </w:p>
        </w:tc>
        <w:tc>
          <w:tcPr>
            <w:tcW w:w="1202" w:type="dxa"/>
            <w:noWrap/>
            <w:hideMark/>
          </w:tcPr>
          <w:p w14:paraId="24206CEB" w14:textId="77777777" w:rsidR="00F6263D" w:rsidRPr="00F93E4B" w:rsidRDefault="00F6263D" w:rsidP="00AF24A3">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noWrap/>
            <w:hideMark/>
          </w:tcPr>
          <w:p w14:paraId="0AFF3563"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字符</w:t>
            </w:r>
          </w:p>
        </w:tc>
        <w:tc>
          <w:tcPr>
            <w:tcW w:w="538" w:type="dxa"/>
            <w:noWrap/>
            <w:hideMark/>
          </w:tcPr>
          <w:p w14:paraId="7BAFCB69" w14:textId="77777777" w:rsidR="00F6263D" w:rsidRPr="00F93E4B" w:rsidRDefault="00F6263D" w:rsidP="00AF24A3">
            <w:pPr>
              <w:jc w:val="center"/>
              <w:rPr>
                <w:rFonts w:ascii="宋体" w:hAnsi="宋体" w:cs="Arial"/>
                <w:sz w:val="20"/>
                <w:szCs w:val="20"/>
              </w:rPr>
            </w:pPr>
            <w:r w:rsidRPr="00F93E4B">
              <w:rPr>
                <w:rFonts w:ascii="宋体" w:hAnsi="宋体" w:cs="Arial"/>
                <w:sz w:val="20"/>
                <w:szCs w:val="20"/>
              </w:rPr>
              <w:t>1</w:t>
            </w:r>
            <w:r w:rsidRPr="00F93E4B">
              <w:rPr>
                <w:rFonts w:ascii="宋体" w:hAnsi="宋体" w:cs="Arial" w:hint="eastAsia"/>
                <w:sz w:val="20"/>
                <w:szCs w:val="20"/>
              </w:rPr>
              <w:t>00</w:t>
            </w:r>
          </w:p>
        </w:tc>
        <w:tc>
          <w:tcPr>
            <w:tcW w:w="2870" w:type="dxa"/>
            <w:gridSpan w:val="2"/>
            <w:noWrap/>
            <w:hideMark/>
          </w:tcPr>
          <w:p w14:paraId="221B810B" w14:textId="77777777" w:rsidR="00F6263D" w:rsidRPr="00F93E4B" w:rsidRDefault="00F6263D" w:rsidP="00AF24A3">
            <w:pPr>
              <w:rPr>
                <w:rFonts w:ascii="宋体" w:hAnsi="宋体" w:cs="Arial"/>
                <w:sz w:val="20"/>
                <w:szCs w:val="20"/>
              </w:rPr>
            </w:pPr>
            <w:r w:rsidRPr="00F93E4B">
              <w:rPr>
                <w:rFonts w:ascii="宋体" w:hAnsi="宋体" w:cs="宋体" w:hint="eastAsia"/>
                <w:color w:val="000000"/>
                <w:sz w:val="20"/>
                <w:szCs w:val="20"/>
              </w:rPr>
              <w:t>预留字段1</w:t>
            </w:r>
          </w:p>
        </w:tc>
      </w:tr>
      <w:tr w:rsidR="00F6263D" w:rsidRPr="00F93E4B" w14:paraId="08435145" w14:textId="77777777" w:rsidTr="00460C1A">
        <w:trPr>
          <w:trHeight w:val="255"/>
        </w:trPr>
        <w:tc>
          <w:tcPr>
            <w:tcW w:w="506" w:type="dxa"/>
            <w:noWrap/>
          </w:tcPr>
          <w:p w14:paraId="68CA6A50" w14:textId="3D8D0A6D" w:rsidR="00F6263D" w:rsidRPr="00F93E4B" w:rsidRDefault="00F6263D" w:rsidP="00460C1A">
            <w:pPr>
              <w:jc w:val="center"/>
              <w:rPr>
                <w:rFonts w:ascii="宋体" w:hAnsi="宋体" w:cs="Arial"/>
                <w:sz w:val="20"/>
                <w:szCs w:val="20"/>
              </w:rPr>
            </w:pPr>
            <w:r w:rsidRPr="00F93E4B">
              <w:rPr>
                <w:rFonts w:ascii="宋体" w:hAnsi="宋体" w:cs="Arial" w:hint="eastAsia"/>
                <w:sz w:val="20"/>
                <w:szCs w:val="20"/>
              </w:rPr>
              <w:t>D</w:t>
            </w:r>
            <w:r w:rsidR="00460C1A">
              <w:rPr>
                <w:rFonts w:ascii="宋体" w:hAnsi="宋体" w:cs="Arial"/>
                <w:sz w:val="20"/>
                <w:szCs w:val="20"/>
              </w:rPr>
              <w:t>7</w:t>
            </w:r>
          </w:p>
        </w:tc>
        <w:tc>
          <w:tcPr>
            <w:tcW w:w="1516" w:type="dxa"/>
            <w:noWrap/>
          </w:tcPr>
          <w:p w14:paraId="385D65A4" w14:textId="77777777" w:rsidR="00F6263D" w:rsidRPr="00F93E4B" w:rsidRDefault="00F6263D" w:rsidP="00AF24A3">
            <w:pPr>
              <w:rPr>
                <w:rFonts w:ascii="宋体" w:hAnsi="宋体" w:cs="宋体"/>
                <w:sz w:val="20"/>
                <w:szCs w:val="20"/>
              </w:rPr>
            </w:pPr>
            <w:r w:rsidRPr="00F93E4B">
              <w:rPr>
                <w:rFonts w:ascii="宋体" w:hAnsi="宋体" w:cs="宋体" w:hint="eastAsia"/>
                <w:sz w:val="20"/>
                <w:szCs w:val="20"/>
              </w:rPr>
              <w:t>ReqReserved2</w:t>
            </w:r>
          </w:p>
        </w:tc>
        <w:tc>
          <w:tcPr>
            <w:tcW w:w="1134" w:type="dxa"/>
            <w:noWrap/>
          </w:tcPr>
          <w:p w14:paraId="7211119A" w14:textId="77777777" w:rsidR="00F6263D" w:rsidRPr="00F93E4B" w:rsidRDefault="00F6263D" w:rsidP="00AF24A3">
            <w:pPr>
              <w:rPr>
                <w:rFonts w:ascii="宋体" w:hAnsi="宋体" w:cs="Courier New"/>
                <w:i/>
                <w:iCs/>
                <w:sz w:val="20"/>
                <w:szCs w:val="20"/>
                <w:highlight w:val="white"/>
              </w:rPr>
            </w:pPr>
            <w:r w:rsidRPr="00F93E4B">
              <w:rPr>
                <w:rFonts w:ascii="宋体" w:hAnsi="宋体" w:cs="宋体" w:hint="eastAsia"/>
                <w:sz w:val="20"/>
                <w:szCs w:val="20"/>
              </w:rPr>
              <w:t>明细保留字段</w:t>
            </w:r>
          </w:p>
        </w:tc>
        <w:tc>
          <w:tcPr>
            <w:tcW w:w="1202" w:type="dxa"/>
            <w:noWrap/>
          </w:tcPr>
          <w:p w14:paraId="13DD36A9" w14:textId="77777777" w:rsidR="00F6263D" w:rsidRPr="00F93E4B" w:rsidRDefault="00F6263D" w:rsidP="00AF24A3">
            <w:pPr>
              <w:jc w:val="center"/>
              <w:rPr>
                <w:rFonts w:ascii="宋体" w:hAnsi="宋体" w:cs="Arial"/>
                <w:color w:val="9C0006"/>
                <w:sz w:val="20"/>
                <w:szCs w:val="20"/>
              </w:rPr>
            </w:pPr>
            <w:r w:rsidRPr="00F93E4B">
              <w:rPr>
                <w:rFonts w:ascii="宋体" w:hAnsi="宋体" w:cs="宋体" w:hint="eastAsia"/>
                <w:color w:val="000000"/>
                <w:sz w:val="20"/>
                <w:szCs w:val="20"/>
              </w:rPr>
              <w:t>选输项</w:t>
            </w:r>
          </w:p>
        </w:tc>
        <w:tc>
          <w:tcPr>
            <w:tcW w:w="528" w:type="dxa"/>
            <w:noWrap/>
          </w:tcPr>
          <w:p w14:paraId="2886B2A9" w14:textId="77777777" w:rsidR="00F6263D" w:rsidRPr="00F93E4B" w:rsidRDefault="00F6263D" w:rsidP="00AF24A3">
            <w:pPr>
              <w:jc w:val="center"/>
              <w:rPr>
                <w:rFonts w:ascii="宋体" w:hAnsi="宋体" w:cs="Arial"/>
                <w:sz w:val="20"/>
                <w:szCs w:val="20"/>
              </w:rPr>
            </w:pPr>
            <w:r w:rsidRPr="00F93E4B">
              <w:rPr>
                <w:rFonts w:ascii="宋体" w:hAnsi="宋体" w:cs="宋体" w:hint="eastAsia"/>
                <w:sz w:val="20"/>
                <w:szCs w:val="20"/>
              </w:rPr>
              <w:t>字符</w:t>
            </w:r>
          </w:p>
        </w:tc>
        <w:tc>
          <w:tcPr>
            <w:tcW w:w="538" w:type="dxa"/>
            <w:noWrap/>
          </w:tcPr>
          <w:p w14:paraId="5280B8E3" w14:textId="77777777" w:rsidR="00F6263D" w:rsidRPr="00F93E4B" w:rsidRDefault="00F6263D" w:rsidP="00AF24A3">
            <w:pPr>
              <w:jc w:val="center"/>
              <w:rPr>
                <w:rFonts w:ascii="宋体" w:hAnsi="宋体" w:cs="Arial"/>
                <w:sz w:val="20"/>
                <w:szCs w:val="20"/>
              </w:rPr>
            </w:pPr>
            <w:r w:rsidRPr="00F93E4B">
              <w:rPr>
                <w:rFonts w:ascii="宋体" w:hAnsi="宋体" w:cs="Arial" w:hint="eastAsia"/>
                <w:sz w:val="20"/>
                <w:szCs w:val="20"/>
              </w:rPr>
              <w:t>100</w:t>
            </w:r>
          </w:p>
        </w:tc>
        <w:tc>
          <w:tcPr>
            <w:tcW w:w="2870" w:type="dxa"/>
            <w:gridSpan w:val="2"/>
            <w:noWrap/>
          </w:tcPr>
          <w:p w14:paraId="2F41BED9" w14:textId="77777777" w:rsidR="00F6263D" w:rsidRPr="00F93E4B" w:rsidRDefault="00F6263D" w:rsidP="00AF24A3">
            <w:pPr>
              <w:rPr>
                <w:rFonts w:ascii="宋体" w:hAnsi="宋体" w:cs="Arial"/>
                <w:sz w:val="20"/>
                <w:szCs w:val="20"/>
              </w:rPr>
            </w:pPr>
            <w:r w:rsidRPr="00F93E4B">
              <w:rPr>
                <w:rFonts w:ascii="宋体" w:hAnsi="宋体" w:cs="宋体" w:hint="eastAsia"/>
                <w:color w:val="000000"/>
                <w:sz w:val="20"/>
                <w:szCs w:val="20"/>
              </w:rPr>
              <w:t>预留字段2</w:t>
            </w:r>
          </w:p>
        </w:tc>
      </w:tr>
    </w:tbl>
    <w:p w14:paraId="19916DA7" w14:textId="77777777" w:rsidR="00F6263D" w:rsidRDefault="00F6263D" w:rsidP="00F6263D">
      <w:pPr>
        <w:pStyle w:val="5"/>
        <w:numPr>
          <w:ilvl w:val="4"/>
          <w:numId w:val="2"/>
        </w:numPr>
      </w:pPr>
      <w:r>
        <w:rPr>
          <w:rFonts w:hint="eastAsia"/>
        </w:rPr>
        <w:t>接口说明</w:t>
      </w:r>
    </w:p>
    <w:p w14:paraId="1ABBF646" w14:textId="4843EC90" w:rsidR="00F6263D" w:rsidRDefault="00EE2445" w:rsidP="00EE2445">
      <w:pPr>
        <w:rPr>
          <w:color w:val="000000"/>
          <w:sz w:val="21"/>
          <w:szCs w:val="21"/>
          <w:lang w:eastAsia="zh-CN"/>
        </w:rPr>
      </w:pPr>
      <w:r>
        <w:rPr>
          <w:color w:val="000000"/>
          <w:sz w:val="21"/>
          <w:szCs w:val="21"/>
          <w:lang w:eastAsia="zh-CN"/>
        </w:rPr>
        <w:t>SOFA</w:t>
      </w:r>
      <w:r w:rsidR="001E53AC">
        <w:rPr>
          <w:color w:val="000000"/>
          <w:sz w:val="21"/>
          <w:szCs w:val="21"/>
          <w:lang w:eastAsia="zh-CN"/>
        </w:rPr>
        <w:t xml:space="preserve"> RPC</w:t>
      </w:r>
      <w:r>
        <w:rPr>
          <w:color w:val="000000"/>
          <w:sz w:val="21"/>
          <w:szCs w:val="21"/>
          <w:lang w:eastAsia="zh-CN"/>
        </w:rPr>
        <w:t>账号余额查询接口</w:t>
      </w:r>
    </w:p>
    <w:p w14:paraId="0ADD76A3" w14:textId="5ACCABB4" w:rsidR="00C96195" w:rsidRPr="0096039A" w:rsidRDefault="00C96195" w:rsidP="00C96195">
      <w:pPr>
        <w:pStyle w:val="40"/>
        <w:numPr>
          <w:ilvl w:val="3"/>
          <w:numId w:val="2"/>
        </w:numPr>
        <w:rPr>
          <w:lang w:eastAsia="zh-CN"/>
        </w:rPr>
      </w:pPr>
      <w:r>
        <w:rPr>
          <w:rFonts w:hint="eastAsia"/>
          <w:lang w:eastAsia="zh-CN"/>
        </w:rPr>
        <w:t>收付系统银行历史明细对账码补推接口</w:t>
      </w:r>
    </w:p>
    <w:p w14:paraId="6D1D068E" w14:textId="77777777" w:rsidR="00C96195" w:rsidRDefault="00C96195" w:rsidP="00C96195">
      <w:pPr>
        <w:pStyle w:val="5"/>
        <w:numPr>
          <w:ilvl w:val="4"/>
          <w:numId w:val="2"/>
        </w:numPr>
      </w:pPr>
      <w:r w:rsidRPr="00DB208D">
        <w:rPr>
          <w:rFonts w:hint="eastAsia"/>
        </w:rPr>
        <w:t>业务描述</w:t>
      </w:r>
    </w:p>
    <w:p w14:paraId="78E3FF44" w14:textId="3A106E14" w:rsidR="00C96195" w:rsidRPr="00C96195" w:rsidRDefault="00C96195" w:rsidP="00C96195">
      <w:pPr>
        <w:rPr>
          <w:lang w:eastAsia="zh-CN"/>
        </w:rPr>
      </w:pPr>
      <w:r>
        <w:rPr>
          <w:rFonts w:hint="eastAsia"/>
          <w:lang w:eastAsia="zh-CN"/>
        </w:rPr>
        <w:t xml:space="preserve"> </w:t>
      </w:r>
      <w:r>
        <w:rPr>
          <w:rFonts w:hint="eastAsia"/>
          <w:lang w:eastAsia="zh-CN"/>
        </w:rPr>
        <w:t>银行结息、账号管理费由银行主动发起，财务需再资金系统中通过银行明细手工生成资金交易单，同时需要生成对账码同时更新交易单和银行历史明细。由于财务动作是后置的，无法保证银行明细推送到收付费的同时就已经有对账码生成，需开发此接口进行对账码补推，用于收付费系统自动对账</w:t>
      </w:r>
    </w:p>
    <w:p w14:paraId="0D917066" w14:textId="1F226647" w:rsidR="00C96195" w:rsidRDefault="00C96195" w:rsidP="00C96195">
      <w:pPr>
        <w:rPr>
          <w:lang w:eastAsia="zh-CN"/>
        </w:rPr>
      </w:pPr>
      <w:r>
        <w:rPr>
          <w:rFonts w:hint="eastAsia"/>
          <w:lang w:eastAsia="zh-CN"/>
        </w:rPr>
        <w:t xml:space="preserve">  </w:t>
      </w:r>
      <w:r>
        <w:rPr>
          <w:lang w:eastAsia="zh-CN"/>
        </w:rPr>
        <w:t xml:space="preserve"> </w:t>
      </w:r>
      <w:r>
        <w:rPr>
          <w:lang w:eastAsia="zh-CN"/>
        </w:rPr>
        <w:t>收付费系统提供</w:t>
      </w:r>
      <w:r>
        <w:rPr>
          <w:rFonts w:hint="eastAsia"/>
          <w:lang w:eastAsia="zh-CN"/>
        </w:rPr>
        <w:t>R</w:t>
      </w:r>
      <w:r>
        <w:rPr>
          <w:lang w:eastAsia="zh-CN"/>
        </w:rPr>
        <w:t>PC</w:t>
      </w:r>
      <w:r>
        <w:rPr>
          <w:lang w:eastAsia="zh-CN"/>
        </w:rPr>
        <w:t>接口供资金系统调用</w:t>
      </w:r>
      <w:r>
        <w:rPr>
          <w:rFonts w:hint="eastAsia"/>
          <w:lang w:eastAsia="zh-CN"/>
        </w:rPr>
        <w:t>，资金系统推送银行历史明细</w:t>
      </w:r>
      <w:r>
        <w:rPr>
          <w:rFonts w:hint="eastAsia"/>
          <w:lang w:eastAsia="zh-CN"/>
        </w:rPr>
        <w:t>U</w:t>
      </w:r>
      <w:r>
        <w:rPr>
          <w:lang w:eastAsia="zh-CN"/>
        </w:rPr>
        <w:t>RID,</w:t>
      </w:r>
      <w:r>
        <w:rPr>
          <w:lang w:eastAsia="zh-CN"/>
        </w:rPr>
        <w:t>对账码</w:t>
      </w:r>
      <w:r>
        <w:rPr>
          <w:rFonts w:hint="eastAsia"/>
          <w:lang w:eastAsia="zh-CN"/>
        </w:rPr>
        <w:t>、</w:t>
      </w:r>
      <w:r>
        <w:rPr>
          <w:lang w:eastAsia="zh-CN"/>
        </w:rPr>
        <w:t>企业方账号</w:t>
      </w:r>
      <w:r>
        <w:rPr>
          <w:rFonts w:hint="eastAsia"/>
          <w:lang w:eastAsia="zh-CN"/>
        </w:rPr>
        <w:t>、</w:t>
      </w:r>
      <w:r>
        <w:rPr>
          <w:lang w:eastAsia="zh-CN"/>
        </w:rPr>
        <w:t>金额给收付费</w:t>
      </w:r>
      <w:r>
        <w:rPr>
          <w:rFonts w:hint="eastAsia"/>
          <w:lang w:eastAsia="zh-CN"/>
        </w:rPr>
        <w:t>。</w:t>
      </w:r>
    </w:p>
    <w:p w14:paraId="30EB4238" w14:textId="77777777" w:rsidR="00C96195" w:rsidRPr="008149CF" w:rsidRDefault="00C96195" w:rsidP="00C96195">
      <w:pPr>
        <w:pStyle w:val="5"/>
        <w:numPr>
          <w:ilvl w:val="4"/>
          <w:numId w:val="2"/>
        </w:numPr>
      </w:pPr>
      <w:r>
        <w:rPr>
          <w:rFonts w:hint="eastAsia"/>
        </w:rPr>
        <w:t>业务流程</w:t>
      </w:r>
    </w:p>
    <w:p w14:paraId="4C5833D6" w14:textId="77777777" w:rsidR="00C96195" w:rsidRDefault="00C96195" w:rsidP="00C96195"/>
    <w:p w14:paraId="6EC97C3F" w14:textId="77777777" w:rsidR="00C96195" w:rsidRDefault="00C96195" w:rsidP="00C96195">
      <w:pPr>
        <w:pStyle w:val="5"/>
        <w:numPr>
          <w:ilvl w:val="4"/>
          <w:numId w:val="2"/>
        </w:numPr>
      </w:pPr>
      <w:r>
        <w:rPr>
          <w:rFonts w:hint="eastAsia"/>
        </w:rPr>
        <w:t>流程说明</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C96195" w:rsidRPr="00300621" w14:paraId="131A9316" w14:textId="77777777" w:rsidTr="00C96195">
        <w:trPr>
          <w:cantSplit/>
          <w:tblHeader/>
        </w:trPr>
        <w:tc>
          <w:tcPr>
            <w:tcW w:w="484" w:type="dxa"/>
            <w:shd w:val="clear" w:color="auto" w:fill="7C9BC1"/>
            <w:tcMar>
              <w:top w:w="58" w:type="dxa"/>
              <w:left w:w="58" w:type="dxa"/>
              <w:bottom w:w="58" w:type="dxa"/>
              <w:right w:w="58" w:type="dxa"/>
            </w:tcMar>
          </w:tcPr>
          <w:p w14:paraId="42B05F1E" w14:textId="77777777" w:rsidR="00C96195" w:rsidRPr="00300621" w:rsidRDefault="00C96195" w:rsidP="00C96195">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033DE0D6" w14:textId="77777777" w:rsidR="00C96195" w:rsidRPr="00300621" w:rsidRDefault="00C96195" w:rsidP="00C96195">
            <w:pPr>
              <w:pStyle w:val="Cap1"/>
              <w:ind w:firstLineChars="100" w:firstLine="201"/>
              <w:jc w:val="both"/>
              <w:rPr>
                <w:rFonts w:hint="eastAsia"/>
                <w:szCs w:val="18"/>
              </w:rPr>
            </w:pPr>
            <w:r>
              <w:rPr>
                <w:rFonts w:hint="eastAsia"/>
                <w:szCs w:val="18"/>
              </w:rPr>
              <w:t>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7E72A89" w14:textId="77777777" w:rsidR="00C96195" w:rsidRPr="00300621" w:rsidRDefault="00C96195" w:rsidP="00C96195">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7A57BDD5" w14:textId="77777777" w:rsidR="00C96195" w:rsidRPr="00300621" w:rsidRDefault="00C96195" w:rsidP="00C96195">
            <w:pPr>
              <w:pStyle w:val="Cap1"/>
              <w:ind w:firstLineChars="100" w:firstLine="201"/>
              <w:jc w:val="both"/>
              <w:rPr>
                <w:rFonts w:hint="eastAsia"/>
                <w:szCs w:val="18"/>
              </w:rPr>
            </w:pPr>
            <w:r w:rsidRPr="00300621">
              <w:rPr>
                <w:rFonts w:hint="eastAsia"/>
                <w:szCs w:val="18"/>
              </w:rPr>
              <w:t>备注</w:t>
            </w:r>
          </w:p>
        </w:tc>
      </w:tr>
      <w:tr w:rsidR="00C96195" w:rsidRPr="00300621" w14:paraId="1F8B5FF8" w14:textId="77777777" w:rsidTr="00C96195">
        <w:trPr>
          <w:cantSplit/>
          <w:trHeight w:val="483"/>
        </w:trPr>
        <w:tc>
          <w:tcPr>
            <w:tcW w:w="484" w:type="dxa"/>
            <w:shd w:val="clear" w:color="auto" w:fill="AECEE1"/>
            <w:tcMar>
              <w:top w:w="58" w:type="dxa"/>
              <w:left w:w="58" w:type="dxa"/>
              <w:bottom w:w="58" w:type="dxa"/>
              <w:right w:w="58" w:type="dxa"/>
            </w:tcMar>
            <w:vAlign w:val="center"/>
          </w:tcPr>
          <w:p w14:paraId="7D896C75" w14:textId="77777777" w:rsidR="00C96195" w:rsidRPr="005D789A" w:rsidRDefault="00C96195" w:rsidP="00C96195">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1C12D0EC" w14:textId="1EA74E74" w:rsidR="00C96195" w:rsidRPr="00F41C79" w:rsidRDefault="00C96195" w:rsidP="00C96195">
            <w:pPr>
              <w:jc w:val="both"/>
              <w:rPr>
                <w:rFonts w:ascii="宋体" w:hAnsi="宋体" w:cs="宋体"/>
                <w:color w:val="000000"/>
                <w:sz w:val="20"/>
                <w:lang w:eastAsia="zh-CN"/>
              </w:rPr>
            </w:pPr>
            <w:r>
              <w:rPr>
                <w:rFonts w:ascii="宋体" w:hAnsi="宋体" w:cs="宋体"/>
                <w:color w:val="000000"/>
                <w:sz w:val="20"/>
                <w:lang w:eastAsia="zh-CN"/>
              </w:rPr>
              <w:t>资金定时跑批</w:t>
            </w:r>
            <w:r>
              <w:rPr>
                <w:rFonts w:ascii="宋体" w:hAnsi="宋体" w:cs="宋体" w:hint="eastAsia"/>
                <w:color w:val="000000"/>
                <w:sz w:val="20"/>
                <w:lang w:eastAsia="zh-CN"/>
              </w:rPr>
              <w:t>寻找</w:t>
            </w:r>
            <w:r>
              <w:rPr>
                <w:rFonts w:ascii="宋体" w:hAnsi="宋体" w:cs="宋体"/>
                <w:color w:val="000000"/>
                <w:sz w:val="20"/>
                <w:lang w:eastAsia="zh-CN"/>
              </w:rPr>
              <w:t>银行明细和交易对应关系</w:t>
            </w:r>
          </w:p>
        </w:tc>
        <w:tc>
          <w:tcPr>
            <w:tcW w:w="3827" w:type="dxa"/>
            <w:shd w:val="clear" w:color="auto" w:fill="E3EEF5"/>
            <w:tcMar>
              <w:top w:w="58" w:type="dxa"/>
              <w:left w:w="58" w:type="dxa"/>
              <w:bottom w:w="58" w:type="dxa"/>
              <w:right w:w="58" w:type="dxa"/>
            </w:tcMar>
            <w:vAlign w:val="center"/>
          </w:tcPr>
          <w:p w14:paraId="18E5B080" w14:textId="2211557C" w:rsidR="00C96195" w:rsidRPr="00F41C79" w:rsidRDefault="00C96195" w:rsidP="00C96195">
            <w:pPr>
              <w:jc w:val="both"/>
              <w:rPr>
                <w:rFonts w:ascii="宋体" w:hAnsi="宋体" w:cs="宋体"/>
                <w:color w:val="000000"/>
                <w:sz w:val="20"/>
                <w:lang w:eastAsia="zh-CN"/>
              </w:rPr>
            </w:pPr>
            <w:r>
              <w:rPr>
                <w:rFonts w:ascii="宋体" w:hAnsi="宋体" w:cs="宋体"/>
                <w:color w:val="000000"/>
                <w:sz w:val="20"/>
                <w:lang w:eastAsia="zh-CN"/>
              </w:rPr>
              <w:t>资金定时跑批</w:t>
            </w:r>
            <w:r>
              <w:rPr>
                <w:rFonts w:ascii="宋体" w:hAnsi="宋体" w:cs="宋体" w:hint="eastAsia"/>
                <w:color w:val="000000"/>
                <w:sz w:val="20"/>
                <w:lang w:eastAsia="zh-CN"/>
              </w:rPr>
              <w:t>寻找</w:t>
            </w:r>
            <w:r>
              <w:rPr>
                <w:rFonts w:ascii="宋体" w:hAnsi="宋体" w:cs="宋体"/>
                <w:color w:val="000000"/>
                <w:sz w:val="20"/>
                <w:lang w:eastAsia="zh-CN"/>
              </w:rPr>
              <w:t>银行明细和交易对账码一致的数据</w:t>
            </w:r>
          </w:p>
        </w:tc>
        <w:tc>
          <w:tcPr>
            <w:tcW w:w="1560" w:type="dxa"/>
            <w:shd w:val="clear" w:color="auto" w:fill="E3EEF5"/>
            <w:tcMar>
              <w:top w:w="58" w:type="dxa"/>
              <w:left w:w="58" w:type="dxa"/>
              <w:bottom w:w="58" w:type="dxa"/>
              <w:right w:w="58" w:type="dxa"/>
            </w:tcMar>
            <w:vAlign w:val="center"/>
          </w:tcPr>
          <w:p w14:paraId="3EB0CBE8" w14:textId="77777777" w:rsidR="00C96195" w:rsidRPr="00F41C79" w:rsidRDefault="00C96195" w:rsidP="00C96195">
            <w:pPr>
              <w:jc w:val="both"/>
              <w:rPr>
                <w:rFonts w:ascii="宋体" w:hAnsi="宋体" w:cs="宋体"/>
                <w:color w:val="000000"/>
                <w:sz w:val="20"/>
                <w:lang w:eastAsia="zh-CN"/>
              </w:rPr>
            </w:pPr>
          </w:p>
        </w:tc>
      </w:tr>
      <w:tr w:rsidR="00C96195" w:rsidRPr="00300621" w14:paraId="53099CE4" w14:textId="77777777" w:rsidTr="00C96195">
        <w:trPr>
          <w:cantSplit/>
          <w:trHeight w:val="483"/>
        </w:trPr>
        <w:tc>
          <w:tcPr>
            <w:tcW w:w="484" w:type="dxa"/>
            <w:shd w:val="clear" w:color="auto" w:fill="AECEE1"/>
            <w:tcMar>
              <w:top w:w="58" w:type="dxa"/>
              <w:left w:w="58" w:type="dxa"/>
              <w:bottom w:w="58" w:type="dxa"/>
              <w:right w:w="58" w:type="dxa"/>
            </w:tcMar>
            <w:vAlign w:val="center"/>
          </w:tcPr>
          <w:p w14:paraId="40ED7B05" w14:textId="16E2288F" w:rsidR="00C96195" w:rsidRPr="005D789A" w:rsidRDefault="00C96195" w:rsidP="00C96195">
            <w:pPr>
              <w:pStyle w:val="Cap2"/>
              <w:jc w:val="center"/>
              <w:rPr>
                <w:rFonts w:hint="eastAsia"/>
                <w:lang w:eastAsia="zh-CN"/>
              </w:rPr>
            </w:pPr>
            <w:r>
              <w:rPr>
                <w:rFonts w:hint="eastAsia"/>
                <w:lang w:eastAsia="zh-CN"/>
              </w:rPr>
              <w:t>2</w:t>
            </w:r>
          </w:p>
        </w:tc>
        <w:tc>
          <w:tcPr>
            <w:tcW w:w="2551" w:type="dxa"/>
            <w:shd w:val="clear" w:color="auto" w:fill="E3EEF5"/>
            <w:tcMar>
              <w:top w:w="58" w:type="dxa"/>
              <w:left w:w="58" w:type="dxa"/>
              <w:bottom w:w="58" w:type="dxa"/>
              <w:right w:w="58" w:type="dxa"/>
            </w:tcMar>
            <w:vAlign w:val="center"/>
          </w:tcPr>
          <w:p w14:paraId="7195450E" w14:textId="53FD729B" w:rsidR="00C96195" w:rsidRPr="00F41C79" w:rsidRDefault="00C96195" w:rsidP="00C96195">
            <w:pPr>
              <w:jc w:val="both"/>
              <w:rPr>
                <w:rFonts w:ascii="宋体" w:hAnsi="宋体" w:cs="宋体"/>
                <w:color w:val="000000"/>
                <w:sz w:val="20"/>
                <w:lang w:eastAsia="zh-CN"/>
              </w:rPr>
            </w:pPr>
            <w:r>
              <w:rPr>
                <w:rFonts w:ascii="宋体" w:hAnsi="宋体" w:cs="宋体" w:hint="eastAsia"/>
                <w:color w:val="000000"/>
                <w:sz w:val="20"/>
                <w:lang w:eastAsia="zh-CN"/>
              </w:rPr>
              <w:t>调用收付费接口推送数据</w:t>
            </w:r>
          </w:p>
        </w:tc>
        <w:tc>
          <w:tcPr>
            <w:tcW w:w="3827" w:type="dxa"/>
            <w:shd w:val="clear" w:color="auto" w:fill="E3EEF5"/>
            <w:tcMar>
              <w:top w:w="58" w:type="dxa"/>
              <w:left w:w="58" w:type="dxa"/>
              <w:bottom w:w="58" w:type="dxa"/>
              <w:right w:w="58" w:type="dxa"/>
            </w:tcMar>
            <w:vAlign w:val="center"/>
          </w:tcPr>
          <w:p w14:paraId="06872CEA" w14:textId="1D30F96C" w:rsidR="00C96195" w:rsidRPr="006A3D21" w:rsidRDefault="00C96195" w:rsidP="00C96195">
            <w:pPr>
              <w:jc w:val="both"/>
              <w:rPr>
                <w:rFonts w:ascii="宋体" w:hAnsi="宋体" w:cs="宋体"/>
                <w:color w:val="000000"/>
                <w:sz w:val="20"/>
                <w:lang w:eastAsia="zh-CN"/>
              </w:rPr>
            </w:pPr>
            <w:r>
              <w:rPr>
                <w:rFonts w:ascii="宋体" w:hAnsi="宋体" w:cs="宋体" w:hint="eastAsia"/>
                <w:color w:val="000000"/>
                <w:sz w:val="20"/>
                <w:lang w:eastAsia="zh-CN"/>
              </w:rPr>
              <w:t>资金系统调用收付费接口推送历史明细URID、对账码给收付费</w:t>
            </w:r>
          </w:p>
        </w:tc>
        <w:tc>
          <w:tcPr>
            <w:tcW w:w="1560" w:type="dxa"/>
            <w:shd w:val="clear" w:color="auto" w:fill="E3EEF5"/>
            <w:tcMar>
              <w:top w:w="58" w:type="dxa"/>
              <w:left w:w="58" w:type="dxa"/>
              <w:bottom w:w="58" w:type="dxa"/>
              <w:right w:w="58" w:type="dxa"/>
            </w:tcMar>
            <w:vAlign w:val="center"/>
          </w:tcPr>
          <w:p w14:paraId="0AD2C62F" w14:textId="7ADD58D5" w:rsidR="00C96195" w:rsidRPr="00F41C79" w:rsidRDefault="00C96195" w:rsidP="00C96195">
            <w:pPr>
              <w:jc w:val="both"/>
              <w:rPr>
                <w:rFonts w:ascii="宋体" w:hAnsi="宋体" w:cs="宋体"/>
                <w:color w:val="000000"/>
                <w:sz w:val="20"/>
                <w:lang w:eastAsia="zh-CN"/>
              </w:rPr>
            </w:pPr>
          </w:p>
        </w:tc>
      </w:tr>
    </w:tbl>
    <w:p w14:paraId="32D4A9ED" w14:textId="77777777" w:rsidR="00C96195" w:rsidRPr="001300EC" w:rsidRDefault="00C96195" w:rsidP="00C96195">
      <w:pPr>
        <w:rPr>
          <w:lang w:eastAsia="zh-CN"/>
        </w:rPr>
      </w:pPr>
    </w:p>
    <w:p w14:paraId="2387AD6F" w14:textId="77777777" w:rsidR="00C96195" w:rsidRDefault="00C96195" w:rsidP="00C96195">
      <w:pPr>
        <w:pStyle w:val="5"/>
        <w:numPr>
          <w:ilvl w:val="4"/>
          <w:numId w:val="2"/>
        </w:numPr>
      </w:pPr>
      <w:r>
        <w:rPr>
          <w:rFonts w:hint="eastAsia"/>
        </w:rPr>
        <w:t>业务元素</w:t>
      </w:r>
    </w:p>
    <w:p w14:paraId="271547FA" w14:textId="77777777" w:rsidR="00C96195" w:rsidRPr="00134A2E" w:rsidRDefault="00C96195" w:rsidP="00C96195">
      <w:pPr>
        <w:rPr>
          <w:rFonts w:ascii="宋体" w:hAnsi="宋体"/>
          <w:lang w:val="x-none"/>
        </w:rPr>
      </w:pPr>
      <w:r w:rsidRPr="00134A2E">
        <w:rPr>
          <w:rFonts w:ascii="宋体" w:hAnsi="宋体" w:hint="eastAsia"/>
          <w:lang w:val="x-none"/>
        </w:rPr>
        <w:t>请求字段：</w:t>
      </w:r>
    </w:p>
    <w:tbl>
      <w:tblPr>
        <w:tblW w:w="0" w:type="auto"/>
        <w:tblInd w:w="93" w:type="dxa"/>
        <w:tblLayout w:type="fixed"/>
        <w:tblLook w:val="04A0" w:firstRow="1" w:lastRow="0" w:firstColumn="1" w:lastColumn="0" w:noHBand="0" w:noVBand="1"/>
      </w:tblPr>
      <w:tblGrid>
        <w:gridCol w:w="799"/>
        <w:gridCol w:w="1768"/>
        <w:gridCol w:w="1033"/>
        <w:gridCol w:w="946"/>
        <w:gridCol w:w="746"/>
        <w:gridCol w:w="677"/>
        <w:gridCol w:w="2460"/>
      </w:tblGrid>
      <w:tr w:rsidR="00C96195" w:rsidRPr="00F93E4B" w14:paraId="5ED214E7" w14:textId="77777777" w:rsidTr="00C445BB">
        <w:trPr>
          <w:trHeight w:val="718"/>
        </w:trPr>
        <w:tc>
          <w:tcPr>
            <w:tcW w:w="799" w:type="dxa"/>
            <w:tcBorders>
              <w:top w:val="single" w:sz="4" w:space="0" w:color="auto"/>
              <w:left w:val="single" w:sz="4" w:space="0" w:color="auto"/>
              <w:bottom w:val="single" w:sz="4" w:space="0" w:color="auto"/>
              <w:right w:val="single" w:sz="4" w:space="0" w:color="auto"/>
            </w:tcBorders>
            <w:shd w:val="clear" w:color="000000" w:fill="666699"/>
            <w:noWrap/>
            <w:vAlign w:val="bottom"/>
            <w:hideMark/>
          </w:tcPr>
          <w:p w14:paraId="767714B0"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交易名称</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5161A018" w14:textId="3846C87C" w:rsidR="00C96195" w:rsidRPr="00F93E4B" w:rsidRDefault="00C445BB" w:rsidP="00C96195">
            <w:pPr>
              <w:rPr>
                <w:rFonts w:ascii="宋体" w:hAnsi="宋体" w:cs="宋体"/>
                <w:sz w:val="20"/>
                <w:szCs w:val="20"/>
                <w:lang w:eastAsia="zh-CN"/>
              </w:rPr>
            </w:pPr>
            <w:r>
              <w:rPr>
                <w:rFonts w:ascii="宋体" w:hAnsi="宋体" w:cs="宋体" w:hint="eastAsia"/>
                <w:sz w:val="20"/>
                <w:szCs w:val="20"/>
                <w:lang w:eastAsia="zh-CN"/>
              </w:rPr>
              <w:t>对账</w:t>
            </w:r>
            <w:r>
              <w:rPr>
                <w:rFonts w:ascii="宋体" w:hAnsi="宋体" w:cs="宋体"/>
                <w:sz w:val="20"/>
                <w:szCs w:val="20"/>
                <w:lang w:eastAsia="zh-CN"/>
              </w:rPr>
              <w:t>码补推</w:t>
            </w:r>
            <w:r w:rsidR="00C96195">
              <w:rPr>
                <w:rFonts w:ascii="宋体" w:hAnsi="宋体" w:cs="宋体"/>
                <w:sz w:val="20"/>
                <w:szCs w:val="20"/>
                <w:lang w:eastAsia="zh-CN"/>
              </w:rPr>
              <w:t>接口</w:t>
            </w:r>
          </w:p>
        </w:tc>
        <w:tc>
          <w:tcPr>
            <w:tcW w:w="946" w:type="dxa"/>
            <w:tcBorders>
              <w:top w:val="single" w:sz="4" w:space="0" w:color="auto"/>
              <w:left w:val="nil"/>
              <w:bottom w:val="single" w:sz="4" w:space="0" w:color="auto"/>
              <w:right w:val="single" w:sz="4" w:space="0" w:color="auto"/>
            </w:tcBorders>
            <w:shd w:val="clear" w:color="000000" w:fill="666699"/>
            <w:noWrap/>
            <w:vAlign w:val="bottom"/>
            <w:hideMark/>
          </w:tcPr>
          <w:p w14:paraId="294791CF"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请求交易码</w:t>
            </w:r>
          </w:p>
        </w:tc>
        <w:tc>
          <w:tcPr>
            <w:tcW w:w="746" w:type="dxa"/>
            <w:tcBorders>
              <w:top w:val="single" w:sz="4" w:space="0" w:color="auto"/>
              <w:left w:val="nil"/>
              <w:bottom w:val="single" w:sz="4" w:space="0" w:color="auto"/>
              <w:right w:val="single" w:sz="4" w:space="0" w:color="auto"/>
            </w:tcBorders>
            <w:shd w:val="clear" w:color="000000" w:fill="99CCFF"/>
            <w:noWrap/>
            <w:vAlign w:val="bottom"/>
            <w:hideMark/>
          </w:tcPr>
          <w:p w14:paraId="39B18AEA" w14:textId="373AEBE7" w:rsidR="00C96195" w:rsidRPr="00F93E4B" w:rsidRDefault="00C96195" w:rsidP="00C96195">
            <w:pPr>
              <w:rPr>
                <w:rFonts w:ascii="宋体" w:hAnsi="宋体" w:cs="宋体"/>
                <w:sz w:val="20"/>
                <w:szCs w:val="20"/>
              </w:rPr>
            </w:pPr>
            <w:r>
              <w:rPr>
                <w:rFonts w:ascii="宋体" w:hAnsi="宋体" w:cs="宋体" w:hint="eastAsia"/>
                <w:sz w:val="20"/>
                <w:szCs w:val="20"/>
              </w:rPr>
              <w:t>75</w:t>
            </w:r>
            <w:r w:rsidR="00C445BB">
              <w:rPr>
                <w:rFonts w:ascii="宋体" w:hAnsi="宋体" w:cs="宋体" w:hint="eastAsia"/>
                <w:sz w:val="20"/>
                <w:szCs w:val="20"/>
              </w:rPr>
              <w:t>17</w:t>
            </w:r>
          </w:p>
        </w:tc>
        <w:tc>
          <w:tcPr>
            <w:tcW w:w="677" w:type="dxa"/>
            <w:tcBorders>
              <w:top w:val="single" w:sz="4" w:space="0" w:color="auto"/>
              <w:left w:val="nil"/>
              <w:bottom w:val="single" w:sz="4" w:space="0" w:color="auto"/>
              <w:right w:val="single" w:sz="4" w:space="0" w:color="auto"/>
            </w:tcBorders>
            <w:shd w:val="clear" w:color="000000" w:fill="666699"/>
            <w:noWrap/>
            <w:vAlign w:val="bottom"/>
            <w:hideMark/>
          </w:tcPr>
          <w:p w14:paraId="6B2B0F3E"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内部交易码</w:t>
            </w:r>
          </w:p>
        </w:tc>
        <w:tc>
          <w:tcPr>
            <w:tcW w:w="2460" w:type="dxa"/>
            <w:tcBorders>
              <w:top w:val="single" w:sz="4" w:space="0" w:color="auto"/>
              <w:left w:val="nil"/>
              <w:bottom w:val="single" w:sz="4" w:space="0" w:color="auto"/>
              <w:right w:val="single" w:sz="4" w:space="0" w:color="auto"/>
            </w:tcBorders>
            <w:shd w:val="clear" w:color="000000" w:fill="99CCFF"/>
            <w:noWrap/>
            <w:vAlign w:val="bottom"/>
            <w:hideMark/>
          </w:tcPr>
          <w:p w14:paraId="6DF4AE5D" w14:textId="77777777" w:rsidR="00C96195" w:rsidRPr="00F93E4B" w:rsidRDefault="00C96195" w:rsidP="00C96195">
            <w:pPr>
              <w:rPr>
                <w:rFonts w:ascii="宋体" w:hAnsi="宋体" w:cs="宋体"/>
                <w:sz w:val="20"/>
                <w:szCs w:val="20"/>
              </w:rPr>
            </w:pPr>
            <w:r w:rsidRPr="00F93E4B">
              <w:rPr>
                <w:rFonts w:ascii="宋体" w:hAnsi="宋体" w:cs="宋体" w:hint="eastAsia"/>
                <w:sz w:val="20"/>
                <w:szCs w:val="20"/>
              </w:rPr>
              <w:t xml:space="preserve">　</w:t>
            </w:r>
          </w:p>
        </w:tc>
      </w:tr>
      <w:tr w:rsidR="00C96195" w:rsidRPr="00F93E4B" w14:paraId="3EBD9A10" w14:textId="77777777" w:rsidTr="00C445BB">
        <w:trPr>
          <w:trHeight w:val="28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3C78CA25"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后端系统</w:t>
            </w:r>
          </w:p>
        </w:tc>
        <w:tc>
          <w:tcPr>
            <w:tcW w:w="2801" w:type="dxa"/>
            <w:gridSpan w:val="2"/>
            <w:tcBorders>
              <w:top w:val="single" w:sz="4" w:space="0" w:color="auto"/>
              <w:left w:val="nil"/>
              <w:bottom w:val="single" w:sz="4" w:space="0" w:color="auto"/>
              <w:right w:val="single" w:sz="4" w:space="0" w:color="auto"/>
            </w:tcBorders>
            <w:shd w:val="clear" w:color="000000" w:fill="99CCFF"/>
            <w:noWrap/>
            <w:vAlign w:val="bottom"/>
            <w:hideMark/>
          </w:tcPr>
          <w:p w14:paraId="00EFBA52" w14:textId="77777777" w:rsidR="00C96195" w:rsidRPr="00F93E4B" w:rsidRDefault="00C96195" w:rsidP="00C96195">
            <w:pPr>
              <w:rPr>
                <w:rFonts w:ascii="宋体" w:hAnsi="宋体" w:cs="宋体"/>
                <w:sz w:val="20"/>
                <w:szCs w:val="20"/>
              </w:rPr>
            </w:pPr>
            <w:r w:rsidRPr="00F93E4B">
              <w:rPr>
                <w:rFonts w:ascii="宋体" w:hAnsi="宋体" w:cs="宋体" w:hint="eastAsia"/>
                <w:sz w:val="20"/>
                <w:szCs w:val="20"/>
              </w:rPr>
              <w:t xml:space="preserve">　</w:t>
            </w:r>
          </w:p>
        </w:tc>
        <w:tc>
          <w:tcPr>
            <w:tcW w:w="946" w:type="dxa"/>
            <w:tcBorders>
              <w:top w:val="nil"/>
              <w:left w:val="nil"/>
              <w:bottom w:val="single" w:sz="4" w:space="0" w:color="auto"/>
              <w:right w:val="single" w:sz="4" w:space="0" w:color="auto"/>
            </w:tcBorders>
            <w:shd w:val="clear" w:color="000000" w:fill="666699"/>
            <w:noWrap/>
            <w:vAlign w:val="bottom"/>
            <w:hideMark/>
          </w:tcPr>
          <w:p w14:paraId="07CB9D35"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交易类型</w:t>
            </w:r>
          </w:p>
        </w:tc>
        <w:tc>
          <w:tcPr>
            <w:tcW w:w="746" w:type="dxa"/>
            <w:tcBorders>
              <w:top w:val="nil"/>
              <w:left w:val="nil"/>
              <w:bottom w:val="single" w:sz="4" w:space="0" w:color="auto"/>
              <w:right w:val="single" w:sz="4" w:space="0" w:color="auto"/>
            </w:tcBorders>
            <w:shd w:val="clear" w:color="000000" w:fill="99CCFF"/>
            <w:noWrap/>
            <w:vAlign w:val="bottom"/>
            <w:hideMark/>
          </w:tcPr>
          <w:p w14:paraId="295A9D53" w14:textId="77777777" w:rsidR="00C96195" w:rsidRPr="00F93E4B" w:rsidRDefault="00C96195" w:rsidP="00C96195">
            <w:pPr>
              <w:rPr>
                <w:rFonts w:ascii="宋体" w:hAnsi="宋体" w:cs="宋体"/>
                <w:sz w:val="20"/>
                <w:szCs w:val="20"/>
              </w:rPr>
            </w:pPr>
            <w:r w:rsidRPr="00F93E4B">
              <w:rPr>
                <w:rFonts w:ascii="宋体" w:hAnsi="宋体" w:cs="宋体" w:hint="eastAsia"/>
                <w:sz w:val="20"/>
                <w:szCs w:val="20"/>
              </w:rPr>
              <w:t>查询类</w:t>
            </w:r>
          </w:p>
        </w:tc>
        <w:tc>
          <w:tcPr>
            <w:tcW w:w="677" w:type="dxa"/>
            <w:tcBorders>
              <w:top w:val="nil"/>
              <w:left w:val="nil"/>
              <w:bottom w:val="single" w:sz="4" w:space="0" w:color="auto"/>
              <w:right w:val="single" w:sz="4" w:space="0" w:color="auto"/>
            </w:tcBorders>
            <w:shd w:val="clear" w:color="000000" w:fill="666699"/>
            <w:noWrap/>
            <w:vAlign w:val="bottom"/>
            <w:hideMark/>
          </w:tcPr>
          <w:p w14:paraId="1452386F"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示例</w:t>
            </w:r>
          </w:p>
        </w:tc>
        <w:tc>
          <w:tcPr>
            <w:tcW w:w="2460" w:type="dxa"/>
            <w:tcBorders>
              <w:top w:val="nil"/>
              <w:left w:val="nil"/>
              <w:bottom w:val="single" w:sz="4" w:space="0" w:color="auto"/>
              <w:right w:val="single" w:sz="4" w:space="0" w:color="auto"/>
            </w:tcBorders>
            <w:shd w:val="clear" w:color="000000" w:fill="99CCFF"/>
            <w:noWrap/>
            <w:vAlign w:val="bottom"/>
            <w:hideMark/>
          </w:tcPr>
          <w:p w14:paraId="314BA9CB" w14:textId="77777777" w:rsidR="00C96195" w:rsidRPr="00F93E4B" w:rsidRDefault="00C96195" w:rsidP="00C96195">
            <w:pPr>
              <w:rPr>
                <w:rFonts w:ascii="宋体" w:hAnsi="宋体" w:cs="宋体"/>
                <w:color w:val="0000FF"/>
                <w:sz w:val="22"/>
                <w:szCs w:val="22"/>
                <w:u w:val="single"/>
              </w:rPr>
            </w:pPr>
          </w:p>
        </w:tc>
      </w:tr>
      <w:tr w:rsidR="00C96195" w:rsidRPr="00F93E4B" w14:paraId="478C3BE2" w14:textId="77777777" w:rsidTr="00C445BB">
        <w:trPr>
          <w:trHeight w:val="255"/>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0ACC3AAF" w14:textId="77777777" w:rsidR="00C96195" w:rsidRPr="00F93E4B" w:rsidRDefault="00C96195" w:rsidP="00C96195">
            <w:pPr>
              <w:rPr>
                <w:rFonts w:ascii="宋体" w:hAnsi="宋体" w:cs="宋体"/>
                <w:color w:val="99CCFF"/>
                <w:sz w:val="20"/>
                <w:szCs w:val="20"/>
              </w:rPr>
            </w:pPr>
            <w:r w:rsidRPr="00F93E4B">
              <w:rPr>
                <w:rFonts w:ascii="宋体" w:hAnsi="宋体" w:cs="宋体" w:hint="eastAsia"/>
                <w:color w:val="99CCFF"/>
                <w:sz w:val="20"/>
                <w:szCs w:val="20"/>
              </w:rPr>
              <w:t>交易说明</w:t>
            </w:r>
          </w:p>
        </w:tc>
        <w:tc>
          <w:tcPr>
            <w:tcW w:w="7630" w:type="dxa"/>
            <w:gridSpan w:val="6"/>
            <w:tcBorders>
              <w:top w:val="single" w:sz="4" w:space="0" w:color="auto"/>
              <w:left w:val="nil"/>
              <w:bottom w:val="single" w:sz="4" w:space="0" w:color="auto"/>
              <w:right w:val="single" w:sz="4" w:space="0" w:color="auto"/>
            </w:tcBorders>
            <w:shd w:val="clear" w:color="000000" w:fill="99CCFF"/>
            <w:noWrap/>
            <w:vAlign w:val="bottom"/>
            <w:hideMark/>
          </w:tcPr>
          <w:p w14:paraId="57F405B8" w14:textId="0B3A7032" w:rsidR="00C96195" w:rsidRPr="00F93E4B" w:rsidRDefault="00C445BB" w:rsidP="00C96195">
            <w:pPr>
              <w:rPr>
                <w:rFonts w:ascii="宋体" w:hAnsi="宋体" w:cs="宋体"/>
                <w:sz w:val="20"/>
                <w:szCs w:val="20"/>
              </w:rPr>
            </w:pPr>
            <w:r>
              <w:rPr>
                <w:rFonts w:ascii="宋体" w:hAnsi="宋体" w:cs="宋体" w:hint="eastAsia"/>
                <w:sz w:val="20"/>
                <w:szCs w:val="20"/>
                <w:lang w:eastAsia="zh-CN"/>
              </w:rPr>
              <w:t>对账</w:t>
            </w:r>
            <w:r>
              <w:rPr>
                <w:rFonts w:ascii="宋体" w:hAnsi="宋体" w:cs="宋体" w:hint="eastAsia"/>
                <w:sz w:val="20"/>
                <w:szCs w:val="20"/>
              </w:rPr>
              <w:t>码补推</w:t>
            </w:r>
          </w:p>
        </w:tc>
      </w:tr>
      <w:tr w:rsidR="00C96195" w:rsidRPr="00F93E4B" w14:paraId="267240E7" w14:textId="77777777" w:rsidTr="00C445BB">
        <w:trPr>
          <w:trHeight w:val="255"/>
        </w:trPr>
        <w:tc>
          <w:tcPr>
            <w:tcW w:w="8429" w:type="dxa"/>
            <w:gridSpan w:val="7"/>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69E23759" w14:textId="77777777" w:rsidR="00C96195" w:rsidRPr="00F93E4B" w:rsidRDefault="00C96195" w:rsidP="00C96195">
            <w:pPr>
              <w:rPr>
                <w:rFonts w:ascii="宋体" w:hAnsi="宋体" w:cs="宋体"/>
                <w:sz w:val="20"/>
                <w:szCs w:val="20"/>
              </w:rPr>
            </w:pPr>
            <w:r w:rsidRPr="00F93E4B">
              <w:rPr>
                <w:rFonts w:ascii="宋体" w:hAnsi="宋体" w:cs="宋体" w:hint="eastAsia"/>
                <w:sz w:val="20"/>
                <w:szCs w:val="20"/>
              </w:rPr>
              <w:t xml:space="preserve">　</w:t>
            </w:r>
          </w:p>
        </w:tc>
      </w:tr>
      <w:tr w:rsidR="00C96195" w:rsidRPr="00F93E4B" w14:paraId="29D94E43" w14:textId="77777777" w:rsidTr="00C445BB">
        <w:trPr>
          <w:trHeight w:val="300"/>
        </w:trPr>
        <w:tc>
          <w:tcPr>
            <w:tcW w:w="799" w:type="dxa"/>
            <w:tcBorders>
              <w:top w:val="nil"/>
              <w:left w:val="single" w:sz="4" w:space="0" w:color="auto"/>
              <w:bottom w:val="single" w:sz="4" w:space="0" w:color="auto"/>
              <w:right w:val="single" w:sz="4" w:space="0" w:color="auto"/>
            </w:tcBorders>
            <w:shd w:val="clear" w:color="000000" w:fill="666699"/>
            <w:noWrap/>
            <w:vAlign w:val="bottom"/>
            <w:hideMark/>
          </w:tcPr>
          <w:p w14:paraId="0830A328" w14:textId="77777777" w:rsidR="00C96195" w:rsidRPr="00F93E4B" w:rsidRDefault="00C96195" w:rsidP="00C96195">
            <w:pPr>
              <w:rPr>
                <w:rFonts w:ascii="宋体" w:hAnsi="宋体" w:cs="宋体"/>
                <w:color w:val="FFCC00"/>
                <w:sz w:val="20"/>
                <w:szCs w:val="20"/>
              </w:rPr>
            </w:pPr>
            <w:r w:rsidRPr="00F93E4B">
              <w:rPr>
                <w:rFonts w:ascii="宋体" w:hAnsi="宋体" w:cs="宋体" w:hint="eastAsia"/>
                <w:color w:val="FFCC00"/>
                <w:sz w:val="20"/>
                <w:szCs w:val="20"/>
              </w:rPr>
              <w:t>请求报文</w:t>
            </w:r>
          </w:p>
        </w:tc>
        <w:tc>
          <w:tcPr>
            <w:tcW w:w="7630" w:type="dxa"/>
            <w:gridSpan w:val="6"/>
            <w:tcBorders>
              <w:top w:val="single" w:sz="4" w:space="0" w:color="auto"/>
              <w:left w:val="nil"/>
              <w:bottom w:val="single" w:sz="4" w:space="0" w:color="auto"/>
              <w:right w:val="single" w:sz="4" w:space="0" w:color="auto"/>
            </w:tcBorders>
            <w:shd w:val="clear" w:color="000000" w:fill="666699"/>
            <w:noWrap/>
            <w:vAlign w:val="bottom"/>
            <w:hideMark/>
          </w:tcPr>
          <w:p w14:paraId="4CEFE2B6" w14:textId="77777777" w:rsidR="00C96195" w:rsidRPr="00F93E4B" w:rsidRDefault="00C96195" w:rsidP="00C96195">
            <w:pPr>
              <w:rPr>
                <w:rFonts w:ascii="宋体" w:hAnsi="宋体" w:cs="宋体"/>
                <w:color w:val="FFCC00"/>
                <w:sz w:val="20"/>
                <w:szCs w:val="20"/>
              </w:rPr>
            </w:pPr>
            <w:r w:rsidRPr="00F93E4B">
              <w:rPr>
                <w:rFonts w:ascii="宋体" w:hAnsi="宋体" w:cs="宋体"/>
                <w:color w:val="FFCC00"/>
                <w:sz w:val="20"/>
                <w:szCs w:val="20"/>
              </w:rPr>
              <w:t>JSON</w:t>
            </w:r>
          </w:p>
        </w:tc>
      </w:tr>
      <w:tr w:rsidR="00C96195" w:rsidRPr="00F93E4B" w14:paraId="0A6D4508" w14:textId="77777777" w:rsidTr="00C445BB">
        <w:trPr>
          <w:trHeight w:val="240"/>
        </w:trPr>
        <w:tc>
          <w:tcPr>
            <w:tcW w:w="8429" w:type="dxa"/>
            <w:gridSpan w:val="7"/>
            <w:tcBorders>
              <w:top w:val="single" w:sz="4" w:space="0" w:color="auto"/>
              <w:left w:val="single" w:sz="4" w:space="0" w:color="auto"/>
              <w:bottom w:val="single" w:sz="4" w:space="0" w:color="auto"/>
              <w:right w:val="single" w:sz="4" w:space="0" w:color="auto"/>
            </w:tcBorders>
            <w:shd w:val="clear" w:color="000000" w:fill="A6A6A6"/>
            <w:noWrap/>
            <w:hideMark/>
          </w:tcPr>
          <w:p w14:paraId="7B586D7D" w14:textId="77777777" w:rsidR="00C96195" w:rsidRPr="00F93E4B" w:rsidRDefault="00C96195" w:rsidP="00C96195">
            <w:pPr>
              <w:rPr>
                <w:rFonts w:ascii="宋体" w:hAnsi="宋体" w:cs="宋体"/>
                <w:b/>
                <w:bCs/>
                <w:color w:val="000000"/>
                <w:sz w:val="20"/>
                <w:szCs w:val="20"/>
              </w:rPr>
            </w:pPr>
          </w:p>
        </w:tc>
      </w:tr>
      <w:tr w:rsidR="00C96195" w:rsidRPr="00F93E4B" w14:paraId="295B6A24" w14:textId="77777777" w:rsidTr="00C445BB">
        <w:trPr>
          <w:trHeight w:val="225"/>
        </w:trPr>
        <w:tc>
          <w:tcPr>
            <w:tcW w:w="799" w:type="dxa"/>
            <w:tcBorders>
              <w:top w:val="nil"/>
              <w:left w:val="single" w:sz="4" w:space="0" w:color="auto"/>
              <w:bottom w:val="single" w:sz="4" w:space="0" w:color="auto"/>
              <w:right w:val="nil"/>
            </w:tcBorders>
            <w:shd w:val="clear" w:color="000000" w:fill="D9D9D9"/>
            <w:noWrap/>
            <w:hideMark/>
          </w:tcPr>
          <w:p w14:paraId="1CFDF7AF"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1768" w:type="dxa"/>
            <w:tcBorders>
              <w:top w:val="nil"/>
              <w:left w:val="nil"/>
              <w:bottom w:val="single" w:sz="4" w:space="0" w:color="auto"/>
              <w:right w:val="nil"/>
            </w:tcBorders>
            <w:shd w:val="clear" w:color="000000" w:fill="D9D9D9"/>
            <w:noWrap/>
            <w:hideMark/>
          </w:tcPr>
          <w:p w14:paraId="5613BBC1"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1033" w:type="dxa"/>
            <w:tcBorders>
              <w:top w:val="nil"/>
              <w:left w:val="nil"/>
              <w:bottom w:val="single" w:sz="4" w:space="0" w:color="auto"/>
              <w:right w:val="nil"/>
            </w:tcBorders>
            <w:shd w:val="clear" w:color="000000" w:fill="D9D9D9"/>
            <w:noWrap/>
            <w:hideMark/>
          </w:tcPr>
          <w:p w14:paraId="4E16CA62"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946" w:type="dxa"/>
            <w:tcBorders>
              <w:top w:val="nil"/>
              <w:left w:val="nil"/>
              <w:bottom w:val="single" w:sz="4" w:space="0" w:color="auto"/>
              <w:right w:val="nil"/>
            </w:tcBorders>
            <w:shd w:val="clear" w:color="000000" w:fill="D9D9D9"/>
            <w:noWrap/>
            <w:hideMark/>
          </w:tcPr>
          <w:p w14:paraId="5B5EE153"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746" w:type="dxa"/>
            <w:tcBorders>
              <w:top w:val="nil"/>
              <w:left w:val="nil"/>
              <w:bottom w:val="single" w:sz="4" w:space="0" w:color="auto"/>
              <w:right w:val="nil"/>
            </w:tcBorders>
            <w:shd w:val="clear" w:color="000000" w:fill="D9D9D9"/>
            <w:noWrap/>
            <w:hideMark/>
          </w:tcPr>
          <w:p w14:paraId="61F7112E"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677" w:type="dxa"/>
            <w:tcBorders>
              <w:top w:val="nil"/>
              <w:left w:val="nil"/>
              <w:bottom w:val="single" w:sz="4" w:space="0" w:color="auto"/>
              <w:right w:val="nil"/>
            </w:tcBorders>
            <w:shd w:val="clear" w:color="000000" w:fill="D9D9D9"/>
            <w:noWrap/>
            <w:hideMark/>
          </w:tcPr>
          <w:p w14:paraId="5E5AFE5B"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c>
          <w:tcPr>
            <w:tcW w:w="2460" w:type="dxa"/>
            <w:tcBorders>
              <w:top w:val="nil"/>
              <w:left w:val="nil"/>
              <w:bottom w:val="single" w:sz="4" w:space="0" w:color="auto"/>
              <w:right w:val="single" w:sz="4" w:space="0" w:color="auto"/>
            </w:tcBorders>
            <w:shd w:val="clear" w:color="000000" w:fill="D9D9D9"/>
            <w:noWrap/>
            <w:hideMark/>
          </w:tcPr>
          <w:p w14:paraId="63DCD16F" w14:textId="77777777" w:rsidR="00C96195" w:rsidRPr="00F93E4B" w:rsidRDefault="00C96195" w:rsidP="00C96195">
            <w:pPr>
              <w:jc w:val="center"/>
              <w:rPr>
                <w:rFonts w:ascii="宋体" w:hAnsi="宋体" w:cs="Arial"/>
                <w:sz w:val="16"/>
                <w:szCs w:val="16"/>
              </w:rPr>
            </w:pPr>
            <w:r w:rsidRPr="00F93E4B">
              <w:rPr>
                <w:rFonts w:ascii="宋体" w:hAnsi="宋体" w:cs="Arial"/>
                <w:sz w:val="16"/>
                <w:szCs w:val="16"/>
              </w:rPr>
              <w:t xml:space="preserve">　</w:t>
            </w:r>
          </w:p>
        </w:tc>
      </w:tr>
    </w:tbl>
    <w:p w14:paraId="3303A040" w14:textId="77777777" w:rsidR="00C96195" w:rsidRPr="002D463F" w:rsidRDefault="00C96195" w:rsidP="00C96195"/>
    <w:p w14:paraId="2D27816E" w14:textId="6C31A966" w:rsidR="00C96195" w:rsidRDefault="00C96195" w:rsidP="00C96195">
      <w:pPr>
        <w:ind w:left="780"/>
        <w:rPr>
          <w:b/>
        </w:rPr>
      </w:pPr>
    </w:p>
    <w:tbl>
      <w:tblPr>
        <w:tblStyle w:val="aff0"/>
        <w:tblW w:w="8294" w:type="dxa"/>
        <w:tblInd w:w="780" w:type="dxa"/>
        <w:tblLayout w:type="fixed"/>
        <w:tblLook w:val="04A0" w:firstRow="1" w:lastRow="0" w:firstColumn="1" w:lastColumn="0" w:noHBand="0" w:noVBand="1"/>
      </w:tblPr>
      <w:tblGrid>
        <w:gridCol w:w="506"/>
        <w:gridCol w:w="1516"/>
        <w:gridCol w:w="1134"/>
        <w:gridCol w:w="1202"/>
        <w:gridCol w:w="528"/>
        <w:gridCol w:w="538"/>
        <w:gridCol w:w="2870"/>
      </w:tblGrid>
      <w:tr w:rsidR="00C96195" w:rsidRPr="00F93E4B" w14:paraId="0C7FD039" w14:textId="77777777" w:rsidTr="00C445BB">
        <w:trPr>
          <w:trHeight w:val="255"/>
        </w:trPr>
        <w:tc>
          <w:tcPr>
            <w:tcW w:w="506" w:type="dxa"/>
            <w:shd w:val="clear" w:color="auto" w:fill="4F81BD" w:themeFill="accent1"/>
            <w:noWrap/>
            <w:hideMark/>
          </w:tcPr>
          <w:p w14:paraId="5F9D2C0E" w14:textId="77777777" w:rsidR="00C96195" w:rsidRPr="00F93E4B" w:rsidRDefault="00C96195" w:rsidP="00C96195">
            <w:pPr>
              <w:rPr>
                <w:rFonts w:ascii="宋体" w:hAnsi="宋体" w:cs="宋体"/>
                <w:b/>
                <w:bCs/>
                <w:sz w:val="20"/>
                <w:szCs w:val="20"/>
              </w:rPr>
            </w:pPr>
            <w:r w:rsidRPr="00F93E4B">
              <w:rPr>
                <w:rFonts w:ascii="宋体" w:hAnsi="宋体" w:cs="宋体" w:hint="eastAsia"/>
                <w:b/>
                <w:bCs/>
                <w:sz w:val="20"/>
                <w:szCs w:val="20"/>
              </w:rPr>
              <w:t>编号</w:t>
            </w:r>
          </w:p>
        </w:tc>
        <w:tc>
          <w:tcPr>
            <w:tcW w:w="1516" w:type="dxa"/>
            <w:shd w:val="clear" w:color="auto" w:fill="4F81BD" w:themeFill="accent1"/>
            <w:noWrap/>
            <w:hideMark/>
          </w:tcPr>
          <w:p w14:paraId="2BAFFFC9" w14:textId="77777777" w:rsidR="00C96195" w:rsidRPr="00F93E4B" w:rsidRDefault="00C96195" w:rsidP="00C96195">
            <w:pPr>
              <w:rPr>
                <w:rFonts w:ascii="宋体" w:hAnsi="宋体" w:cs="宋体"/>
                <w:b/>
                <w:bCs/>
                <w:sz w:val="20"/>
                <w:szCs w:val="20"/>
              </w:rPr>
            </w:pPr>
            <w:r w:rsidRPr="00F93E4B">
              <w:rPr>
                <w:rFonts w:ascii="宋体" w:hAnsi="宋体" w:cs="宋体" w:hint="eastAsia"/>
                <w:b/>
                <w:bCs/>
                <w:sz w:val="20"/>
                <w:szCs w:val="20"/>
              </w:rPr>
              <w:t>字段路径</w:t>
            </w:r>
          </w:p>
        </w:tc>
        <w:tc>
          <w:tcPr>
            <w:tcW w:w="1134" w:type="dxa"/>
            <w:shd w:val="clear" w:color="auto" w:fill="4F81BD" w:themeFill="accent1"/>
            <w:noWrap/>
            <w:hideMark/>
          </w:tcPr>
          <w:p w14:paraId="19F48EAC" w14:textId="77777777" w:rsidR="00C96195" w:rsidRPr="00F93E4B" w:rsidRDefault="00C96195" w:rsidP="00C96195">
            <w:pPr>
              <w:rPr>
                <w:rFonts w:ascii="宋体" w:hAnsi="宋体" w:cs="宋体"/>
                <w:b/>
                <w:bCs/>
                <w:sz w:val="20"/>
                <w:szCs w:val="20"/>
              </w:rPr>
            </w:pPr>
            <w:r w:rsidRPr="00F93E4B">
              <w:rPr>
                <w:rFonts w:ascii="宋体" w:hAnsi="宋体" w:cs="宋体" w:hint="eastAsia"/>
                <w:b/>
                <w:bCs/>
                <w:sz w:val="20"/>
                <w:szCs w:val="20"/>
              </w:rPr>
              <w:t>字段名称</w:t>
            </w:r>
          </w:p>
        </w:tc>
        <w:tc>
          <w:tcPr>
            <w:tcW w:w="1202" w:type="dxa"/>
            <w:shd w:val="clear" w:color="auto" w:fill="4F81BD" w:themeFill="accent1"/>
            <w:hideMark/>
          </w:tcPr>
          <w:p w14:paraId="56122F5B" w14:textId="77777777" w:rsidR="00C96195" w:rsidRPr="00F93E4B" w:rsidRDefault="00C96195" w:rsidP="00C96195">
            <w:pPr>
              <w:jc w:val="center"/>
              <w:rPr>
                <w:rFonts w:ascii="宋体" w:hAnsi="宋体" w:cs="宋体"/>
                <w:b/>
                <w:bCs/>
                <w:sz w:val="20"/>
                <w:szCs w:val="20"/>
              </w:rPr>
            </w:pPr>
            <w:r w:rsidRPr="00F93E4B">
              <w:rPr>
                <w:rFonts w:ascii="宋体" w:hAnsi="宋体" w:cs="宋体" w:hint="eastAsia"/>
                <w:b/>
                <w:bCs/>
                <w:sz w:val="20"/>
                <w:szCs w:val="20"/>
              </w:rPr>
              <w:t>是否必输</w:t>
            </w:r>
          </w:p>
        </w:tc>
        <w:tc>
          <w:tcPr>
            <w:tcW w:w="528" w:type="dxa"/>
            <w:shd w:val="clear" w:color="auto" w:fill="4F81BD" w:themeFill="accent1"/>
            <w:hideMark/>
          </w:tcPr>
          <w:p w14:paraId="12AF8BDB" w14:textId="77777777" w:rsidR="00C96195" w:rsidRPr="00F93E4B" w:rsidRDefault="00C96195" w:rsidP="00C96195">
            <w:pPr>
              <w:jc w:val="center"/>
              <w:rPr>
                <w:rFonts w:ascii="宋体" w:hAnsi="宋体" w:cs="宋体"/>
                <w:b/>
                <w:bCs/>
                <w:sz w:val="20"/>
                <w:szCs w:val="20"/>
              </w:rPr>
            </w:pPr>
            <w:r w:rsidRPr="00F93E4B">
              <w:rPr>
                <w:rFonts w:ascii="宋体" w:hAnsi="宋体" w:cs="宋体" w:hint="eastAsia"/>
                <w:b/>
                <w:bCs/>
                <w:sz w:val="20"/>
                <w:szCs w:val="20"/>
              </w:rPr>
              <w:t>字段类型</w:t>
            </w:r>
          </w:p>
        </w:tc>
        <w:tc>
          <w:tcPr>
            <w:tcW w:w="538" w:type="dxa"/>
            <w:shd w:val="clear" w:color="auto" w:fill="4F81BD" w:themeFill="accent1"/>
            <w:hideMark/>
          </w:tcPr>
          <w:p w14:paraId="73950335" w14:textId="77777777" w:rsidR="00C96195" w:rsidRPr="00F93E4B" w:rsidRDefault="00C96195" w:rsidP="00C96195">
            <w:pPr>
              <w:jc w:val="center"/>
              <w:rPr>
                <w:rFonts w:ascii="宋体" w:hAnsi="宋体" w:cs="宋体"/>
                <w:b/>
                <w:bCs/>
                <w:sz w:val="20"/>
                <w:szCs w:val="20"/>
              </w:rPr>
            </w:pPr>
            <w:r w:rsidRPr="00F93E4B">
              <w:rPr>
                <w:rFonts w:ascii="宋体" w:hAnsi="宋体" w:cs="宋体" w:hint="eastAsia"/>
                <w:b/>
                <w:bCs/>
                <w:sz w:val="20"/>
                <w:szCs w:val="20"/>
              </w:rPr>
              <w:t>字段长度</w:t>
            </w:r>
          </w:p>
        </w:tc>
        <w:tc>
          <w:tcPr>
            <w:tcW w:w="2870" w:type="dxa"/>
            <w:shd w:val="clear" w:color="auto" w:fill="4F81BD" w:themeFill="accent1"/>
            <w:noWrap/>
            <w:hideMark/>
          </w:tcPr>
          <w:p w14:paraId="36A9005D" w14:textId="77777777" w:rsidR="00C96195" w:rsidRPr="00F93E4B" w:rsidRDefault="00C96195" w:rsidP="00C96195">
            <w:pPr>
              <w:rPr>
                <w:rFonts w:ascii="宋体" w:hAnsi="宋体" w:cs="宋体"/>
                <w:b/>
                <w:bCs/>
                <w:sz w:val="20"/>
                <w:szCs w:val="20"/>
              </w:rPr>
            </w:pPr>
            <w:r w:rsidRPr="00F93E4B">
              <w:rPr>
                <w:rFonts w:ascii="宋体" w:hAnsi="宋体" w:cs="宋体" w:hint="eastAsia"/>
                <w:b/>
                <w:bCs/>
                <w:sz w:val="20"/>
                <w:szCs w:val="20"/>
              </w:rPr>
              <w:t>说明</w:t>
            </w:r>
          </w:p>
        </w:tc>
      </w:tr>
      <w:tr w:rsidR="00C96195" w:rsidRPr="00F93E4B" w14:paraId="2163AE8F" w14:textId="77777777" w:rsidTr="00C445BB">
        <w:trPr>
          <w:trHeight w:val="255"/>
        </w:trPr>
        <w:tc>
          <w:tcPr>
            <w:tcW w:w="506" w:type="dxa"/>
            <w:noWrap/>
            <w:hideMark/>
          </w:tcPr>
          <w:p w14:paraId="5A167627" w14:textId="77777777" w:rsidR="00C96195" w:rsidRPr="00F93E4B" w:rsidRDefault="00C96195" w:rsidP="00C96195">
            <w:pPr>
              <w:jc w:val="center"/>
              <w:rPr>
                <w:rFonts w:ascii="宋体" w:hAnsi="宋体" w:cs="Arial"/>
                <w:sz w:val="20"/>
                <w:szCs w:val="20"/>
              </w:rPr>
            </w:pPr>
            <w:r w:rsidRPr="00F93E4B">
              <w:rPr>
                <w:rFonts w:ascii="宋体" w:hAnsi="宋体" w:cs="Arial"/>
                <w:sz w:val="20"/>
                <w:szCs w:val="20"/>
              </w:rPr>
              <w:t>D</w:t>
            </w:r>
            <w:r w:rsidRPr="00F93E4B">
              <w:rPr>
                <w:rFonts w:ascii="宋体" w:hAnsi="宋体" w:cs="Arial" w:hint="eastAsia"/>
                <w:sz w:val="20"/>
                <w:szCs w:val="20"/>
              </w:rPr>
              <w:t>1</w:t>
            </w:r>
          </w:p>
        </w:tc>
        <w:tc>
          <w:tcPr>
            <w:tcW w:w="1516" w:type="dxa"/>
            <w:noWrap/>
            <w:hideMark/>
          </w:tcPr>
          <w:p w14:paraId="2ABF8B37" w14:textId="77777777" w:rsidR="00C96195" w:rsidRPr="00F93E4B" w:rsidRDefault="00C96195" w:rsidP="00C96195">
            <w:pPr>
              <w:rPr>
                <w:rFonts w:ascii="宋体" w:hAnsi="宋体" w:cs="宋体"/>
                <w:szCs w:val="21"/>
              </w:rPr>
            </w:pPr>
            <w:r w:rsidRPr="00F93E4B">
              <w:rPr>
                <w:rFonts w:ascii="宋体" w:hAnsi="宋体" w:cs="宋体" w:hint="eastAsia"/>
                <w:sz w:val="20"/>
                <w:szCs w:val="20"/>
              </w:rPr>
              <w:t>RdSeq</w:t>
            </w:r>
          </w:p>
        </w:tc>
        <w:tc>
          <w:tcPr>
            <w:tcW w:w="1134" w:type="dxa"/>
            <w:noWrap/>
            <w:hideMark/>
          </w:tcPr>
          <w:p w14:paraId="114C76AE" w14:textId="77777777" w:rsidR="00C96195" w:rsidRPr="00F93E4B" w:rsidRDefault="00C96195" w:rsidP="00C96195">
            <w:pPr>
              <w:rPr>
                <w:rFonts w:ascii="宋体" w:hAnsi="宋体" w:cs="Arial"/>
                <w:sz w:val="20"/>
                <w:szCs w:val="20"/>
              </w:rPr>
            </w:pPr>
            <w:r w:rsidRPr="00F93E4B">
              <w:rPr>
                <w:rFonts w:ascii="宋体" w:hAnsi="宋体" w:cs="Courier New"/>
                <w:i/>
                <w:iCs/>
                <w:sz w:val="20"/>
                <w:szCs w:val="20"/>
                <w:highlight w:val="white"/>
              </w:rPr>
              <w:t>唯一键</w:t>
            </w:r>
          </w:p>
        </w:tc>
        <w:tc>
          <w:tcPr>
            <w:tcW w:w="1202" w:type="dxa"/>
            <w:noWrap/>
            <w:hideMark/>
          </w:tcPr>
          <w:p w14:paraId="3D719F71" w14:textId="77777777" w:rsidR="00C96195" w:rsidRPr="00F93E4B" w:rsidRDefault="00C96195" w:rsidP="00C96195">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4AFE8EA9" w14:textId="77777777" w:rsidR="00C96195" w:rsidRPr="00F93E4B" w:rsidRDefault="00C96195" w:rsidP="00C96195">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22B3D6B8" w14:textId="77777777" w:rsidR="00C96195" w:rsidRPr="00F93E4B" w:rsidRDefault="00C96195" w:rsidP="00C96195">
            <w:pPr>
              <w:jc w:val="center"/>
              <w:rPr>
                <w:rFonts w:ascii="宋体" w:hAnsi="宋体" w:cs="宋体"/>
                <w:sz w:val="20"/>
                <w:szCs w:val="20"/>
              </w:rPr>
            </w:pPr>
            <w:r w:rsidRPr="00F93E4B">
              <w:rPr>
                <w:rFonts w:ascii="宋体" w:hAnsi="宋体" w:cs="宋体" w:hint="eastAsia"/>
                <w:sz w:val="20"/>
                <w:szCs w:val="20"/>
              </w:rPr>
              <w:t>32</w:t>
            </w:r>
          </w:p>
        </w:tc>
        <w:tc>
          <w:tcPr>
            <w:tcW w:w="2870" w:type="dxa"/>
            <w:noWrap/>
            <w:hideMark/>
          </w:tcPr>
          <w:p w14:paraId="684104D8" w14:textId="027E26A1" w:rsidR="00C96195" w:rsidRPr="00F93E4B" w:rsidRDefault="00C96195" w:rsidP="00C96195">
            <w:pPr>
              <w:rPr>
                <w:rFonts w:ascii="宋体" w:hAnsi="宋体" w:cs="宋体"/>
                <w:sz w:val="20"/>
                <w:szCs w:val="20"/>
                <w:lang w:eastAsia="zh-CN"/>
              </w:rPr>
            </w:pPr>
            <w:r w:rsidRPr="00F93E4B">
              <w:rPr>
                <w:rFonts w:ascii="宋体" w:hAnsi="宋体" w:cs="宋体" w:hint="eastAsia"/>
                <w:sz w:val="20"/>
                <w:szCs w:val="20"/>
                <w:lang w:eastAsia="zh-CN"/>
              </w:rPr>
              <w:t>对应</w:t>
            </w:r>
            <w:r w:rsidR="00C445BB">
              <w:rPr>
                <w:rFonts w:ascii="宋体" w:hAnsi="宋体" w:cs="宋体" w:hint="eastAsia"/>
                <w:sz w:val="20"/>
                <w:szCs w:val="20"/>
                <w:lang w:eastAsia="zh-CN"/>
              </w:rPr>
              <w:t>银行历史明细表</w:t>
            </w:r>
            <w:r w:rsidRPr="00F93E4B">
              <w:rPr>
                <w:rFonts w:ascii="宋体" w:hAnsi="宋体" w:cs="宋体" w:hint="eastAsia"/>
                <w:sz w:val="20"/>
                <w:szCs w:val="20"/>
                <w:lang w:eastAsia="zh-CN"/>
              </w:rPr>
              <w:t>主键</w:t>
            </w:r>
            <w:r w:rsidR="00C445BB">
              <w:rPr>
                <w:rFonts w:ascii="宋体" w:hAnsi="宋体" w:cs="宋体" w:hint="eastAsia"/>
                <w:sz w:val="20"/>
                <w:szCs w:val="20"/>
                <w:lang w:eastAsia="zh-CN"/>
              </w:rPr>
              <w:t>URID</w:t>
            </w:r>
          </w:p>
        </w:tc>
      </w:tr>
      <w:tr w:rsidR="00C96195" w:rsidRPr="00F93E4B" w14:paraId="5DC3083E" w14:textId="77777777" w:rsidTr="00C445BB">
        <w:trPr>
          <w:trHeight w:val="255"/>
        </w:trPr>
        <w:tc>
          <w:tcPr>
            <w:tcW w:w="506" w:type="dxa"/>
            <w:noWrap/>
            <w:hideMark/>
          </w:tcPr>
          <w:p w14:paraId="082C607F" w14:textId="77777777" w:rsidR="00C96195" w:rsidRPr="00F93E4B" w:rsidRDefault="00C96195" w:rsidP="00C96195">
            <w:pPr>
              <w:jc w:val="center"/>
              <w:rPr>
                <w:rFonts w:ascii="宋体" w:hAnsi="宋体" w:cs="Arial"/>
                <w:sz w:val="20"/>
                <w:szCs w:val="20"/>
              </w:rPr>
            </w:pPr>
            <w:r w:rsidRPr="00F93E4B">
              <w:rPr>
                <w:rFonts w:ascii="宋体" w:hAnsi="宋体" w:cs="Arial"/>
                <w:sz w:val="20"/>
                <w:szCs w:val="20"/>
              </w:rPr>
              <w:t>D2</w:t>
            </w:r>
          </w:p>
        </w:tc>
        <w:tc>
          <w:tcPr>
            <w:tcW w:w="1516" w:type="dxa"/>
            <w:noWrap/>
            <w:hideMark/>
          </w:tcPr>
          <w:p w14:paraId="297E929F" w14:textId="7FE77D2A" w:rsidR="00C96195" w:rsidRPr="00F93E4B" w:rsidRDefault="00C445BB" w:rsidP="00C96195">
            <w:pPr>
              <w:rPr>
                <w:rFonts w:ascii="宋体" w:hAnsi="宋体" w:cs="Arial"/>
                <w:sz w:val="20"/>
                <w:szCs w:val="20"/>
              </w:rPr>
            </w:pPr>
            <w:r>
              <w:rPr>
                <w:rFonts w:ascii="宋体" w:hAnsi="宋体" w:cs="宋体"/>
                <w:sz w:val="20"/>
                <w:szCs w:val="20"/>
              </w:rPr>
              <w:t>Abstract</w:t>
            </w:r>
            <w:r w:rsidR="00C96195" w:rsidRPr="00F93E4B">
              <w:rPr>
                <w:rFonts w:ascii="宋体" w:hAnsi="宋体" w:cs="Arial"/>
                <w:sz w:val="20"/>
                <w:szCs w:val="20"/>
              </w:rPr>
              <w:t xml:space="preserve"> </w:t>
            </w:r>
          </w:p>
        </w:tc>
        <w:tc>
          <w:tcPr>
            <w:tcW w:w="1134" w:type="dxa"/>
            <w:noWrap/>
            <w:hideMark/>
          </w:tcPr>
          <w:p w14:paraId="77CBB739" w14:textId="701934EA" w:rsidR="00C96195" w:rsidRPr="00F93E4B" w:rsidRDefault="00C445BB" w:rsidP="00C96195">
            <w:pPr>
              <w:rPr>
                <w:rFonts w:ascii="宋体" w:hAnsi="宋体" w:cs="Arial"/>
                <w:sz w:val="20"/>
                <w:szCs w:val="20"/>
                <w:lang w:eastAsia="zh-CN"/>
              </w:rPr>
            </w:pPr>
            <w:r>
              <w:rPr>
                <w:rFonts w:ascii="宋体" w:hAnsi="宋体" w:cs="宋体"/>
                <w:sz w:val="20"/>
                <w:szCs w:val="20"/>
                <w:lang w:eastAsia="zh-CN"/>
              </w:rPr>
              <w:t>对账码</w:t>
            </w:r>
          </w:p>
        </w:tc>
        <w:tc>
          <w:tcPr>
            <w:tcW w:w="1202" w:type="dxa"/>
            <w:noWrap/>
            <w:hideMark/>
          </w:tcPr>
          <w:p w14:paraId="5D410143" w14:textId="77777777" w:rsidR="00C96195" w:rsidRPr="00F93E4B" w:rsidRDefault="00C96195" w:rsidP="00C96195">
            <w:pPr>
              <w:jc w:val="center"/>
              <w:rPr>
                <w:rFonts w:ascii="宋体" w:hAnsi="宋体" w:cs="Arial"/>
                <w:color w:val="9C0006"/>
                <w:sz w:val="20"/>
                <w:szCs w:val="20"/>
              </w:rPr>
            </w:pPr>
            <w:r w:rsidRPr="00F93E4B">
              <w:rPr>
                <w:rFonts w:ascii="宋体" w:hAnsi="宋体" w:cs="Arial"/>
                <w:color w:val="9C0006"/>
                <w:sz w:val="20"/>
                <w:szCs w:val="20"/>
              </w:rPr>
              <w:t>必输项</w:t>
            </w:r>
          </w:p>
        </w:tc>
        <w:tc>
          <w:tcPr>
            <w:tcW w:w="528" w:type="dxa"/>
            <w:noWrap/>
            <w:hideMark/>
          </w:tcPr>
          <w:p w14:paraId="21DA5569" w14:textId="77777777" w:rsidR="00C96195" w:rsidRPr="00F93E4B" w:rsidRDefault="00C96195" w:rsidP="00C96195">
            <w:pPr>
              <w:jc w:val="center"/>
              <w:rPr>
                <w:rFonts w:ascii="宋体" w:hAnsi="宋体" w:cs="Arial"/>
                <w:sz w:val="20"/>
                <w:szCs w:val="20"/>
              </w:rPr>
            </w:pPr>
            <w:r w:rsidRPr="00F93E4B">
              <w:rPr>
                <w:rFonts w:ascii="宋体" w:hAnsi="宋体" w:cs="Arial" w:hint="eastAsia"/>
                <w:sz w:val="20"/>
                <w:szCs w:val="20"/>
              </w:rPr>
              <w:t>字符</w:t>
            </w:r>
          </w:p>
        </w:tc>
        <w:tc>
          <w:tcPr>
            <w:tcW w:w="538" w:type="dxa"/>
            <w:noWrap/>
            <w:hideMark/>
          </w:tcPr>
          <w:p w14:paraId="500B7077" w14:textId="77777777" w:rsidR="00C96195" w:rsidRPr="00F93E4B" w:rsidRDefault="00C96195" w:rsidP="00C96195">
            <w:pPr>
              <w:jc w:val="center"/>
              <w:rPr>
                <w:rFonts w:ascii="宋体" w:hAnsi="宋体" w:cs="Arial"/>
                <w:sz w:val="20"/>
                <w:szCs w:val="20"/>
              </w:rPr>
            </w:pPr>
            <w:r w:rsidRPr="00F93E4B">
              <w:rPr>
                <w:rFonts w:ascii="宋体" w:hAnsi="宋体" w:cs="Arial"/>
                <w:sz w:val="20"/>
                <w:szCs w:val="20"/>
              </w:rPr>
              <w:t>3</w:t>
            </w:r>
            <w:r w:rsidRPr="00F93E4B">
              <w:rPr>
                <w:rFonts w:ascii="宋体" w:hAnsi="宋体" w:cs="Arial" w:hint="eastAsia"/>
                <w:sz w:val="20"/>
                <w:szCs w:val="20"/>
              </w:rPr>
              <w:t>0</w:t>
            </w:r>
          </w:p>
        </w:tc>
        <w:tc>
          <w:tcPr>
            <w:tcW w:w="2870" w:type="dxa"/>
            <w:noWrap/>
            <w:hideMark/>
          </w:tcPr>
          <w:p w14:paraId="61E65E78" w14:textId="77777777" w:rsidR="00C96195" w:rsidRPr="00F93E4B" w:rsidRDefault="00C96195" w:rsidP="00C96195">
            <w:pPr>
              <w:rPr>
                <w:rFonts w:ascii="宋体" w:hAnsi="宋体" w:cs="Arial"/>
                <w:sz w:val="20"/>
                <w:szCs w:val="20"/>
              </w:rPr>
            </w:pPr>
            <w:r>
              <w:rPr>
                <w:rFonts w:ascii="宋体" w:hAnsi="宋体" w:cs="宋体" w:hint="eastAsia"/>
                <w:sz w:val="20"/>
                <w:szCs w:val="20"/>
              </w:rPr>
              <w:t>企业方账号</w:t>
            </w:r>
          </w:p>
        </w:tc>
      </w:tr>
      <w:tr w:rsidR="00C445BB" w:rsidRPr="00F93E4B" w14:paraId="0A750CAA" w14:textId="77777777" w:rsidTr="006E11C5">
        <w:trPr>
          <w:trHeight w:val="255"/>
        </w:trPr>
        <w:tc>
          <w:tcPr>
            <w:tcW w:w="506" w:type="dxa"/>
            <w:noWrap/>
          </w:tcPr>
          <w:p w14:paraId="1E202CE2" w14:textId="07985D4E" w:rsidR="00C445BB" w:rsidRPr="00F93E4B" w:rsidRDefault="00C445BB" w:rsidP="00C445BB">
            <w:pPr>
              <w:jc w:val="center"/>
              <w:rPr>
                <w:rFonts w:ascii="宋体" w:hAnsi="宋体" w:cs="Arial"/>
                <w:sz w:val="20"/>
                <w:szCs w:val="20"/>
              </w:rPr>
            </w:pPr>
            <w:r w:rsidRPr="00F93E4B">
              <w:rPr>
                <w:rFonts w:ascii="宋体" w:hAnsi="宋体" w:cs="Arial"/>
                <w:sz w:val="18"/>
                <w:szCs w:val="18"/>
              </w:rPr>
              <w:t>D</w:t>
            </w:r>
            <w:r>
              <w:rPr>
                <w:rFonts w:ascii="宋体" w:hAnsi="宋体" w:cs="Arial"/>
                <w:sz w:val="18"/>
                <w:szCs w:val="18"/>
              </w:rPr>
              <w:t>3</w:t>
            </w:r>
          </w:p>
        </w:tc>
        <w:tc>
          <w:tcPr>
            <w:tcW w:w="1516" w:type="dxa"/>
            <w:noWrap/>
          </w:tcPr>
          <w:p w14:paraId="5366A554" w14:textId="655C447C" w:rsidR="00C445BB" w:rsidRPr="00F93E4B" w:rsidRDefault="00C445BB" w:rsidP="00C445BB">
            <w:pPr>
              <w:rPr>
                <w:rFonts w:ascii="宋体" w:hAnsi="宋体" w:cs="宋体"/>
                <w:sz w:val="20"/>
                <w:szCs w:val="20"/>
              </w:rPr>
            </w:pPr>
            <w:r w:rsidRPr="00F93E4B">
              <w:rPr>
                <w:rFonts w:ascii="宋体" w:hAnsi="宋体" w:cs="Arial"/>
                <w:sz w:val="18"/>
                <w:szCs w:val="18"/>
              </w:rPr>
              <w:t>CorpAct</w:t>
            </w:r>
          </w:p>
        </w:tc>
        <w:tc>
          <w:tcPr>
            <w:tcW w:w="1134" w:type="dxa"/>
            <w:noWrap/>
            <w:vAlign w:val="center"/>
          </w:tcPr>
          <w:p w14:paraId="23E16F71" w14:textId="142ADB3F" w:rsidR="00C445BB" w:rsidRDefault="00C445BB" w:rsidP="00C445BB">
            <w:pPr>
              <w:rPr>
                <w:rFonts w:ascii="宋体" w:hAnsi="宋体" w:cs="宋体"/>
                <w:sz w:val="20"/>
                <w:szCs w:val="20"/>
              </w:rPr>
            </w:pPr>
            <w:r w:rsidRPr="00F93E4B">
              <w:rPr>
                <w:rFonts w:ascii="宋体" w:hAnsi="宋体" w:cs="宋体" w:hint="eastAsia"/>
                <w:sz w:val="18"/>
                <w:szCs w:val="18"/>
              </w:rPr>
              <w:t>企业方账户</w:t>
            </w:r>
          </w:p>
        </w:tc>
        <w:tc>
          <w:tcPr>
            <w:tcW w:w="1202" w:type="dxa"/>
            <w:noWrap/>
          </w:tcPr>
          <w:p w14:paraId="1A7D196B" w14:textId="35508B55" w:rsidR="00C445BB" w:rsidRPr="00F93E4B" w:rsidRDefault="00C445BB" w:rsidP="00C445BB">
            <w:pPr>
              <w:jc w:val="center"/>
              <w:rPr>
                <w:rFonts w:ascii="宋体" w:hAnsi="宋体" w:cs="宋体"/>
                <w:color w:val="9C0006"/>
                <w:sz w:val="20"/>
                <w:szCs w:val="20"/>
              </w:rPr>
            </w:pPr>
            <w:r w:rsidRPr="00F93E4B">
              <w:rPr>
                <w:rFonts w:ascii="宋体" w:hAnsi="宋体" w:cs="Arial"/>
                <w:color w:val="9C0006"/>
                <w:sz w:val="20"/>
                <w:szCs w:val="20"/>
              </w:rPr>
              <w:t>必输项</w:t>
            </w:r>
          </w:p>
        </w:tc>
        <w:tc>
          <w:tcPr>
            <w:tcW w:w="528" w:type="dxa"/>
            <w:noWrap/>
          </w:tcPr>
          <w:p w14:paraId="4C44EFC4" w14:textId="6CD1D9E4" w:rsidR="00C445BB" w:rsidRPr="00F93E4B" w:rsidRDefault="00C445BB" w:rsidP="00C445BB">
            <w:pPr>
              <w:jc w:val="center"/>
              <w:rPr>
                <w:rFonts w:ascii="宋体" w:hAnsi="宋体" w:cs="宋体"/>
                <w:sz w:val="20"/>
                <w:szCs w:val="20"/>
              </w:rPr>
            </w:pPr>
            <w:r w:rsidRPr="00F93E4B">
              <w:rPr>
                <w:rFonts w:ascii="宋体" w:hAnsi="宋体" w:cs="宋体" w:hint="eastAsia"/>
                <w:sz w:val="18"/>
                <w:szCs w:val="18"/>
              </w:rPr>
              <w:t>字符</w:t>
            </w:r>
          </w:p>
        </w:tc>
        <w:tc>
          <w:tcPr>
            <w:tcW w:w="538" w:type="dxa"/>
            <w:noWrap/>
          </w:tcPr>
          <w:p w14:paraId="0BAF2080" w14:textId="3BAE5CBA" w:rsidR="00C445BB" w:rsidRPr="00F93E4B" w:rsidRDefault="00C445BB" w:rsidP="00C445BB">
            <w:pPr>
              <w:jc w:val="center"/>
              <w:rPr>
                <w:rFonts w:ascii="宋体" w:hAnsi="宋体" w:cs="Arial"/>
                <w:sz w:val="20"/>
                <w:szCs w:val="20"/>
              </w:rPr>
            </w:pPr>
            <w:r w:rsidRPr="00F93E4B">
              <w:rPr>
                <w:rFonts w:ascii="宋体" w:hAnsi="宋体" w:cs="Arial"/>
                <w:sz w:val="18"/>
                <w:szCs w:val="18"/>
              </w:rPr>
              <w:t>30</w:t>
            </w:r>
          </w:p>
        </w:tc>
        <w:tc>
          <w:tcPr>
            <w:tcW w:w="2870" w:type="dxa"/>
            <w:noWrap/>
            <w:vAlign w:val="bottom"/>
          </w:tcPr>
          <w:p w14:paraId="587E905C" w14:textId="3D69A7BE" w:rsidR="00C445BB" w:rsidRPr="00F93E4B" w:rsidRDefault="00C445BB" w:rsidP="00C445BB">
            <w:pPr>
              <w:rPr>
                <w:rFonts w:ascii="宋体" w:hAnsi="宋体" w:cs="宋体"/>
                <w:sz w:val="20"/>
                <w:szCs w:val="20"/>
              </w:rPr>
            </w:pPr>
            <w:r w:rsidRPr="002749C3">
              <w:rPr>
                <w:rFonts w:ascii="宋体" w:hAnsi="宋体" w:cs="宋体" w:hint="eastAsia"/>
                <w:sz w:val="18"/>
                <w:szCs w:val="18"/>
              </w:rPr>
              <w:t>空（</w:t>
            </w:r>
            <w:r w:rsidRPr="000745BF">
              <w:rPr>
                <w:rFonts w:ascii="宋体" w:hAnsi="宋体" w:cs="宋体" w:hint="eastAsia"/>
                <w:color w:val="000000" w:themeColor="text1"/>
                <w:sz w:val="18"/>
                <w:szCs w:val="18"/>
                <w:highlight w:val="magenta"/>
              </w:rPr>
              <w:t>是放在信美</w:t>
            </w:r>
            <w:r w:rsidRPr="002749C3">
              <w:rPr>
                <w:rFonts w:ascii="宋体" w:hAnsi="宋体" w:cs="宋体" w:hint="eastAsia"/>
                <w:sz w:val="18"/>
                <w:szCs w:val="18"/>
              </w:rPr>
              <w:t>）</w:t>
            </w:r>
          </w:p>
        </w:tc>
      </w:tr>
      <w:tr w:rsidR="00C96195" w:rsidRPr="00F93E4B" w14:paraId="27C03782" w14:textId="77777777" w:rsidTr="00C445BB">
        <w:trPr>
          <w:trHeight w:val="255"/>
        </w:trPr>
        <w:tc>
          <w:tcPr>
            <w:tcW w:w="506" w:type="dxa"/>
            <w:noWrap/>
            <w:hideMark/>
          </w:tcPr>
          <w:p w14:paraId="4773972C" w14:textId="77777777" w:rsidR="00C96195" w:rsidRPr="00F93E4B" w:rsidRDefault="00C96195" w:rsidP="00C96195">
            <w:pPr>
              <w:jc w:val="center"/>
              <w:rPr>
                <w:rFonts w:ascii="宋体" w:hAnsi="宋体" w:cs="Arial"/>
                <w:sz w:val="20"/>
                <w:szCs w:val="20"/>
              </w:rPr>
            </w:pPr>
            <w:r w:rsidRPr="00F93E4B">
              <w:rPr>
                <w:rFonts w:ascii="宋体" w:hAnsi="宋体" w:cs="Arial"/>
                <w:sz w:val="20"/>
                <w:szCs w:val="20"/>
              </w:rPr>
              <w:t>D</w:t>
            </w:r>
            <w:r>
              <w:rPr>
                <w:rFonts w:ascii="宋体" w:hAnsi="宋体" w:cs="Arial"/>
                <w:sz w:val="20"/>
                <w:szCs w:val="20"/>
              </w:rPr>
              <w:t>4</w:t>
            </w:r>
          </w:p>
        </w:tc>
        <w:tc>
          <w:tcPr>
            <w:tcW w:w="1516" w:type="dxa"/>
            <w:noWrap/>
            <w:hideMark/>
          </w:tcPr>
          <w:p w14:paraId="387B3C6A" w14:textId="77777777" w:rsidR="00C96195" w:rsidRPr="00F93E4B" w:rsidRDefault="00C96195" w:rsidP="00C96195">
            <w:pPr>
              <w:rPr>
                <w:rFonts w:ascii="宋体" w:hAnsi="宋体" w:cs="宋体"/>
                <w:szCs w:val="21"/>
              </w:rPr>
            </w:pPr>
            <w:r w:rsidRPr="00F93E4B">
              <w:rPr>
                <w:rFonts w:ascii="宋体" w:hAnsi="宋体" w:cs="宋体"/>
                <w:szCs w:val="21"/>
              </w:rPr>
              <w:t>Amount</w:t>
            </w:r>
          </w:p>
        </w:tc>
        <w:tc>
          <w:tcPr>
            <w:tcW w:w="1134" w:type="dxa"/>
            <w:noWrap/>
            <w:hideMark/>
          </w:tcPr>
          <w:p w14:paraId="6AC988A5" w14:textId="66BF27D9" w:rsidR="00C96195" w:rsidRPr="00F93E4B" w:rsidRDefault="00C445BB" w:rsidP="00C96195">
            <w:pPr>
              <w:rPr>
                <w:rFonts w:ascii="宋体" w:hAnsi="宋体" w:cs="宋体"/>
                <w:sz w:val="20"/>
                <w:szCs w:val="20"/>
              </w:rPr>
            </w:pPr>
            <w:r>
              <w:rPr>
                <w:rFonts w:ascii="宋体" w:hAnsi="宋体" w:cs="Courier New" w:hint="eastAsia"/>
                <w:i/>
                <w:iCs/>
                <w:sz w:val="20"/>
                <w:szCs w:val="20"/>
                <w:highlight w:val="white"/>
                <w:lang w:eastAsia="zh-CN"/>
              </w:rPr>
              <w:t>金额</w:t>
            </w:r>
          </w:p>
        </w:tc>
        <w:tc>
          <w:tcPr>
            <w:tcW w:w="1202" w:type="dxa"/>
            <w:noWrap/>
            <w:hideMark/>
          </w:tcPr>
          <w:p w14:paraId="508C0F7C" w14:textId="77777777" w:rsidR="00C96195" w:rsidRPr="00F93E4B" w:rsidRDefault="00C96195" w:rsidP="00C96195">
            <w:pPr>
              <w:jc w:val="center"/>
              <w:rPr>
                <w:rFonts w:ascii="宋体" w:hAnsi="宋体" w:cs="宋体"/>
                <w:color w:val="9C0006"/>
                <w:sz w:val="20"/>
                <w:szCs w:val="20"/>
              </w:rPr>
            </w:pPr>
            <w:r w:rsidRPr="00F93E4B">
              <w:rPr>
                <w:rFonts w:ascii="宋体" w:hAnsi="宋体" w:cs="宋体" w:hint="eastAsia"/>
                <w:color w:val="9C0006"/>
                <w:sz w:val="20"/>
                <w:szCs w:val="20"/>
              </w:rPr>
              <w:t>必输项</w:t>
            </w:r>
          </w:p>
        </w:tc>
        <w:tc>
          <w:tcPr>
            <w:tcW w:w="528" w:type="dxa"/>
            <w:noWrap/>
            <w:hideMark/>
          </w:tcPr>
          <w:p w14:paraId="283AF778" w14:textId="77777777" w:rsidR="00C96195" w:rsidRPr="00F93E4B" w:rsidRDefault="00C96195" w:rsidP="00C96195">
            <w:pPr>
              <w:jc w:val="center"/>
              <w:rPr>
                <w:rFonts w:ascii="宋体" w:hAnsi="宋体" w:cs="宋体"/>
                <w:sz w:val="20"/>
                <w:szCs w:val="20"/>
              </w:rPr>
            </w:pPr>
            <w:r w:rsidRPr="00F93E4B">
              <w:rPr>
                <w:rFonts w:ascii="宋体" w:hAnsi="宋体" w:cs="宋体" w:hint="eastAsia"/>
                <w:sz w:val="20"/>
                <w:szCs w:val="20"/>
              </w:rPr>
              <w:t>字符</w:t>
            </w:r>
          </w:p>
        </w:tc>
        <w:tc>
          <w:tcPr>
            <w:tcW w:w="538" w:type="dxa"/>
            <w:noWrap/>
            <w:hideMark/>
          </w:tcPr>
          <w:p w14:paraId="79346DE3" w14:textId="77777777" w:rsidR="00C96195" w:rsidRPr="00F93E4B" w:rsidRDefault="00C96195" w:rsidP="00C96195">
            <w:pPr>
              <w:jc w:val="center"/>
              <w:rPr>
                <w:rFonts w:ascii="宋体" w:hAnsi="宋体" w:cs="Arial"/>
                <w:sz w:val="20"/>
                <w:szCs w:val="20"/>
              </w:rPr>
            </w:pPr>
            <w:r w:rsidRPr="00F93E4B">
              <w:rPr>
                <w:rFonts w:ascii="宋体" w:hAnsi="宋体" w:cs="Arial" w:hint="eastAsia"/>
                <w:sz w:val="20"/>
                <w:szCs w:val="20"/>
              </w:rPr>
              <w:t>18</w:t>
            </w:r>
          </w:p>
        </w:tc>
        <w:tc>
          <w:tcPr>
            <w:tcW w:w="2870" w:type="dxa"/>
            <w:noWrap/>
            <w:hideMark/>
          </w:tcPr>
          <w:p w14:paraId="6B689F9D" w14:textId="77777777" w:rsidR="00C96195" w:rsidRPr="00F93E4B" w:rsidRDefault="00C96195" w:rsidP="00C96195">
            <w:pPr>
              <w:rPr>
                <w:rFonts w:ascii="宋体" w:hAnsi="宋体" w:cs="宋体"/>
                <w:sz w:val="20"/>
                <w:szCs w:val="20"/>
              </w:rPr>
            </w:pPr>
            <w:r w:rsidRPr="00F93E4B">
              <w:rPr>
                <w:rFonts w:ascii="宋体" w:hAnsi="宋体" w:cs="宋体" w:hint="eastAsia"/>
                <w:sz w:val="20"/>
                <w:szCs w:val="20"/>
              </w:rPr>
              <w:t xml:space="preserve">　小数点保留两位</w:t>
            </w:r>
          </w:p>
        </w:tc>
      </w:tr>
    </w:tbl>
    <w:p w14:paraId="22E4DF5E" w14:textId="77777777" w:rsidR="00C96195" w:rsidRDefault="00C96195" w:rsidP="00C96195">
      <w:pPr>
        <w:pStyle w:val="5"/>
        <w:numPr>
          <w:ilvl w:val="4"/>
          <w:numId w:val="2"/>
        </w:numPr>
      </w:pPr>
      <w:r>
        <w:rPr>
          <w:rFonts w:hint="eastAsia"/>
        </w:rPr>
        <w:t>接口说明</w:t>
      </w:r>
    </w:p>
    <w:p w14:paraId="4159E952" w14:textId="14086E7A" w:rsidR="00C96195" w:rsidRDefault="00C96195" w:rsidP="00C96195">
      <w:pPr>
        <w:rPr>
          <w:lang w:eastAsia="zh-CN"/>
        </w:rPr>
      </w:pPr>
      <w:r>
        <w:rPr>
          <w:color w:val="000000"/>
          <w:sz w:val="21"/>
          <w:szCs w:val="21"/>
          <w:lang w:eastAsia="zh-CN"/>
        </w:rPr>
        <w:t>SOFA RPC</w:t>
      </w:r>
      <w:r w:rsidR="00C445BB">
        <w:rPr>
          <w:rFonts w:hint="eastAsia"/>
          <w:color w:val="000000"/>
          <w:sz w:val="21"/>
          <w:szCs w:val="21"/>
          <w:lang w:eastAsia="zh-CN"/>
        </w:rPr>
        <w:t>对账</w:t>
      </w:r>
      <w:r w:rsidR="00C445BB">
        <w:rPr>
          <w:color w:val="000000"/>
          <w:sz w:val="21"/>
          <w:szCs w:val="21"/>
          <w:lang w:eastAsia="zh-CN"/>
        </w:rPr>
        <w:t>码推送接口</w:t>
      </w:r>
    </w:p>
    <w:p w14:paraId="1E7BB50D" w14:textId="77777777" w:rsidR="00C96195" w:rsidRPr="00C96195" w:rsidRDefault="00C96195" w:rsidP="00EE2445">
      <w:pPr>
        <w:rPr>
          <w:lang w:eastAsia="zh-CN"/>
        </w:rPr>
      </w:pPr>
    </w:p>
    <w:p w14:paraId="5399BE7C" w14:textId="257A18F4" w:rsidR="00D45DC2" w:rsidRPr="002A717F" w:rsidRDefault="00D45DC2" w:rsidP="00D45DC2">
      <w:pPr>
        <w:pStyle w:val="30"/>
        <w:numPr>
          <w:ilvl w:val="2"/>
          <w:numId w:val="2"/>
        </w:numPr>
        <w:rPr>
          <w:lang w:eastAsia="zh-CN"/>
        </w:rPr>
      </w:pPr>
      <w:bookmarkStart w:id="1165" w:name="_Toc10186647"/>
      <w:r>
        <w:rPr>
          <w:rFonts w:hint="eastAsia"/>
          <w:lang w:eastAsia="zh-CN"/>
        </w:rPr>
        <w:t>单点</w:t>
      </w:r>
      <w:r>
        <w:rPr>
          <w:lang w:eastAsia="zh-CN"/>
        </w:rPr>
        <w:t>登陆功能及流程说明</w:t>
      </w:r>
      <w:bookmarkEnd w:id="1165"/>
    </w:p>
    <w:p w14:paraId="4C2D721D" w14:textId="6F7C5C4F" w:rsidR="00D45DC2" w:rsidRPr="00B93B95" w:rsidRDefault="00D45DC2" w:rsidP="00D45DC2">
      <w:pPr>
        <w:pStyle w:val="40"/>
        <w:numPr>
          <w:ilvl w:val="3"/>
          <w:numId w:val="2"/>
        </w:numPr>
        <w:rPr>
          <w:lang w:eastAsia="zh-CN"/>
        </w:rPr>
      </w:pPr>
      <w:r>
        <w:rPr>
          <w:rFonts w:hint="eastAsia"/>
          <w:lang w:eastAsia="zh-CN"/>
        </w:rPr>
        <w:t>单点登陆接口</w:t>
      </w:r>
    </w:p>
    <w:p w14:paraId="067F9EED" w14:textId="77777777" w:rsidR="00D45DC2" w:rsidRPr="00DB208D" w:rsidRDefault="00D45DC2" w:rsidP="00D45DC2">
      <w:pPr>
        <w:pStyle w:val="5"/>
        <w:numPr>
          <w:ilvl w:val="4"/>
          <w:numId w:val="2"/>
        </w:numPr>
      </w:pPr>
      <w:r w:rsidRPr="00DB208D">
        <w:rPr>
          <w:rFonts w:hint="eastAsia"/>
        </w:rPr>
        <w:t>业务描述</w:t>
      </w:r>
    </w:p>
    <w:p w14:paraId="7C18F05E" w14:textId="53783E41" w:rsidR="00D45DC2" w:rsidRDefault="00D45DC2" w:rsidP="00D45DC2">
      <w:pPr>
        <w:rPr>
          <w:lang w:eastAsia="zh-CN"/>
        </w:rPr>
      </w:pPr>
      <w:r>
        <w:rPr>
          <w:rFonts w:hint="eastAsia"/>
          <w:lang w:eastAsia="zh-CN"/>
        </w:rPr>
        <w:t xml:space="preserve">  </w:t>
      </w:r>
      <w:r>
        <w:rPr>
          <w:lang w:eastAsia="zh-CN"/>
        </w:rPr>
        <w:t xml:space="preserve"> </w:t>
      </w:r>
      <w:r w:rsidR="00B00D04">
        <w:rPr>
          <w:lang w:eastAsia="zh-CN"/>
        </w:rPr>
        <w:t>单点登陆系统将用户同步给资金系统</w:t>
      </w:r>
      <w:r w:rsidR="00B00D04">
        <w:rPr>
          <w:rFonts w:hint="eastAsia"/>
          <w:lang w:eastAsia="zh-CN"/>
        </w:rPr>
        <w:t>，</w:t>
      </w:r>
      <w:r>
        <w:rPr>
          <w:rFonts w:hint="eastAsia"/>
          <w:lang w:eastAsia="zh-CN"/>
        </w:rPr>
        <w:t>资金系统</w:t>
      </w:r>
      <w:r w:rsidR="00B00D04">
        <w:rPr>
          <w:rFonts w:hint="eastAsia"/>
          <w:lang w:eastAsia="zh-CN"/>
        </w:rPr>
        <w:t>选择相应的财务用户进行维护</w:t>
      </w:r>
      <w:r>
        <w:rPr>
          <w:rFonts w:hint="eastAsia"/>
          <w:lang w:eastAsia="zh-CN"/>
        </w:rPr>
        <w:t>，</w:t>
      </w:r>
      <w:r w:rsidR="00B00D04">
        <w:rPr>
          <w:rFonts w:hint="eastAsia"/>
          <w:lang w:eastAsia="zh-CN"/>
        </w:rPr>
        <w:t>资金系统输入用户名及单点登陆系统密码，</w:t>
      </w:r>
      <w:r>
        <w:rPr>
          <w:rFonts w:hint="eastAsia"/>
          <w:lang w:eastAsia="zh-CN"/>
        </w:rPr>
        <w:t>登陆前先调用单点登陆</w:t>
      </w:r>
      <w:r w:rsidR="00B00D04">
        <w:rPr>
          <w:rFonts w:hint="eastAsia"/>
          <w:lang w:eastAsia="zh-CN"/>
        </w:rPr>
        <w:t>检测</w:t>
      </w:r>
      <w:r>
        <w:rPr>
          <w:rFonts w:hint="eastAsia"/>
          <w:lang w:eastAsia="zh-CN"/>
        </w:rPr>
        <w:t>系统用户</w:t>
      </w:r>
      <w:r w:rsidR="00B00D04">
        <w:rPr>
          <w:rFonts w:hint="eastAsia"/>
          <w:lang w:eastAsia="zh-CN"/>
        </w:rPr>
        <w:t>及密码</w:t>
      </w:r>
      <w:r>
        <w:rPr>
          <w:rFonts w:hint="eastAsia"/>
          <w:lang w:eastAsia="zh-CN"/>
        </w:rPr>
        <w:t>是否</w:t>
      </w:r>
      <w:r w:rsidR="00B00D04">
        <w:rPr>
          <w:rFonts w:hint="eastAsia"/>
          <w:lang w:eastAsia="zh-CN"/>
        </w:rPr>
        <w:t>正确</w:t>
      </w:r>
      <w:r>
        <w:rPr>
          <w:rFonts w:hint="eastAsia"/>
          <w:lang w:eastAsia="zh-CN"/>
        </w:rPr>
        <w:t>，如果</w:t>
      </w:r>
      <w:r w:rsidR="00B00D04">
        <w:rPr>
          <w:rFonts w:hint="eastAsia"/>
          <w:lang w:eastAsia="zh-CN"/>
        </w:rPr>
        <w:t>正确则</w:t>
      </w:r>
      <w:r>
        <w:rPr>
          <w:rFonts w:hint="eastAsia"/>
          <w:lang w:eastAsia="zh-CN"/>
        </w:rPr>
        <w:t>允许登陆，如果不</w:t>
      </w:r>
      <w:r w:rsidR="00B00D04">
        <w:rPr>
          <w:rFonts w:hint="eastAsia"/>
          <w:lang w:eastAsia="zh-CN"/>
        </w:rPr>
        <w:t>正确</w:t>
      </w:r>
      <w:r>
        <w:rPr>
          <w:rFonts w:hint="eastAsia"/>
          <w:lang w:eastAsia="zh-CN"/>
        </w:rPr>
        <w:t>则不允许登陆</w:t>
      </w:r>
    </w:p>
    <w:p w14:paraId="0973A519" w14:textId="5AB01D28" w:rsidR="00FD40FA" w:rsidRDefault="00FD40FA" w:rsidP="00D45DC2">
      <w:pPr>
        <w:rPr>
          <w:lang w:eastAsia="zh-CN"/>
        </w:rPr>
      </w:pPr>
      <w:r>
        <w:rPr>
          <w:rFonts w:hint="eastAsia"/>
          <w:lang w:eastAsia="zh-CN"/>
        </w:rPr>
        <w:t xml:space="preserve">   </w:t>
      </w:r>
      <w:r>
        <w:rPr>
          <w:rFonts w:hint="eastAsia"/>
          <w:lang w:eastAsia="zh-CN"/>
        </w:rPr>
        <w:t>用户同步需要包含用户状态。</w:t>
      </w:r>
    </w:p>
    <w:p w14:paraId="63CA339E" w14:textId="77777777" w:rsidR="00D45DC2" w:rsidRPr="00990A16" w:rsidRDefault="00D45DC2" w:rsidP="00D45DC2">
      <w:pPr>
        <w:rPr>
          <w:lang w:eastAsia="zh-CN"/>
        </w:rPr>
      </w:pPr>
      <w:r>
        <w:rPr>
          <w:rFonts w:hint="eastAsia"/>
          <w:lang w:eastAsia="zh-CN"/>
        </w:rPr>
        <w:t xml:space="preserve">   </w:t>
      </w:r>
    </w:p>
    <w:p w14:paraId="5F2B1CC6" w14:textId="77777777" w:rsidR="00D45DC2" w:rsidRDefault="00D45DC2" w:rsidP="00D45DC2">
      <w:pPr>
        <w:pStyle w:val="5"/>
        <w:numPr>
          <w:ilvl w:val="4"/>
          <w:numId w:val="2"/>
        </w:numPr>
      </w:pPr>
      <w:r>
        <w:rPr>
          <w:rFonts w:hint="eastAsia"/>
        </w:rPr>
        <w:t>业务流程</w:t>
      </w:r>
    </w:p>
    <w:p w14:paraId="13FBB2BF" w14:textId="6B2220C2" w:rsidR="00D45DC2" w:rsidRDefault="009C68CE" w:rsidP="00D45DC2">
      <w:r>
        <w:object w:dxaOrig="4906" w:dyaOrig="7921" w14:anchorId="08E1E4EC">
          <v:shape id="_x0000_i1046" type="#_x0000_t75" style="width:245.55pt;height:397.6pt" o:ole="">
            <v:imagedata r:id="rId131" o:title=""/>
          </v:shape>
          <o:OLEObject Type="Embed" ProgID="Visio.Drawing.15" ShapeID="_x0000_i1046" DrawAspect="Content" ObjectID="_1624086116" r:id="rId132"/>
        </w:object>
      </w:r>
    </w:p>
    <w:p w14:paraId="3A05028F" w14:textId="77777777" w:rsidR="00D45DC2" w:rsidRDefault="00D45DC2" w:rsidP="00D45DC2">
      <w:pPr>
        <w:pStyle w:val="5"/>
        <w:numPr>
          <w:ilvl w:val="4"/>
          <w:numId w:val="2"/>
        </w:numPr>
      </w:pPr>
      <w:r>
        <w:rPr>
          <w:rFonts w:hint="eastAsia"/>
        </w:rPr>
        <w:t>流程说明</w:t>
      </w:r>
    </w:p>
    <w:p w14:paraId="6D3FF220" w14:textId="77777777" w:rsidR="00D45DC2" w:rsidRPr="001E432F" w:rsidRDefault="00D45DC2" w:rsidP="00D45DC2"/>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D45DC2" w:rsidRPr="00300621" w14:paraId="6C09A5C4" w14:textId="77777777" w:rsidTr="006E2DEC">
        <w:trPr>
          <w:cantSplit/>
          <w:tblHeader/>
        </w:trPr>
        <w:tc>
          <w:tcPr>
            <w:tcW w:w="484" w:type="dxa"/>
            <w:shd w:val="clear" w:color="auto" w:fill="7C9BC1"/>
            <w:tcMar>
              <w:top w:w="58" w:type="dxa"/>
              <w:left w:w="58" w:type="dxa"/>
              <w:bottom w:w="58" w:type="dxa"/>
              <w:right w:w="58" w:type="dxa"/>
            </w:tcMar>
          </w:tcPr>
          <w:p w14:paraId="4938AF15" w14:textId="77777777" w:rsidR="00D45DC2" w:rsidRPr="00300621" w:rsidRDefault="00D45DC2" w:rsidP="006E2DEC">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1EA1A367" w14:textId="77777777" w:rsidR="00D45DC2" w:rsidRPr="00300621" w:rsidRDefault="00D45DC2" w:rsidP="006E2DEC">
            <w:pPr>
              <w:pStyle w:val="Cap1"/>
              <w:ind w:firstLineChars="100" w:firstLine="201"/>
              <w:jc w:val="both"/>
              <w:rPr>
                <w:rFonts w:hint="eastAsia"/>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3A067A0A" w14:textId="77777777" w:rsidR="00D45DC2" w:rsidRPr="00300621" w:rsidRDefault="00D45DC2" w:rsidP="006E2DEC">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584A062" w14:textId="77777777" w:rsidR="00D45DC2" w:rsidRPr="00300621" w:rsidRDefault="00D45DC2" w:rsidP="006E2DEC">
            <w:pPr>
              <w:pStyle w:val="Cap1"/>
              <w:ind w:firstLineChars="100" w:firstLine="201"/>
              <w:jc w:val="both"/>
              <w:rPr>
                <w:rFonts w:hint="eastAsia"/>
                <w:szCs w:val="18"/>
              </w:rPr>
            </w:pPr>
            <w:r w:rsidRPr="00300621">
              <w:rPr>
                <w:rFonts w:hint="eastAsia"/>
                <w:szCs w:val="18"/>
              </w:rPr>
              <w:t>备注</w:t>
            </w:r>
          </w:p>
        </w:tc>
      </w:tr>
      <w:tr w:rsidR="00D45DC2" w:rsidRPr="00300621" w14:paraId="7E445067" w14:textId="77777777" w:rsidTr="006E2DEC">
        <w:trPr>
          <w:cantSplit/>
          <w:trHeight w:val="483"/>
        </w:trPr>
        <w:tc>
          <w:tcPr>
            <w:tcW w:w="484" w:type="dxa"/>
            <w:shd w:val="clear" w:color="auto" w:fill="AECEE1"/>
            <w:tcMar>
              <w:top w:w="58" w:type="dxa"/>
              <w:left w:w="58" w:type="dxa"/>
              <w:bottom w:w="58" w:type="dxa"/>
              <w:right w:w="58" w:type="dxa"/>
            </w:tcMar>
            <w:vAlign w:val="center"/>
          </w:tcPr>
          <w:p w14:paraId="49294C0F" w14:textId="054C8847" w:rsidR="00D45DC2" w:rsidRPr="005D789A" w:rsidRDefault="00B00D04" w:rsidP="006E2DEC">
            <w:pPr>
              <w:pStyle w:val="Cap2"/>
              <w:jc w:val="center"/>
              <w:rPr>
                <w:rFonts w:hint="eastAsia"/>
                <w:lang w:eastAsia="zh-CN"/>
              </w:rPr>
            </w:pPr>
            <w:r>
              <w:rPr>
                <w:rFonts w:hint="eastAsia"/>
                <w:lang w:eastAsia="zh-CN"/>
              </w:rPr>
              <w:t>1</w:t>
            </w:r>
          </w:p>
        </w:tc>
        <w:tc>
          <w:tcPr>
            <w:tcW w:w="2551" w:type="dxa"/>
            <w:shd w:val="clear" w:color="auto" w:fill="E3EEF5"/>
            <w:tcMar>
              <w:top w:w="58" w:type="dxa"/>
              <w:left w:w="58" w:type="dxa"/>
              <w:bottom w:w="58" w:type="dxa"/>
              <w:right w:w="58" w:type="dxa"/>
            </w:tcMar>
            <w:vAlign w:val="center"/>
          </w:tcPr>
          <w:p w14:paraId="5057BF07" w14:textId="54F3B213" w:rsidR="00D45DC2" w:rsidRPr="00F41C79" w:rsidRDefault="00B00D04" w:rsidP="006E2DEC">
            <w:pPr>
              <w:jc w:val="both"/>
              <w:rPr>
                <w:rFonts w:ascii="宋体" w:hAnsi="宋体" w:cs="宋体"/>
                <w:color w:val="000000"/>
                <w:sz w:val="20"/>
                <w:lang w:eastAsia="zh-CN"/>
              </w:rPr>
            </w:pPr>
            <w:r>
              <w:rPr>
                <w:rFonts w:ascii="宋体" w:hAnsi="宋体" w:cs="宋体" w:hint="eastAsia"/>
                <w:color w:val="000000"/>
                <w:sz w:val="20"/>
                <w:lang w:eastAsia="zh-CN"/>
              </w:rPr>
              <w:t>用户</w:t>
            </w:r>
            <w:r>
              <w:rPr>
                <w:rFonts w:ascii="宋体" w:hAnsi="宋体" w:cs="宋体"/>
                <w:color w:val="000000"/>
                <w:sz w:val="20"/>
                <w:lang w:eastAsia="zh-CN"/>
              </w:rPr>
              <w:t>同步</w:t>
            </w:r>
          </w:p>
        </w:tc>
        <w:tc>
          <w:tcPr>
            <w:tcW w:w="3827" w:type="dxa"/>
            <w:shd w:val="clear" w:color="auto" w:fill="E3EEF5"/>
            <w:tcMar>
              <w:top w:w="58" w:type="dxa"/>
              <w:left w:w="58" w:type="dxa"/>
              <w:bottom w:w="58" w:type="dxa"/>
              <w:right w:w="58" w:type="dxa"/>
            </w:tcMar>
            <w:vAlign w:val="center"/>
          </w:tcPr>
          <w:p w14:paraId="514858BE" w14:textId="672C967D" w:rsidR="00D45DC2" w:rsidRPr="00F41C79" w:rsidRDefault="00B00D04" w:rsidP="006E2DEC">
            <w:pPr>
              <w:jc w:val="both"/>
              <w:rPr>
                <w:rFonts w:ascii="宋体" w:hAnsi="宋体" w:cs="宋体"/>
                <w:color w:val="000000"/>
                <w:sz w:val="20"/>
                <w:lang w:eastAsia="zh-CN"/>
              </w:rPr>
            </w:pPr>
            <w:r>
              <w:rPr>
                <w:rFonts w:ascii="宋体" w:hAnsi="宋体" w:cs="宋体" w:hint="eastAsia"/>
                <w:color w:val="000000"/>
                <w:sz w:val="20"/>
                <w:lang w:eastAsia="zh-CN"/>
              </w:rPr>
              <w:t>单点</w:t>
            </w:r>
            <w:r>
              <w:rPr>
                <w:rFonts w:ascii="宋体" w:hAnsi="宋体" w:cs="宋体"/>
                <w:color w:val="000000"/>
                <w:sz w:val="20"/>
                <w:lang w:eastAsia="zh-CN"/>
              </w:rPr>
              <w:t>登陆系统先同步</w:t>
            </w:r>
            <w:r w:rsidR="0047753C">
              <w:rPr>
                <w:rFonts w:ascii="宋体" w:hAnsi="宋体" w:cs="宋体"/>
                <w:color w:val="000000"/>
                <w:sz w:val="20"/>
                <w:lang w:eastAsia="zh-CN"/>
              </w:rPr>
              <w:t>用户给资金系统</w:t>
            </w:r>
          </w:p>
        </w:tc>
        <w:tc>
          <w:tcPr>
            <w:tcW w:w="1560" w:type="dxa"/>
            <w:shd w:val="clear" w:color="auto" w:fill="E3EEF5"/>
            <w:tcMar>
              <w:top w:w="58" w:type="dxa"/>
              <w:left w:w="58" w:type="dxa"/>
              <w:bottom w:w="58" w:type="dxa"/>
              <w:right w:w="58" w:type="dxa"/>
            </w:tcMar>
            <w:vAlign w:val="center"/>
          </w:tcPr>
          <w:p w14:paraId="5F814BC3" w14:textId="05327E9F" w:rsidR="00D45DC2" w:rsidRPr="00F41C79" w:rsidRDefault="00FD40FA" w:rsidP="006E2DEC">
            <w:pPr>
              <w:jc w:val="both"/>
              <w:rPr>
                <w:rFonts w:ascii="宋体" w:hAnsi="宋体" w:cs="宋体"/>
                <w:color w:val="000000"/>
                <w:sz w:val="20"/>
                <w:lang w:eastAsia="zh-CN"/>
              </w:rPr>
            </w:pPr>
            <w:r>
              <w:rPr>
                <w:rFonts w:ascii="宋体" w:hAnsi="宋体" w:cs="宋体"/>
                <w:color w:val="000000"/>
                <w:sz w:val="20"/>
                <w:lang w:eastAsia="zh-CN"/>
              </w:rPr>
              <w:t>需要将用户状态同步给资金系统</w:t>
            </w:r>
          </w:p>
        </w:tc>
      </w:tr>
      <w:tr w:rsidR="00D45DC2" w:rsidRPr="00300621" w14:paraId="555D39F5" w14:textId="77777777" w:rsidTr="006E2DEC">
        <w:trPr>
          <w:cantSplit/>
          <w:trHeight w:val="483"/>
        </w:trPr>
        <w:tc>
          <w:tcPr>
            <w:tcW w:w="484" w:type="dxa"/>
            <w:shd w:val="clear" w:color="auto" w:fill="AECEE1"/>
            <w:tcMar>
              <w:top w:w="58" w:type="dxa"/>
              <w:left w:w="58" w:type="dxa"/>
              <w:bottom w:w="58" w:type="dxa"/>
              <w:right w:w="58" w:type="dxa"/>
            </w:tcMar>
            <w:vAlign w:val="center"/>
          </w:tcPr>
          <w:p w14:paraId="1DCD7415" w14:textId="77777777" w:rsidR="00D45DC2" w:rsidRPr="005D789A" w:rsidRDefault="00D45DC2" w:rsidP="006E2DEC">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6DEB1C6C" w14:textId="64DD4292" w:rsidR="00D45DC2" w:rsidRPr="00F41C79" w:rsidRDefault="0047753C" w:rsidP="006E2DEC">
            <w:pPr>
              <w:jc w:val="both"/>
              <w:rPr>
                <w:rFonts w:ascii="宋体" w:hAnsi="宋体" w:cs="宋体"/>
                <w:color w:val="000000"/>
                <w:sz w:val="20"/>
                <w:lang w:eastAsia="zh-CN"/>
              </w:rPr>
            </w:pPr>
            <w:r>
              <w:rPr>
                <w:rFonts w:ascii="宋体" w:hAnsi="宋体" w:cs="宋体"/>
                <w:color w:val="000000"/>
                <w:sz w:val="20"/>
                <w:lang w:eastAsia="zh-CN"/>
              </w:rPr>
              <w:t>资金系统选择性维护登陆用户</w:t>
            </w:r>
          </w:p>
        </w:tc>
        <w:tc>
          <w:tcPr>
            <w:tcW w:w="3827" w:type="dxa"/>
            <w:shd w:val="clear" w:color="auto" w:fill="E3EEF5"/>
            <w:tcMar>
              <w:top w:w="58" w:type="dxa"/>
              <w:left w:w="58" w:type="dxa"/>
              <w:bottom w:w="58" w:type="dxa"/>
              <w:right w:w="58" w:type="dxa"/>
            </w:tcMar>
            <w:vAlign w:val="center"/>
          </w:tcPr>
          <w:p w14:paraId="6FAE506B" w14:textId="187B5A57" w:rsidR="00D45DC2" w:rsidRPr="006A3D21"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系统管理员选择财务用户维护到资金系统</w:t>
            </w:r>
            <w:r>
              <w:rPr>
                <w:rFonts w:ascii="宋体" w:hAnsi="宋体" w:cs="宋体" w:hint="eastAsia"/>
                <w:color w:val="000000"/>
                <w:sz w:val="20"/>
                <w:lang w:eastAsia="zh-CN"/>
              </w:rPr>
              <w:t>，</w:t>
            </w:r>
            <w:r>
              <w:rPr>
                <w:rFonts w:ascii="宋体" w:hAnsi="宋体" w:cs="宋体"/>
                <w:color w:val="000000"/>
                <w:sz w:val="20"/>
                <w:lang w:eastAsia="zh-CN"/>
              </w:rPr>
              <w:t>并分配角色</w:t>
            </w:r>
          </w:p>
        </w:tc>
        <w:tc>
          <w:tcPr>
            <w:tcW w:w="1560" w:type="dxa"/>
            <w:shd w:val="clear" w:color="auto" w:fill="E3EEF5"/>
            <w:tcMar>
              <w:top w:w="58" w:type="dxa"/>
              <w:left w:w="58" w:type="dxa"/>
              <w:bottom w:w="58" w:type="dxa"/>
              <w:right w:w="58" w:type="dxa"/>
            </w:tcMar>
            <w:vAlign w:val="center"/>
          </w:tcPr>
          <w:p w14:paraId="0D501C60" w14:textId="77777777" w:rsidR="00D45DC2" w:rsidRPr="00F41C79" w:rsidRDefault="00D45DC2" w:rsidP="006E2DEC">
            <w:pPr>
              <w:jc w:val="both"/>
              <w:rPr>
                <w:rFonts w:ascii="宋体" w:hAnsi="宋体" w:cs="宋体"/>
                <w:color w:val="000000"/>
                <w:sz w:val="20"/>
                <w:lang w:eastAsia="zh-CN"/>
              </w:rPr>
            </w:pPr>
          </w:p>
        </w:tc>
      </w:tr>
      <w:tr w:rsidR="00D45DC2" w:rsidRPr="00300621" w14:paraId="16219EB2" w14:textId="77777777" w:rsidTr="006E2DEC">
        <w:trPr>
          <w:cantSplit/>
          <w:trHeight w:val="483"/>
        </w:trPr>
        <w:tc>
          <w:tcPr>
            <w:tcW w:w="484" w:type="dxa"/>
            <w:shd w:val="clear" w:color="auto" w:fill="AECEE1"/>
            <w:tcMar>
              <w:top w:w="58" w:type="dxa"/>
              <w:left w:w="58" w:type="dxa"/>
              <w:bottom w:w="58" w:type="dxa"/>
              <w:right w:w="58" w:type="dxa"/>
            </w:tcMar>
            <w:vAlign w:val="center"/>
          </w:tcPr>
          <w:p w14:paraId="748556D9" w14:textId="77777777" w:rsidR="00D45DC2" w:rsidRPr="005D789A" w:rsidRDefault="00D45DC2" w:rsidP="006E2DEC">
            <w:pPr>
              <w:pStyle w:val="Cap2"/>
              <w:jc w:val="center"/>
              <w:rPr>
                <w:rFonts w:hint="eastAsia"/>
                <w:lang w:eastAsia="zh-CN"/>
              </w:rPr>
            </w:pPr>
            <w:r>
              <w:rPr>
                <w:rFonts w:hint="eastAsia"/>
                <w:lang w:eastAsia="zh-CN"/>
              </w:rPr>
              <w:t>3</w:t>
            </w:r>
          </w:p>
        </w:tc>
        <w:tc>
          <w:tcPr>
            <w:tcW w:w="2551" w:type="dxa"/>
            <w:shd w:val="clear" w:color="auto" w:fill="E3EEF5"/>
            <w:tcMar>
              <w:top w:w="58" w:type="dxa"/>
              <w:left w:w="58" w:type="dxa"/>
              <w:bottom w:w="58" w:type="dxa"/>
              <w:right w:w="58" w:type="dxa"/>
            </w:tcMar>
            <w:vAlign w:val="center"/>
          </w:tcPr>
          <w:p w14:paraId="3A61C3C9" w14:textId="3B212D23" w:rsidR="00D45DC2" w:rsidRPr="00F41C79"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资金系统</w:t>
            </w:r>
            <w:r>
              <w:rPr>
                <w:rFonts w:ascii="宋体" w:hAnsi="宋体" w:cs="宋体"/>
                <w:color w:val="000000"/>
                <w:sz w:val="20"/>
                <w:lang w:eastAsia="zh-CN"/>
              </w:rPr>
              <w:t>输入用户及密码进行登陆</w:t>
            </w:r>
          </w:p>
        </w:tc>
        <w:tc>
          <w:tcPr>
            <w:tcW w:w="3827" w:type="dxa"/>
            <w:shd w:val="clear" w:color="auto" w:fill="E3EEF5"/>
            <w:tcMar>
              <w:top w:w="58" w:type="dxa"/>
              <w:left w:w="58" w:type="dxa"/>
              <w:bottom w:w="58" w:type="dxa"/>
              <w:right w:w="58" w:type="dxa"/>
            </w:tcMar>
            <w:vAlign w:val="center"/>
          </w:tcPr>
          <w:p w14:paraId="53A0C0B9" w14:textId="5B014FF8" w:rsidR="00D45DC2" w:rsidRPr="006A3D21"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资金系统</w:t>
            </w:r>
            <w:r>
              <w:rPr>
                <w:rFonts w:ascii="宋体" w:hAnsi="宋体" w:cs="宋体"/>
                <w:color w:val="000000"/>
                <w:sz w:val="20"/>
                <w:lang w:eastAsia="zh-CN"/>
              </w:rPr>
              <w:t>输入用户及密码进行登陆</w:t>
            </w:r>
            <w:r>
              <w:rPr>
                <w:rFonts w:ascii="宋体" w:hAnsi="宋体" w:cs="宋体" w:hint="eastAsia"/>
                <w:color w:val="000000"/>
                <w:sz w:val="20"/>
                <w:lang w:eastAsia="zh-CN"/>
              </w:rPr>
              <w:t>，</w:t>
            </w:r>
            <w:r>
              <w:rPr>
                <w:rFonts w:ascii="宋体" w:hAnsi="宋体" w:cs="宋体"/>
                <w:color w:val="000000"/>
                <w:sz w:val="20"/>
                <w:lang w:eastAsia="zh-CN"/>
              </w:rPr>
              <w:t>登陆同时调用</w:t>
            </w:r>
            <w:r>
              <w:rPr>
                <w:rFonts w:ascii="宋体" w:hAnsi="宋体" w:cs="宋体" w:hint="eastAsia"/>
                <w:color w:val="000000"/>
                <w:sz w:val="20"/>
                <w:lang w:eastAsia="zh-CN"/>
              </w:rPr>
              <w:t>单点登陆系统校验用户及密码是否正确</w:t>
            </w:r>
          </w:p>
        </w:tc>
        <w:tc>
          <w:tcPr>
            <w:tcW w:w="1560" w:type="dxa"/>
            <w:shd w:val="clear" w:color="auto" w:fill="E3EEF5"/>
            <w:tcMar>
              <w:top w:w="58" w:type="dxa"/>
              <w:left w:w="58" w:type="dxa"/>
              <w:bottom w:w="58" w:type="dxa"/>
              <w:right w:w="58" w:type="dxa"/>
            </w:tcMar>
            <w:vAlign w:val="center"/>
          </w:tcPr>
          <w:p w14:paraId="590E56B7" w14:textId="77777777" w:rsidR="00D45DC2" w:rsidRPr="00F41C79" w:rsidRDefault="00D45DC2" w:rsidP="006E2DEC">
            <w:pPr>
              <w:jc w:val="both"/>
              <w:rPr>
                <w:rFonts w:ascii="宋体" w:hAnsi="宋体" w:cs="宋体"/>
                <w:color w:val="000000"/>
                <w:sz w:val="20"/>
                <w:lang w:eastAsia="zh-CN"/>
              </w:rPr>
            </w:pPr>
          </w:p>
        </w:tc>
      </w:tr>
      <w:tr w:rsidR="00D45DC2" w:rsidRPr="00300621" w14:paraId="45E7ABFC" w14:textId="77777777" w:rsidTr="006E2DEC">
        <w:trPr>
          <w:cantSplit/>
          <w:trHeight w:val="483"/>
        </w:trPr>
        <w:tc>
          <w:tcPr>
            <w:tcW w:w="484" w:type="dxa"/>
            <w:shd w:val="clear" w:color="auto" w:fill="AECEE1"/>
            <w:tcMar>
              <w:top w:w="58" w:type="dxa"/>
              <w:left w:w="58" w:type="dxa"/>
              <w:bottom w:w="58" w:type="dxa"/>
              <w:right w:w="58" w:type="dxa"/>
            </w:tcMar>
            <w:vAlign w:val="center"/>
          </w:tcPr>
          <w:p w14:paraId="22D1E1F1" w14:textId="77777777" w:rsidR="00D45DC2" w:rsidRDefault="00D45DC2" w:rsidP="006E2DEC">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8D594C5" w14:textId="77777777" w:rsidR="00D45DC2" w:rsidRDefault="00D45DC2" w:rsidP="006E2DEC">
            <w:pPr>
              <w:jc w:val="both"/>
              <w:rPr>
                <w:rFonts w:ascii="宋体" w:hAnsi="宋体" w:cs="宋体"/>
                <w:color w:val="000000"/>
                <w:sz w:val="20"/>
                <w:lang w:eastAsia="zh-CN"/>
              </w:rPr>
            </w:pPr>
            <w:r>
              <w:rPr>
                <w:rFonts w:ascii="宋体" w:hAnsi="宋体" w:cs="宋体"/>
                <w:color w:val="000000"/>
                <w:sz w:val="20"/>
                <w:lang w:eastAsia="zh-CN"/>
              </w:rPr>
              <w:t>异常处理</w:t>
            </w:r>
          </w:p>
        </w:tc>
        <w:tc>
          <w:tcPr>
            <w:tcW w:w="3827" w:type="dxa"/>
            <w:shd w:val="clear" w:color="auto" w:fill="E3EEF5"/>
            <w:tcMar>
              <w:top w:w="58" w:type="dxa"/>
              <w:left w:w="58" w:type="dxa"/>
              <w:bottom w:w="58" w:type="dxa"/>
              <w:right w:w="58" w:type="dxa"/>
            </w:tcMar>
            <w:vAlign w:val="center"/>
          </w:tcPr>
          <w:p w14:paraId="64B92893" w14:textId="5B0C1C0C" w:rsidR="00D45DC2" w:rsidRDefault="0047753C" w:rsidP="006E2DEC">
            <w:pPr>
              <w:jc w:val="both"/>
              <w:rPr>
                <w:rFonts w:ascii="宋体" w:hAnsi="宋体" w:cs="宋体"/>
                <w:color w:val="000000"/>
                <w:sz w:val="20"/>
                <w:lang w:eastAsia="zh-CN"/>
              </w:rPr>
            </w:pPr>
            <w:r>
              <w:rPr>
                <w:rFonts w:ascii="宋体" w:hAnsi="宋体" w:cs="宋体" w:hint="eastAsia"/>
                <w:color w:val="000000"/>
                <w:sz w:val="20"/>
                <w:lang w:eastAsia="zh-CN"/>
              </w:rPr>
              <w:t>校验</w:t>
            </w:r>
            <w:r>
              <w:rPr>
                <w:rFonts w:ascii="宋体" w:hAnsi="宋体" w:cs="宋体"/>
                <w:color w:val="000000"/>
                <w:sz w:val="20"/>
                <w:lang w:eastAsia="zh-CN"/>
              </w:rPr>
              <w:t>通过运行用户登陆</w:t>
            </w:r>
            <w:r>
              <w:rPr>
                <w:rFonts w:ascii="宋体" w:hAnsi="宋体" w:cs="宋体" w:hint="eastAsia"/>
                <w:color w:val="000000"/>
                <w:sz w:val="20"/>
                <w:lang w:eastAsia="zh-CN"/>
              </w:rPr>
              <w:t>，</w:t>
            </w:r>
            <w:r>
              <w:rPr>
                <w:rFonts w:ascii="宋体" w:hAnsi="宋体" w:cs="宋体"/>
                <w:color w:val="000000"/>
                <w:sz w:val="20"/>
                <w:lang w:eastAsia="zh-CN"/>
              </w:rPr>
              <w:t>校验不通过不允许用户进行登陆</w:t>
            </w:r>
          </w:p>
        </w:tc>
        <w:tc>
          <w:tcPr>
            <w:tcW w:w="1560" w:type="dxa"/>
            <w:shd w:val="clear" w:color="auto" w:fill="E3EEF5"/>
            <w:tcMar>
              <w:top w:w="58" w:type="dxa"/>
              <w:left w:w="58" w:type="dxa"/>
              <w:bottom w:w="58" w:type="dxa"/>
              <w:right w:w="58" w:type="dxa"/>
            </w:tcMar>
            <w:vAlign w:val="center"/>
          </w:tcPr>
          <w:p w14:paraId="2E567588" w14:textId="77777777" w:rsidR="00D45DC2" w:rsidRPr="00F41C79" w:rsidRDefault="00D45DC2" w:rsidP="006E2DEC">
            <w:pPr>
              <w:jc w:val="both"/>
              <w:rPr>
                <w:rFonts w:ascii="宋体" w:hAnsi="宋体" w:cs="宋体"/>
                <w:color w:val="000000"/>
                <w:sz w:val="20"/>
                <w:lang w:eastAsia="zh-CN"/>
              </w:rPr>
            </w:pPr>
          </w:p>
        </w:tc>
      </w:tr>
    </w:tbl>
    <w:p w14:paraId="63BDCA9F" w14:textId="77777777" w:rsidR="00D45DC2" w:rsidRDefault="00D45DC2" w:rsidP="00D45DC2">
      <w:pPr>
        <w:rPr>
          <w:lang w:eastAsia="zh-CN"/>
        </w:rPr>
      </w:pPr>
    </w:p>
    <w:p w14:paraId="3922CD46" w14:textId="77777777" w:rsidR="00D45DC2" w:rsidRPr="001300EC" w:rsidRDefault="00D45DC2" w:rsidP="00D45DC2">
      <w:pPr>
        <w:rPr>
          <w:lang w:eastAsia="zh-CN"/>
        </w:rPr>
      </w:pPr>
    </w:p>
    <w:p w14:paraId="42CDE48C" w14:textId="77777777" w:rsidR="00ED0064" w:rsidRPr="0096092C" w:rsidRDefault="00ED0064" w:rsidP="0096092C">
      <w:pPr>
        <w:rPr>
          <w:lang w:eastAsia="zh-CN"/>
        </w:rPr>
      </w:pPr>
    </w:p>
    <w:p w14:paraId="7FD6C57B" w14:textId="77777777" w:rsidR="00465EED" w:rsidRDefault="00465EED" w:rsidP="00465EED">
      <w:pPr>
        <w:pStyle w:val="5"/>
        <w:numPr>
          <w:ilvl w:val="4"/>
          <w:numId w:val="2"/>
        </w:numPr>
      </w:pPr>
      <w:r>
        <w:rPr>
          <w:rFonts w:hint="eastAsia"/>
        </w:rPr>
        <w:t>对接方式</w:t>
      </w:r>
    </w:p>
    <w:p w14:paraId="17990239" w14:textId="02AD009B" w:rsidR="0047753C" w:rsidRDefault="00121EB4" w:rsidP="008D491E">
      <w:pPr>
        <w:rPr>
          <w:lang w:eastAsia="zh-CN"/>
        </w:rPr>
      </w:pPr>
      <w:r>
        <w:rPr>
          <w:rFonts w:hint="eastAsia"/>
          <w:lang w:eastAsia="zh-CN"/>
        </w:rPr>
        <w:t>通过</w:t>
      </w:r>
      <w:r>
        <w:rPr>
          <w:rFonts w:hint="eastAsia"/>
          <w:lang w:eastAsia="zh-CN"/>
        </w:rPr>
        <w:t>sofa</w:t>
      </w:r>
      <w:r>
        <w:rPr>
          <w:lang w:eastAsia="zh-CN"/>
        </w:rPr>
        <w:t xml:space="preserve"> rpc</w:t>
      </w:r>
      <w:r w:rsidR="0047753C">
        <w:rPr>
          <w:rFonts w:hint="eastAsia"/>
          <w:lang w:eastAsia="zh-CN"/>
        </w:rPr>
        <w:t>方式实现</w:t>
      </w:r>
    </w:p>
    <w:p w14:paraId="39D9D39D" w14:textId="7B173F54" w:rsidR="00BD6B90" w:rsidRDefault="00BD6B90" w:rsidP="00BD6B90">
      <w:pPr>
        <w:pStyle w:val="30"/>
        <w:numPr>
          <w:ilvl w:val="2"/>
          <w:numId w:val="2"/>
        </w:numPr>
        <w:rPr>
          <w:lang w:eastAsia="zh-CN"/>
        </w:rPr>
      </w:pPr>
      <w:bookmarkStart w:id="1166" w:name="_Toc10186648"/>
      <w:r>
        <w:rPr>
          <w:rFonts w:hint="eastAsia"/>
          <w:lang w:eastAsia="zh-CN"/>
        </w:rPr>
        <w:t>银行明细推送融汇通接口功能及流程说明</w:t>
      </w:r>
      <w:bookmarkEnd w:id="1166"/>
    </w:p>
    <w:p w14:paraId="2D280575" w14:textId="537AE45B" w:rsidR="00BD6B90" w:rsidRPr="00B93B95" w:rsidRDefault="00BB2969" w:rsidP="00BD6B90">
      <w:pPr>
        <w:pStyle w:val="40"/>
        <w:numPr>
          <w:ilvl w:val="3"/>
          <w:numId w:val="2"/>
        </w:numPr>
      </w:pPr>
      <w:r>
        <w:rPr>
          <w:rFonts w:hint="eastAsia"/>
          <w:lang w:eastAsia="zh-CN"/>
        </w:rPr>
        <w:t>银行明细同步接口</w:t>
      </w:r>
    </w:p>
    <w:p w14:paraId="22C2BC2C" w14:textId="77777777" w:rsidR="00117E69" w:rsidRPr="00117E69" w:rsidRDefault="00117E69" w:rsidP="00117E69">
      <w:pPr>
        <w:pStyle w:val="afb"/>
        <w:numPr>
          <w:ilvl w:val="2"/>
          <w:numId w:val="26"/>
        </w:numPr>
        <w:spacing w:before="240" w:after="60"/>
        <w:contextualSpacing w:val="0"/>
        <w:outlineLvl w:val="4"/>
        <w:rPr>
          <w:b/>
          <w:bCs/>
          <w:i/>
          <w:iCs/>
          <w:vanish/>
          <w:sz w:val="26"/>
          <w:szCs w:val="26"/>
        </w:rPr>
      </w:pPr>
    </w:p>
    <w:p w14:paraId="22DD3111" w14:textId="77777777" w:rsidR="00117E69" w:rsidRPr="00117E69" w:rsidRDefault="00117E69" w:rsidP="00117E69">
      <w:pPr>
        <w:pStyle w:val="afb"/>
        <w:numPr>
          <w:ilvl w:val="2"/>
          <w:numId w:val="26"/>
        </w:numPr>
        <w:spacing w:before="240" w:after="60"/>
        <w:contextualSpacing w:val="0"/>
        <w:outlineLvl w:val="4"/>
        <w:rPr>
          <w:b/>
          <w:bCs/>
          <w:i/>
          <w:iCs/>
          <w:vanish/>
          <w:sz w:val="26"/>
          <w:szCs w:val="26"/>
        </w:rPr>
      </w:pPr>
    </w:p>
    <w:p w14:paraId="7088C154" w14:textId="77777777" w:rsidR="00117E69" w:rsidRPr="00117E69" w:rsidRDefault="00117E69" w:rsidP="00117E69">
      <w:pPr>
        <w:pStyle w:val="afb"/>
        <w:numPr>
          <w:ilvl w:val="2"/>
          <w:numId w:val="26"/>
        </w:numPr>
        <w:spacing w:before="240" w:after="60"/>
        <w:contextualSpacing w:val="0"/>
        <w:outlineLvl w:val="4"/>
        <w:rPr>
          <w:b/>
          <w:bCs/>
          <w:i/>
          <w:iCs/>
          <w:vanish/>
          <w:sz w:val="26"/>
          <w:szCs w:val="26"/>
        </w:rPr>
      </w:pPr>
    </w:p>
    <w:p w14:paraId="0BF700AC" w14:textId="77777777" w:rsidR="00117E69" w:rsidRPr="00117E69" w:rsidRDefault="00117E69" w:rsidP="00117E69">
      <w:pPr>
        <w:pStyle w:val="afb"/>
        <w:numPr>
          <w:ilvl w:val="3"/>
          <w:numId w:val="26"/>
        </w:numPr>
        <w:spacing w:before="240" w:after="60"/>
        <w:contextualSpacing w:val="0"/>
        <w:outlineLvl w:val="4"/>
        <w:rPr>
          <w:b/>
          <w:bCs/>
          <w:i/>
          <w:iCs/>
          <w:vanish/>
          <w:sz w:val="26"/>
          <w:szCs w:val="26"/>
        </w:rPr>
      </w:pPr>
    </w:p>
    <w:p w14:paraId="4D0D2D8F" w14:textId="496D94EC" w:rsidR="00BD6B90" w:rsidRDefault="00BD6B90" w:rsidP="00117E69">
      <w:pPr>
        <w:pStyle w:val="5"/>
        <w:numPr>
          <w:ilvl w:val="4"/>
          <w:numId w:val="26"/>
        </w:numPr>
      </w:pPr>
      <w:r>
        <w:rPr>
          <w:rFonts w:hint="eastAsia"/>
        </w:rPr>
        <w:t>业务描述</w:t>
      </w:r>
    </w:p>
    <w:p w14:paraId="0D99AA3C" w14:textId="77777777" w:rsidR="00BD6B90" w:rsidRDefault="00BD6B90" w:rsidP="00BD6B90">
      <w:pPr>
        <w:rPr>
          <w:lang w:eastAsia="zh-CN"/>
        </w:rPr>
      </w:pPr>
      <w:r>
        <w:rPr>
          <w:rFonts w:hint="eastAsia"/>
          <w:lang w:eastAsia="zh-CN"/>
        </w:rPr>
        <w:t xml:space="preserve">  </w:t>
      </w:r>
    </w:p>
    <w:p w14:paraId="5B2466C2" w14:textId="13F5D46C" w:rsidR="00BD6B90" w:rsidRPr="00990A16" w:rsidRDefault="00BD6B90" w:rsidP="00BD6B90">
      <w:pPr>
        <w:rPr>
          <w:lang w:eastAsia="zh-CN"/>
        </w:rPr>
      </w:pPr>
      <w:r>
        <w:rPr>
          <w:rFonts w:hint="eastAsia"/>
          <w:lang w:eastAsia="zh-CN"/>
        </w:rPr>
        <w:t xml:space="preserve">  </w:t>
      </w:r>
      <w:r w:rsidR="00BB2969">
        <w:rPr>
          <w:rFonts w:hint="eastAsia"/>
          <w:lang w:eastAsia="zh-CN"/>
        </w:rPr>
        <w:t>资金系统将银行明细推送给融汇通，融汇通对账完成后生成对账单给收付费系统进行获取</w:t>
      </w:r>
      <w:r w:rsidR="00B57DA9">
        <w:rPr>
          <w:rFonts w:hint="eastAsia"/>
          <w:lang w:eastAsia="zh-CN"/>
        </w:rPr>
        <w:t>，收付付获取到融汇通对账单后进行对账</w:t>
      </w:r>
    </w:p>
    <w:p w14:paraId="1E870BB4" w14:textId="77777777" w:rsidR="00BD6B90" w:rsidRDefault="00BD6B90" w:rsidP="00BB2969">
      <w:pPr>
        <w:pStyle w:val="5"/>
        <w:numPr>
          <w:ilvl w:val="4"/>
          <w:numId w:val="26"/>
        </w:numPr>
      </w:pPr>
      <w:r>
        <w:rPr>
          <w:rFonts w:hint="eastAsia"/>
        </w:rPr>
        <w:t>业务流程</w:t>
      </w:r>
    </w:p>
    <w:p w14:paraId="3DD8A918" w14:textId="4CECDB95" w:rsidR="00BD6B90" w:rsidRPr="00C02F11" w:rsidRDefault="00BD6B90" w:rsidP="00BD6B90">
      <w:pPr>
        <w:pStyle w:val="L-"/>
      </w:pPr>
      <w:r w:rsidRPr="00D12323">
        <w:rPr>
          <w:rFonts w:hint="eastAsia"/>
        </w:rPr>
        <w:t>图：</w:t>
      </w:r>
      <w:r>
        <w:rPr>
          <w:rFonts w:hint="eastAsia"/>
        </w:rPr>
        <w:t>3.5.</w:t>
      </w:r>
      <w:r w:rsidR="00E963E1">
        <w:t>6</w:t>
      </w:r>
      <w:r>
        <w:rPr>
          <w:rFonts w:hint="eastAsia"/>
        </w:rPr>
        <w:t>.</w:t>
      </w:r>
      <w:r w:rsidR="00E963E1">
        <w:t>1</w:t>
      </w:r>
      <w:r>
        <w:rPr>
          <w:rFonts w:hint="eastAsia"/>
        </w:rPr>
        <w:t>.</w:t>
      </w:r>
      <w:r w:rsidR="00E963E1">
        <w:t>2</w:t>
      </w:r>
      <w:r w:rsidRPr="00D12323">
        <w:rPr>
          <w:rFonts w:hint="eastAsia"/>
        </w:rPr>
        <w:t xml:space="preserve">-1 </w:t>
      </w:r>
      <w:r>
        <w:rPr>
          <w:rFonts w:hint="eastAsia"/>
        </w:rPr>
        <w:t xml:space="preserve"> </w:t>
      </w:r>
      <w:r>
        <w:rPr>
          <w:rFonts w:hint="eastAsia"/>
        </w:rPr>
        <w:t>资金</w:t>
      </w:r>
      <w:r w:rsidR="00BB2969">
        <w:rPr>
          <w:rFonts w:hint="eastAsia"/>
        </w:rPr>
        <w:t>系统明细及流水</w:t>
      </w:r>
      <w:r>
        <w:rPr>
          <w:rFonts w:hint="eastAsia"/>
        </w:rPr>
        <w:t>对接</w:t>
      </w:r>
      <w:r w:rsidR="00BB2969">
        <w:rPr>
          <w:rFonts w:hint="eastAsia"/>
        </w:rPr>
        <w:t>融汇通及收付费</w:t>
      </w:r>
      <w:r>
        <w:rPr>
          <w:rFonts w:ascii="宋体" w:cs="宋体" w:hint="eastAsia"/>
          <w:color w:val="000000"/>
          <w:szCs w:val="22"/>
        </w:rPr>
        <w:t>流程图</w:t>
      </w:r>
    </w:p>
    <w:p w14:paraId="3BDBDA1B" w14:textId="083F25A5" w:rsidR="00BD6B90" w:rsidRDefault="00BB2969" w:rsidP="00BD6B90">
      <w:pPr>
        <w:rPr>
          <w:lang w:eastAsia="zh-CN"/>
        </w:rPr>
      </w:pPr>
      <w:r>
        <w:rPr>
          <w:noProof/>
          <w:lang w:eastAsia="zh-CN" w:bidi="ar-SA"/>
        </w:rPr>
        <w:drawing>
          <wp:inline distT="0" distB="0" distL="0" distR="0" wp14:anchorId="7993E04A" wp14:editId="7F65632A">
            <wp:extent cx="5278120" cy="2741295"/>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2741295"/>
                    </a:xfrm>
                    <a:prstGeom prst="rect">
                      <a:avLst/>
                    </a:prstGeom>
                  </pic:spPr>
                </pic:pic>
              </a:graphicData>
            </a:graphic>
          </wp:inline>
        </w:drawing>
      </w:r>
    </w:p>
    <w:p w14:paraId="7C4B1638" w14:textId="77777777" w:rsidR="00BD6B90" w:rsidRDefault="00BD6B90" w:rsidP="00BB2969">
      <w:pPr>
        <w:pStyle w:val="5"/>
        <w:numPr>
          <w:ilvl w:val="4"/>
          <w:numId w:val="26"/>
        </w:numPr>
      </w:pPr>
      <w:r>
        <w:rPr>
          <w:rFonts w:hint="eastAsia"/>
        </w:rPr>
        <w:t>流程说明</w:t>
      </w:r>
    </w:p>
    <w:p w14:paraId="67A06F6E" w14:textId="5737744F" w:rsidR="00BD6B90" w:rsidRDefault="00BD6B90" w:rsidP="00BD6B90">
      <w:pPr>
        <w:pStyle w:val="L-"/>
      </w:pPr>
      <w:r>
        <w:rPr>
          <w:rFonts w:hint="eastAsia"/>
        </w:rPr>
        <w:t>说明</w:t>
      </w:r>
      <w:r w:rsidRPr="00D12323">
        <w:rPr>
          <w:rFonts w:hint="eastAsia"/>
        </w:rPr>
        <w:t>：</w:t>
      </w:r>
      <w:r>
        <w:rPr>
          <w:rFonts w:hint="eastAsia"/>
        </w:rPr>
        <w:t>3.6.</w:t>
      </w:r>
      <w:r w:rsidR="00E963E1">
        <w:t>1</w:t>
      </w:r>
      <w:r>
        <w:rPr>
          <w:rFonts w:hint="eastAsia"/>
        </w:rPr>
        <w:t>.3</w:t>
      </w:r>
      <w:r w:rsidRPr="00D12323">
        <w:rPr>
          <w:rFonts w:hint="eastAsia"/>
        </w:rPr>
        <w:t xml:space="preserve">-1 </w:t>
      </w:r>
      <w:r>
        <w:rPr>
          <w:rFonts w:hint="eastAsia"/>
        </w:rPr>
        <w:t xml:space="preserve"> </w:t>
      </w:r>
      <w:r w:rsidR="00BB2969">
        <w:rPr>
          <w:rFonts w:hint="eastAsia"/>
        </w:rPr>
        <w:t>明细同步融汇通</w:t>
      </w:r>
      <w:r>
        <w:rPr>
          <w:rFonts w:hint="eastAsia"/>
        </w:rPr>
        <w:t>流程</w:t>
      </w:r>
    </w:p>
    <w:tbl>
      <w:tblPr>
        <w:tblW w:w="8422" w:type="dxa"/>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1E0" w:firstRow="1" w:lastRow="1" w:firstColumn="1" w:lastColumn="1" w:noHBand="0" w:noVBand="0"/>
      </w:tblPr>
      <w:tblGrid>
        <w:gridCol w:w="484"/>
        <w:gridCol w:w="2551"/>
        <w:gridCol w:w="3827"/>
        <w:gridCol w:w="1560"/>
      </w:tblGrid>
      <w:tr w:rsidR="00E963E1" w:rsidRPr="00300621" w14:paraId="32D717C5" w14:textId="77777777" w:rsidTr="00FD40FA">
        <w:trPr>
          <w:cantSplit/>
          <w:tblHeader/>
        </w:trPr>
        <w:tc>
          <w:tcPr>
            <w:tcW w:w="484" w:type="dxa"/>
            <w:shd w:val="clear" w:color="auto" w:fill="7C9BC1"/>
            <w:tcMar>
              <w:top w:w="58" w:type="dxa"/>
              <w:left w:w="58" w:type="dxa"/>
              <w:bottom w:w="58" w:type="dxa"/>
              <w:right w:w="58" w:type="dxa"/>
            </w:tcMar>
          </w:tcPr>
          <w:p w14:paraId="386C4C4B" w14:textId="77777777" w:rsidR="00E963E1" w:rsidRPr="00300621" w:rsidRDefault="00E963E1" w:rsidP="00FD40FA">
            <w:pPr>
              <w:pStyle w:val="Cap1"/>
              <w:ind w:firstLineChars="100" w:firstLine="201"/>
              <w:jc w:val="both"/>
              <w:rPr>
                <w:rFonts w:hint="eastAsia"/>
                <w:szCs w:val="18"/>
              </w:rPr>
            </w:pPr>
            <w:r w:rsidRPr="00751274">
              <w:rPr>
                <w:rFonts w:hint="eastAsia"/>
                <w:szCs w:val="18"/>
              </w:rPr>
              <w:t>#</w:t>
            </w:r>
          </w:p>
        </w:tc>
        <w:tc>
          <w:tcPr>
            <w:tcW w:w="2551" w:type="dxa"/>
            <w:shd w:val="clear" w:color="auto" w:fill="7C9BC1"/>
            <w:tcMar>
              <w:top w:w="58" w:type="dxa"/>
              <w:left w:w="58" w:type="dxa"/>
              <w:bottom w:w="58" w:type="dxa"/>
              <w:right w:w="58" w:type="dxa"/>
            </w:tcMar>
          </w:tcPr>
          <w:p w14:paraId="2DB7BDA7" w14:textId="77777777" w:rsidR="00E963E1" w:rsidRPr="00300621" w:rsidRDefault="00E963E1" w:rsidP="00FD40FA">
            <w:pPr>
              <w:pStyle w:val="Cap1"/>
              <w:ind w:firstLineChars="100" w:firstLine="201"/>
              <w:jc w:val="both"/>
              <w:rPr>
                <w:rFonts w:hint="eastAsia"/>
                <w:szCs w:val="18"/>
              </w:rPr>
            </w:pPr>
            <w:r>
              <w:rPr>
                <w:rFonts w:hint="eastAsia"/>
                <w:szCs w:val="18"/>
              </w:rPr>
              <w:t>直连银行流程</w:t>
            </w:r>
            <w:r w:rsidRPr="00300621">
              <w:rPr>
                <w:rFonts w:hint="eastAsia"/>
                <w:szCs w:val="18"/>
              </w:rPr>
              <w:t>步骤</w:t>
            </w:r>
          </w:p>
        </w:tc>
        <w:tc>
          <w:tcPr>
            <w:tcW w:w="3827" w:type="dxa"/>
            <w:shd w:val="clear" w:color="auto" w:fill="7C9BC1"/>
            <w:tcMar>
              <w:top w:w="58" w:type="dxa"/>
              <w:left w:w="58" w:type="dxa"/>
              <w:bottom w:w="58" w:type="dxa"/>
              <w:right w:w="58" w:type="dxa"/>
            </w:tcMar>
          </w:tcPr>
          <w:p w14:paraId="7CF3726D" w14:textId="77777777" w:rsidR="00E963E1" w:rsidRPr="00300621" w:rsidRDefault="00E963E1" w:rsidP="00FD40FA">
            <w:pPr>
              <w:pStyle w:val="Cap1"/>
              <w:ind w:firstLineChars="100" w:firstLine="201"/>
              <w:jc w:val="both"/>
              <w:rPr>
                <w:rFonts w:hint="eastAsia"/>
                <w:szCs w:val="18"/>
              </w:rPr>
            </w:pPr>
            <w:r>
              <w:rPr>
                <w:rFonts w:hint="eastAsia"/>
                <w:szCs w:val="18"/>
              </w:rPr>
              <w:t>流程</w:t>
            </w:r>
            <w:r w:rsidRPr="00300621">
              <w:rPr>
                <w:rFonts w:hint="eastAsia"/>
                <w:szCs w:val="18"/>
              </w:rPr>
              <w:t>说明</w:t>
            </w:r>
          </w:p>
        </w:tc>
        <w:tc>
          <w:tcPr>
            <w:tcW w:w="1560" w:type="dxa"/>
            <w:shd w:val="clear" w:color="auto" w:fill="7C9BC1"/>
            <w:tcMar>
              <w:top w:w="58" w:type="dxa"/>
              <w:left w:w="58" w:type="dxa"/>
              <w:bottom w:w="58" w:type="dxa"/>
              <w:right w:w="58" w:type="dxa"/>
            </w:tcMar>
          </w:tcPr>
          <w:p w14:paraId="2279B9BC" w14:textId="77777777" w:rsidR="00E963E1" w:rsidRPr="00300621" w:rsidRDefault="00E963E1" w:rsidP="00FD40FA">
            <w:pPr>
              <w:pStyle w:val="Cap1"/>
              <w:ind w:firstLineChars="100" w:firstLine="201"/>
              <w:jc w:val="both"/>
              <w:rPr>
                <w:rFonts w:hint="eastAsia"/>
                <w:szCs w:val="18"/>
              </w:rPr>
            </w:pPr>
            <w:r w:rsidRPr="00300621">
              <w:rPr>
                <w:rFonts w:hint="eastAsia"/>
                <w:szCs w:val="18"/>
              </w:rPr>
              <w:t>备注</w:t>
            </w:r>
          </w:p>
        </w:tc>
      </w:tr>
      <w:tr w:rsidR="00E963E1" w:rsidRPr="00300621" w14:paraId="510AE3E9" w14:textId="77777777" w:rsidTr="00FD40FA">
        <w:trPr>
          <w:cantSplit/>
          <w:trHeight w:val="483"/>
        </w:trPr>
        <w:tc>
          <w:tcPr>
            <w:tcW w:w="484" w:type="dxa"/>
            <w:shd w:val="clear" w:color="auto" w:fill="AECEE1"/>
            <w:tcMar>
              <w:top w:w="58" w:type="dxa"/>
              <w:left w:w="58" w:type="dxa"/>
              <w:bottom w:w="58" w:type="dxa"/>
              <w:right w:w="58" w:type="dxa"/>
            </w:tcMar>
            <w:vAlign w:val="center"/>
          </w:tcPr>
          <w:p w14:paraId="00B7BC6F" w14:textId="77777777" w:rsidR="00E963E1" w:rsidRPr="005D789A" w:rsidRDefault="00E963E1" w:rsidP="00FD40FA">
            <w:pPr>
              <w:pStyle w:val="Cap2"/>
              <w:jc w:val="center"/>
              <w:rPr>
                <w:rFonts w:hint="eastAsia"/>
                <w:lang w:eastAsia="zh-CN"/>
              </w:rPr>
            </w:pPr>
            <w:r w:rsidRPr="005D789A">
              <w:rPr>
                <w:lang w:eastAsia="zh-CN"/>
              </w:rPr>
              <w:t>1</w:t>
            </w:r>
          </w:p>
        </w:tc>
        <w:tc>
          <w:tcPr>
            <w:tcW w:w="2551" w:type="dxa"/>
            <w:shd w:val="clear" w:color="auto" w:fill="E3EEF5"/>
            <w:tcMar>
              <w:top w:w="58" w:type="dxa"/>
              <w:left w:w="58" w:type="dxa"/>
              <w:bottom w:w="58" w:type="dxa"/>
              <w:right w:w="58" w:type="dxa"/>
            </w:tcMar>
            <w:vAlign w:val="center"/>
          </w:tcPr>
          <w:p w14:paraId="23C495F7" w14:textId="77777777" w:rsidR="00E963E1" w:rsidRPr="00F41C79" w:rsidRDefault="00E963E1" w:rsidP="00FD40FA">
            <w:pPr>
              <w:jc w:val="both"/>
              <w:rPr>
                <w:rFonts w:ascii="宋体" w:hAnsi="宋体" w:cs="宋体"/>
                <w:color w:val="000000"/>
                <w:sz w:val="20"/>
                <w:lang w:eastAsia="zh-CN"/>
              </w:rPr>
            </w:pPr>
            <w:r>
              <w:rPr>
                <w:rFonts w:ascii="宋体" w:hAnsi="宋体" w:cs="宋体"/>
                <w:color w:val="000000"/>
                <w:sz w:val="20"/>
                <w:lang w:eastAsia="zh-CN"/>
              </w:rPr>
              <w:t>银行获取或者导入</w:t>
            </w:r>
          </w:p>
        </w:tc>
        <w:tc>
          <w:tcPr>
            <w:tcW w:w="3827" w:type="dxa"/>
            <w:shd w:val="clear" w:color="auto" w:fill="E3EEF5"/>
            <w:tcMar>
              <w:top w:w="58" w:type="dxa"/>
              <w:left w:w="58" w:type="dxa"/>
              <w:bottom w:w="58" w:type="dxa"/>
              <w:right w:w="58" w:type="dxa"/>
            </w:tcMar>
            <w:vAlign w:val="center"/>
          </w:tcPr>
          <w:p w14:paraId="47B9DB94"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直连银行明细资金系统通过直连接口获取银行明细到资金系统</w:t>
            </w:r>
          </w:p>
          <w:p w14:paraId="4029A09C" w14:textId="77777777" w:rsidR="00E963E1" w:rsidRPr="001D2329" w:rsidRDefault="00E963E1" w:rsidP="00FD40FA">
            <w:pPr>
              <w:jc w:val="both"/>
              <w:rPr>
                <w:rFonts w:ascii="宋体" w:hAnsi="宋体" w:cs="宋体"/>
                <w:color w:val="000000"/>
                <w:sz w:val="20"/>
                <w:lang w:eastAsia="zh-CN"/>
              </w:rPr>
            </w:pPr>
            <w:r>
              <w:rPr>
                <w:rFonts w:ascii="宋体" w:hAnsi="宋体" w:cs="宋体"/>
                <w:color w:val="000000"/>
                <w:sz w:val="20"/>
                <w:lang w:eastAsia="zh-CN"/>
              </w:rPr>
              <w:t>非直连银行明细通过资金系统统一模板导入</w:t>
            </w:r>
          </w:p>
        </w:tc>
        <w:tc>
          <w:tcPr>
            <w:tcW w:w="1560" w:type="dxa"/>
            <w:shd w:val="clear" w:color="auto" w:fill="E3EEF5"/>
            <w:tcMar>
              <w:top w:w="58" w:type="dxa"/>
              <w:left w:w="58" w:type="dxa"/>
              <w:bottom w:w="58" w:type="dxa"/>
              <w:right w:w="58" w:type="dxa"/>
            </w:tcMar>
            <w:vAlign w:val="center"/>
          </w:tcPr>
          <w:p w14:paraId="180348C1" w14:textId="77777777" w:rsidR="00E963E1" w:rsidRPr="00F41C79" w:rsidRDefault="00E963E1" w:rsidP="00FD40FA">
            <w:pPr>
              <w:jc w:val="both"/>
              <w:rPr>
                <w:rFonts w:ascii="宋体" w:hAnsi="宋体" w:cs="宋体"/>
                <w:color w:val="000000"/>
                <w:sz w:val="20"/>
                <w:lang w:eastAsia="zh-CN"/>
              </w:rPr>
            </w:pPr>
          </w:p>
        </w:tc>
      </w:tr>
      <w:tr w:rsidR="00E963E1" w:rsidRPr="00300621" w14:paraId="358A6A6F" w14:textId="77777777" w:rsidTr="00FD40FA">
        <w:trPr>
          <w:cantSplit/>
          <w:trHeight w:val="483"/>
        </w:trPr>
        <w:tc>
          <w:tcPr>
            <w:tcW w:w="484" w:type="dxa"/>
            <w:shd w:val="clear" w:color="auto" w:fill="AECEE1"/>
            <w:tcMar>
              <w:top w:w="58" w:type="dxa"/>
              <w:left w:w="58" w:type="dxa"/>
              <w:bottom w:w="58" w:type="dxa"/>
              <w:right w:w="58" w:type="dxa"/>
            </w:tcMar>
            <w:vAlign w:val="center"/>
          </w:tcPr>
          <w:p w14:paraId="29D64CA5" w14:textId="77777777" w:rsidR="00E963E1" w:rsidRPr="005D789A" w:rsidRDefault="00E963E1" w:rsidP="00FD40FA">
            <w:pPr>
              <w:pStyle w:val="Cap2"/>
              <w:jc w:val="center"/>
              <w:rPr>
                <w:rFonts w:hint="eastAsia"/>
                <w:lang w:eastAsia="zh-CN"/>
              </w:rPr>
            </w:pPr>
            <w:r w:rsidRPr="005D789A">
              <w:rPr>
                <w:lang w:eastAsia="zh-CN"/>
              </w:rPr>
              <w:t>2</w:t>
            </w:r>
          </w:p>
        </w:tc>
        <w:tc>
          <w:tcPr>
            <w:tcW w:w="2551" w:type="dxa"/>
            <w:shd w:val="clear" w:color="auto" w:fill="E3EEF5"/>
            <w:tcMar>
              <w:top w:w="58" w:type="dxa"/>
              <w:left w:w="58" w:type="dxa"/>
              <w:bottom w:w="58" w:type="dxa"/>
              <w:right w:w="58" w:type="dxa"/>
            </w:tcMar>
            <w:vAlign w:val="center"/>
          </w:tcPr>
          <w:p w14:paraId="1D47181B" w14:textId="77777777" w:rsidR="00E963E1" w:rsidRPr="00F41C7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运行同步任务进行同步</w:t>
            </w:r>
          </w:p>
        </w:tc>
        <w:tc>
          <w:tcPr>
            <w:tcW w:w="3827" w:type="dxa"/>
            <w:shd w:val="clear" w:color="auto" w:fill="E3EEF5"/>
            <w:tcMar>
              <w:top w:w="58" w:type="dxa"/>
              <w:left w:w="58" w:type="dxa"/>
              <w:bottom w:w="58" w:type="dxa"/>
              <w:right w:w="58" w:type="dxa"/>
            </w:tcMar>
            <w:vAlign w:val="center"/>
          </w:tcPr>
          <w:p w14:paraId="4B748632" w14:textId="77777777" w:rsidR="00E963E1" w:rsidRPr="006A3D2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运行同步任务将银行明细同步给融汇通</w:t>
            </w:r>
          </w:p>
        </w:tc>
        <w:tc>
          <w:tcPr>
            <w:tcW w:w="1560" w:type="dxa"/>
            <w:shd w:val="clear" w:color="auto" w:fill="E3EEF5"/>
            <w:tcMar>
              <w:top w:w="58" w:type="dxa"/>
              <w:left w:w="58" w:type="dxa"/>
              <w:bottom w:w="58" w:type="dxa"/>
              <w:right w:w="58" w:type="dxa"/>
            </w:tcMar>
            <w:vAlign w:val="center"/>
          </w:tcPr>
          <w:p w14:paraId="504D0374" w14:textId="77777777" w:rsidR="00E963E1" w:rsidRPr="00F41C7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需要</w:t>
            </w:r>
            <w:r>
              <w:rPr>
                <w:rFonts w:ascii="宋体" w:hAnsi="宋体" w:cs="宋体"/>
                <w:color w:val="000000"/>
                <w:sz w:val="20"/>
                <w:lang w:eastAsia="zh-CN"/>
              </w:rPr>
              <w:t>将资金的主键</w:t>
            </w:r>
            <w:r>
              <w:rPr>
                <w:rFonts w:ascii="宋体" w:hAnsi="宋体" w:cs="宋体" w:hint="eastAsia"/>
                <w:color w:val="000000"/>
                <w:sz w:val="20"/>
                <w:lang w:eastAsia="zh-CN"/>
              </w:rPr>
              <w:t>URID传</w:t>
            </w:r>
            <w:r>
              <w:rPr>
                <w:rFonts w:ascii="宋体" w:hAnsi="宋体" w:cs="宋体"/>
                <w:color w:val="000000"/>
                <w:sz w:val="20"/>
                <w:lang w:eastAsia="zh-CN"/>
              </w:rPr>
              <w:t>给</w:t>
            </w:r>
            <w:r>
              <w:rPr>
                <w:rFonts w:ascii="宋体" w:hAnsi="宋体" w:cs="宋体" w:hint="eastAsia"/>
                <w:color w:val="000000"/>
                <w:sz w:val="20"/>
                <w:lang w:eastAsia="zh-CN"/>
              </w:rPr>
              <w:t>融汇通</w:t>
            </w:r>
          </w:p>
        </w:tc>
      </w:tr>
      <w:tr w:rsidR="00E963E1" w:rsidRPr="00300621" w14:paraId="29FCE918" w14:textId="77777777" w:rsidTr="00FD40FA">
        <w:trPr>
          <w:cantSplit/>
          <w:trHeight w:val="483"/>
        </w:trPr>
        <w:tc>
          <w:tcPr>
            <w:tcW w:w="484" w:type="dxa"/>
            <w:shd w:val="clear" w:color="auto" w:fill="AECEE1"/>
            <w:tcMar>
              <w:top w:w="58" w:type="dxa"/>
              <w:left w:w="58" w:type="dxa"/>
              <w:bottom w:w="58" w:type="dxa"/>
              <w:right w:w="58" w:type="dxa"/>
            </w:tcMar>
            <w:vAlign w:val="center"/>
          </w:tcPr>
          <w:p w14:paraId="1A21F061" w14:textId="77777777" w:rsidR="00E963E1" w:rsidRDefault="00E963E1" w:rsidP="00FD40FA">
            <w:pPr>
              <w:pStyle w:val="Cap2"/>
              <w:jc w:val="center"/>
              <w:rPr>
                <w:rFonts w:hint="eastAsia"/>
                <w:lang w:eastAsia="zh-CN"/>
              </w:rPr>
            </w:pPr>
            <w:r>
              <w:rPr>
                <w:lang w:eastAsia="zh-CN"/>
              </w:rPr>
              <w:t>3</w:t>
            </w:r>
          </w:p>
        </w:tc>
        <w:tc>
          <w:tcPr>
            <w:tcW w:w="2551" w:type="dxa"/>
            <w:shd w:val="clear" w:color="auto" w:fill="E3EEF5"/>
            <w:tcMar>
              <w:top w:w="58" w:type="dxa"/>
              <w:left w:w="58" w:type="dxa"/>
              <w:bottom w:w="58" w:type="dxa"/>
              <w:right w:w="58" w:type="dxa"/>
            </w:tcMar>
            <w:vAlign w:val="center"/>
          </w:tcPr>
          <w:p w14:paraId="230F7ABA" w14:textId="77777777" w:rsidR="00E963E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后续</w:t>
            </w:r>
            <w:r>
              <w:rPr>
                <w:rFonts w:ascii="宋体" w:hAnsi="宋体" w:cs="宋体"/>
                <w:color w:val="000000"/>
                <w:sz w:val="20"/>
                <w:lang w:eastAsia="zh-CN"/>
              </w:rPr>
              <w:t>关联流程</w:t>
            </w:r>
          </w:p>
        </w:tc>
        <w:tc>
          <w:tcPr>
            <w:tcW w:w="3827" w:type="dxa"/>
            <w:shd w:val="clear" w:color="auto" w:fill="E3EEF5"/>
            <w:tcMar>
              <w:top w:w="58" w:type="dxa"/>
              <w:left w:w="58" w:type="dxa"/>
              <w:bottom w:w="58" w:type="dxa"/>
              <w:right w:w="58" w:type="dxa"/>
            </w:tcMar>
            <w:vAlign w:val="center"/>
          </w:tcPr>
          <w:p w14:paraId="23E401F8"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融汇通根据资金传的银行明细进行对账</w:t>
            </w:r>
            <w:r>
              <w:rPr>
                <w:rFonts w:ascii="宋体" w:hAnsi="宋体" w:cs="宋体" w:hint="eastAsia"/>
                <w:color w:val="000000"/>
                <w:sz w:val="20"/>
                <w:lang w:eastAsia="zh-CN"/>
              </w:rPr>
              <w:t>，</w:t>
            </w:r>
            <w:r>
              <w:rPr>
                <w:rFonts w:ascii="宋体" w:hAnsi="宋体" w:cs="宋体"/>
                <w:color w:val="000000"/>
                <w:sz w:val="20"/>
                <w:lang w:eastAsia="zh-CN"/>
              </w:rPr>
              <w:t>对账完成后生成相应的对账单</w:t>
            </w:r>
            <w:r>
              <w:rPr>
                <w:rFonts w:ascii="宋体" w:hAnsi="宋体" w:cs="宋体" w:hint="eastAsia"/>
                <w:color w:val="000000"/>
                <w:sz w:val="20"/>
                <w:lang w:eastAsia="zh-CN"/>
              </w:rPr>
              <w:t>，</w:t>
            </w:r>
            <w:r>
              <w:rPr>
                <w:rFonts w:ascii="宋体" w:hAnsi="宋体" w:cs="宋体"/>
                <w:color w:val="000000"/>
                <w:sz w:val="20"/>
                <w:lang w:eastAsia="zh-CN"/>
              </w:rPr>
              <w:t>信美收付费系统会去获取相应对账单进行交易对账</w:t>
            </w:r>
          </w:p>
        </w:tc>
        <w:tc>
          <w:tcPr>
            <w:tcW w:w="1560" w:type="dxa"/>
            <w:shd w:val="clear" w:color="auto" w:fill="E3EEF5"/>
            <w:tcMar>
              <w:top w:w="58" w:type="dxa"/>
              <w:left w:w="58" w:type="dxa"/>
              <w:bottom w:w="58" w:type="dxa"/>
              <w:right w:w="58" w:type="dxa"/>
            </w:tcMar>
            <w:vAlign w:val="center"/>
          </w:tcPr>
          <w:p w14:paraId="7D2C5D1C" w14:textId="77777777" w:rsidR="00E963E1" w:rsidRPr="00F41C79" w:rsidRDefault="00E963E1" w:rsidP="00FD40FA">
            <w:pPr>
              <w:jc w:val="both"/>
              <w:rPr>
                <w:rFonts w:ascii="宋体" w:hAnsi="宋体" w:cs="宋体"/>
                <w:color w:val="000000"/>
                <w:sz w:val="20"/>
                <w:lang w:eastAsia="zh-CN"/>
              </w:rPr>
            </w:pPr>
          </w:p>
        </w:tc>
      </w:tr>
      <w:tr w:rsidR="00E963E1" w:rsidRPr="00300621" w14:paraId="45943F14" w14:textId="77777777" w:rsidTr="00FD40FA">
        <w:trPr>
          <w:cantSplit/>
          <w:trHeight w:val="483"/>
        </w:trPr>
        <w:tc>
          <w:tcPr>
            <w:tcW w:w="484" w:type="dxa"/>
            <w:shd w:val="clear" w:color="auto" w:fill="AECEE1"/>
            <w:tcMar>
              <w:top w:w="58" w:type="dxa"/>
              <w:left w:w="58" w:type="dxa"/>
              <w:bottom w:w="58" w:type="dxa"/>
              <w:right w:w="58" w:type="dxa"/>
            </w:tcMar>
            <w:vAlign w:val="center"/>
          </w:tcPr>
          <w:p w14:paraId="6687032D" w14:textId="77777777" w:rsidR="00E963E1" w:rsidRDefault="00E963E1" w:rsidP="00FD40FA">
            <w:pPr>
              <w:pStyle w:val="Cap2"/>
              <w:jc w:val="center"/>
              <w:rPr>
                <w:rFonts w:hint="eastAsia"/>
                <w:lang w:eastAsia="zh-CN"/>
              </w:rPr>
            </w:pPr>
            <w:r>
              <w:rPr>
                <w:rFonts w:hint="eastAsia"/>
                <w:lang w:eastAsia="zh-CN"/>
              </w:rPr>
              <w:t>4</w:t>
            </w:r>
          </w:p>
        </w:tc>
        <w:tc>
          <w:tcPr>
            <w:tcW w:w="2551" w:type="dxa"/>
            <w:shd w:val="clear" w:color="auto" w:fill="E3EEF5"/>
            <w:tcMar>
              <w:top w:w="58" w:type="dxa"/>
              <w:left w:w="58" w:type="dxa"/>
              <w:bottom w:w="58" w:type="dxa"/>
              <w:right w:w="58" w:type="dxa"/>
            </w:tcMar>
            <w:vAlign w:val="center"/>
          </w:tcPr>
          <w:p w14:paraId="6491BDCC" w14:textId="77777777" w:rsidR="00E963E1"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后续</w:t>
            </w:r>
            <w:r>
              <w:rPr>
                <w:rFonts w:ascii="宋体" w:hAnsi="宋体" w:cs="宋体"/>
                <w:color w:val="000000"/>
                <w:sz w:val="20"/>
                <w:lang w:eastAsia="zh-CN"/>
              </w:rPr>
              <w:t>关联流程</w:t>
            </w:r>
          </w:p>
        </w:tc>
        <w:tc>
          <w:tcPr>
            <w:tcW w:w="3827" w:type="dxa"/>
            <w:shd w:val="clear" w:color="auto" w:fill="E3EEF5"/>
            <w:tcMar>
              <w:top w:w="58" w:type="dxa"/>
              <w:left w:w="58" w:type="dxa"/>
              <w:bottom w:w="58" w:type="dxa"/>
              <w:right w:w="58" w:type="dxa"/>
            </w:tcMar>
            <w:vAlign w:val="center"/>
          </w:tcPr>
          <w:p w14:paraId="462B1CE4" w14:textId="77777777" w:rsidR="00E963E1" w:rsidRDefault="00E963E1" w:rsidP="00FD40FA">
            <w:pPr>
              <w:jc w:val="both"/>
              <w:rPr>
                <w:rFonts w:ascii="宋体" w:hAnsi="宋体" w:cs="宋体"/>
                <w:color w:val="000000"/>
                <w:sz w:val="20"/>
                <w:lang w:eastAsia="zh-CN"/>
              </w:rPr>
            </w:pPr>
            <w:r>
              <w:rPr>
                <w:rFonts w:ascii="宋体" w:hAnsi="宋体" w:cs="宋体"/>
                <w:color w:val="000000"/>
                <w:sz w:val="20"/>
                <w:lang w:eastAsia="zh-CN"/>
              </w:rPr>
              <w:t>因资金系统将银行流水传给收付费系统进行</w:t>
            </w:r>
            <w:r>
              <w:rPr>
                <w:rFonts w:ascii="宋体" w:hAnsi="宋体" w:cs="宋体" w:hint="eastAsia"/>
                <w:color w:val="000000"/>
                <w:sz w:val="20"/>
                <w:lang w:eastAsia="zh-CN"/>
              </w:rPr>
              <w:t>客户</w:t>
            </w:r>
            <w:r>
              <w:rPr>
                <w:rFonts w:ascii="宋体" w:hAnsi="宋体" w:cs="宋体"/>
                <w:color w:val="000000"/>
                <w:sz w:val="20"/>
                <w:lang w:eastAsia="zh-CN"/>
              </w:rPr>
              <w:t>转账类交易的到款确认</w:t>
            </w:r>
            <w:r>
              <w:rPr>
                <w:rFonts w:ascii="宋体" w:hAnsi="宋体" w:cs="宋体" w:hint="eastAsia"/>
                <w:color w:val="000000"/>
                <w:sz w:val="20"/>
                <w:lang w:eastAsia="zh-CN"/>
              </w:rPr>
              <w:t>，</w:t>
            </w:r>
            <w:r>
              <w:rPr>
                <w:rFonts w:ascii="宋体" w:hAnsi="宋体" w:cs="宋体"/>
                <w:color w:val="000000"/>
                <w:sz w:val="20"/>
                <w:lang w:eastAsia="zh-CN"/>
              </w:rPr>
              <w:t>收付费系统完成了此部分交易的对账</w:t>
            </w:r>
            <w:r>
              <w:rPr>
                <w:rFonts w:ascii="宋体" w:hAnsi="宋体" w:cs="宋体" w:hint="eastAsia"/>
                <w:color w:val="000000"/>
                <w:sz w:val="20"/>
                <w:lang w:eastAsia="zh-CN"/>
              </w:rPr>
              <w:t>，资金</w:t>
            </w:r>
            <w:r>
              <w:rPr>
                <w:rFonts w:ascii="宋体" w:hAnsi="宋体" w:cs="宋体"/>
                <w:color w:val="000000"/>
                <w:sz w:val="20"/>
                <w:lang w:eastAsia="zh-CN"/>
              </w:rPr>
              <w:t>系统后续</w:t>
            </w:r>
            <w:r>
              <w:rPr>
                <w:rFonts w:ascii="宋体" w:hAnsi="宋体" w:cs="宋体" w:hint="eastAsia"/>
                <w:color w:val="000000"/>
                <w:sz w:val="20"/>
                <w:lang w:eastAsia="zh-CN"/>
              </w:rPr>
              <w:t>还</w:t>
            </w:r>
            <w:r>
              <w:rPr>
                <w:rFonts w:ascii="宋体" w:hAnsi="宋体" w:cs="宋体"/>
                <w:color w:val="000000"/>
                <w:sz w:val="20"/>
                <w:lang w:eastAsia="zh-CN"/>
              </w:rPr>
              <w:t>会将银行明细推送给收</w:t>
            </w:r>
            <w:r>
              <w:rPr>
                <w:rFonts w:ascii="宋体" w:hAnsi="宋体" w:cs="宋体" w:hint="eastAsia"/>
                <w:color w:val="000000"/>
                <w:sz w:val="20"/>
                <w:lang w:eastAsia="zh-CN"/>
              </w:rPr>
              <w:t>付</w:t>
            </w:r>
            <w:r>
              <w:rPr>
                <w:rFonts w:ascii="宋体" w:hAnsi="宋体" w:cs="宋体"/>
                <w:color w:val="000000"/>
                <w:sz w:val="20"/>
                <w:lang w:eastAsia="zh-CN"/>
              </w:rPr>
              <w:t>费进行对账，</w:t>
            </w:r>
            <w:r>
              <w:rPr>
                <w:rFonts w:ascii="宋体" w:hAnsi="宋体" w:cs="宋体" w:hint="eastAsia"/>
                <w:color w:val="000000"/>
                <w:sz w:val="20"/>
                <w:lang w:eastAsia="zh-CN"/>
              </w:rPr>
              <w:t>资金</w:t>
            </w:r>
            <w:r>
              <w:rPr>
                <w:rFonts w:ascii="宋体" w:hAnsi="宋体" w:cs="宋体"/>
                <w:color w:val="000000"/>
                <w:sz w:val="20"/>
                <w:lang w:eastAsia="zh-CN"/>
              </w:rPr>
              <w:t>系统需要</w:t>
            </w:r>
            <w:r>
              <w:rPr>
                <w:rFonts w:ascii="宋体" w:hAnsi="宋体" w:cs="宋体" w:hint="eastAsia"/>
                <w:color w:val="000000"/>
                <w:sz w:val="20"/>
                <w:lang w:eastAsia="zh-CN"/>
              </w:rPr>
              <w:t>将</w:t>
            </w:r>
            <w:r>
              <w:rPr>
                <w:rFonts w:ascii="宋体" w:hAnsi="宋体" w:cs="宋体"/>
                <w:color w:val="000000"/>
                <w:sz w:val="20"/>
                <w:lang w:eastAsia="zh-CN"/>
              </w:rPr>
              <w:t>银行流水和明细打上关联关系，</w:t>
            </w:r>
            <w:r>
              <w:rPr>
                <w:rFonts w:ascii="宋体" w:hAnsi="宋体" w:cs="宋体" w:hint="eastAsia"/>
                <w:color w:val="000000"/>
                <w:sz w:val="20"/>
                <w:lang w:eastAsia="zh-CN"/>
              </w:rPr>
              <w:t>收付</w:t>
            </w:r>
            <w:r>
              <w:rPr>
                <w:rFonts w:ascii="宋体" w:hAnsi="宋体" w:cs="宋体"/>
                <w:color w:val="000000"/>
                <w:sz w:val="20"/>
                <w:lang w:eastAsia="zh-CN"/>
              </w:rPr>
              <w:t>费系统通过明细和流水的关联字段去刷选已经对过账的明细及流水。</w:t>
            </w:r>
          </w:p>
        </w:tc>
        <w:tc>
          <w:tcPr>
            <w:tcW w:w="1560" w:type="dxa"/>
            <w:shd w:val="clear" w:color="auto" w:fill="E3EEF5"/>
            <w:tcMar>
              <w:top w:w="58" w:type="dxa"/>
              <w:left w:w="58" w:type="dxa"/>
              <w:bottom w:w="58" w:type="dxa"/>
              <w:right w:w="58" w:type="dxa"/>
            </w:tcMar>
            <w:vAlign w:val="center"/>
          </w:tcPr>
          <w:p w14:paraId="7F00323D" w14:textId="77777777" w:rsidR="00E963E1" w:rsidRPr="00B57DA9" w:rsidRDefault="00E963E1" w:rsidP="00FD40FA">
            <w:pPr>
              <w:jc w:val="both"/>
              <w:rPr>
                <w:rFonts w:ascii="宋体" w:hAnsi="宋体" w:cs="宋体"/>
                <w:color w:val="000000"/>
                <w:sz w:val="20"/>
                <w:lang w:eastAsia="zh-CN"/>
              </w:rPr>
            </w:pPr>
            <w:r>
              <w:rPr>
                <w:rFonts w:ascii="宋体" w:hAnsi="宋体" w:cs="宋体" w:hint="eastAsia"/>
                <w:color w:val="000000"/>
                <w:sz w:val="20"/>
                <w:lang w:eastAsia="zh-CN"/>
              </w:rPr>
              <w:t>资金</w:t>
            </w:r>
            <w:r>
              <w:rPr>
                <w:rFonts w:ascii="宋体" w:hAnsi="宋体" w:cs="宋体"/>
                <w:color w:val="000000"/>
                <w:sz w:val="20"/>
                <w:lang w:eastAsia="zh-CN"/>
              </w:rPr>
              <w:t>系统传给收付费的主键</w:t>
            </w:r>
            <w:r>
              <w:rPr>
                <w:rFonts w:ascii="宋体" w:hAnsi="宋体" w:cs="宋体" w:hint="eastAsia"/>
                <w:color w:val="000000"/>
                <w:sz w:val="20"/>
                <w:lang w:eastAsia="zh-CN"/>
              </w:rPr>
              <w:t>URID和</w:t>
            </w:r>
            <w:r>
              <w:rPr>
                <w:rFonts w:ascii="宋体" w:hAnsi="宋体" w:cs="宋体"/>
                <w:color w:val="000000"/>
                <w:sz w:val="20"/>
                <w:lang w:eastAsia="zh-CN"/>
              </w:rPr>
              <w:t>传</w:t>
            </w:r>
            <w:r>
              <w:rPr>
                <w:rFonts w:ascii="宋体" w:hAnsi="宋体" w:cs="宋体" w:hint="eastAsia"/>
                <w:color w:val="000000"/>
                <w:sz w:val="20"/>
                <w:lang w:eastAsia="zh-CN"/>
              </w:rPr>
              <w:t>给融汇通</w:t>
            </w:r>
            <w:r>
              <w:rPr>
                <w:rFonts w:ascii="宋体" w:hAnsi="宋体" w:cs="宋体"/>
                <w:color w:val="000000"/>
                <w:sz w:val="20"/>
                <w:lang w:eastAsia="zh-CN"/>
              </w:rPr>
              <w:t>的主键</w:t>
            </w:r>
            <w:r>
              <w:rPr>
                <w:rFonts w:ascii="宋体" w:hAnsi="宋体" w:cs="宋体" w:hint="eastAsia"/>
                <w:color w:val="000000"/>
                <w:sz w:val="20"/>
                <w:lang w:eastAsia="zh-CN"/>
              </w:rPr>
              <w:t>URID必须</w:t>
            </w:r>
            <w:r>
              <w:rPr>
                <w:rFonts w:ascii="宋体" w:hAnsi="宋体" w:cs="宋体"/>
                <w:color w:val="000000"/>
                <w:sz w:val="20"/>
                <w:lang w:eastAsia="zh-CN"/>
              </w:rPr>
              <w:t>一致。</w:t>
            </w:r>
          </w:p>
        </w:tc>
      </w:tr>
    </w:tbl>
    <w:p w14:paraId="4A6B44F6" w14:textId="6AFC1C56" w:rsidR="00BB2969" w:rsidRPr="00B07A0D" w:rsidRDefault="00BD6B90" w:rsidP="00E963E1">
      <w:pPr>
        <w:pStyle w:val="5"/>
        <w:numPr>
          <w:ilvl w:val="4"/>
          <w:numId w:val="26"/>
        </w:numPr>
      </w:pPr>
      <w:r>
        <w:rPr>
          <w:rFonts w:hint="eastAsia"/>
        </w:rPr>
        <w:t>业务元素</w:t>
      </w:r>
    </w:p>
    <w:p w14:paraId="7F00CEF8" w14:textId="77777777" w:rsidR="008A7B7E" w:rsidRPr="00264EC7" w:rsidRDefault="008A7B7E" w:rsidP="008A7B7E"/>
    <w:tbl>
      <w:tblPr>
        <w:tblW w:w="85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2694"/>
        <w:gridCol w:w="992"/>
        <w:gridCol w:w="850"/>
        <w:gridCol w:w="709"/>
        <w:gridCol w:w="2048"/>
      </w:tblGrid>
      <w:tr w:rsidR="008A7B7E" w14:paraId="68C4D0A2" w14:textId="77777777" w:rsidTr="00CC3D2A">
        <w:trPr>
          <w:trHeight w:val="333"/>
          <w:jc w:val="center"/>
        </w:trPr>
        <w:tc>
          <w:tcPr>
            <w:tcW w:w="1276" w:type="dxa"/>
            <w:shd w:val="clear" w:color="auto" w:fill="808080"/>
          </w:tcPr>
          <w:p w14:paraId="5D110EAE"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节点名称</w:t>
            </w:r>
          </w:p>
        </w:tc>
        <w:tc>
          <w:tcPr>
            <w:tcW w:w="2694" w:type="dxa"/>
            <w:shd w:val="clear" w:color="auto" w:fill="808080"/>
          </w:tcPr>
          <w:p w14:paraId="726D1C86"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节点位置</w:t>
            </w:r>
          </w:p>
        </w:tc>
        <w:tc>
          <w:tcPr>
            <w:tcW w:w="992" w:type="dxa"/>
            <w:shd w:val="clear" w:color="auto" w:fill="808080"/>
          </w:tcPr>
          <w:p w14:paraId="5EEC2F6C"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类型</w:t>
            </w:r>
          </w:p>
        </w:tc>
        <w:tc>
          <w:tcPr>
            <w:tcW w:w="850" w:type="dxa"/>
            <w:shd w:val="clear" w:color="auto" w:fill="808080"/>
          </w:tcPr>
          <w:p w14:paraId="25E42E0F"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字节数</w:t>
            </w:r>
          </w:p>
        </w:tc>
        <w:tc>
          <w:tcPr>
            <w:tcW w:w="709" w:type="dxa"/>
            <w:shd w:val="clear" w:color="auto" w:fill="808080"/>
          </w:tcPr>
          <w:p w14:paraId="3DC7B789"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必填</w:t>
            </w:r>
          </w:p>
        </w:tc>
        <w:tc>
          <w:tcPr>
            <w:tcW w:w="2048" w:type="dxa"/>
            <w:shd w:val="clear" w:color="auto" w:fill="808080"/>
          </w:tcPr>
          <w:p w14:paraId="31D8E48D"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说明</w:t>
            </w:r>
          </w:p>
        </w:tc>
      </w:tr>
      <w:tr w:rsidR="008A7B7E" w14:paraId="6E44491A" w14:textId="77777777" w:rsidTr="00CC3D2A">
        <w:trPr>
          <w:trHeight w:val="352"/>
          <w:jc w:val="center"/>
        </w:trPr>
        <w:tc>
          <w:tcPr>
            <w:tcW w:w="1276" w:type="dxa"/>
          </w:tcPr>
          <w:p w14:paraId="6184C7C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Req</w:t>
            </w:r>
          </w:p>
        </w:tc>
        <w:tc>
          <w:tcPr>
            <w:tcW w:w="2694" w:type="dxa"/>
          </w:tcPr>
          <w:p w14:paraId="3DF0A024"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ReconciliationReq</w:t>
            </w:r>
            <w:r>
              <w:rPr>
                <w:rFonts w:ascii="微软雅黑" w:eastAsia="微软雅黑" w:hAnsi="微软雅黑"/>
                <w:sz w:val="18"/>
                <w:szCs w:val="18"/>
              </w:rPr>
              <w:t>&gt;</w:t>
            </w:r>
          </w:p>
        </w:tc>
        <w:tc>
          <w:tcPr>
            <w:tcW w:w="992" w:type="dxa"/>
          </w:tcPr>
          <w:p w14:paraId="533C5B2B" w14:textId="77777777" w:rsidR="008A7B7E" w:rsidRDefault="008A7B7E" w:rsidP="00CC3D2A">
            <w:pPr>
              <w:pStyle w:val="13"/>
              <w:ind w:firstLineChars="0" w:firstLine="0"/>
              <w:rPr>
                <w:rFonts w:ascii="微软雅黑" w:eastAsia="微软雅黑" w:hAnsi="微软雅黑"/>
                <w:sz w:val="18"/>
                <w:szCs w:val="18"/>
              </w:rPr>
            </w:pPr>
          </w:p>
        </w:tc>
        <w:tc>
          <w:tcPr>
            <w:tcW w:w="850" w:type="dxa"/>
          </w:tcPr>
          <w:p w14:paraId="4D827582" w14:textId="77777777" w:rsidR="008A7B7E" w:rsidRDefault="008A7B7E" w:rsidP="00CC3D2A">
            <w:pPr>
              <w:pStyle w:val="13"/>
              <w:ind w:firstLineChars="0" w:firstLine="0"/>
              <w:rPr>
                <w:rFonts w:ascii="微软雅黑" w:eastAsia="微软雅黑" w:hAnsi="微软雅黑"/>
                <w:sz w:val="18"/>
                <w:szCs w:val="18"/>
              </w:rPr>
            </w:pPr>
          </w:p>
        </w:tc>
        <w:tc>
          <w:tcPr>
            <w:tcW w:w="709" w:type="dxa"/>
          </w:tcPr>
          <w:p w14:paraId="20E2E3DB" w14:textId="77777777" w:rsidR="008A7B7E" w:rsidRDefault="008A7B7E" w:rsidP="00CC3D2A">
            <w:pPr>
              <w:pStyle w:val="13"/>
              <w:ind w:firstLineChars="0" w:firstLine="0"/>
              <w:rPr>
                <w:rFonts w:ascii="微软雅黑" w:eastAsia="微软雅黑" w:hAnsi="微软雅黑"/>
                <w:sz w:val="18"/>
                <w:szCs w:val="18"/>
              </w:rPr>
            </w:pPr>
          </w:p>
        </w:tc>
        <w:tc>
          <w:tcPr>
            <w:tcW w:w="2048" w:type="dxa"/>
          </w:tcPr>
          <w:p w14:paraId="3B4C040D" w14:textId="77777777" w:rsidR="008A7B7E" w:rsidRDefault="008A7B7E" w:rsidP="00CC3D2A">
            <w:pPr>
              <w:pStyle w:val="13"/>
              <w:ind w:firstLineChars="0" w:firstLine="0"/>
              <w:rPr>
                <w:rFonts w:ascii="微软雅黑" w:eastAsia="微软雅黑" w:hAnsi="微软雅黑"/>
                <w:sz w:val="18"/>
                <w:szCs w:val="18"/>
              </w:rPr>
            </w:pPr>
          </w:p>
        </w:tc>
      </w:tr>
      <w:tr w:rsidR="008A7B7E" w14:paraId="3A70EA74" w14:textId="77777777" w:rsidTr="00CC3D2A">
        <w:trPr>
          <w:trHeight w:val="352"/>
          <w:jc w:val="center"/>
        </w:trPr>
        <w:tc>
          <w:tcPr>
            <w:tcW w:w="1276" w:type="dxa"/>
          </w:tcPr>
          <w:p w14:paraId="4CB5573E"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TotalNum</w:t>
            </w:r>
          </w:p>
        </w:tc>
        <w:tc>
          <w:tcPr>
            <w:tcW w:w="2694" w:type="dxa"/>
          </w:tcPr>
          <w:p w14:paraId="63E0B578"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/&lt;TotalNum</w:t>
            </w:r>
          </w:p>
        </w:tc>
        <w:tc>
          <w:tcPr>
            <w:tcW w:w="992" w:type="dxa"/>
          </w:tcPr>
          <w:p w14:paraId="3E9EB587"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Int</w:t>
            </w:r>
          </w:p>
        </w:tc>
        <w:tc>
          <w:tcPr>
            <w:tcW w:w="850" w:type="dxa"/>
          </w:tcPr>
          <w:p w14:paraId="69A6DC5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6</w:t>
            </w:r>
          </w:p>
        </w:tc>
        <w:tc>
          <w:tcPr>
            <w:tcW w:w="709" w:type="dxa"/>
          </w:tcPr>
          <w:p w14:paraId="415F45A7"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48" w:type="dxa"/>
          </w:tcPr>
          <w:p w14:paraId="7EFFE7E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总笔数</w:t>
            </w:r>
          </w:p>
        </w:tc>
      </w:tr>
    </w:tbl>
    <w:p w14:paraId="18DF3418" w14:textId="77777777" w:rsidR="008A7B7E" w:rsidRDefault="008A7B7E" w:rsidP="008A7B7E">
      <w:pPr>
        <w:pStyle w:val="13"/>
        <w:numPr>
          <w:ilvl w:val="0"/>
          <w:numId w:val="50"/>
        </w:numPr>
        <w:ind w:firstLineChars="0"/>
        <w:outlineLvl w:val="4"/>
        <w:rPr>
          <w:rFonts w:ascii="微软雅黑" w:eastAsia="微软雅黑" w:hAnsi="微软雅黑"/>
          <w:szCs w:val="21"/>
        </w:rPr>
      </w:pPr>
      <w:r>
        <w:rPr>
          <w:rFonts w:ascii="微软雅黑" w:eastAsia="微软雅黑" w:hAnsi="微软雅黑" w:hint="eastAsia"/>
          <w:szCs w:val="21"/>
        </w:rPr>
        <w:t>DetailRecord 银行返回的对账明细</w:t>
      </w:r>
    </w:p>
    <w:tbl>
      <w:tblPr>
        <w:tblW w:w="86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2495"/>
        <w:gridCol w:w="992"/>
        <w:gridCol w:w="850"/>
        <w:gridCol w:w="709"/>
        <w:gridCol w:w="2099"/>
      </w:tblGrid>
      <w:tr w:rsidR="008A7B7E" w14:paraId="44CB8E25" w14:textId="77777777" w:rsidTr="00CC3D2A">
        <w:trPr>
          <w:trHeight w:val="352"/>
          <w:jc w:val="center"/>
        </w:trPr>
        <w:tc>
          <w:tcPr>
            <w:tcW w:w="1505" w:type="dxa"/>
          </w:tcPr>
          <w:p w14:paraId="45DE28ED"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CorpAct</w:t>
            </w:r>
          </w:p>
        </w:tc>
        <w:tc>
          <w:tcPr>
            <w:tcW w:w="2495" w:type="dxa"/>
          </w:tcPr>
          <w:p w14:paraId="76D4EC61"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tailRecord&gt;/&lt;CorpAct&gt;</w:t>
            </w:r>
          </w:p>
        </w:tc>
        <w:tc>
          <w:tcPr>
            <w:tcW w:w="992" w:type="dxa"/>
          </w:tcPr>
          <w:p w14:paraId="617D2EBC"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1A76D8E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32</w:t>
            </w:r>
          </w:p>
        </w:tc>
        <w:tc>
          <w:tcPr>
            <w:tcW w:w="709" w:type="dxa"/>
          </w:tcPr>
          <w:p w14:paraId="5C6C2AB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3CAFF15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企业方账号</w:t>
            </w:r>
          </w:p>
        </w:tc>
      </w:tr>
      <w:tr w:rsidR="008A7B7E" w14:paraId="644ECA96" w14:textId="77777777" w:rsidTr="00CC3D2A">
        <w:trPr>
          <w:trHeight w:val="352"/>
          <w:jc w:val="center"/>
        </w:trPr>
        <w:tc>
          <w:tcPr>
            <w:tcW w:w="1505" w:type="dxa"/>
          </w:tcPr>
          <w:p w14:paraId="501909F7"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OppAct</w:t>
            </w:r>
          </w:p>
        </w:tc>
        <w:tc>
          <w:tcPr>
            <w:tcW w:w="2495" w:type="dxa"/>
          </w:tcPr>
          <w:p w14:paraId="6BA0317A"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tailRecord&gt;/&lt;OppAct&gt;</w:t>
            </w:r>
          </w:p>
        </w:tc>
        <w:tc>
          <w:tcPr>
            <w:tcW w:w="992" w:type="dxa"/>
          </w:tcPr>
          <w:p w14:paraId="7B9712F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6DBFCBD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32</w:t>
            </w:r>
          </w:p>
        </w:tc>
        <w:tc>
          <w:tcPr>
            <w:tcW w:w="709" w:type="dxa"/>
          </w:tcPr>
          <w:p w14:paraId="71FB30B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4C89FA2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对方账号</w:t>
            </w:r>
          </w:p>
        </w:tc>
      </w:tr>
      <w:tr w:rsidR="008A7B7E" w14:paraId="55CBED22" w14:textId="77777777" w:rsidTr="00CC3D2A">
        <w:trPr>
          <w:trHeight w:val="352"/>
          <w:jc w:val="center"/>
        </w:trPr>
        <w:tc>
          <w:tcPr>
            <w:tcW w:w="1505" w:type="dxa"/>
          </w:tcPr>
          <w:p w14:paraId="3DBED893"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OppActName</w:t>
            </w:r>
          </w:p>
        </w:tc>
        <w:tc>
          <w:tcPr>
            <w:tcW w:w="2495" w:type="dxa"/>
          </w:tcPr>
          <w:p w14:paraId="5D875173"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tailRecord&gt;/&lt;OppActName&gt;</w:t>
            </w:r>
          </w:p>
        </w:tc>
        <w:tc>
          <w:tcPr>
            <w:tcW w:w="992" w:type="dxa"/>
          </w:tcPr>
          <w:p w14:paraId="2B4C7EA6"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30A35FED"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60</w:t>
            </w:r>
          </w:p>
        </w:tc>
        <w:tc>
          <w:tcPr>
            <w:tcW w:w="709" w:type="dxa"/>
          </w:tcPr>
          <w:p w14:paraId="06A3D4B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56249DF0"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对方户名</w:t>
            </w:r>
          </w:p>
        </w:tc>
      </w:tr>
      <w:tr w:rsidR="008A7B7E" w14:paraId="330E785F" w14:textId="77777777" w:rsidTr="00CC3D2A">
        <w:trPr>
          <w:trHeight w:val="352"/>
          <w:jc w:val="center"/>
        </w:trPr>
        <w:tc>
          <w:tcPr>
            <w:tcW w:w="1505" w:type="dxa"/>
          </w:tcPr>
          <w:p w14:paraId="0B550F3E"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OppBankCode</w:t>
            </w:r>
          </w:p>
        </w:tc>
        <w:tc>
          <w:tcPr>
            <w:tcW w:w="2495" w:type="dxa"/>
          </w:tcPr>
          <w:p w14:paraId="5936617D"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tailRecord&gt;/&lt;OppBankCode&gt;</w:t>
            </w:r>
          </w:p>
        </w:tc>
        <w:tc>
          <w:tcPr>
            <w:tcW w:w="992" w:type="dxa"/>
          </w:tcPr>
          <w:p w14:paraId="1646D97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3710A68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8</w:t>
            </w:r>
          </w:p>
        </w:tc>
        <w:tc>
          <w:tcPr>
            <w:tcW w:w="709" w:type="dxa"/>
          </w:tcPr>
          <w:p w14:paraId="14D096A1"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212F6A51"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对方银行</w:t>
            </w:r>
          </w:p>
        </w:tc>
      </w:tr>
      <w:tr w:rsidR="008A7B7E" w14:paraId="0FC47510" w14:textId="77777777" w:rsidTr="00CC3D2A">
        <w:trPr>
          <w:trHeight w:val="352"/>
          <w:jc w:val="center"/>
        </w:trPr>
        <w:tc>
          <w:tcPr>
            <w:tcW w:w="1505" w:type="dxa"/>
          </w:tcPr>
          <w:p w14:paraId="4D2CB146"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OppAreaCode</w:t>
            </w:r>
          </w:p>
        </w:tc>
        <w:tc>
          <w:tcPr>
            <w:tcW w:w="2495" w:type="dxa"/>
          </w:tcPr>
          <w:p w14:paraId="46999F53"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tailRecord&gt;/&lt;OppAreaCode&gt;</w:t>
            </w:r>
          </w:p>
        </w:tc>
        <w:tc>
          <w:tcPr>
            <w:tcW w:w="992" w:type="dxa"/>
          </w:tcPr>
          <w:p w14:paraId="0E820547"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2D112B4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8</w:t>
            </w:r>
          </w:p>
        </w:tc>
        <w:tc>
          <w:tcPr>
            <w:tcW w:w="709" w:type="dxa"/>
          </w:tcPr>
          <w:p w14:paraId="06B5AB9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0283A7AE"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农行省市代码</w:t>
            </w:r>
          </w:p>
        </w:tc>
      </w:tr>
      <w:tr w:rsidR="008A7B7E" w14:paraId="1B77C283" w14:textId="77777777" w:rsidTr="00CC3D2A">
        <w:trPr>
          <w:trHeight w:val="352"/>
          <w:jc w:val="center"/>
        </w:trPr>
        <w:tc>
          <w:tcPr>
            <w:tcW w:w="1505" w:type="dxa"/>
          </w:tcPr>
          <w:p w14:paraId="7ECB98CA"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MoneyWay</w:t>
            </w:r>
          </w:p>
        </w:tc>
        <w:tc>
          <w:tcPr>
            <w:tcW w:w="2495" w:type="dxa"/>
          </w:tcPr>
          <w:p w14:paraId="63B17424"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tailRecord&gt;/&lt;MoneyWay&gt;</w:t>
            </w:r>
          </w:p>
        </w:tc>
        <w:tc>
          <w:tcPr>
            <w:tcW w:w="992" w:type="dxa"/>
          </w:tcPr>
          <w:p w14:paraId="29C1858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002CA74C"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1</w:t>
            </w:r>
          </w:p>
        </w:tc>
        <w:tc>
          <w:tcPr>
            <w:tcW w:w="709" w:type="dxa"/>
          </w:tcPr>
          <w:p w14:paraId="4C1ACFD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3BA57FD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S:收</w:t>
            </w:r>
          </w:p>
          <w:p w14:paraId="5727586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F:付</w:t>
            </w:r>
          </w:p>
        </w:tc>
      </w:tr>
      <w:tr w:rsidR="008A7B7E" w14:paraId="31A5C78F" w14:textId="77777777" w:rsidTr="00CC3D2A">
        <w:trPr>
          <w:trHeight w:val="352"/>
          <w:jc w:val="center"/>
        </w:trPr>
        <w:tc>
          <w:tcPr>
            <w:tcW w:w="1505" w:type="dxa"/>
          </w:tcPr>
          <w:p w14:paraId="5C6DD38F"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TransDate</w:t>
            </w:r>
          </w:p>
        </w:tc>
        <w:tc>
          <w:tcPr>
            <w:tcW w:w="2495" w:type="dxa"/>
          </w:tcPr>
          <w:p w14:paraId="7C5A0916"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tailRecord&gt;/&lt;TransDate&gt;</w:t>
            </w:r>
          </w:p>
        </w:tc>
        <w:tc>
          <w:tcPr>
            <w:tcW w:w="992" w:type="dxa"/>
          </w:tcPr>
          <w:p w14:paraId="251B7FA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sz w:val="18"/>
                <w:szCs w:val="18"/>
              </w:rPr>
              <w:t>S</w:t>
            </w:r>
            <w:r>
              <w:rPr>
                <w:rFonts w:ascii="微软雅黑" w:eastAsia="微软雅黑" w:hAnsi="微软雅黑" w:hint="eastAsia"/>
                <w:sz w:val="18"/>
                <w:szCs w:val="18"/>
              </w:rPr>
              <w:t>tring</w:t>
            </w:r>
          </w:p>
        </w:tc>
        <w:tc>
          <w:tcPr>
            <w:tcW w:w="850" w:type="dxa"/>
          </w:tcPr>
          <w:p w14:paraId="2AFD5B2D"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8</w:t>
            </w:r>
          </w:p>
        </w:tc>
        <w:tc>
          <w:tcPr>
            <w:tcW w:w="709" w:type="dxa"/>
          </w:tcPr>
          <w:p w14:paraId="549F8C96"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07E13C06"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交易日期</w:t>
            </w:r>
          </w:p>
          <w:p w14:paraId="66C86A60"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kern w:val="0"/>
                <w:sz w:val="18"/>
                <w:szCs w:val="18"/>
              </w:rPr>
              <w:t>格式yyyyMMdd</w:t>
            </w:r>
          </w:p>
        </w:tc>
      </w:tr>
      <w:tr w:rsidR="008A7B7E" w14:paraId="31A320A9" w14:textId="77777777" w:rsidTr="00CC3D2A">
        <w:trPr>
          <w:trHeight w:val="352"/>
          <w:jc w:val="center"/>
        </w:trPr>
        <w:tc>
          <w:tcPr>
            <w:tcW w:w="1505" w:type="dxa"/>
          </w:tcPr>
          <w:p w14:paraId="3FE574E4"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TransTime</w:t>
            </w:r>
          </w:p>
        </w:tc>
        <w:tc>
          <w:tcPr>
            <w:tcW w:w="2495" w:type="dxa"/>
          </w:tcPr>
          <w:p w14:paraId="60C234A7"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tailRecord&gt;/&lt;TransTime&gt;</w:t>
            </w:r>
          </w:p>
        </w:tc>
        <w:tc>
          <w:tcPr>
            <w:tcW w:w="992" w:type="dxa"/>
          </w:tcPr>
          <w:p w14:paraId="156AE51B"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40E3E8A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26</w:t>
            </w:r>
          </w:p>
        </w:tc>
        <w:tc>
          <w:tcPr>
            <w:tcW w:w="709" w:type="dxa"/>
          </w:tcPr>
          <w:p w14:paraId="0260BF6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549AEA57"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交易时间</w:t>
            </w:r>
          </w:p>
          <w:p w14:paraId="561D0058"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cs="Times New Roman"/>
                <w:kern w:val="0"/>
                <w:sz w:val="18"/>
                <w:szCs w:val="18"/>
              </w:rPr>
              <w:t>20121016143622388482</w:t>
            </w:r>
          </w:p>
        </w:tc>
      </w:tr>
      <w:tr w:rsidR="008A7B7E" w14:paraId="3BD03223" w14:textId="77777777" w:rsidTr="00CC3D2A">
        <w:trPr>
          <w:trHeight w:val="352"/>
          <w:jc w:val="center"/>
        </w:trPr>
        <w:tc>
          <w:tcPr>
            <w:tcW w:w="1505" w:type="dxa"/>
          </w:tcPr>
          <w:p w14:paraId="5A28D46D"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TransAmount</w:t>
            </w:r>
          </w:p>
        </w:tc>
        <w:tc>
          <w:tcPr>
            <w:tcW w:w="2495" w:type="dxa"/>
          </w:tcPr>
          <w:p w14:paraId="6B6A3C0D"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tailRecord&gt;/&lt;TransAmount&gt;</w:t>
            </w:r>
          </w:p>
        </w:tc>
        <w:tc>
          <w:tcPr>
            <w:tcW w:w="992" w:type="dxa"/>
          </w:tcPr>
          <w:p w14:paraId="658EB27C"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Decimal</w:t>
            </w:r>
          </w:p>
        </w:tc>
        <w:tc>
          <w:tcPr>
            <w:tcW w:w="850" w:type="dxa"/>
          </w:tcPr>
          <w:p w14:paraId="2E623150"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15,2</w:t>
            </w:r>
          </w:p>
        </w:tc>
        <w:tc>
          <w:tcPr>
            <w:tcW w:w="709" w:type="dxa"/>
          </w:tcPr>
          <w:p w14:paraId="080AA3FB"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1B418677"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交易金额</w:t>
            </w:r>
          </w:p>
        </w:tc>
      </w:tr>
      <w:tr w:rsidR="008A7B7E" w14:paraId="543724B9" w14:textId="77777777" w:rsidTr="00CC3D2A">
        <w:trPr>
          <w:trHeight w:val="352"/>
          <w:jc w:val="center"/>
        </w:trPr>
        <w:tc>
          <w:tcPr>
            <w:tcW w:w="1505" w:type="dxa"/>
          </w:tcPr>
          <w:p w14:paraId="3D203751"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Balance</w:t>
            </w:r>
          </w:p>
        </w:tc>
        <w:tc>
          <w:tcPr>
            <w:tcW w:w="2495" w:type="dxa"/>
          </w:tcPr>
          <w:p w14:paraId="17F6E6A9"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tailRecord&gt;/&lt;Balance&gt;</w:t>
            </w:r>
          </w:p>
        </w:tc>
        <w:tc>
          <w:tcPr>
            <w:tcW w:w="992" w:type="dxa"/>
          </w:tcPr>
          <w:p w14:paraId="75FB98C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Decimal</w:t>
            </w:r>
          </w:p>
        </w:tc>
        <w:tc>
          <w:tcPr>
            <w:tcW w:w="850" w:type="dxa"/>
          </w:tcPr>
          <w:p w14:paraId="502079F5"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15,2</w:t>
            </w:r>
          </w:p>
        </w:tc>
        <w:tc>
          <w:tcPr>
            <w:tcW w:w="709" w:type="dxa"/>
          </w:tcPr>
          <w:p w14:paraId="08F3956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03B8663F"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余额</w:t>
            </w:r>
          </w:p>
        </w:tc>
      </w:tr>
      <w:tr w:rsidR="008A7B7E" w14:paraId="015D1209" w14:textId="77777777" w:rsidTr="00CC3D2A">
        <w:trPr>
          <w:trHeight w:val="352"/>
          <w:jc w:val="center"/>
        </w:trPr>
        <w:tc>
          <w:tcPr>
            <w:tcW w:w="1505" w:type="dxa"/>
          </w:tcPr>
          <w:p w14:paraId="6288C2FE"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kern w:val="0"/>
                <w:sz w:val="18"/>
                <w:szCs w:val="18"/>
              </w:rPr>
              <w:t>Usage</w:t>
            </w:r>
          </w:p>
        </w:tc>
        <w:tc>
          <w:tcPr>
            <w:tcW w:w="2495" w:type="dxa"/>
          </w:tcPr>
          <w:p w14:paraId="33AD78CB"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w:t>
            </w:r>
            <w:r>
              <w:rPr>
                <w:rFonts w:ascii="微软雅黑" w:eastAsia="微软雅黑" w:hAnsi="微软雅黑"/>
                <w:sz w:val="18"/>
                <w:szCs w:val="18"/>
              </w:rPr>
              <w:t>Usage</w:t>
            </w:r>
            <w:r>
              <w:rPr>
                <w:rFonts w:ascii="微软雅黑" w:eastAsia="微软雅黑" w:hAnsi="微软雅黑" w:hint="eastAsia"/>
                <w:sz w:val="18"/>
                <w:szCs w:val="18"/>
              </w:rPr>
              <w:t>&gt;</w:t>
            </w:r>
          </w:p>
        </w:tc>
        <w:tc>
          <w:tcPr>
            <w:tcW w:w="992" w:type="dxa"/>
          </w:tcPr>
          <w:p w14:paraId="20FFDA8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126EBA78"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64</w:t>
            </w:r>
          </w:p>
        </w:tc>
        <w:tc>
          <w:tcPr>
            <w:tcW w:w="709" w:type="dxa"/>
          </w:tcPr>
          <w:p w14:paraId="3CF45021"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03B2E738"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cs="Times New Roman" w:hint="eastAsia"/>
                <w:szCs w:val="21"/>
              </w:rPr>
              <w:t>附言</w:t>
            </w:r>
          </w:p>
        </w:tc>
      </w:tr>
      <w:tr w:rsidR="008A7B7E" w14:paraId="30FF0D8E" w14:textId="77777777" w:rsidTr="00CC3D2A">
        <w:trPr>
          <w:trHeight w:val="352"/>
          <w:jc w:val="center"/>
        </w:trPr>
        <w:tc>
          <w:tcPr>
            <w:tcW w:w="1505" w:type="dxa"/>
          </w:tcPr>
          <w:p w14:paraId="6A8989B5"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Memo</w:t>
            </w:r>
          </w:p>
        </w:tc>
        <w:tc>
          <w:tcPr>
            <w:tcW w:w="2495" w:type="dxa"/>
          </w:tcPr>
          <w:p w14:paraId="3974C590"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tailRecord&gt;/&lt;Memo&gt;</w:t>
            </w:r>
          </w:p>
        </w:tc>
        <w:tc>
          <w:tcPr>
            <w:tcW w:w="992" w:type="dxa"/>
          </w:tcPr>
          <w:p w14:paraId="4FCBFE5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5FE8AE4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64</w:t>
            </w:r>
          </w:p>
        </w:tc>
        <w:tc>
          <w:tcPr>
            <w:tcW w:w="709" w:type="dxa"/>
          </w:tcPr>
          <w:p w14:paraId="7C7220B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99" w:type="dxa"/>
          </w:tcPr>
          <w:p w14:paraId="415D3D22" w14:textId="77777777" w:rsidR="008A7B7E" w:rsidRDefault="008A7B7E" w:rsidP="00CC3D2A">
            <w:pPr>
              <w:pStyle w:val="13"/>
              <w:ind w:firstLineChars="0" w:firstLine="0"/>
              <w:rPr>
                <w:rFonts w:ascii="微软雅黑" w:eastAsia="微软雅黑" w:hAnsi="微软雅黑" w:cs="Times New Roman"/>
                <w:szCs w:val="21"/>
              </w:rPr>
            </w:pPr>
            <w:r>
              <w:rPr>
                <w:rFonts w:ascii="微软雅黑" w:eastAsia="微软雅黑" w:hAnsi="微软雅黑" w:cs="Times New Roman" w:hint="eastAsia"/>
                <w:szCs w:val="21"/>
              </w:rPr>
              <w:t>备注</w:t>
            </w:r>
          </w:p>
        </w:tc>
      </w:tr>
      <w:tr w:rsidR="008A7B7E" w14:paraId="217BA1B8" w14:textId="77777777" w:rsidTr="00CC3D2A">
        <w:trPr>
          <w:trHeight w:val="352"/>
          <w:jc w:val="center"/>
        </w:trPr>
        <w:tc>
          <w:tcPr>
            <w:tcW w:w="1505" w:type="dxa"/>
          </w:tcPr>
          <w:p w14:paraId="43B7D003"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hint="eastAsia"/>
                <w:kern w:val="0"/>
                <w:sz w:val="18"/>
                <w:szCs w:val="18"/>
              </w:rPr>
              <w:t>DetailID</w:t>
            </w:r>
          </w:p>
        </w:tc>
        <w:tc>
          <w:tcPr>
            <w:tcW w:w="2495" w:type="dxa"/>
          </w:tcPr>
          <w:p w14:paraId="7DB3CB3E" w14:textId="77777777" w:rsidR="008A7B7E" w:rsidRDefault="008A7B7E" w:rsidP="00CC3D2A">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ReconciliationReq</w:t>
            </w:r>
            <w:r>
              <w:rPr>
                <w:rFonts w:ascii="微软雅黑" w:eastAsia="微软雅黑" w:hAnsi="微软雅黑"/>
                <w:sz w:val="18"/>
                <w:szCs w:val="18"/>
              </w:rPr>
              <w:t>&gt;</w:t>
            </w:r>
            <w:r>
              <w:rPr>
                <w:rFonts w:ascii="微软雅黑" w:eastAsia="微软雅黑" w:hAnsi="微软雅黑" w:hint="eastAsia"/>
                <w:sz w:val="18"/>
                <w:szCs w:val="18"/>
              </w:rPr>
              <w:t>/&lt;D</w:t>
            </w:r>
            <w:r>
              <w:rPr>
                <w:rFonts w:ascii="微软雅黑" w:eastAsia="微软雅黑" w:hAnsi="微软雅黑"/>
                <w:sz w:val="18"/>
                <w:szCs w:val="18"/>
              </w:rPr>
              <w:t>e</w:t>
            </w:r>
            <w:r>
              <w:rPr>
                <w:rFonts w:ascii="微软雅黑" w:eastAsia="微软雅黑" w:hAnsi="微软雅黑" w:hint="eastAsia"/>
                <w:sz w:val="18"/>
                <w:szCs w:val="18"/>
              </w:rPr>
              <w:t>tailRecord&gt;/&lt;DetailID&gt;</w:t>
            </w:r>
          </w:p>
        </w:tc>
        <w:tc>
          <w:tcPr>
            <w:tcW w:w="992" w:type="dxa"/>
          </w:tcPr>
          <w:p w14:paraId="758906A7"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24D11BB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32</w:t>
            </w:r>
          </w:p>
        </w:tc>
        <w:tc>
          <w:tcPr>
            <w:tcW w:w="709" w:type="dxa"/>
          </w:tcPr>
          <w:p w14:paraId="05204C37"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99" w:type="dxa"/>
          </w:tcPr>
          <w:p w14:paraId="43189792" w14:textId="77777777" w:rsidR="008A7B7E" w:rsidRDefault="008A7B7E" w:rsidP="00CC3D2A">
            <w:pPr>
              <w:pStyle w:val="13"/>
              <w:ind w:firstLineChars="0" w:firstLine="0"/>
              <w:rPr>
                <w:rFonts w:ascii="微软雅黑" w:eastAsia="微软雅黑" w:hAnsi="微软雅黑" w:cs="Times New Roman"/>
                <w:szCs w:val="21"/>
              </w:rPr>
            </w:pPr>
            <w:r>
              <w:rPr>
                <w:rFonts w:ascii="微软雅黑" w:eastAsia="微软雅黑" w:hAnsi="微软雅黑" w:cs="Times New Roman" w:hint="eastAsia"/>
                <w:szCs w:val="21"/>
              </w:rPr>
              <w:t>明细唯一编号</w:t>
            </w:r>
          </w:p>
        </w:tc>
      </w:tr>
    </w:tbl>
    <w:p w14:paraId="24481966" w14:textId="77777777" w:rsidR="008A7B7E" w:rsidRDefault="008A7B7E" w:rsidP="008A7B7E">
      <w:pPr>
        <w:ind w:firstLineChars="150" w:firstLine="360"/>
        <w:rPr>
          <w:rFonts w:ascii="微软雅黑" w:eastAsia="微软雅黑" w:hAnsi="微软雅黑"/>
          <w:color w:val="A31515"/>
          <w:sz w:val="18"/>
          <w:szCs w:val="18"/>
        </w:rPr>
      </w:pPr>
      <w:r>
        <w:rPr>
          <w:lang w:eastAsia="zh-CN"/>
        </w:rPr>
        <w:t>响应报文</w:t>
      </w:r>
    </w:p>
    <w:tbl>
      <w:tblPr>
        <w:tblW w:w="85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2694"/>
        <w:gridCol w:w="992"/>
        <w:gridCol w:w="850"/>
        <w:gridCol w:w="709"/>
        <w:gridCol w:w="2048"/>
      </w:tblGrid>
      <w:tr w:rsidR="008A7B7E" w14:paraId="745FFD78" w14:textId="77777777" w:rsidTr="00CC3D2A">
        <w:trPr>
          <w:trHeight w:val="333"/>
          <w:jc w:val="center"/>
        </w:trPr>
        <w:tc>
          <w:tcPr>
            <w:tcW w:w="1276" w:type="dxa"/>
            <w:shd w:val="clear" w:color="auto" w:fill="808080"/>
          </w:tcPr>
          <w:p w14:paraId="7D031CFE"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节点名称</w:t>
            </w:r>
          </w:p>
        </w:tc>
        <w:tc>
          <w:tcPr>
            <w:tcW w:w="2694" w:type="dxa"/>
            <w:shd w:val="clear" w:color="auto" w:fill="808080"/>
          </w:tcPr>
          <w:p w14:paraId="7B7C2C4A"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节点位置</w:t>
            </w:r>
          </w:p>
        </w:tc>
        <w:tc>
          <w:tcPr>
            <w:tcW w:w="992" w:type="dxa"/>
            <w:shd w:val="clear" w:color="auto" w:fill="808080"/>
          </w:tcPr>
          <w:p w14:paraId="65BC0200"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类型</w:t>
            </w:r>
          </w:p>
        </w:tc>
        <w:tc>
          <w:tcPr>
            <w:tcW w:w="850" w:type="dxa"/>
            <w:shd w:val="clear" w:color="auto" w:fill="808080"/>
          </w:tcPr>
          <w:p w14:paraId="78A5A239"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字节数</w:t>
            </w:r>
          </w:p>
        </w:tc>
        <w:tc>
          <w:tcPr>
            <w:tcW w:w="709" w:type="dxa"/>
            <w:shd w:val="clear" w:color="auto" w:fill="808080"/>
          </w:tcPr>
          <w:p w14:paraId="054D57F3"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必填</w:t>
            </w:r>
          </w:p>
        </w:tc>
        <w:tc>
          <w:tcPr>
            <w:tcW w:w="2048" w:type="dxa"/>
            <w:shd w:val="clear" w:color="auto" w:fill="808080"/>
          </w:tcPr>
          <w:p w14:paraId="0333C6D8" w14:textId="77777777" w:rsidR="008A7B7E" w:rsidRDefault="008A7B7E" w:rsidP="00CC3D2A">
            <w:pPr>
              <w:pStyle w:val="13"/>
              <w:ind w:firstLineChars="0" w:firstLine="0"/>
              <w:jc w:val="center"/>
              <w:rPr>
                <w:rFonts w:ascii="微软雅黑" w:eastAsia="微软雅黑" w:hAnsi="微软雅黑"/>
                <w:b/>
                <w:sz w:val="18"/>
                <w:szCs w:val="18"/>
              </w:rPr>
            </w:pPr>
            <w:r>
              <w:rPr>
                <w:rFonts w:ascii="微软雅黑" w:eastAsia="微软雅黑" w:hAnsi="微软雅黑" w:hint="eastAsia"/>
                <w:b/>
                <w:sz w:val="18"/>
                <w:szCs w:val="18"/>
              </w:rPr>
              <w:t>说明</w:t>
            </w:r>
          </w:p>
        </w:tc>
      </w:tr>
      <w:tr w:rsidR="008A7B7E" w14:paraId="54AF35F6" w14:textId="77777777" w:rsidTr="00CC3D2A">
        <w:trPr>
          <w:trHeight w:val="352"/>
          <w:jc w:val="center"/>
        </w:trPr>
        <w:tc>
          <w:tcPr>
            <w:tcW w:w="1276" w:type="dxa"/>
          </w:tcPr>
          <w:p w14:paraId="218BDCDC"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Req</w:t>
            </w:r>
          </w:p>
        </w:tc>
        <w:tc>
          <w:tcPr>
            <w:tcW w:w="2694" w:type="dxa"/>
          </w:tcPr>
          <w:p w14:paraId="0DA49C7F"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Resp</w:t>
            </w:r>
            <w:r>
              <w:rPr>
                <w:rFonts w:ascii="微软雅黑" w:eastAsia="微软雅黑" w:hAnsi="微软雅黑"/>
                <w:sz w:val="18"/>
                <w:szCs w:val="18"/>
              </w:rPr>
              <w:t>&gt;</w:t>
            </w:r>
          </w:p>
        </w:tc>
        <w:tc>
          <w:tcPr>
            <w:tcW w:w="992" w:type="dxa"/>
          </w:tcPr>
          <w:p w14:paraId="7F146CEE" w14:textId="77777777" w:rsidR="008A7B7E" w:rsidRDefault="008A7B7E" w:rsidP="00CC3D2A">
            <w:pPr>
              <w:pStyle w:val="13"/>
              <w:ind w:firstLineChars="0" w:firstLine="0"/>
              <w:rPr>
                <w:rFonts w:ascii="微软雅黑" w:eastAsia="微软雅黑" w:hAnsi="微软雅黑"/>
                <w:sz w:val="18"/>
                <w:szCs w:val="18"/>
              </w:rPr>
            </w:pPr>
          </w:p>
        </w:tc>
        <w:tc>
          <w:tcPr>
            <w:tcW w:w="850" w:type="dxa"/>
          </w:tcPr>
          <w:p w14:paraId="4DA3DA86" w14:textId="77777777" w:rsidR="008A7B7E" w:rsidRDefault="008A7B7E" w:rsidP="00CC3D2A">
            <w:pPr>
              <w:pStyle w:val="13"/>
              <w:ind w:firstLineChars="0" w:firstLine="0"/>
              <w:rPr>
                <w:rFonts w:ascii="微软雅黑" w:eastAsia="微软雅黑" w:hAnsi="微软雅黑"/>
                <w:sz w:val="18"/>
                <w:szCs w:val="18"/>
              </w:rPr>
            </w:pPr>
          </w:p>
        </w:tc>
        <w:tc>
          <w:tcPr>
            <w:tcW w:w="709" w:type="dxa"/>
          </w:tcPr>
          <w:p w14:paraId="22032E75" w14:textId="77777777" w:rsidR="008A7B7E" w:rsidRDefault="008A7B7E" w:rsidP="00CC3D2A">
            <w:pPr>
              <w:pStyle w:val="13"/>
              <w:ind w:firstLineChars="0" w:firstLine="0"/>
              <w:rPr>
                <w:rFonts w:ascii="微软雅黑" w:eastAsia="微软雅黑" w:hAnsi="微软雅黑"/>
                <w:sz w:val="18"/>
                <w:szCs w:val="18"/>
              </w:rPr>
            </w:pPr>
          </w:p>
        </w:tc>
        <w:tc>
          <w:tcPr>
            <w:tcW w:w="2048" w:type="dxa"/>
          </w:tcPr>
          <w:p w14:paraId="6F1A07EE" w14:textId="77777777" w:rsidR="008A7B7E" w:rsidRDefault="008A7B7E" w:rsidP="00CC3D2A">
            <w:pPr>
              <w:pStyle w:val="13"/>
              <w:ind w:firstLineChars="0" w:firstLine="0"/>
              <w:rPr>
                <w:rFonts w:ascii="微软雅黑" w:eastAsia="微软雅黑" w:hAnsi="微软雅黑"/>
                <w:sz w:val="18"/>
                <w:szCs w:val="18"/>
              </w:rPr>
            </w:pPr>
          </w:p>
        </w:tc>
      </w:tr>
      <w:tr w:rsidR="008A7B7E" w14:paraId="1F229063" w14:textId="77777777" w:rsidTr="00CC3D2A">
        <w:trPr>
          <w:trHeight w:val="352"/>
          <w:jc w:val="center"/>
        </w:trPr>
        <w:tc>
          <w:tcPr>
            <w:tcW w:w="1276" w:type="dxa"/>
          </w:tcPr>
          <w:p w14:paraId="60B60BFC"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cs="Times New Roman"/>
                <w:kern w:val="0"/>
                <w:sz w:val="18"/>
                <w:szCs w:val="18"/>
              </w:rPr>
              <w:t>TransState</w:t>
            </w:r>
          </w:p>
        </w:tc>
        <w:tc>
          <w:tcPr>
            <w:tcW w:w="2694" w:type="dxa"/>
          </w:tcPr>
          <w:p w14:paraId="42F6B8C9"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Resp</w:t>
            </w:r>
            <w:r>
              <w:rPr>
                <w:rFonts w:ascii="微软雅黑" w:eastAsia="微软雅黑" w:hAnsi="微软雅黑"/>
                <w:sz w:val="18"/>
                <w:szCs w:val="18"/>
              </w:rPr>
              <w:t>&gt;</w:t>
            </w:r>
            <w:r>
              <w:rPr>
                <w:rFonts w:ascii="微软雅黑" w:eastAsia="微软雅黑" w:hAnsi="微软雅黑" w:hint="eastAsia"/>
                <w:sz w:val="18"/>
                <w:szCs w:val="18"/>
              </w:rPr>
              <w:t>/&lt;</w:t>
            </w:r>
            <w:r>
              <w:rPr>
                <w:rFonts w:ascii="微软雅黑" w:eastAsia="微软雅黑" w:hAnsi="微软雅黑"/>
                <w:sz w:val="18"/>
                <w:szCs w:val="18"/>
              </w:rPr>
              <w:t>TransState</w:t>
            </w:r>
            <w:r>
              <w:rPr>
                <w:rFonts w:ascii="微软雅黑" w:eastAsia="微软雅黑" w:hAnsi="微软雅黑" w:hint="eastAsia"/>
                <w:sz w:val="18"/>
                <w:szCs w:val="18"/>
              </w:rPr>
              <w:t>&gt;</w:t>
            </w:r>
          </w:p>
        </w:tc>
        <w:tc>
          <w:tcPr>
            <w:tcW w:w="992" w:type="dxa"/>
          </w:tcPr>
          <w:p w14:paraId="0E1BC2A0"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Int</w:t>
            </w:r>
          </w:p>
        </w:tc>
        <w:tc>
          <w:tcPr>
            <w:tcW w:w="850" w:type="dxa"/>
          </w:tcPr>
          <w:p w14:paraId="5A06322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1</w:t>
            </w:r>
          </w:p>
        </w:tc>
        <w:tc>
          <w:tcPr>
            <w:tcW w:w="709" w:type="dxa"/>
          </w:tcPr>
          <w:p w14:paraId="3ABF5E62"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48" w:type="dxa"/>
          </w:tcPr>
          <w:p w14:paraId="5A94A95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交易状态</w:t>
            </w:r>
          </w:p>
          <w:p w14:paraId="14327E3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2:上送成功</w:t>
            </w:r>
          </w:p>
          <w:p w14:paraId="7020387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3:上送失败</w:t>
            </w:r>
          </w:p>
        </w:tc>
      </w:tr>
      <w:tr w:rsidR="008A7B7E" w14:paraId="31193642" w14:textId="77777777" w:rsidTr="00CC3D2A">
        <w:trPr>
          <w:trHeight w:val="352"/>
          <w:jc w:val="center"/>
        </w:trPr>
        <w:tc>
          <w:tcPr>
            <w:tcW w:w="1276" w:type="dxa"/>
          </w:tcPr>
          <w:p w14:paraId="0C09DC24" w14:textId="77777777" w:rsidR="008A7B7E" w:rsidRDefault="008A7B7E" w:rsidP="00CC3D2A">
            <w:pPr>
              <w:pStyle w:val="13"/>
              <w:ind w:firstLineChars="0" w:firstLine="0"/>
              <w:rPr>
                <w:rFonts w:ascii="微软雅黑" w:eastAsia="微软雅黑" w:hAnsi="微软雅黑"/>
                <w:kern w:val="0"/>
                <w:sz w:val="18"/>
                <w:szCs w:val="18"/>
              </w:rPr>
            </w:pPr>
            <w:r>
              <w:rPr>
                <w:rFonts w:ascii="微软雅黑" w:eastAsia="微软雅黑" w:hAnsi="微软雅黑" w:cs="Times New Roman" w:hint="eastAsia"/>
                <w:kern w:val="0"/>
                <w:sz w:val="18"/>
                <w:szCs w:val="18"/>
              </w:rPr>
              <w:t>Trans</w:t>
            </w:r>
            <w:r>
              <w:rPr>
                <w:rFonts w:ascii="微软雅黑" w:eastAsia="微软雅黑" w:hAnsi="微软雅黑" w:cs="Times New Roman"/>
                <w:kern w:val="0"/>
                <w:sz w:val="18"/>
                <w:szCs w:val="18"/>
              </w:rPr>
              <w:t>InfoCode</w:t>
            </w:r>
          </w:p>
        </w:tc>
        <w:tc>
          <w:tcPr>
            <w:tcW w:w="2694" w:type="dxa"/>
          </w:tcPr>
          <w:p w14:paraId="714F1110"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Resp</w:t>
            </w:r>
            <w:r>
              <w:rPr>
                <w:rFonts w:ascii="微软雅黑" w:eastAsia="微软雅黑" w:hAnsi="微软雅黑"/>
                <w:sz w:val="18"/>
                <w:szCs w:val="18"/>
              </w:rPr>
              <w:t>&gt;</w:t>
            </w:r>
            <w:r>
              <w:rPr>
                <w:rFonts w:ascii="微软雅黑" w:eastAsia="微软雅黑" w:hAnsi="微软雅黑" w:hint="eastAsia"/>
                <w:sz w:val="18"/>
                <w:szCs w:val="18"/>
              </w:rPr>
              <w:t>/&lt;</w:t>
            </w:r>
            <w:r>
              <w:rPr>
                <w:rFonts w:ascii="微软雅黑" w:eastAsia="微软雅黑" w:hAnsi="微软雅黑" w:cs="Times New Roman" w:hint="eastAsia"/>
                <w:kern w:val="0"/>
                <w:sz w:val="18"/>
                <w:szCs w:val="18"/>
              </w:rPr>
              <w:t>Trans</w:t>
            </w:r>
            <w:r>
              <w:rPr>
                <w:rFonts w:ascii="微软雅黑" w:eastAsia="微软雅黑" w:hAnsi="微软雅黑"/>
                <w:sz w:val="18"/>
                <w:szCs w:val="18"/>
              </w:rPr>
              <w:t>InfoCode</w:t>
            </w:r>
            <w:r>
              <w:rPr>
                <w:rFonts w:ascii="微软雅黑" w:eastAsia="微软雅黑" w:hAnsi="微软雅黑" w:hint="eastAsia"/>
                <w:sz w:val="18"/>
                <w:szCs w:val="18"/>
              </w:rPr>
              <w:t>&gt;</w:t>
            </w:r>
          </w:p>
        </w:tc>
        <w:tc>
          <w:tcPr>
            <w:tcW w:w="992" w:type="dxa"/>
          </w:tcPr>
          <w:p w14:paraId="014E97A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3F1D0A2F"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8</w:t>
            </w:r>
          </w:p>
        </w:tc>
        <w:tc>
          <w:tcPr>
            <w:tcW w:w="709" w:type="dxa"/>
          </w:tcPr>
          <w:p w14:paraId="581C741B"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Y</w:t>
            </w:r>
          </w:p>
        </w:tc>
        <w:tc>
          <w:tcPr>
            <w:tcW w:w="2048" w:type="dxa"/>
          </w:tcPr>
          <w:p w14:paraId="569F1C9A"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交易信息码</w:t>
            </w:r>
          </w:p>
        </w:tc>
      </w:tr>
      <w:tr w:rsidR="008A7B7E" w14:paraId="0EFF6A91" w14:textId="77777777" w:rsidTr="00CC3D2A">
        <w:trPr>
          <w:trHeight w:val="352"/>
          <w:jc w:val="center"/>
        </w:trPr>
        <w:tc>
          <w:tcPr>
            <w:tcW w:w="1276" w:type="dxa"/>
          </w:tcPr>
          <w:p w14:paraId="2F43548D" w14:textId="77777777" w:rsidR="008A7B7E" w:rsidRDefault="008A7B7E" w:rsidP="00CC3D2A">
            <w:pPr>
              <w:pStyle w:val="13"/>
              <w:ind w:firstLineChars="0" w:firstLine="0"/>
              <w:rPr>
                <w:rFonts w:ascii="微软雅黑" w:eastAsia="微软雅黑" w:hAnsi="微软雅黑" w:cs="Times New Roman"/>
                <w:kern w:val="0"/>
                <w:sz w:val="18"/>
                <w:szCs w:val="18"/>
              </w:rPr>
            </w:pPr>
            <w:r>
              <w:rPr>
                <w:rFonts w:ascii="微软雅黑" w:eastAsia="微软雅黑" w:hAnsi="微软雅黑" w:cs="Times New Roman"/>
                <w:kern w:val="0"/>
                <w:sz w:val="18"/>
                <w:szCs w:val="18"/>
              </w:rPr>
              <w:t>Info</w:t>
            </w:r>
          </w:p>
        </w:tc>
        <w:tc>
          <w:tcPr>
            <w:tcW w:w="2694" w:type="dxa"/>
          </w:tcPr>
          <w:p w14:paraId="450F5F2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kern w:val="0"/>
                <w:sz w:val="18"/>
                <w:szCs w:val="18"/>
              </w:rPr>
              <w:t>R</w:t>
            </w:r>
            <w:r>
              <w:rPr>
                <w:rFonts w:ascii="微软雅黑" w:eastAsia="微软雅黑" w:hAnsi="微软雅黑"/>
                <w:kern w:val="0"/>
                <w:sz w:val="18"/>
                <w:szCs w:val="18"/>
              </w:rPr>
              <w:t>econciliation</w:t>
            </w:r>
            <w:r>
              <w:rPr>
                <w:rFonts w:ascii="微软雅黑" w:eastAsia="微软雅黑" w:hAnsi="微软雅黑" w:hint="eastAsia"/>
                <w:kern w:val="0"/>
                <w:sz w:val="18"/>
                <w:szCs w:val="18"/>
              </w:rPr>
              <w:t>Resp</w:t>
            </w:r>
            <w:r>
              <w:rPr>
                <w:rFonts w:ascii="微软雅黑" w:eastAsia="微软雅黑" w:hAnsi="微软雅黑"/>
                <w:sz w:val="18"/>
                <w:szCs w:val="18"/>
              </w:rPr>
              <w:t>&gt;</w:t>
            </w:r>
            <w:r>
              <w:rPr>
                <w:rFonts w:ascii="微软雅黑" w:eastAsia="微软雅黑" w:hAnsi="微软雅黑" w:hint="eastAsia"/>
                <w:sz w:val="18"/>
                <w:szCs w:val="18"/>
              </w:rPr>
              <w:t>/&lt;</w:t>
            </w:r>
            <w:r>
              <w:rPr>
                <w:rFonts w:ascii="微软雅黑" w:eastAsia="微软雅黑" w:hAnsi="微软雅黑"/>
                <w:sz w:val="18"/>
                <w:szCs w:val="18"/>
              </w:rPr>
              <w:t>Info</w:t>
            </w:r>
            <w:r>
              <w:rPr>
                <w:rFonts w:ascii="微软雅黑" w:eastAsia="微软雅黑" w:hAnsi="微软雅黑" w:hint="eastAsia"/>
                <w:sz w:val="18"/>
                <w:szCs w:val="18"/>
              </w:rPr>
              <w:t>&gt;</w:t>
            </w:r>
          </w:p>
        </w:tc>
        <w:tc>
          <w:tcPr>
            <w:tcW w:w="992" w:type="dxa"/>
          </w:tcPr>
          <w:p w14:paraId="79C1D193"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String</w:t>
            </w:r>
          </w:p>
        </w:tc>
        <w:tc>
          <w:tcPr>
            <w:tcW w:w="850" w:type="dxa"/>
          </w:tcPr>
          <w:p w14:paraId="1B91EB04"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512</w:t>
            </w:r>
          </w:p>
        </w:tc>
        <w:tc>
          <w:tcPr>
            <w:tcW w:w="709" w:type="dxa"/>
          </w:tcPr>
          <w:p w14:paraId="47F1C09C"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N</w:t>
            </w:r>
          </w:p>
        </w:tc>
        <w:tc>
          <w:tcPr>
            <w:tcW w:w="2048" w:type="dxa"/>
          </w:tcPr>
          <w:p w14:paraId="2076F771" w14:textId="77777777" w:rsidR="008A7B7E" w:rsidRDefault="008A7B7E" w:rsidP="00CC3D2A">
            <w:pPr>
              <w:pStyle w:val="13"/>
              <w:ind w:firstLineChars="0" w:firstLine="0"/>
              <w:rPr>
                <w:rFonts w:ascii="微软雅黑" w:eastAsia="微软雅黑" w:hAnsi="微软雅黑"/>
                <w:sz w:val="18"/>
                <w:szCs w:val="18"/>
              </w:rPr>
            </w:pPr>
            <w:r>
              <w:rPr>
                <w:rFonts w:ascii="微软雅黑" w:eastAsia="微软雅黑" w:hAnsi="微软雅黑" w:hint="eastAsia"/>
                <w:sz w:val="18"/>
                <w:szCs w:val="18"/>
              </w:rPr>
              <w:t>信息</w:t>
            </w:r>
          </w:p>
        </w:tc>
      </w:tr>
    </w:tbl>
    <w:p w14:paraId="4A1DF868" w14:textId="5E4BFD7A" w:rsidR="00BD6B90" w:rsidRPr="008D491E" w:rsidRDefault="00BD6B90" w:rsidP="00BD6B90">
      <w:pPr>
        <w:rPr>
          <w:lang w:eastAsia="zh-CN"/>
        </w:rPr>
      </w:pPr>
    </w:p>
    <w:p w14:paraId="46986D14" w14:textId="77777777" w:rsidR="008848BD" w:rsidRDefault="008848BD" w:rsidP="00DB208D">
      <w:pPr>
        <w:pStyle w:val="20"/>
        <w:numPr>
          <w:ilvl w:val="1"/>
          <w:numId w:val="2"/>
        </w:numPr>
      </w:pPr>
      <w:bookmarkStart w:id="1167" w:name="_Toc10186649"/>
      <w:r>
        <w:rPr>
          <w:rFonts w:hint="eastAsia"/>
          <w:lang w:eastAsia="zh-CN"/>
        </w:rPr>
        <w:t>报表功能</w:t>
      </w:r>
      <w:bookmarkEnd w:id="1167"/>
    </w:p>
    <w:p w14:paraId="609D667D" w14:textId="77777777" w:rsidR="008848BD" w:rsidRDefault="008848BD" w:rsidP="001E275E">
      <w:pPr>
        <w:pStyle w:val="30"/>
        <w:numPr>
          <w:ilvl w:val="2"/>
          <w:numId w:val="2"/>
        </w:numPr>
      </w:pPr>
      <w:bookmarkStart w:id="1168" w:name="_Toc10186650"/>
      <w:r>
        <w:rPr>
          <w:rFonts w:hint="eastAsia"/>
          <w:lang w:eastAsia="zh-CN"/>
        </w:rPr>
        <w:t>报表</w:t>
      </w:r>
      <w:bookmarkEnd w:id="1168"/>
    </w:p>
    <w:p w14:paraId="1171BB87" w14:textId="77777777" w:rsidR="008848BD" w:rsidRDefault="008848BD" w:rsidP="001E275E">
      <w:pPr>
        <w:pStyle w:val="40"/>
        <w:numPr>
          <w:ilvl w:val="3"/>
          <w:numId w:val="2"/>
        </w:numPr>
      </w:pPr>
      <w:r>
        <w:rPr>
          <w:rFonts w:hint="eastAsia"/>
          <w:lang w:eastAsia="zh-CN"/>
        </w:rPr>
        <w:t>报表说明</w:t>
      </w:r>
    </w:p>
    <w:p w14:paraId="5333F605" w14:textId="77777777" w:rsidR="008848BD" w:rsidRDefault="008848BD" w:rsidP="001E275E">
      <w:pPr>
        <w:pStyle w:val="40"/>
        <w:numPr>
          <w:ilvl w:val="3"/>
          <w:numId w:val="2"/>
        </w:numPr>
      </w:pPr>
      <w:r>
        <w:rPr>
          <w:rFonts w:hint="eastAsia"/>
          <w:lang w:eastAsia="zh-CN"/>
        </w:rPr>
        <w:t>报表表样</w:t>
      </w:r>
    </w:p>
    <w:p w14:paraId="0B71FEB4" w14:textId="77777777" w:rsidR="008848BD" w:rsidRDefault="008848BD">
      <w:pPr>
        <w:adjustRightInd w:val="0"/>
        <w:snapToGrid w:val="0"/>
        <w:spacing w:line="360" w:lineRule="auto"/>
        <w:rPr>
          <w:rFonts w:ascii="宋体" w:hAnsi="宋体" w:cs="宋体"/>
          <w:lang w:eastAsia="zh-CN"/>
        </w:rPr>
      </w:pPr>
    </w:p>
    <w:p w14:paraId="67E8C6E1" w14:textId="11B30AEA" w:rsidR="008848BD" w:rsidRDefault="008848BD" w:rsidP="001E275E">
      <w:pPr>
        <w:pStyle w:val="1"/>
        <w:numPr>
          <w:ilvl w:val="0"/>
          <w:numId w:val="2"/>
        </w:numPr>
        <w:rPr>
          <w:lang w:eastAsia="zh-CN"/>
        </w:rPr>
      </w:pPr>
      <w:bookmarkStart w:id="1169" w:name="_Toc10186651"/>
      <w:r>
        <w:rPr>
          <w:rFonts w:hint="eastAsia"/>
          <w:lang w:eastAsia="zh-CN"/>
        </w:rPr>
        <w:t>附件</w:t>
      </w:r>
      <w:r w:rsidR="0096092C">
        <w:rPr>
          <w:rFonts w:hint="eastAsia"/>
          <w:lang w:eastAsia="zh-CN"/>
        </w:rPr>
        <w:t>（参考）</w:t>
      </w:r>
      <w:bookmarkEnd w:id="1169"/>
    </w:p>
    <w:p w14:paraId="6822875E" w14:textId="77777777" w:rsidR="003C7519" w:rsidRDefault="003C7519" w:rsidP="001E275E">
      <w:pPr>
        <w:pStyle w:val="20"/>
        <w:numPr>
          <w:ilvl w:val="1"/>
          <w:numId w:val="2"/>
        </w:numPr>
      </w:pPr>
      <w:bookmarkStart w:id="1170" w:name="_Toc517685604"/>
      <w:bookmarkStart w:id="1171" w:name="_Toc10186652"/>
      <w:r>
        <w:rPr>
          <w:rFonts w:hint="eastAsia"/>
        </w:rPr>
        <w:t>资金系统</w:t>
      </w:r>
      <w:r>
        <w:rPr>
          <w:rFonts w:hint="eastAsia"/>
        </w:rPr>
        <w:t>WebService</w:t>
      </w:r>
      <w:r>
        <w:rPr>
          <w:rFonts w:hint="eastAsia"/>
        </w:rPr>
        <w:t>对接</w:t>
      </w:r>
      <w:bookmarkEnd w:id="1170"/>
      <w:bookmarkEnd w:id="1171"/>
    </w:p>
    <w:bookmarkStart w:id="1172" w:name="_MON_1606549729"/>
    <w:bookmarkEnd w:id="1172"/>
    <w:p w14:paraId="0FB014FE" w14:textId="77777777" w:rsidR="003C7519" w:rsidRDefault="003C7519" w:rsidP="003C7519">
      <w:r>
        <w:object w:dxaOrig="1538" w:dyaOrig="966" w14:anchorId="46EBB2E1">
          <v:shape id="_x0000_i1047" type="#_x0000_t75" style="width:79pt;height:49.95pt" o:ole="">
            <v:imagedata r:id="rId134" o:title=""/>
          </v:shape>
          <o:OLEObject Type="Embed" ProgID="Word.Document.12" ShapeID="_x0000_i1047" DrawAspect="Icon" ObjectID="_1624086117" r:id="rId135">
            <o:FieldCodes>\s</o:FieldCodes>
          </o:OLEObject>
        </w:object>
      </w:r>
    </w:p>
    <w:bookmarkStart w:id="1173" w:name="_MON_1607090441"/>
    <w:bookmarkEnd w:id="1173"/>
    <w:p w14:paraId="712200B4" w14:textId="77777777" w:rsidR="003C7519" w:rsidRDefault="00EA2775" w:rsidP="003C7519">
      <w:r>
        <w:object w:dxaOrig="1534" w:dyaOrig="966" w14:anchorId="5B3A374F">
          <v:shape id="_x0000_i1048" type="#_x0000_t75" style="width:79pt;height:49.95pt" o:ole="">
            <v:imagedata r:id="rId136" o:title=""/>
          </v:shape>
          <o:OLEObject Type="Embed" ProgID="Excel.Sheet.12" ShapeID="_x0000_i1048" DrawAspect="Icon" ObjectID="_1624086118" r:id="rId137"/>
        </w:object>
      </w:r>
    </w:p>
    <w:tbl>
      <w:tblPr>
        <w:tblW w:w="3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1780"/>
      </w:tblGrid>
      <w:tr w:rsidR="00134A2E" w:rsidRPr="00134A2E" w14:paraId="2A3DDA68" w14:textId="77777777" w:rsidTr="00B3459C">
        <w:trPr>
          <w:trHeight w:val="270"/>
        </w:trPr>
        <w:tc>
          <w:tcPr>
            <w:tcW w:w="2040" w:type="dxa"/>
            <w:shd w:val="clear" w:color="auto" w:fill="auto"/>
            <w:noWrap/>
            <w:vAlign w:val="center"/>
            <w:hideMark/>
          </w:tcPr>
          <w:p w14:paraId="5400D646" w14:textId="77777777"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success</w:t>
            </w:r>
          </w:p>
        </w:tc>
        <w:tc>
          <w:tcPr>
            <w:tcW w:w="1780" w:type="dxa"/>
            <w:shd w:val="clear" w:color="auto" w:fill="auto"/>
            <w:noWrap/>
            <w:vAlign w:val="center"/>
            <w:hideMark/>
          </w:tcPr>
          <w:p w14:paraId="3F2930B1" w14:textId="70A00DB1"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处理成功</w:t>
            </w:r>
            <w:r w:rsidR="00B3459C">
              <w:rPr>
                <w:rFonts w:ascii="宋体" w:hAnsi="宋体" w:cs="宋体" w:hint="eastAsia"/>
                <w:color w:val="000000"/>
                <w:sz w:val="22"/>
                <w:szCs w:val="22"/>
                <w:lang w:eastAsia="zh-CN" w:bidi="ar-SA"/>
              </w:rPr>
              <w:t>，表示资金系统接收成功</w:t>
            </w:r>
          </w:p>
        </w:tc>
      </w:tr>
      <w:tr w:rsidR="00134A2E" w:rsidRPr="00134A2E" w14:paraId="75815814" w14:textId="77777777" w:rsidTr="00B3459C">
        <w:trPr>
          <w:trHeight w:val="270"/>
        </w:trPr>
        <w:tc>
          <w:tcPr>
            <w:tcW w:w="2040" w:type="dxa"/>
            <w:shd w:val="clear" w:color="auto" w:fill="auto"/>
            <w:noWrap/>
            <w:vAlign w:val="center"/>
            <w:hideMark/>
          </w:tcPr>
          <w:p w14:paraId="21F09509" w14:textId="77777777"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fail</w:t>
            </w:r>
          </w:p>
        </w:tc>
        <w:tc>
          <w:tcPr>
            <w:tcW w:w="1780" w:type="dxa"/>
            <w:shd w:val="clear" w:color="auto" w:fill="auto"/>
            <w:noWrap/>
            <w:vAlign w:val="center"/>
            <w:hideMark/>
          </w:tcPr>
          <w:p w14:paraId="2592382A" w14:textId="41EB2A10"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处理失败</w:t>
            </w:r>
            <w:r w:rsidR="00B3459C">
              <w:rPr>
                <w:rFonts w:ascii="宋体" w:hAnsi="宋体" w:cs="宋体" w:hint="eastAsia"/>
                <w:color w:val="000000"/>
                <w:sz w:val="22"/>
                <w:szCs w:val="22"/>
                <w:lang w:eastAsia="zh-CN" w:bidi="ar-SA"/>
              </w:rPr>
              <w:t>，表示资金系统接收失败，可再次推送</w:t>
            </w:r>
          </w:p>
        </w:tc>
      </w:tr>
      <w:tr w:rsidR="00134A2E" w:rsidRPr="00134A2E" w14:paraId="35C870FF" w14:textId="77777777" w:rsidTr="00B3459C">
        <w:trPr>
          <w:trHeight w:val="270"/>
        </w:trPr>
        <w:tc>
          <w:tcPr>
            <w:tcW w:w="2040" w:type="dxa"/>
            <w:shd w:val="clear" w:color="auto" w:fill="auto"/>
            <w:noWrap/>
            <w:vAlign w:val="center"/>
            <w:hideMark/>
          </w:tcPr>
          <w:p w14:paraId="7E1CF9A3" w14:textId="77777777"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exception</w:t>
            </w:r>
          </w:p>
        </w:tc>
        <w:tc>
          <w:tcPr>
            <w:tcW w:w="1780" w:type="dxa"/>
            <w:shd w:val="clear" w:color="auto" w:fill="auto"/>
            <w:noWrap/>
            <w:vAlign w:val="center"/>
            <w:hideMark/>
          </w:tcPr>
          <w:p w14:paraId="38A1E484" w14:textId="69C1AF81"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处理异常</w:t>
            </w:r>
            <w:r w:rsidR="00B3459C">
              <w:rPr>
                <w:rFonts w:ascii="宋体" w:hAnsi="宋体" w:cs="宋体" w:hint="eastAsia"/>
                <w:color w:val="000000"/>
                <w:sz w:val="22"/>
                <w:szCs w:val="22"/>
                <w:lang w:eastAsia="zh-CN" w:bidi="ar-SA"/>
              </w:rPr>
              <w:t>，可再次推送，如果返回</w:t>
            </w:r>
            <w:r w:rsidR="00B3459C" w:rsidRPr="00134A2E">
              <w:rPr>
                <w:rFonts w:ascii="宋体" w:hAnsi="宋体" w:cs="宋体" w:hint="eastAsia"/>
                <w:color w:val="000000"/>
                <w:sz w:val="22"/>
                <w:szCs w:val="22"/>
                <w:lang w:eastAsia="zh-CN" w:bidi="ar-SA"/>
              </w:rPr>
              <w:t>duplicate</w:t>
            </w:r>
            <w:r w:rsidR="00B3459C">
              <w:rPr>
                <w:rFonts w:ascii="宋体" w:hAnsi="宋体" w:cs="宋体" w:hint="eastAsia"/>
                <w:color w:val="000000"/>
                <w:sz w:val="22"/>
                <w:szCs w:val="22"/>
                <w:lang w:eastAsia="zh-CN" w:bidi="ar-SA"/>
              </w:rPr>
              <w:t>直接标记未处理中</w:t>
            </w:r>
          </w:p>
        </w:tc>
      </w:tr>
      <w:tr w:rsidR="00134A2E" w:rsidRPr="00134A2E" w14:paraId="465B1396" w14:textId="77777777" w:rsidTr="00B3459C">
        <w:trPr>
          <w:trHeight w:val="270"/>
        </w:trPr>
        <w:tc>
          <w:tcPr>
            <w:tcW w:w="2040" w:type="dxa"/>
            <w:shd w:val="clear" w:color="auto" w:fill="auto"/>
            <w:noWrap/>
            <w:vAlign w:val="center"/>
            <w:hideMark/>
          </w:tcPr>
          <w:p w14:paraId="65A3C6B1" w14:textId="77777777"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duplicate</w:t>
            </w:r>
          </w:p>
        </w:tc>
        <w:tc>
          <w:tcPr>
            <w:tcW w:w="1780" w:type="dxa"/>
            <w:shd w:val="clear" w:color="auto" w:fill="auto"/>
            <w:noWrap/>
            <w:vAlign w:val="center"/>
            <w:hideMark/>
          </w:tcPr>
          <w:p w14:paraId="570A6F42" w14:textId="4C22237C"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批次已存在</w:t>
            </w:r>
            <w:r w:rsidR="00B3459C">
              <w:rPr>
                <w:rFonts w:ascii="宋体" w:hAnsi="宋体" w:cs="宋体" w:hint="eastAsia"/>
                <w:color w:val="000000"/>
                <w:sz w:val="22"/>
                <w:szCs w:val="22"/>
                <w:lang w:eastAsia="zh-CN" w:bidi="ar-SA"/>
              </w:rPr>
              <w:t>，不能重复提交</w:t>
            </w:r>
          </w:p>
        </w:tc>
      </w:tr>
      <w:tr w:rsidR="00134A2E" w:rsidRPr="00134A2E" w14:paraId="7D626F2E" w14:textId="77777777" w:rsidTr="00B3459C">
        <w:trPr>
          <w:trHeight w:val="270"/>
        </w:trPr>
        <w:tc>
          <w:tcPr>
            <w:tcW w:w="2040" w:type="dxa"/>
            <w:shd w:val="clear" w:color="auto" w:fill="auto"/>
            <w:noWrap/>
            <w:vAlign w:val="center"/>
            <w:hideMark/>
          </w:tcPr>
          <w:p w14:paraId="2F0B4ED0" w14:textId="77777777"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notexists</w:t>
            </w:r>
          </w:p>
        </w:tc>
        <w:tc>
          <w:tcPr>
            <w:tcW w:w="1780" w:type="dxa"/>
            <w:shd w:val="clear" w:color="auto" w:fill="auto"/>
            <w:noWrap/>
            <w:vAlign w:val="center"/>
            <w:hideMark/>
          </w:tcPr>
          <w:p w14:paraId="5FDB5BED" w14:textId="3818EA8B" w:rsidR="00134A2E" w:rsidRPr="00134A2E" w:rsidRDefault="00134A2E" w:rsidP="00134A2E">
            <w:pPr>
              <w:rPr>
                <w:rFonts w:ascii="宋体" w:hAnsi="宋体" w:cs="宋体"/>
                <w:color w:val="000000"/>
                <w:sz w:val="22"/>
                <w:szCs w:val="22"/>
                <w:lang w:eastAsia="zh-CN" w:bidi="ar-SA"/>
              </w:rPr>
            </w:pPr>
            <w:r w:rsidRPr="00134A2E">
              <w:rPr>
                <w:rFonts w:ascii="宋体" w:hAnsi="宋体" w:cs="宋体" w:hint="eastAsia"/>
                <w:color w:val="000000"/>
                <w:sz w:val="22"/>
                <w:szCs w:val="22"/>
                <w:lang w:eastAsia="zh-CN" w:bidi="ar-SA"/>
              </w:rPr>
              <w:t>批次不存在</w:t>
            </w:r>
            <w:r>
              <w:rPr>
                <w:rFonts w:ascii="宋体" w:hAnsi="宋体" w:cs="宋体" w:hint="eastAsia"/>
                <w:color w:val="000000"/>
                <w:sz w:val="22"/>
                <w:szCs w:val="22"/>
                <w:lang w:eastAsia="zh-CN" w:bidi="ar-SA"/>
              </w:rPr>
              <w:t>，查询接口返回</w:t>
            </w:r>
          </w:p>
        </w:tc>
      </w:tr>
    </w:tbl>
    <w:p w14:paraId="264DCBB9" w14:textId="1A1A9CEE" w:rsidR="00A85763" w:rsidRDefault="00A85763" w:rsidP="003C7519">
      <w:pPr>
        <w:rPr>
          <w:lang w:eastAsia="zh-CN"/>
        </w:rPr>
      </w:pPr>
    </w:p>
    <w:p w14:paraId="4081EE94" w14:textId="77777777" w:rsidR="003C7519" w:rsidRDefault="003C7519" w:rsidP="001E275E">
      <w:pPr>
        <w:pStyle w:val="20"/>
        <w:numPr>
          <w:ilvl w:val="1"/>
          <w:numId w:val="2"/>
        </w:numPr>
      </w:pPr>
      <w:bookmarkStart w:id="1174" w:name="_Toc517685606"/>
      <w:bookmarkStart w:id="1175" w:name="_Toc10186653"/>
      <w:r>
        <w:rPr>
          <w:rFonts w:hint="eastAsia"/>
        </w:rPr>
        <w:t>基础数据收集模板</w:t>
      </w:r>
      <w:bookmarkEnd w:id="1174"/>
      <w:bookmarkEnd w:id="1175"/>
    </w:p>
    <w:p w14:paraId="53AA80E7" w14:textId="77777777" w:rsidR="003C7519" w:rsidRDefault="00F562F3" w:rsidP="003C7519">
      <w:r>
        <w:object w:dxaOrig="1534" w:dyaOrig="966" w14:anchorId="6368ACCF">
          <v:shape id="_x0000_i1049" type="#_x0000_t75" style="width:79pt;height:43pt" o:ole="">
            <v:imagedata r:id="rId138" o:title=""/>
          </v:shape>
          <o:OLEObject Type="Embed" ProgID="Excel.Sheet.12" ShapeID="_x0000_i1049" DrawAspect="Icon" ObjectID="_1624086119" r:id="rId139"/>
        </w:object>
      </w:r>
    </w:p>
    <w:p w14:paraId="6BA2FBC7" w14:textId="311F46DE" w:rsidR="00A85763" w:rsidRDefault="00A85763" w:rsidP="00A85763">
      <w:pPr>
        <w:pStyle w:val="20"/>
        <w:numPr>
          <w:ilvl w:val="1"/>
          <w:numId w:val="2"/>
        </w:numPr>
      </w:pPr>
      <w:bookmarkStart w:id="1176" w:name="_Toc10186654"/>
      <w:r>
        <w:rPr>
          <w:rFonts w:hint="eastAsia"/>
        </w:rPr>
        <w:t>基础数据字典</w:t>
      </w:r>
      <w:bookmarkEnd w:id="1176"/>
    </w:p>
    <w:p w14:paraId="51E57AC0" w14:textId="77777777" w:rsidR="00A85763" w:rsidRDefault="00A85763" w:rsidP="003C7519"/>
    <w:p w14:paraId="4F1FEF4A" w14:textId="34EB47F8" w:rsidR="003C7519" w:rsidRDefault="00A85763" w:rsidP="003C7519">
      <w:r>
        <w:object w:dxaOrig="1534" w:dyaOrig="1117" w14:anchorId="0A031FE5">
          <v:shape id="_x0000_i1050" type="#_x0000_t75" style="width:77.35pt;height:56.4pt" o:ole="">
            <v:imagedata r:id="rId140" o:title=""/>
          </v:shape>
          <o:OLEObject Type="Embed" ProgID="Excel.Sheet.8" ShapeID="_x0000_i1050" DrawAspect="Icon" ObjectID="_1624086120" r:id="rId141"/>
        </w:object>
      </w:r>
    </w:p>
    <w:p w14:paraId="172BCDC4" w14:textId="77777777" w:rsidR="003C7519" w:rsidRDefault="003C7519" w:rsidP="003C7519">
      <w:r>
        <w:rPr>
          <w:rFonts w:hint="eastAsia"/>
        </w:rPr>
        <w:t>最终以财务提供为准。</w:t>
      </w:r>
    </w:p>
    <w:sectPr w:rsidR="003C7519" w:rsidSect="00714F45">
      <w:headerReference w:type="default" r:id="rId142"/>
      <w:headerReference w:type="first" r:id="rId143"/>
      <w:pgSz w:w="11906" w:h="16838"/>
      <w:pgMar w:top="1440" w:right="1797" w:bottom="1440" w:left="1797" w:header="851" w:footer="992" w:gutter="0"/>
      <w:lnNumType w:countBy="1" w:restart="newSection"/>
      <w:cols w:space="720"/>
      <w:titlePg/>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Nicole" w:date="2019-03-27T11:51:00Z" w:initials="NC">
    <w:p w14:paraId="23521ECC" w14:textId="3F27E541" w:rsidR="006E11C5" w:rsidRDefault="006E11C5">
      <w:pPr>
        <w:pStyle w:val="af2"/>
        <w:rPr>
          <w:lang w:eastAsia="zh-CN"/>
        </w:rPr>
      </w:pPr>
      <w:r>
        <w:rPr>
          <w:rStyle w:val="af"/>
        </w:rPr>
        <w:annotationRef/>
      </w:r>
      <w:r>
        <w:rPr>
          <w:rFonts w:hint="eastAsia"/>
          <w:lang w:eastAsia="zh-CN"/>
        </w:rPr>
        <w:t>建议待处理的单据和已处理的单据区分颜色</w:t>
      </w:r>
    </w:p>
  </w:comment>
  <w:comment w:id="72" w:author="Nicole" w:date="2019-03-26T09:21:00Z" w:initials="NC">
    <w:p w14:paraId="1145CDE8" w14:textId="792086A1" w:rsidR="006E11C5" w:rsidRDefault="006E11C5">
      <w:pPr>
        <w:pStyle w:val="af2"/>
        <w:rPr>
          <w:lang w:eastAsia="zh-CN"/>
        </w:rPr>
      </w:pPr>
      <w:r>
        <w:rPr>
          <w:rStyle w:val="af"/>
        </w:rPr>
        <w:annotationRef/>
      </w:r>
      <w:r>
        <w:rPr>
          <w:rFonts w:hint="eastAsia"/>
          <w:lang w:eastAsia="zh-CN"/>
        </w:rPr>
        <w:t>运维由信美处理还是购买保融服务？</w:t>
      </w:r>
    </w:p>
  </w:comment>
  <w:comment w:id="77" w:author="Nicole" w:date="2019-03-26T09:36:00Z" w:initials="NC">
    <w:p w14:paraId="6BCD9EFF" w14:textId="19F8217B" w:rsidR="006E11C5" w:rsidRDefault="006E11C5">
      <w:pPr>
        <w:pStyle w:val="af2"/>
        <w:rPr>
          <w:lang w:eastAsia="zh-CN"/>
        </w:rPr>
      </w:pPr>
      <w:r>
        <w:rPr>
          <w:rStyle w:val="af"/>
        </w:rPr>
        <w:annotationRef/>
      </w:r>
      <w:r>
        <w:rPr>
          <w:rFonts w:hint="eastAsia"/>
          <w:lang w:eastAsia="zh-CN"/>
        </w:rPr>
        <w:t>运维介入</w:t>
      </w:r>
    </w:p>
  </w:comment>
  <w:comment w:id="90" w:author="Nicole" w:date="2019-03-26T14:13:00Z" w:initials="NC">
    <w:p w14:paraId="193F29D0" w14:textId="6CCCBB1C" w:rsidR="006E11C5" w:rsidRDefault="006E11C5">
      <w:pPr>
        <w:pStyle w:val="af2"/>
        <w:rPr>
          <w:lang w:eastAsia="zh-CN"/>
        </w:rPr>
      </w:pPr>
      <w:r>
        <w:rPr>
          <w:rStyle w:val="af"/>
        </w:rPr>
        <w:annotationRef/>
      </w:r>
      <w:r>
        <w:rPr>
          <w:rFonts w:hint="eastAsia"/>
          <w:lang w:eastAsia="zh-CN"/>
        </w:rPr>
        <w:t>注意和</w:t>
      </w:r>
      <w:r>
        <w:rPr>
          <w:rFonts w:hint="eastAsia"/>
          <w:lang w:eastAsia="zh-CN"/>
        </w:rPr>
        <w:t>F</w:t>
      </w:r>
      <w:r>
        <w:rPr>
          <w:lang w:eastAsia="zh-CN"/>
        </w:rPr>
        <w:t>MT</w:t>
      </w:r>
      <w:r>
        <w:rPr>
          <w:rFonts w:hint="eastAsia"/>
          <w:lang w:eastAsia="zh-CN"/>
        </w:rPr>
        <w:t>失败返回码的对应</w:t>
      </w:r>
    </w:p>
  </w:comment>
  <w:comment w:id="93" w:author="Nicole" w:date="2019-03-26T14:16:00Z" w:initials="NC">
    <w:p w14:paraId="61F98033" w14:textId="7B5B2EEB" w:rsidR="006E11C5" w:rsidRDefault="006E11C5">
      <w:pPr>
        <w:pStyle w:val="af2"/>
        <w:rPr>
          <w:lang w:eastAsia="zh-CN"/>
        </w:rPr>
      </w:pPr>
      <w:r>
        <w:rPr>
          <w:rStyle w:val="af"/>
        </w:rPr>
        <w:annotationRef/>
      </w:r>
      <w:r>
        <w:rPr>
          <w:rFonts w:hint="eastAsia"/>
          <w:lang w:eastAsia="zh-CN"/>
        </w:rPr>
        <w:t>注意和</w:t>
      </w:r>
      <w:r>
        <w:rPr>
          <w:rFonts w:hint="eastAsia"/>
          <w:lang w:eastAsia="zh-CN"/>
        </w:rPr>
        <w:t>F</w:t>
      </w:r>
      <w:r>
        <w:rPr>
          <w:lang w:eastAsia="zh-CN"/>
        </w:rPr>
        <w:t>MT</w:t>
      </w:r>
      <w:r>
        <w:rPr>
          <w:rFonts w:hint="eastAsia"/>
          <w:lang w:eastAsia="zh-CN"/>
        </w:rPr>
        <w:t>的对接</w:t>
      </w:r>
    </w:p>
  </w:comment>
  <w:comment w:id="137" w:author="Nicole" w:date="2019-03-26T15:14:00Z" w:initials="NC">
    <w:p w14:paraId="5FC68FAD" w14:textId="52E90ED0" w:rsidR="006E11C5" w:rsidRDefault="006E11C5">
      <w:pPr>
        <w:pStyle w:val="af2"/>
        <w:rPr>
          <w:lang w:eastAsia="zh-CN"/>
        </w:rPr>
      </w:pPr>
      <w:r>
        <w:rPr>
          <w:rStyle w:val="af"/>
        </w:rPr>
        <w:annotationRef/>
      </w:r>
      <w:r>
        <w:rPr>
          <w:rFonts w:hint="eastAsia"/>
          <w:lang w:eastAsia="zh-CN"/>
        </w:rPr>
        <w:t>？</w:t>
      </w:r>
    </w:p>
  </w:comment>
  <w:comment w:id="138" w:author="F" w:date="2019-02-25T14:52:00Z" w:initials="F">
    <w:p w14:paraId="13D51973" w14:textId="4FE3D668" w:rsidR="006E11C5" w:rsidRDefault="006E11C5">
      <w:pPr>
        <w:pStyle w:val="af2"/>
        <w:rPr>
          <w:lang w:eastAsia="zh-CN"/>
        </w:rPr>
      </w:pPr>
      <w:r>
        <w:rPr>
          <w:rStyle w:val="af"/>
        </w:rPr>
        <w:annotationRef/>
      </w:r>
      <w:r>
        <w:rPr>
          <w:lang w:eastAsia="zh-CN"/>
        </w:rPr>
        <w:t>明细生成交易单需求</w:t>
      </w:r>
    </w:p>
  </w:comment>
  <w:comment w:id="141" w:author="Nicole" w:date="2019-03-26T18:28:00Z" w:initials="NC">
    <w:p w14:paraId="3D210600" w14:textId="77777777" w:rsidR="006E11C5" w:rsidRDefault="006E11C5">
      <w:pPr>
        <w:pStyle w:val="af2"/>
        <w:rPr>
          <w:lang w:eastAsia="zh-CN"/>
        </w:rPr>
      </w:pPr>
      <w:r>
        <w:rPr>
          <w:rStyle w:val="af"/>
        </w:rPr>
        <w:annotationRef/>
      </w:r>
      <w:r>
        <w:rPr>
          <w:rFonts w:hint="eastAsia"/>
          <w:lang w:eastAsia="zh-CN"/>
        </w:rPr>
        <w:t>不支持接口充值的第三方机构，按以下两种方式处理：</w:t>
      </w:r>
    </w:p>
    <w:p w14:paraId="2AEC0AE1" w14:textId="77777777" w:rsidR="006E11C5" w:rsidRDefault="006E11C5">
      <w:pPr>
        <w:pStyle w:val="af2"/>
        <w:rPr>
          <w:lang w:eastAsia="zh-CN"/>
        </w:rPr>
      </w:pPr>
      <w:r>
        <w:rPr>
          <w:rFonts w:hint="eastAsia"/>
          <w:lang w:eastAsia="zh-CN"/>
        </w:rPr>
        <w:t>1</w:t>
      </w:r>
      <w:r>
        <w:rPr>
          <w:lang w:eastAsia="zh-CN"/>
        </w:rPr>
        <w:t>.</w:t>
      </w:r>
      <w:r>
        <w:rPr>
          <w:rFonts w:hint="eastAsia"/>
          <w:lang w:eastAsia="zh-CN"/>
        </w:rPr>
        <w:t>支付宝：网页充值，支持打印付款单，单据注明需充值的账号；</w:t>
      </w:r>
    </w:p>
    <w:p w14:paraId="02DD9833" w14:textId="65A12315" w:rsidR="006E11C5" w:rsidRDefault="006E11C5">
      <w:pPr>
        <w:pStyle w:val="af2"/>
        <w:rPr>
          <w:lang w:eastAsia="zh-CN"/>
        </w:rPr>
      </w:pPr>
      <w:r>
        <w:rPr>
          <w:rFonts w:hint="eastAsia"/>
          <w:lang w:eastAsia="zh-CN"/>
        </w:rPr>
        <w:t>2</w:t>
      </w:r>
      <w:r>
        <w:rPr>
          <w:lang w:eastAsia="zh-CN"/>
        </w:rPr>
        <w:t>.</w:t>
      </w:r>
      <w:r>
        <w:rPr>
          <w:rFonts w:hint="eastAsia"/>
          <w:lang w:eastAsia="zh-CN"/>
        </w:rPr>
        <w:t>腾付通、通联：维护备付金账号，通过银企直联直接付费到备付金账户，摘要需特殊处理</w:t>
      </w:r>
    </w:p>
  </w:comment>
  <w:comment w:id="155" w:author="F" w:date="2019-02-25T14:53:00Z" w:initials="F">
    <w:p w14:paraId="3AE51C76" w14:textId="77777777" w:rsidR="006E11C5" w:rsidRDefault="006E11C5">
      <w:pPr>
        <w:pStyle w:val="af2"/>
        <w:rPr>
          <w:lang w:eastAsia="zh-CN"/>
        </w:rPr>
      </w:pPr>
      <w:r>
        <w:rPr>
          <w:rStyle w:val="af"/>
        </w:rPr>
        <w:annotationRef/>
      </w:r>
      <w:r>
        <w:rPr>
          <w:lang w:eastAsia="zh-CN"/>
        </w:rPr>
        <w:t>预警监控邮件发送</w:t>
      </w:r>
    </w:p>
    <w:p w14:paraId="6909DFA7" w14:textId="6008D96B" w:rsidR="006E11C5" w:rsidRDefault="006E11C5">
      <w:pPr>
        <w:pStyle w:val="af2"/>
        <w:rPr>
          <w:lang w:eastAsia="zh-CN"/>
        </w:rPr>
      </w:pPr>
    </w:p>
  </w:comment>
  <w:comment w:id="156" w:author="Nicole" w:date="2019-03-26T18:44:00Z" w:initials="NC">
    <w:p w14:paraId="1B495B43" w14:textId="0F480CDA" w:rsidR="006E11C5" w:rsidRDefault="006E11C5">
      <w:pPr>
        <w:pStyle w:val="af2"/>
        <w:rPr>
          <w:lang w:eastAsia="zh-CN"/>
        </w:rPr>
      </w:pPr>
      <w:r>
        <w:rPr>
          <w:rStyle w:val="af"/>
        </w:rPr>
        <w:annotationRef/>
      </w:r>
      <w:r>
        <w:rPr>
          <w:rFonts w:hint="eastAsia"/>
          <w:lang w:eastAsia="zh-CN"/>
        </w:rPr>
        <w:t>除预警发邮件外，待办事项也需要发邮件</w:t>
      </w:r>
    </w:p>
  </w:comment>
  <w:comment w:id="163" w:author="Microsoft Office 用户" w:date="2019-04-11T16:54:00Z" w:initials="Office">
    <w:p w14:paraId="781C9A3A" w14:textId="77777777" w:rsidR="006E11C5" w:rsidRDefault="006E11C5" w:rsidP="0071610D">
      <w:pPr>
        <w:pStyle w:val="af2"/>
        <w:rPr>
          <w:lang w:eastAsia="zh-CN"/>
        </w:rPr>
      </w:pPr>
      <w:r>
        <w:rPr>
          <w:rStyle w:val="af"/>
        </w:rPr>
        <w:annotationRef/>
      </w:r>
      <w:r>
        <w:rPr>
          <w:rFonts w:hint="eastAsia"/>
          <w:lang w:eastAsia="zh-CN"/>
        </w:rPr>
        <w:t>报文格式为</w:t>
      </w:r>
      <w:r>
        <w:rPr>
          <w:lang w:eastAsia="zh-CN"/>
        </w:rPr>
        <w:t>json</w:t>
      </w:r>
      <w:r>
        <w:rPr>
          <w:rFonts w:hint="eastAsia"/>
          <w:lang w:eastAsia="zh-CN"/>
        </w:rPr>
        <w:t>，</w:t>
      </w:r>
      <w:r>
        <w:rPr>
          <w:rFonts w:hint="eastAsia"/>
          <w:lang w:eastAsia="zh-CN"/>
        </w:rPr>
        <w:t xml:space="preserve"> </w:t>
      </w:r>
      <w:r>
        <w:rPr>
          <w:rFonts w:hint="eastAsia"/>
          <w:lang w:eastAsia="zh-CN"/>
        </w:rPr>
        <w:t>附上报文格式</w:t>
      </w:r>
      <w:r>
        <w:rPr>
          <w:lang w:eastAsia="zh-CN"/>
        </w:rPr>
        <w:t xml:space="preserve">, </w:t>
      </w:r>
      <w:r>
        <w:rPr>
          <w:rFonts w:hint="eastAsia"/>
          <w:lang w:eastAsia="zh-CN"/>
        </w:rPr>
        <w:t>实体类提供</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521ECC" w15:done="0"/>
  <w15:commentEx w15:paraId="1145CDE8" w15:done="0"/>
  <w15:commentEx w15:paraId="6BCD9EFF" w15:done="0"/>
  <w15:commentEx w15:paraId="193F29D0" w15:done="0"/>
  <w15:commentEx w15:paraId="61F98033" w15:done="0"/>
  <w15:commentEx w15:paraId="5FC68FAD" w15:done="0"/>
  <w15:commentEx w15:paraId="13D51973" w15:done="0"/>
  <w15:commentEx w15:paraId="02DD9833" w15:done="0"/>
  <w15:commentEx w15:paraId="6909DFA7" w15:done="0"/>
  <w15:commentEx w15:paraId="1B495B43" w15:paraIdParent="6909DFA7" w15:done="0"/>
  <w15:commentEx w15:paraId="781C9A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42B2C8" w16cid:durableId="1FE1ACEB"/>
  <w16cid:commentId w16cid:paraId="23521ECC" w16cid:durableId="2045E22D"/>
  <w16cid:commentId w16cid:paraId="1145CDE8" w16cid:durableId="20446D94"/>
  <w16cid:commentId w16cid:paraId="6BCD9EFF" w16cid:durableId="2044711B"/>
  <w16cid:commentId w16cid:paraId="193F29D0" w16cid:durableId="2044B203"/>
  <w16cid:commentId w16cid:paraId="61F98033" w16cid:durableId="2044B2D9"/>
  <w16cid:commentId w16cid:paraId="5FC68FAD" w16cid:durableId="2044C062"/>
  <w16cid:commentId w16cid:paraId="1CC54C62" w16cid:durableId="20431B50"/>
  <w16cid:commentId w16cid:paraId="74FBCD77" w16cid:durableId="1FDE1665"/>
  <w16cid:commentId w16cid:paraId="2179A92A" w16cid:durableId="20431B52"/>
  <w16cid:commentId w16cid:paraId="09E96F66" w16cid:durableId="20431B53"/>
  <w16cid:commentId w16cid:paraId="12ADEB1F" w16cid:durableId="20431B54"/>
  <w16cid:commentId w16cid:paraId="5980AC46" w16cid:durableId="2044E37B"/>
  <w16cid:commentId w16cid:paraId="13D51973" w16cid:durableId="20431B55"/>
  <w16cid:commentId w16cid:paraId="02DD9833" w16cid:durableId="2044EDCB"/>
  <w16cid:commentId w16cid:paraId="3196AFA8" w16cid:durableId="20431B56"/>
  <w16cid:commentId w16cid:paraId="6909DFA7" w16cid:durableId="20431B57"/>
  <w16cid:commentId w16cid:paraId="1B495B43" w16cid:durableId="2044F1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D72C91" w14:textId="77777777" w:rsidR="00617A30" w:rsidRDefault="00617A30">
      <w:r>
        <w:separator/>
      </w:r>
    </w:p>
  </w:endnote>
  <w:endnote w:type="continuationSeparator" w:id="0">
    <w:p w14:paraId="7AD7037D" w14:textId="77777777" w:rsidR="00617A30" w:rsidRDefault="00617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Heiti SC Light">
    <w:altName w:val="Arial Unicode MS"/>
    <w:charset w:val="88"/>
    <w:family w:val="auto"/>
    <w:pitch w:val="default"/>
    <w:sig w:usb0="00000000" w:usb1="00000000" w:usb2="00000010" w:usb3="00000000" w:csb0="003E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Arial Bold">
    <w:altName w:val="Arial"/>
    <w:panose1 w:val="020B07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Microsoft Sans Serif">
    <w:panose1 w:val="020B0604020202020204"/>
    <w:charset w:val="00"/>
    <w:family w:val="swiss"/>
    <w:pitch w:val="variable"/>
    <w:sig w:usb0="E1002AFF" w:usb1="C0000002" w:usb2="00000008"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21C9C" w14:textId="77777777" w:rsidR="00617A30" w:rsidRDefault="00617A30">
      <w:r>
        <w:separator/>
      </w:r>
    </w:p>
  </w:footnote>
  <w:footnote w:type="continuationSeparator" w:id="0">
    <w:p w14:paraId="10EEC8E1" w14:textId="77777777" w:rsidR="00617A30" w:rsidRDefault="00617A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2B842" w14:textId="77777777" w:rsidR="006E11C5" w:rsidRDefault="006E11C5">
    <w:pPr>
      <w:pStyle w:val="afa"/>
      <w:pBdr>
        <w:bottom w:val="single" w:sz="6" w:space="0" w:color="auto"/>
      </w:pBdr>
      <w:jc w:val="left"/>
    </w:pPr>
    <w:r>
      <w:rPr>
        <w:noProof/>
        <w:lang w:eastAsia="zh-CN" w:bidi="ar-SA"/>
      </w:rPr>
      <w:drawing>
        <wp:inline distT="0" distB="0" distL="0" distR="0" wp14:anchorId="2E9E1AB1" wp14:editId="0272B8BE">
          <wp:extent cx="809625" cy="371475"/>
          <wp:effectExtent l="0" t="0" r="9525" b="952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625" cy="371475"/>
                  </a:xfrm>
                  <a:prstGeom prst="rect">
                    <a:avLst/>
                  </a:prstGeom>
                  <a:noFill/>
                  <a:ln>
                    <a:noFill/>
                  </a:ln>
                </pic:spPr>
              </pic:pic>
            </a:graphicData>
          </a:graphic>
        </wp:inline>
      </w:drawing>
    </w:r>
    <w:r>
      <w:rPr>
        <w:rFonts w:hint="eastAsia"/>
      </w:rPr>
      <w:t xml:space="preserve">                          </w:t>
    </w:r>
    <w:r>
      <w:rPr>
        <w:rFonts w:hint="eastAsia"/>
        <w:lang w:eastAsia="zh-CN"/>
      </w:rPr>
      <w:t xml:space="preserve">                                </w:t>
    </w:r>
    <w:r>
      <w:rPr>
        <w:rFonts w:hint="eastAsia"/>
        <w:lang w:eastAsia="zh-CN"/>
      </w:rPr>
      <w:t>浙江保融科技有限公司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1DBE0" w14:textId="77777777" w:rsidR="006E11C5" w:rsidRDefault="006E11C5">
    <w:pPr>
      <w:pStyle w:val="afa"/>
      <w:pBdr>
        <w:bottom w:val="single" w:sz="6" w:space="0" w:color="auto"/>
      </w:pBdr>
      <w:jc w:val="left"/>
      <w:rPr>
        <w:lang w:eastAsia="zh-CN"/>
      </w:rPr>
    </w:pPr>
    <w:r>
      <w:rPr>
        <w:noProof/>
        <w:lang w:eastAsia="zh-CN" w:bidi="ar-SA"/>
      </w:rPr>
      <w:drawing>
        <wp:inline distT="0" distB="0" distL="0" distR="0" wp14:anchorId="06260C98" wp14:editId="7CBDE634">
          <wp:extent cx="809625" cy="371475"/>
          <wp:effectExtent l="0" t="0" r="9525" b="952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625" cy="371475"/>
                  </a:xfrm>
                  <a:prstGeom prst="rect">
                    <a:avLst/>
                  </a:prstGeom>
                  <a:noFill/>
                  <a:ln>
                    <a:noFill/>
                  </a:ln>
                </pic:spPr>
              </pic:pic>
            </a:graphicData>
          </a:graphic>
        </wp:inline>
      </w:drawing>
    </w:r>
    <w:r>
      <w:rPr>
        <w:rFonts w:hint="eastAsia"/>
      </w:rPr>
      <w:t xml:space="preserve">                          </w:t>
    </w:r>
    <w:r>
      <w:rPr>
        <w:rFonts w:hint="eastAsia"/>
        <w:lang w:eastAsia="zh-CN"/>
      </w:rPr>
      <w:t xml:space="preserve">                                </w:t>
    </w:r>
    <w:r>
      <w:rPr>
        <w:rFonts w:hint="eastAsia"/>
        <w:lang w:eastAsia="zh-CN"/>
      </w:rPr>
      <w:t>浙江保融科技有限公司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D"/>
    <w:multiLevelType w:val="multilevel"/>
    <w:tmpl w:val="0000000D"/>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0000000F"/>
    <w:multiLevelType w:val="singleLevel"/>
    <w:tmpl w:val="0000000F"/>
    <w:lvl w:ilvl="0">
      <w:start w:val="1"/>
      <w:numFmt w:val="decimal"/>
      <w:suff w:val="nothing"/>
      <w:lvlText w:val="%1、"/>
      <w:lvlJc w:val="left"/>
    </w:lvl>
  </w:abstractNum>
  <w:abstractNum w:abstractNumId="2" w15:restartNumberingAfterBreak="0">
    <w:nsid w:val="00000011"/>
    <w:multiLevelType w:val="multilevel"/>
    <w:tmpl w:val="00000011"/>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3" w15:restartNumberingAfterBreak="0">
    <w:nsid w:val="00000016"/>
    <w:multiLevelType w:val="multilevel"/>
    <w:tmpl w:val="00000016"/>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00000017"/>
    <w:multiLevelType w:val="singleLevel"/>
    <w:tmpl w:val="00000017"/>
    <w:lvl w:ilvl="0">
      <w:start w:val="1"/>
      <w:numFmt w:val="decimal"/>
      <w:suff w:val="nothing"/>
      <w:lvlText w:val="%1、"/>
      <w:lvlJc w:val="left"/>
    </w:lvl>
  </w:abstractNum>
  <w:abstractNum w:abstractNumId="5" w15:restartNumberingAfterBreak="0">
    <w:nsid w:val="0000001B"/>
    <w:multiLevelType w:val="multilevel"/>
    <w:tmpl w:val="0000001B"/>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6" w15:restartNumberingAfterBreak="0">
    <w:nsid w:val="0000001E"/>
    <w:multiLevelType w:val="multilevel"/>
    <w:tmpl w:val="0000001E"/>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0000001F"/>
    <w:multiLevelType w:val="multilevel"/>
    <w:tmpl w:val="0000001F"/>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00000020"/>
    <w:multiLevelType w:val="multilevel"/>
    <w:tmpl w:val="00000020"/>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9" w15:restartNumberingAfterBreak="0">
    <w:nsid w:val="00000021"/>
    <w:multiLevelType w:val="multilevel"/>
    <w:tmpl w:val="00000021"/>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00000022"/>
    <w:multiLevelType w:val="multilevel"/>
    <w:tmpl w:val="00000022"/>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00000023"/>
    <w:multiLevelType w:val="multilevel"/>
    <w:tmpl w:val="00000023"/>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2" w15:restartNumberingAfterBreak="0">
    <w:nsid w:val="00000026"/>
    <w:multiLevelType w:val="multilevel"/>
    <w:tmpl w:val="287EE64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A3188B"/>
    <w:multiLevelType w:val="multilevel"/>
    <w:tmpl w:val="3F2A7EC0"/>
    <w:lvl w:ilvl="0">
      <w:start w:val="1"/>
      <w:numFmt w:val="decimal"/>
      <w:lvlText w:val="%1."/>
      <w:lvlJc w:val="left"/>
      <w:pPr>
        <w:ind w:left="360" w:hanging="360"/>
      </w:pPr>
      <w:rPr>
        <w:rFonts w:ascii="宋体" w:eastAsia="宋体" w:hAnsi="宋体" w:cs="Wingdings" w:hint="default"/>
        <w:position w:val="0"/>
      </w:rPr>
    </w:lvl>
    <w:lvl w:ilvl="1">
      <w:start w:val="1"/>
      <w:numFmt w:val="decimal"/>
      <w:lvlText w:val="%1.%2."/>
      <w:lvlJc w:val="left"/>
      <w:pPr>
        <w:ind w:left="792" w:hanging="432"/>
      </w:pPr>
      <w:rPr>
        <w:rFonts w:hint="eastAsia"/>
        <w:lang w:val="en-US"/>
      </w:rPr>
    </w:lvl>
    <w:lvl w:ilvl="2">
      <w:start w:val="1"/>
      <w:numFmt w:val="decimal"/>
      <w:lvlText w:val="%1.%2.%3."/>
      <w:lvlJc w:val="left"/>
      <w:pPr>
        <w:ind w:left="1224" w:hanging="504"/>
      </w:pPr>
      <w:rPr>
        <w:rFonts w:ascii="Heiti SC Light" w:hAnsi="Heiti SC Light" w:cs="Wingdings" w:hint="default"/>
        <w:position w:val="0"/>
      </w:rPr>
    </w:lvl>
    <w:lvl w:ilvl="3">
      <w:start w:val="1"/>
      <w:numFmt w:val="decimal"/>
      <w:lvlText w:val="%1.%2.%3.%4."/>
      <w:lvlJc w:val="left"/>
      <w:pPr>
        <w:ind w:left="1728" w:hanging="648"/>
      </w:pPr>
      <w:rPr>
        <w:rFonts w:hint="default"/>
        <w:position w:val="0"/>
      </w:rPr>
    </w:lvl>
    <w:lvl w:ilvl="4">
      <w:start w:val="1"/>
      <w:numFmt w:val="decimal"/>
      <w:lvlText w:val="%1.%2.%3.%4.%5."/>
      <w:lvlJc w:val="left"/>
      <w:pPr>
        <w:ind w:left="2232" w:hanging="792"/>
      </w:pPr>
      <w:rPr>
        <w:rFonts w:hint="default"/>
        <w:position w:val="0"/>
      </w:rPr>
    </w:lvl>
    <w:lvl w:ilvl="5">
      <w:start w:val="1"/>
      <w:numFmt w:val="decimal"/>
      <w:lvlText w:val="%1.%2.%3.%4.%5.%6."/>
      <w:lvlJc w:val="left"/>
      <w:pPr>
        <w:ind w:left="2736" w:hanging="936"/>
      </w:pPr>
      <w:rPr>
        <w:rFonts w:hint="default"/>
        <w:position w:val="0"/>
      </w:rPr>
    </w:lvl>
    <w:lvl w:ilvl="6">
      <w:start w:val="1"/>
      <w:numFmt w:val="decimal"/>
      <w:lvlText w:val="%1.%2.%3.%4.%5.%6.%7."/>
      <w:lvlJc w:val="left"/>
      <w:pPr>
        <w:ind w:left="3240" w:hanging="1080"/>
      </w:pPr>
      <w:rPr>
        <w:rFonts w:hint="default"/>
        <w:position w:val="0"/>
      </w:rPr>
    </w:lvl>
    <w:lvl w:ilvl="7">
      <w:start w:val="1"/>
      <w:numFmt w:val="decimal"/>
      <w:lvlText w:val="%1.%2.%3.%4.%5.%6.%7.%8."/>
      <w:lvlJc w:val="left"/>
      <w:pPr>
        <w:ind w:left="3744" w:hanging="1224"/>
      </w:pPr>
      <w:rPr>
        <w:rFonts w:hint="default"/>
        <w:position w:val="0"/>
      </w:rPr>
    </w:lvl>
    <w:lvl w:ilvl="8">
      <w:start w:val="1"/>
      <w:numFmt w:val="decimal"/>
      <w:lvlText w:val="%1.%2.%3.%4.%5.%6.%7.%8.%9."/>
      <w:lvlJc w:val="left"/>
      <w:pPr>
        <w:ind w:left="4320" w:hanging="1440"/>
      </w:pPr>
      <w:rPr>
        <w:rFonts w:hint="default"/>
        <w:position w:val="0"/>
      </w:rPr>
    </w:lvl>
  </w:abstractNum>
  <w:abstractNum w:abstractNumId="14" w15:restartNumberingAfterBreak="0">
    <w:nsid w:val="13752B01"/>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5" w15:restartNumberingAfterBreak="0">
    <w:nsid w:val="15BB57C7"/>
    <w:multiLevelType w:val="hybridMultilevel"/>
    <w:tmpl w:val="65DAB92E"/>
    <w:lvl w:ilvl="0" w:tplc="0A2ED3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ECFFF3"/>
    <w:multiLevelType w:val="multilevel"/>
    <w:tmpl w:val="A1466844"/>
    <w:lvl w:ilvl="0">
      <w:start w:val="1"/>
      <w:numFmt w:val="decimal"/>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pStyle w:val="2"/>
      <w:isLgl/>
      <w:lvlText w:val="%1.%2.%3.%4."/>
      <w:lvlJc w:val="left"/>
      <w:pPr>
        <w:ind w:left="850" w:hanging="850"/>
      </w:pPr>
      <w:rPr>
        <w:rFonts w:hint="eastAsia"/>
      </w:rPr>
    </w:lvl>
    <w:lvl w:ilvl="4">
      <w:start w:val="1"/>
      <w:numFmt w:val="decimal"/>
      <w:pStyle w:val="3"/>
      <w:isLgl/>
      <w:lvlText w:val="%1.%2.%3.%4.%5."/>
      <w:lvlJc w:val="left"/>
      <w:pPr>
        <w:ind w:left="1558"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7" w15:restartNumberingAfterBreak="0">
    <w:nsid w:val="2CD3640E"/>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8" w15:restartNumberingAfterBreak="0">
    <w:nsid w:val="3675BC3D"/>
    <w:multiLevelType w:val="multilevel"/>
    <w:tmpl w:val="3675BC3D"/>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9" w15:restartNumberingAfterBreak="0">
    <w:nsid w:val="3EA17A0E"/>
    <w:multiLevelType w:val="multilevel"/>
    <w:tmpl w:val="BFF4946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b/>
        <w:sz w:val="32"/>
        <w:szCs w:val="32"/>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13" w:hanging="113"/>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41837B08"/>
    <w:multiLevelType w:val="hybridMultilevel"/>
    <w:tmpl w:val="7A50D50E"/>
    <w:lvl w:ilvl="0" w:tplc="F56241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1" w15:restartNumberingAfterBreak="0">
    <w:nsid w:val="44D8422B"/>
    <w:multiLevelType w:val="hybridMultilevel"/>
    <w:tmpl w:val="435C8130"/>
    <w:lvl w:ilvl="0" w:tplc="04090011">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84C2B03E">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51F76DE"/>
    <w:multiLevelType w:val="hybridMultilevel"/>
    <w:tmpl w:val="6F66271C"/>
    <w:lvl w:ilvl="0" w:tplc="16CAA1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B745E8F"/>
    <w:multiLevelType w:val="multilevel"/>
    <w:tmpl w:val="4B745E8F"/>
    <w:lvl w:ilvl="0">
      <w:start w:val="1"/>
      <w:numFmt w:val="decimal"/>
      <w:pStyle w:val="a"/>
      <w:lvlText w:val="%1."/>
      <w:lvlJc w:val="left"/>
      <w:pPr>
        <w:ind w:left="720" w:hanging="360"/>
      </w:pPr>
      <w:rPr>
        <w:sz w:val="24"/>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15:restartNumberingAfterBreak="0">
    <w:nsid w:val="5DCA64A4"/>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5" w15:restartNumberingAfterBreak="0">
    <w:nsid w:val="60020891"/>
    <w:multiLevelType w:val="multilevel"/>
    <w:tmpl w:val="60D6612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none"/>
      <w:lvlText w:val="3.4.2.1.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99F551C"/>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7" w15:restartNumberingAfterBreak="0">
    <w:nsid w:val="718A04BE"/>
    <w:multiLevelType w:val="multilevel"/>
    <w:tmpl w:val="1BECFFF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8" w15:restartNumberingAfterBreak="0">
    <w:nsid w:val="734B4948"/>
    <w:multiLevelType w:val="multilevel"/>
    <w:tmpl w:val="4036D90C"/>
    <w:lvl w:ilvl="0">
      <w:start w:val="1"/>
      <w:numFmt w:val="decimal"/>
      <w:lvlText w:val="%1."/>
      <w:lvlJc w:val="left"/>
      <w:pPr>
        <w:ind w:left="360" w:hanging="360"/>
      </w:pPr>
      <w:rPr>
        <w:rFonts w:ascii="宋体" w:eastAsia="宋体" w:hAnsi="宋体" w:cs="Wingdings" w:hint="default"/>
        <w:position w:val="0"/>
      </w:rPr>
    </w:lvl>
    <w:lvl w:ilvl="1">
      <w:start w:val="1"/>
      <w:numFmt w:val="decimal"/>
      <w:lvlText w:val="%1.%2."/>
      <w:lvlJc w:val="left"/>
      <w:pPr>
        <w:ind w:left="792" w:hanging="432"/>
      </w:pPr>
      <w:rPr>
        <w:lang w:val="en-US"/>
      </w:rPr>
    </w:lvl>
    <w:lvl w:ilvl="2">
      <w:start w:val="1"/>
      <w:numFmt w:val="decimal"/>
      <w:lvlText w:val="%1.%2.%3."/>
      <w:lvlJc w:val="left"/>
      <w:pPr>
        <w:ind w:left="1224" w:hanging="504"/>
      </w:pPr>
      <w:rPr>
        <w:rFonts w:ascii="Heiti SC Light" w:hAnsi="Heiti SC Light" w:cs="Wingdings" w:hint="default"/>
        <w:position w:val="0"/>
      </w:rPr>
    </w:lvl>
    <w:lvl w:ilvl="3">
      <w:start w:val="1"/>
      <w:numFmt w:val="decimal"/>
      <w:lvlText w:val="%1.%2.%3.%4."/>
      <w:lvlJc w:val="left"/>
      <w:pPr>
        <w:ind w:left="1728" w:hanging="648"/>
      </w:pPr>
      <w:rPr>
        <w:rFonts w:hint="default"/>
        <w:position w:val="0"/>
      </w:rPr>
    </w:lvl>
    <w:lvl w:ilvl="4">
      <w:start w:val="1"/>
      <w:numFmt w:val="decimal"/>
      <w:lvlText w:val="%1.%2.%3.%4.%5."/>
      <w:lvlJc w:val="left"/>
      <w:pPr>
        <w:ind w:left="2232" w:hanging="792"/>
      </w:pPr>
      <w:rPr>
        <w:rFonts w:hint="default"/>
        <w:position w:val="0"/>
      </w:rPr>
    </w:lvl>
    <w:lvl w:ilvl="5">
      <w:start w:val="1"/>
      <w:numFmt w:val="decimal"/>
      <w:lvlText w:val="%1.%2.%3.%4.%5.%6."/>
      <w:lvlJc w:val="left"/>
      <w:pPr>
        <w:ind w:left="2736" w:hanging="936"/>
      </w:pPr>
      <w:rPr>
        <w:rFonts w:hint="default"/>
        <w:position w:val="0"/>
      </w:rPr>
    </w:lvl>
    <w:lvl w:ilvl="6">
      <w:start w:val="1"/>
      <w:numFmt w:val="decimal"/>
      <w:lvlText w:val="%1.%2.%3.%4.%5.%6.%7."/>
      <w:lvlJc w:val="left"/>
      <w:pPr>
        <w:ind w:left="3240" w:hanging="1080"/>
      </w:pPr>
      <w:rPr>
        <w:rFonts w:hint="default"/>
        <w:position w:val="0"/>
      </w:rPr>
    </w:lvl>
    <w:lvl w:ilvl="7">
      <w:start w:val="1"/>
      <w:numFmt w:val="decimal"/>
      <w:lvlText w:val="%1.%2.%3.%4.%5.%6.%7.%8."/>
      <w:lvlJc w:val="left"/>
      <w:pPr>
        <w:ind w:left="3744" w:hanging="1224"/>
      </w:pPr>
      <w:rPr>
        <w:rFonts w:hint="default"/>
        <w:position w:val="0"/>
      </w:rPr>
    </w:lvl>
    <w:lvl w:ilvl="8">
      <w:start w:val="1"/>
      <w:numFmt w:val="decimal"/>
      <w:lvlText w:val="%1.%2.%3.%4.%5.%6.%7.%8.%9."/>
      <w:lvlJc w:val="left"/>
      <w:pPr>
        <w:ind w:left="4320" w:hanging="1440"/>
      </w:pPr>
      <w:rPr>
        <w:rFonts w:hint="default"/>
        <w:position w:val="0"/>
      </w:rPr>
    </w:lvl>
  </w:abstractNum>
  <w:abstractNum w:abstractNumId="29" w15:restartNumberingAfterBreak="0">
    <w:nsid w:val="73EC04B5"/>
    <w:multiLevelType w:val="hybridMultilevel"/>
    <w:tmpl w:val="48EE422E"/>
    <w:lvl w:ilvl="0" w:tplc="04090001">
      <w:start w:val="1"/>
      <w:numFmt w:val="bullet"/>
      <w:lvlText w:val=""/>
      <w:lvlJc w:val="left"/>
      <w:pPr>
        <w:ind w:left="1554"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F190CF12">
      <w:start w:val="1"/>
      <w:numFmt w:val="bullet"/>
      <w:lvlText w:val=""/>
      <w:lvlJc w:val="left"/>
      <w:pPr>
        <w:ind w:left="1680" w:hanging="420"/>
      </w:pPr>
      <w:rPr>
        <w:rFonts w:ascii="Wingdings" w:hAnsi="Wingdings" w:hint="default"/>
      </w:rPr>
    </w:lvl>
    <w:lvl w:ilvl="3" w:tplc="0409000D">
      <w:start w:val="1"/>
      <w:numFmt w:val="bullet"/>
      <w:lvlText w:val=""/>
      <w:lvlJc w:val="left"/>
      <w:pPr>
        <w:ind w:left="2100" w:hanging="420"/>
      </w:pPr>
      <w:rPr>
        <w:rFonts w:ascii="Wingdings" w:hAnsi="Wingdings" w:hint="default"/>
      </w:rPr>
    </w:lvl>
    <w:lvl w:ilvl="4" w:tplc="683C2D8A">
      <w:start w:val="1"/>
      <w:numFmt w:val="bullet"/>
      <w:lvlText w:val=""/>
      <w:lvlJc w:val="left"/>
      <w:pPr>
        <w:ind w:left="2520" w:hanging="420"/>
      </w:pPr>
      <w:rPr>
        <w:rFonts w:ascii="Wingdings" w:hAnsi="Wingdings" w:hint="default"/>
      </w:rPr>
    </w:lvl>
    <w:lvl w:ilvl="5" w:tplc="8EBADFDC">
      <w:start w:val="1"/>
      <w:numFmt w:val="bullet"/>
      <w:lvlText w:val=""/>
      <w:lvlJc w:val="left"/>
      <w:pPr>
        <w:ind w:left="2940" w:hanging="420"/>
      </w:pPr>
      <w:rPr>
        <w:rFonts w:ascii="Wingdings" w:hAnsi="Wingdings" w:hint="default"/>
      </w:rPr>
    </w:lvl>
    <w:lvl w:ilvl="6" w:tplc="AA5C0378" w:tentative="1">
      <w:start w:val="1"/>
      <w:numFmt w:val="bullet"/>
      <w:lvlText w:val=""/>
      <w:lvlJc w:val="left"/>
      <w:pPr>
        <w:ind w:left="3360" w:hanging="420"/>
      </w:pPr>
      <w:rPr>
        <w:rFonts w:ascii="Wingdings" w:hAnsi="Wingdings" w:hint="default"/>
      </w:rPr>
    </w:lvl>
    <w:lvl w:ilvl="7" w:tplc="6AF0F964" w:tentative="1">
      <w:start w:val="1"/>
      <w:numFmt w:val="bullet"/>
      <w:lvlText w:val=""/>
      <w:lvlJc w:val="left"/>
      <w:pPr>
        <w:ind w:left="3780" w:hanging="420"/>
      </w:pPr>
      <w:rPr>
        <w:rFonts w:ascii="Wingdings" w:hAnsi="Wingdings" w:hint="default"/>
      </w:rPr>
    </w:lvl>
    <w:lvl w:ilvl="8" w:tplc="303E1B8C" w:tentative="1">
      <w:start w:val="1"/>
      <w:numFmt w:val="bullet"/>
      <w:lvlText w:val=""/>
      <w:lvlJc w:val="left"/>
      <w:pPr>
        <w:ind w:left="4200" w:hanging="420"/>
      </w:pPr>
      <w:rPr>
        <w:rFonts w:ascii="Wingdings" w:hAnsi="Wingdings" w:hint="default"/>
      </w:rPr>
    </w:lvl>
  </w:abstractNum>
  <w:abstractNum w:abstractNumId="30" w15:restartNumberingAfterBreak="0">
    <w:nsid w:val="77AE201D"/>
    <w:multiLevelType w:val="multilevel"/>
    <w:tmpl w:val="77AE201D"/>
    <w:lvl w:ilvl="0">
      <w:start w:val="1"/>
      <w:numFmt w:val="upp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1" w15:restartNumberingAfterBreak="0">
    <w:nsid w:val="7A921228"/>
    <w:multiLevelType w:val="multilevel"/>
    <w:tmpl w:val="F0907BB6"/>
    <w:lvl w:ilvl="0">
      <w:start w:val="1"/>
      <w:numFmt w:val="decimal"/>
      <w:pStyle w:val="L-1"/>
      <w:lvlText w:val="%1."/>
      <w:lvlJc w:val="left"/>
      <w:pPr>
        <w:ind w:left="425" w:hanging="425"/>
      </w:pPr>
      <w:rPr>
        <w:rFonts w:hint="eastAsia"/>
      </w:rPr>
    </w:lvl>
    <w:lvl w:ilvl="1">
      <w:start w:val="1"/>
      <w:numFmt w:val="decimal"/>
      <w:pStyle w:val="L-2"/>
      <w:lvlText w:val="5.%2."/>
      <w:lvlJc w:val="left"/>
      <w:pPr>
        <w:ind w:left="567" w:hanging="567"/>
      </w:pPr>
      <w:rPr>
        <w:rFonts w:hint="eastAsia"/>
      </w:rPr>
    </w:lvl>
    <w:lvl w:ilvl="2">
      <w:start w:val="1"/>
      <w:numFmt w:val="decimal"/>
      <w:pStyle w:val="L-3"/>
      <w:suff w:val="nothing"/>
      <w:lvlText w:val="%1.%2.%3."/>
      <w:lvlJc w:val="left"/>
      <w:pPr>
        <w:ind w:left="1985" w:hanging="709"/>
      </w:pPr>
      <w:rPr>
        <w:rFonts w:hint="eastAsia"/>
      </w:rPr>
    </w:lvl>
    <w:lvl w:ilvl="3">
      <w:start w:val="1"/>
      <w:numFmt w:val="decimal"/>
      <w:pStyle w:val="4"/>
      <w:suff w:val="nothing"/>
      <w:lvlText w:val="%1.%2.%3.%4."/>
      <w:lvlJc w:val="left"/>
      <w:pPr>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nothing"/>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8"/>
  </w:num>
  <w:num w:numId="2">
    <w:abstractNumId w:val="16"/>
  </w:num>
  <w:num w:numId="3">
    <w:abstractNumId w:val="4"/>
  </w:num>
  <w:num w:numId="4">
    <w:abstractNumId w:val="1"/>
  </w:num>
  <w:num w:numId="5">
    <w:abstractNumId w:val="2"/>
  </w:num>
  <w:num w:numId="6">
    <w:abstractNumId w:val="5"/>
  </w:num>
  <w:num w:numId="7">
    <w:abstractNumId w:val="8"/>
  </w:num>
  <w:num w:numId="8">
    <w:abstractNumId w:val="7"/>
  </w:num>
  <w:num w:numId="9">
    <w:abstractNumId w:val="10"/>
  </w:num>
  <w:num w:numId="10">
    <w:abstractNumId w:val="0"/>
  </w:num>
  <w:num w:numId="11">
    <w:abstractNumId w:val="3"/>
  </w:num>
  <w:num w:numId="12">
    <w:abstractNumId w:val="9"/>
  </w:num>
  <w:num w:numId="13">
    <w:abstractNumId w:val="11"/>
  </w:num>
  <w:num w:numId="14">
    <w:abstractNumId w:val="6"/>
  </w:num>
  <w:num w:numId="15">
    <w:abstractNumId w:val="31"/>
  </w:num>
  <w:num w:numId="16">
    <w:abstractNumId w:val="19"/>
  </w:num>
  <w:num w:numId="17">
    <w:abstractNumId w:val="29"/>
  </w:num>
  <w:num w:numId="18">
    <w:abstractNumId w:val="21"/>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6"/>
  </w:num>
  <w:num w:numId="26">
    <w:abstractNumId w:val="24"/>
  </w:num>
  <w:num w:numId="27">
    <w:abstractNumId w:val="14"/>
  </w:num>
  <w:num w:numId="28">
    <w:abstractNumId w:val="17"/>
  </w:num>
  <w:num w:numId="29">
    <w:abstractNumId w:val="13"/>
  </w:num>
  <w:num w:numId="30">
    <w:abstractNumId w:val="28"/>
  </w:num>
  <w:num w:numId="31">
    <w:abstractNumId w:val="22"/>
  </w:num>
  <w:num w:numId="32">
    <w:abstractNumId w:val="27"/>
  </w:num>
  <w:num w:numId="33">
    <w:abstractNumId w:val="20"/>
  </w:num>
  <w:num w:numId="34">
    <w:abstractNumId w:val="25"/>
  </w:num>
  <w:num w:numId="35">
    <w:abstractNumId w:val="16"/>
  </w:num>
  <w:num w:numId="36">
    <w:abstractNumId w:val="16"/>
  </w:num>
  <w:num w:numId="37">
    <w:abstractNumId w:val="16"/>
  </w:num>
  <w:num w:numId="38">
    <w:abstractNumId w:val="16"/>
  </w:num>
  <w:num w:numId="39">
    <w:abstractNumId w:val="16"/>
  </w:num>
  <w:num w:numId="40">
    <w:abstractNumId w:val="16"/>
  </w:num>
  <w:num w:numId="41">
    <w:abstractNumId w:val="16"/>
  </w:num>
  <w:num w:numId="42">
    <w:abstractNumId w:val="16"/>
  </w:num>
  <w:num w:numId="43">
    <w:abstractNumId w:val="16"/>
  </w:num>
  <w:num w:numId="44">
    <w:abstractNumId w:val="16"/>
  </w:num>
  <w:num w:numId="45">
    <w:abstractNumId w:val="16"/>
  </w:num>
  <w:num w:numId="46">
    <w:abstractNumId w:val="16"/>
  </w:num>
  <w:num w:numId="47">
    <w:abstractNumId w:val="16"/>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e">
    <w15:presenceInfo w15:providerId="None" w15:userId="Nicole"/>
  </w15:person>
  <w15:person w15:author="F">
    <w15:presenceInfo w15:providerId="None" w15:userId="F"/>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8DA"/>
    <w:rsid w:val="0000694F"/>
    <w:rsid w:val="00006D27"/>
    <w:rsid w:val="00011201"/>
    <w:rsid w:val="0001162E"/>
    <w:rsid w:val="0001366B"/>
    <w:rsid w:val="000271BD"/>
    <w:rsid w:val="00037ADC"/>
    <w:rsid w:val="000415F9"/>
    <w:rsid w:val="0004215D"/>
    <w:rsid w:val="000453D2"/>
    <w:rsid w:val="00061E2C"/>
    <w:rsid w:val="000632A7"/>
    <w:rsid w:val="00065D96"/>
    <w:rsid w:val="00071556"/>
    <w:rsid w:val="000808A3"/>
    <w:rsid w:val="0008531D"/>
    <w:rsid w:val="000A3398"/>
    <w:rsid w:val="000A7937"/>
    <w:rsid w:val="000B1E1E"/>
    <w:rsid w:val="000B4379"/>
    <w:rsid w:val="000B43C8"/>
    <w:rsid w:val="000B742B"/>
    <w:rsid w:val="000B7446"/>
    <w:rsid w:val="000B781A"/>
    <w:rsid w:val="000C5FE3"/>
    <w:rsid w:val="000C6759"/>
    <w:rsid w:val="000D0DF4"/>
    <w:rsid w:val="000D60F5"/>
    <w:rsid w:val="000E42DC"/>
    <w:rsid w:val="00100C2F"/>
    <w:rsid w:val="0010109A"/>
    <w:rsid w:val="00107C63"/>
    <w:rsid w:val="001174DD"/>
    <w:rsid w:val="00117E69"/>
    <w:rsid w:val="001200F2"/>
    <w:rsid w:val="001211D0"/>
    <w:rsid w:val="00121EB4"/>
    <w:rsid w:val="001255B3"/>
    <w:rsid w:val="001300EC"/>
    <w:rsid w:val="0013189A"/>
    <w:rsid w:val="00134A2E"/>
    <w:rsid w:val="0013694E"/>
    <w:rsid w:val="001423C2"/>
    <w:rsid w:val="00146FF2"/>
    <w:rsid w:val="0015277D"/>
    <w:rsid w:val="00154A00"/>
    <w:rsid w:val="00157AF2"/>
    <w:rsid w:val="00163BD2"/>
    <w:rsid w:val="00166440"/>
    <w:rsid w:val="0016727B"/>
    <w:rsid w:val="00172A27"/>
    <w:rsid w:val="00180EF8"/>
    <w:rsid w:val="00181A64"/>
    <w:rsid w:val="001831BA"/>
    <w:rsid w:val="001840F9"/>
    <w:rsid w:val="00194638"/>
    <w:rsid w:val="00196E28"/>
    <w:rsid w:val="001A0542"/>
    <w:rsid w:val="001A185E"/>
    <w:rsid w:val="001A2266"/>
    <w:rsid w:val="001A54E5"/>
    <w:rsid w:val="001B6477"/>
    <w:rsid w:val="001C1DF6"/>
    <w:rsid w:val="001C209F"/>
    <w:rsid w:val="001C3B2F"/>
    <w:rsid w:val="001D067F"/>
    <w:rsid w:val="001D2329"/>
    <w:rsid w:val="001D23ED"/>
    <w:rsid w:val="001E08B8"/>
    <w:rsid w:val="001E1F5B"/>
    <w:rsid w:val="001E275E"/>
    <w:rsid w:val="001E53AC"/>
    <w:rsid w:val="001E6DD3"/>
    <w:rsid w:val="001F6FC4"/>
    <w:rsid w:val="00201CAA"/>
    <w:rsid w:val="002074D9"/>
    <w:rsid w:val="002076F0"/>
    <w:rsid w:val="002136C8"/>
    <w:rsid w:val="00214D6E"/>
    <w:rsid w:val="002315C7"/>
    <w:rsid w:val="00232A20"/>
    <w:rsid w:val="00233C7D"/>
    <w:rsid w:val="0024157A"/>
    <w:rsid w:val="00244072"/>
    <w:rsid w:val="002516AE"/>
    <w:rsid w:val="00254A45"/>
    <w:rsid w:val="00255CC5"/>
    <w:rsid w:val="002647C5"/>
    <w:rsid w:val="00280994"/>
    <w:rsid w:val="0028183C"/>
    <w:rsid w:val="002A1413"/>
    <w:rsid w:val="002A1922"/>
    <w:rsid w:val="002A1B17"/>
    <w:rsid w:val="002A5121"/>
    <w:rsid w:val="002A6F59"/>
    <w:rsid w:val="002A717F"/>
    <w:rsid w:val="002C093D"/>
    <w:rsid w:val="002C7811"/>
    <w:rsid w:val="002D1215"/>
    <w:rsid w:val="002D463F"/>
    <w:rsid w:val="002E17C7"/>
    <w:rsid w:val="002E31B2"/>
    <w:rsid w:val="002F0106"/>
    <w:rsid w:val="002F11C1"/>
    <w:rsid w:val="002F1C10"/>
    <w:rsid w:val="002F4C5E"/>
    <w:rsid w:val="002F5085"/>
    <w:rsid w:val="002F6CF3"/>
    <w:rsid w:val="00301968"/>
    <w:rsid w:val="003029A9"/>
    <w:rsid w:val="0031408B"/>
    <w:rsid w:val="003168C1"/>
    <w:rsid w:val="0031776E"/>
    <w:rsid w:val="003203AE"/>
    <w:rsid w:val="00322174"/>
    <w:rsid w:val="0034445D"/>
    <w:rsid w:val="00347592"/>
    <w:rsid w:val="00347F16"/>
    <w:rsid w:val="00350442"/>
    <w:rsid w:val="00354D48"/>
    <w:rsid w:val="00357F78"/>
    <w:rsid w:val="00373CA9"/>
    <w:rsid w:val="003A79A0"/>
    <w:rsid w:val="003B54AA"/>
    <w:rsid w:val="003B6F01"/>
    <w:rsid w:val="003C143C"/>
    <w:rsid w:val="003C55DB"/>
    <w:rsid w:val="003C7519"/>
    <w:rsid w:val="003D247B"/>
    <w:rsid w:val="003D32B8"/>
    <w:rsid w:val="003E2405"/>
    <w:rsid w:val="003E2F8F"/>
    <w:rsid w:val="00402947"/>
    <w:rsid w:val="004035EF"/>
    <w:rsid w:val="004160A4"/>
    <w:rsid w:val="00437E70"/>
    <w:rsid w:val="00437FC4"/>
    <w:rsid w:val="0044496D"/>
    <w:rsid w:val="00444F3A"/>
    <w:rsid w:val="00451171"/>
    <w:rsid w:val="00451E68"/>
    <w:rsid w:val="00460C1A"/>
    <w:rsid w:val="00464E55"/>
    <w:rsid w:val="00465EED"/>
    <w:rsid w:val="0047394E"/>
    <w:rsid w:val="00474E57"/>
    <w:rsid w:val="0047524E"/>
    <w:rsid w:val="0047753C"/>
    <w:rsid w:val="004822EA"/>
    <w:rsid w:val="00484186"/>
    <w:rsid w:val="004870BD"/>
    <w:rsid w:val="00494200"/>
    <w:rsid w:val="00496002"/>
    <w:rsid w:val="00496534"/>
    <w:rsid w:val="00497600"/>
    <w:rsid w:val="004A7E42"/>
    <w:rsid w:val="004B2429"/>
    <w:rsid w:val="004B510D"/>
    <w:rsid w:val="004B6892"/>
    <w:rsid w:val="004B6EDE"/>
    <w:rsid w:val="004C1E67"/>
    <w:rsid w:val="004C2251"/>
    <w:rsid w:val="004C7136"/>
    <w:rsid w:val="004E0B31"/>
    <w:rsid w:val="004E6FC5"/>
    <w:rsid w:val="004E7218"/>
    <w:rsid w:val="004E7E99"/>
    <w:rsid w:val="004F0C8C"/>
    <w:rsid w:val="004F179E"/>
    <w:rsid w:val="004F4F61"/>
    <w:rsid w:val="00501DBE"/>
    <w:rsid w:val="005046F8"/>
    <w:rsid w:val="00513489"/>
    <w:rsid w:val="00514B32"/>
    <w:rsid w:val="00515BD8"/>
    <w:rsid w:val="00527D2D"/>
    <w:rsid w:val="0053192B"/>
    <w:rsid w:val="0053394A"/>
    <w:rsid w:val="00535AEC"/>
    <w:rsid w:val="00540341"/>
    <w:rsid w:val="005405F7"/>
    <w:rsid w:val="0055427B"/>
    <w:rsid w:val="005607E1"/>
    <w:rsid w:val="00566848"/>
    <w:rsid w:val="00570535"/>
    <w:rsid w:val="00571AA5"/>
    <w:rsid w:val="0057461F"/>
    <w:rsid w:val="00574A04"/>
    <w:rsid w:val="00582D6B"/>
    <w:rsid w:val="00590575"/>
    <w:rsid w:val="00592E92"/>
    <w:rsid w:val="0059488E"/>
    <w:rsid w:val="005A358D"/>
    <w:rsid w:val="005A418B"/>
    <w:rsid w:val="005A43B4"/>
    <w:rsid w:val="005A63DE"/>
    <w:rsid w:val="005A7A8F"/>
    <w:rsid w:val="005B1A61"/>
    <w:rsid w:val="005C3997"/>
    <w:rsid w:val="005C3F2E"/>
    <w:rsid w:val="005C563E"/>
    <w:rsid w:val="005D4123"/>
    <w:rsid w:val="005E2050"/>
    <w:rsid w:val="005E6DB0"/>
    <w:rsid w:val="005F2EA9"/>
    <w:rsid w:val="005F4AD0"/>
    <w:rsid w:val="005F6B6E"/>
    <w:rsid w:val="00603977"/>
    <w:rsid w:val="006117D0"/>
    <w:rsid w:val="00612D1A"/>
    <w:rsid w:val="006177FF"/>
    <w:rsid w:val="00617A30"/>
    <w:rsid w:val="006213F3"/>
    <w:rsid w:val="006244BD"/>
    <w:rsid w:val="006273FD"/>
    <w:rsid w:val="0063621C"/>
    <w:rsid w:val="00650B3B"/>
    <w:rsid w:val="006519D8"/>
    <w:rsid w:val="00652955"/>
    <w:rsid w:val="00657A33"/>
    <w:rsid w:val="00660A0C"/>
    <w:rsid w:val="00661AA3"/>
    <w:rsid w:val="00662896"/>
    <w:rsid w:val="00664BC0"/>
    <w:rsid w:val="00664D08"/>
    <w:rsid w:val="006650E2"/>
    <w:rsid w:val="00671D72"/>
    <w:rsid w:val="006735FB"/>
    <w:rsid w:val="00676AFE"/>
    <w:rsid w:val="00682660"/>
    <w:rsid w:val="006826BC"/>
    <w:rsid w:val="00687781"/>
    <w:rsid w:val="0069139F"/>
    <w:rsid w:val="00697171"/>
    <w:rsid w:val="006A49D3"/>
    <w:rsid w:val="006B7016"/>
    <w:rsid w:val="006C2867"/>
    <w:rsid w:val="006C4C45"/>
    <w:rsid w:val="006C7E7C"/>
    <w:rsid w:val="006D004A"/>
    <w:rsid w:val="006D5918"/>
    <w:rsid w:val="006E094E"/>
    <w:rsid w:val="006E0D45"/>
    <w:rsid w:val="006E11C5"/>
    <w:rsid w:val="006E1417"/>
    <w:rsid w:val="006E2DEC"/>
    <w:rsid w:val="006E5DAF"/>
    <w:rsid w:val="006F2993"/>
    <w:rsid w:val="00702F0D"/>
    <w:rsid w:val="00703F31"/>
    <w:rsid w:val="00705E86"/>
    <w:rsid w:val="00714F45"/>
    <w:rsid w:val="0071610D"/>
    <w:rsid w:val="007202D2"/>
    <w:rsid w:val="007225E1"/>
    <w:rsid w:val="00725991"/>
    <w:rsid w:val="00730639"/>
    <w:rsid w:val="00730933"/>
    <w:rsid w:val="007438F2"/>
    <w:rsid w:val="007501E8"/>
    <w:rsid w:val="0075443B"/>
    <w:rsid w:val="00763B17"/>
    <w:rsid w:val="00774228"/>
    <w:rsid w:val="00780347"/>
    <w:rsid w:val="0078588C"/>
    <w:rsid w:val="00794992"/>
    <w:rsid w:val="007A305C"/>
    <w:rsid w:val="007A3182"/>
    <w:rsid w:val="007A5EEE"/>
    <w:rsid w:val="007B0586"/>
    <w:rsid w:val="007B2556"/>
    <w:rsid w:val="007B6FB5"/>
    <w:rsid w:val="007C577F"/>
    <w:rsid w:val="007C738E"/>
    <w:rsid w:val="007D0C2C"/>
    <w:rsid w:val="007E69D1"/>
    <w:rsid w:val="007F0926"/>
    <w:rsid w:val="007F45E6"/>
    <w:rsid w:val="007F4B18"/>
    <w:rsid w:val="008057B8"/>
    <w:rsid w:val="0081095D"/>
    <w:rsid w:val="00811A4F"/>
    <w:rsid w:val="00814983"/>
    <w:rsid w:val="008149CF"/>
    <w:rsid w:val="00817424"/>
    <w:rsid w:val="008178F7"/>
    <w:rsid w:val="008229A5"/>
    <w:rsid w:val="00825EFF"/>
    <w:rsid w:val="00831024"/>
    <w:rsid w:val="00832750"/>
    <w:rsid w:val="0085157A"/>
    <w:rsid w:val="0085179C"/>
    <w:rsid w:val="008548B5"/>
    <w:rsid w:val="008772BE"/>
    <w:rsid w:val="00877B3A"/>
    <w:rsid w:val="008848BD"/>
    <w:rsid w:val="00894C92"/>
    <w:rsid w:val="008A508E"/>
    <w:rsid w:val="008A67D5"/>
    <w:rsid w:val="008A7B7E"/>
    <w:rsid w:val="008C3995"/>
    <w:rsid w:val="008D491E"/>
    <w:rsid w:val="008E29FD"/>
    <w:rsid w:val="008E41F3"/>
    <w:rsid w:val="008E5AE1"/>
    <w:rsid w:val="008F41D5"/>
    <w:rsid w:val="008F65DE"/>
    <w:rsid w:val="009024D7"/>
    <w:rsid w:val="009066DE"/>
    <w:rsid w:val="00913895"/>
    <w:rsid w:val="00913930"/>
    <w:rsid w:val="00913F1B"/>
    <w:rsid w:val="00915544"/>
    <w:rsid w:val="009301A6"/>
    <w:rsid w:val="009304A8"/>
    <w:rsid w:val="00931552"/>
    <w:rsid w:val="0093660F"/>
    <w:rsid w:val="00936E6D"/>
    <w:rsid w:val="00944930"/>
    <w:rsid w:val="0096039A"/>
    <w:rsid w:val="0096092C"/>
    <w:rsid w:val="00960CC2"/>
    <w:rsid w:val="00966249"/>
    <w:rsid w:val="00983487"/>
    <w:rsid w:val="00987E4C"/>
    <w:rsid w:val="009902D5"/>
    <w:rsid w:val="00990A16"/>
    <w:rsid w:val="009942A4"/>
    <w:rsid w:val="009A7D2F"/>
    <w:rsid w:val="009C05F3"/>
    <w:rsid w:val="009C68CE"/>
    <w:rsid w:val="009C7834"/>
    <w:rsid w:val="009D7D0D"/>
    <w:rsid w:val="009E2255"/>
    <w:rsid w:val="009E6DB7"/>
    <w:rsid w:val="009F5F98"/>
    <w:rsid w:val="00A04D4C"/>
    <w:rsid w:val="00A0723C"/>
    <w:rsid w:val="00A141F8"/>
    <w:rsid w:val="00A15238"/>
    <w:rsid w:val="00A201C0"/>
    <w:rsid w:val="00A206AE"/>
    <w:rsid w:val="00A21C2B"/>
    <w:rsid w:val="00A21DBE"/>
    <w:rsid w:val="00A23512"/>
    <w:rsid w:val="00A302BF"/>
    <w:rsid w:val="00A31232"/>
    <w:rsid w:val="00A3726A"/>
    <w:rsid w:val="00A42F65"/>
    <w:rsid w:val="00A44569"/>
    <w:rsid w:val="00A47BDF"/>
    <w:rsid w:val="00A54AD3"/>
    <w:rsid w:val="00A57583"/>
    <w:rsid w:val="00A60C25"/>
    <w:rsid w:val="00A60FF3"/>
    <w:rsid w:val="00A67F4D"/>
    <w:rsid w:val="00A71FAC"/>
    <w:rsid w:val="00A72684"/>
    <w:rsid w:val="00A75A49"/>
    <w:rsid w:val="00A76A55"/>
    <w:rsid w:val="00A7789B"/>
    <w:rsid w:val="00A81028"/>
    <w:rsid w:val="00A85763"/>
    <w:rsid w:val="00A86528"/>
    <w:rsid w:val="00A91AF2"/>
    <w:rsid w:val="00AA2AEE"/>
    <w:rsid w:val="00AA2B08"/>
    <w:rsid w:val="00AB37B5"/>
    <w:rsid w:val="00AD411B"/>
    <w:rsid w:val="00AD6862"/>
    <w:rsid w:val="00AD7921"/>
    <w:rsid w:val="00AE4E06"/>
    <w:rsid w:val="00AF24A3"/>
    <w:rsid w:val="00AF3F3C"/>
    <w:rsid w:val="00B00D04"/>
    <w:rsid w:val="00B058ED"/>
    <w:rsid w:val="00B05B00"/>
    <w:rsid w:val="00B05C36"/>
    <w:rsid w:val="00B07765"/>
    <w:rsid w:val="00B07A0D"/>
    <w:rsid w:val="00B07DCA"/>
    <w:rsid w:val="00B25DCB"/>
    <w:rsid w:val="00B30916"/>
    <w:rsid w:val="00B331FC"/>
    <w:rsid w:val="00B339F4"/>
    <w:rsid w:val="00B3459C"/>
    <w:rsid w:val="00B3745F"/>
    <w:rsid w:val="00B4268B"/>
    <w:rsid w:val="00B44D6A"/>
    <w:rsid w:val="00B4612A"/>
    <w:rsid w:val="00B57DA9"/>
    <w:rsid w:val="00B66106"/>
    <w:rsid w:val="00B66E46"/>
    <w:rsid w:val="00B712AC"/>
    <w:rsid w:val="00B8113B"/>
    <w:rsid w:val="00B812B3"/>
    <w:rsid w:val="00B82BAC"/>
    <w:rsid w:val="00B82F7D"/>
    <w:rsid w:val="00B8514C"/>
    <w:rsid w:val="00B93B95"/>
    <w:rsid w:val="00B94F46"/>
    <w:rsid w:val="00BA1C46"/>
    <w:rsid w:val="00BA238A"/>
    <w:rsid w:val="00BA4D5F"/>
    <w:rsid w:val="00BA7543"/>
    <w:rsid w:val="00BB2969"/>
    <w:rsid w:val="00BC1030"/>
    <w:rsid w:val="00BC2983"/>
    <w:rsid w:val="00BC5597"/>
    <w:rsid w:val="00BD2442"/>
    <w:rsid w:val="00BD6B90"/>
    <w:rsid w:val="00BD6C63"/>
    <w:rsid w:val="00BF33D2"/>
    <w:rsid w:val="00BF642A"/>
    <w:rsid w:val="00C0166B"/>
    <w:rsid w:val="00C020CE"/>
    <w:rsid w:val="00C021B5"/>
    <w:rsid w:val="00C02F11"/>
    <w:rsid w:val="00C173F5"/>
    <w:rsid w:val="00C2211F"/>
    <w:rsid w:val="00C27901"/>
    <w:rsid w:val="00C32F73"/>
    <w:rsid w:val="00C3737A"/>
    <w:rsid w:val="00C37D74"/>
    <w:rsid w:val="00C40974"/>
    <w:rsid w:val="00C445BB"/>
    <w:rsid w:val="00C453B6"/>
    <w:rsid w:val="00C55C10"/>
    <w:rsid w:val="00C60D1E"/>
    <w:rsid w:val="00C6543F"/>
    <w:rsid w:val="00C75F3E"/>
    <w:rsid w:val="00C8560B"/>
    <w:rsid w:val="00C925D9"/>
    <w:rsid w:val="00C94EF3"/>
    <w:rsid w:val="00C96195"/>
    <w:rsid w:val="00C96322"/>
    <w:rsid w:val="00CA01AA"/>
    <w:rsid w:val="00CB0C0E"/>
    <w:rsid w:val="00CB2F8F"/>
    <w:rsid w:val="00CB4649"/>
    <w:rsid w:val="00CB661C"/>
    <w:rsid w:val="00CC3B41"/>
    <w:rsid w:val="00CC3D2A"/>
    <w:rsid w:val="00CC4C78"/>
    <w:rsid w:val="00CC5507"/>
    <w:rsid w:val="00CC7FFC"/>
    <w:rsid w:val="00CD1B7C"/>
    <w:rsid w:val="00CD4A0E"/>
    <w:rsid w:val="00CD55EB"/>
    <w:rsid w:val="00CD769B"/>
    <w:rsid w:val="00CD76CE"/>
    <w:rsid w:val="00CE0F74"/>
    <w:rsid w:val="00CE23EA"/>
    <w:rsid w:val="00CF4C31"/>
    <w:rsid w:val="00D10027"/>
    <w:rsid w:val="00D103E2"/>
    <w:rsid w:val="00D21A84"/>
    <w:rsid w:val="00D30691"/>
    <w:rsid w:val="00D34DBC"/>
    <w:rsid w:val="00D43046"/>
    <w:rsid w:val="00D45DC2"/>
    <w:rsid w:val="00D54ADA"/>
    <w:rsid w:val="00D6295A"/>
    <w:rsid w:val="00D67BFA"/>
    <w:rsid w:val="00D75A6D"/>
    <w:rsid w:val="00D76585"/>
    <w:rsid w:val="00D86C97"/>
    <w:rsid w:val="00D915CA"/>
    <w:rsid w:val="00DA24A1"/>
    <w:rsid w:val="00DA4149"/>
    <w:rsid w:val="00DB208D"/>
    <w:rsid w:val="00DB215C"/>
    <w:rsid w:val="00DB46F1"/>
    <w:rsid w:val="00DB5005"/>
    <w:rsid w:val="00DB5116"/>
    <w:rsid w:val="00DB6166"/>
    <w:rsid w:val="00DB66DC"/>
    <w:rsid w:val="00DC00C3"/>
    <w:rsid w:val="00DC6879"/>
    <w:rsid w:val="00DD365B"/>
    <w:rsid w:val="00DD7D3B"/>
    <w:rsid w:val="00DE45CA"/>
    <w:rsid w:val="00DE4D07"/>
    <w:rsid w:val="00DE6DC4"/>
    <w:rsid w:val="00DF2337"/>
    <w:rsid w:val="00E02346"/>
    <w:rsid w:val="00E027EA"/>
    <w:rsid w:val="00E03A9D"/>
    <w:rsid w:val="00E05566"/>
    <w:rsid w:val="00E10FF8"/>
    <w:rsid w:val="00E116DC"/>
    <w:rsid w:val="00E13E19"/>
    <w:rsid w:val="00E161DB"/>
    <w:rsid w:val="00E35CE7"/>
    <w:rsid w:val="00E44767"/>
    <w:rsid w:val="00E50FEB"/>
    <w:rsid w:val="00E5164D"/>
    <w:rsid w:val="00E56699"/>
    <w:rsid w:val="00E652A0"/>
    <w:rsid w:val="00E65AB1"/>
    <w:rsid w:val="00E7093F"/>
    <w:rsid w:val="00E75EE2"/>
    <w:rsid w:val="00E83097"/>
    <w:rsid w:val="00E914E7"/>
    <w:rsid w:val="00E963E1"/>
    <w:rsid w:val="00EA0E84"/>
    <w:rsid w:val="00EA2775"/>
    <w:rsid w:val="00EA2A5F"/>
    <w:rsid w:val="00EB25CA"/>
    <w:rsid w:val="00EB3F53"/>
    <w:rsid w:val="00EB68D7"/>
    <w:rsid w:val="00EC1E9F"/>
    <w:rsid w:val="00EC2AAE"/>
    <w:rsid w:val="00ED0064"/>
    <w:rsid w:val="00EE0FFD"/>
    <w:rsid w:val="00EE2445"/>
    <w:rsid w:val="00EE792F"/>
    <w:rsid w:val="00EF77D1"/>
    <w:rsid w:val="00F32FE5"/>
    <w:rsid w:val="00F43747"/>
    <w:rsid w:val="00F440E0"/>
    <w:rsid w:val="00F465CB"/>
    <w:rsid w:val="00F478D0"/>
    <w:rsid w:val="00F551DB"/>
    <w:rsid w:val="00F562F3"/>
    <w:rsid w:val="00F612CA"/>
    <w:rsid w:val="00F6263D"/>
    <w:rsid w:val="00F62A7B"/>
    <w:rsid w:val="00F6364E"/>
    <w:rsid w:val="00F726A2"/>
    <w:rsid w:val="00F8225B"/>
    <w:rsid w:val="00F83107"/>
    <w:rsid w:val="00F83558"/>
    <w:rsid w:val="00F83D04"/>
    <w:rsid w:val="00F84F02"/>
    <w:rsid w:val="00F85D83"/>
    <w:rsid w:val="00F97505"/>
    <w:rsid w:val="00FA2E95"/>
    <w:rsid w:val="00FA301A"/>
    <w:rsid w:val="00FA40F4"/>
    <w:rsid w:val="00FB154A"/>
    <w:rsid w:val="00FC4A41"/>
    <w:rsid w:val="00FC7B3E"/>
    <w:rsid w:val="00FD1201"/>
    <w:rsid w:val="00FD1FD8"/>
    <w:rsid w:val="00FD40FA"/>
    <w:rsid w:val="00FD5C0A"/>
    <w:rsid w:val="00FD7334"/>
    <w:rsid w:val="00FE3D2B"/>
    <w:rsid w:val="00FE78BC"/>
    <w:rsid w:val="00FF00BB"/>
    <w:rsid w:val="00FF0C02"/>
    <w:rsid w:val="00FF6551"/>
    <w:rsid w:val="15276E3B"/>
    <w:rsid w:val="1C676B46"/>
    <w:rsid w:val="26C46E9F"/>
    <w:rsid w:val="315C415C"/>
    <w:rsid w:val="3ACF3B04"/>
    <w:rsid w:val="3C3E0C6D"/>
    <w:rsid w:val="41727216"/>
    <w:rsid w:val="45C07F40"/>
    <w:rsid w:val="52E06850"/>
    <w:rsid w:val="5C472059"/>
    <w:rsid w:val="5D6F757A"/>
    <w:rsid w:val="65607E71"/>
    <w:rsid w:val="6971789D"/>
    <w:rsid w:val="6ED418F0"/>
    <w:rsid w:val="7C7936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8409C"/>
  <w15:docId w15:val="{E5DD101E-53CE-4779-A30F-DB2F5FC8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qFormat="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qFormat="1"/>
    <w:lsdException w:name="Table Theme" w:semiHidden="1" w:unhideWhenUsed="1"/>
    <w:lsdException w:name="Placeholder Text" w:semiHidden="1" w:uiPriority="99"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lang w:eastAsia="en-US" w:bidi="en-US"/>
    </w:rPr>
  </w:style>
  <w:style w:type="paragraph" w:styleId="1">
    <w:name w:val="heading 1"/>
    <w:aliases w:val="第一章：标题 1,标题1,章,Char,123321,H1,h1,Level 1 Topic Heading,PIM 1,Heading 0,H11,H12,H13,H14,H15,H16,H17,H18,H19,H110,H111,H112,H121,H131,H141,H151,H161,H171,H181,H191,H1101,H1111,H113,H122,H132,H142,H152,H162,H172,H182,H192,H1102,H1112,H1121,H1211,H1311"/>
    <w:basedOn w:val="a0"/>
    <w:next w:val="a0"/>
    <w:link w:val="1Char"/>
    <w:qFormat/>
    <w:pPr>
      <w:keepNext/>
      <w:spacing w:before="240" w:after="60"/>
      <w:outlineLvl w:val="0"/>
    </w:pPr>
    <w:rPr>
      <w:rFonts w:ascii="Cambria" w:hAnsi="Cambria"/>
      <w:b/>
      <w:bCs/>
      <w:kern w:val="32"/>
      <w:sz w:val="44"/>
      <w:szCs w:val="32"/>
    </w:rPr>
  </w:style>
  <w:style w:type="paragraph" w:styleId="20">
    <w:name w:val="heading 2"/>
    <w:aliases w:val="heading 2,HeadB,h2,H2,PIM2,Heading 2 Hidden,2nd level,2,Header 2,l2,Titre2,Head 2,sect 1.2,DO NOT USE_h2,chn,Chapter Number/Appendix Letter,Heading 2 CCBS,第一章 标题 2,ISO1,HD2,PA Major Section,Titre3,Fab-2,UNDERRUBRIK 1-2,H21,sect 1.21,H22,sect 1.22,H"/>
    <w:basedOn w:val="a0"/>
    <w:next w:val="a0"/>
    <w:link w:val="2Char"/>
    <w:qFormat/>
    <w:pPr>
      <w:keepNext/>
      <w:spacing w:before="240" w:after="60"/>
      <w:outlineLvl w:val="1"/>
    </w:pPr>
    <w:rPr>
      <w:rFonts w:ascii="Cambria" w:hAnsi="Cambria"/>
      <w:b/>
      <w:bCs/>
      <w:iCs/>
      <w:sz w:val="32"/>
      <w:szCs w:val="28"/>
    </w:rPr>
  </w:style>
  <w:style w:type="paragraph" w:styleId="30">
    <w:name w:val="heading 3"/>
    <w:aliases w:val="Heading 3 Char,Bold Head,bh,sect1.2.3,sect1.2.31,sect1.2.32,sect1.2.311,sect1.2.33,sect1.2.312,H3,Fab-3,Heading 3 - old,l3,CT,Level 3 Head,h3,Map,H31,HeadC,3,heading 3,- Maj Side,sl3,Heading 3under,level_3,PIM 3,prop3,3heading,Heading 31,3rd level"/>
    <w:basedOn w:val="a0"/>
    <w:next w:val="a0"/>
    <w:link w:val="3Char"/>
    <w:qFormat/>
    <w:pPr>
      <w:keepNext/>
      <w:spacing w:before="240" w:after="60"/>
      <w:outlineLvl w:val="2"/>
    </w:pPr>
    <w:rPr>
      <w:rFonts w:ascii="Cambria" w:hAnsi="Cambria"/>
      <w:b/>
      <w:bCs/>
      <w:sz w:val="28"/>
      <w:szCs w:val="26"/>
    </w:rPr>
  </w:style>
  <w:style w:type="paragraph" w:styleId="40">
    <w:name w:val="heading 4"/>
    <w:aliases w:val="5级别2,H4,第三层条,bullet,bl,bb,L4,4th level,4,heading 4,PIM 4,4heading,sect 1.2.3.4,Ref Heading 1,rh1,sect 1.2.3.41,Ref Heading 11,rh11,sect 1.2.3.42,Ref Heading 12,rh12,sect 1.2.3.411,Ref Heading 111,rh111,sect 1.2.3.43,Ref Heading 13,rh13,Map Tit,h4"/>
    <w:basedOn w:val="a0"/>
    <w:next w:val="a0"/>
    <w:link w:val="4Char"/>
    <w:qFormat/>
    <w:pPr>
      <w:keepNext/>
      <w:spacing w:before="240" w:after="60"/>
      <w:outlineLvl w:val="3"/>
    </w:pPr>
    <w:rPr>
      <w:b/>
      <w:bCs/>
      <w:szCs w:val="28"/>
    </w:rPr>
  </w:style>
  <w:style w:type="paragraph" w:styleId="5">
    <w:name w:val="heading 5"/>
    <w:aliases w:val="5级别,H5,dash,ds,dd,PIM 5,h5,Heading5,Roman list,口,口1,口2,heading 5,l5+toc5,Numbered Sub-list,一,正文五级标题,Second Subheading,dash1,ds1,dd1,dash2,ds2,dd2,dash3,ds3,dd3,dash4,ds4,dd4,dash5,ds5,dd5,dash6,ds6,dd6,dash7,ds7,dd7,dash8,ds8,dd8,dash9,ds9,dd9"/>
    <w:basedOn w:val="a0"/>
    <w:next w:val="a0"/>
    <w:link w:val="5Char"/>
    <w:qFormat/>
    <w:pPr>
      <w:spacing w:before="240" w:after="60"/>
      <w:outlineLvl w:val="4"/>
    </w:pPr>
    <w:rPr>
      <w:b/>
      <w:bCs/>
      <w:i/>
      <w:iCs/>
      <w:sz w:val="26"/>
      <w:szCs w:val="26"/>
    </w:rPr>
  </w:style>
  <w:style w:type="paragraph" w:styleId="6">
    <w:name w:val="heading 6"/>
    <w:aliases w:val="H6,PIM 6,h6,Third Subheading,Bullet list,BOD 4,Legal Level 1.,l6,hsm,submodule heading,L6,ITT t6,PA Appendix,ToolsHeading 6,6,PIM 61,H61,BOD 41,PIM 62,H62,BOD 42,PIM 63,H63,PIM 64,H64,PIM 65,H65,BOD 43,PIM 611,H611,BOD 411,PIM 621,H621,BOD 421,H631"/>
    <w:basedOn w:val="a0"/>
    <w:next w:val="a0"/>
    <w:link w:val="6Char"/>
    <w:qFormat/>
    <w:pPr>
      <w:spacing w:before="240" w:after="60"/>
      <w:outlineLvl w:val="5"/>
    </w:pPr>
    <w:rPr>
      <w:b/>
      <w:bCs/>
    </w:rPr>
  </w:style>
  <w:style w:type="paragraph" w:styleId="7">
    <w:name w:val="heading 7"/>
    <w:aliases w:val="letter list,PIM 7,不用,cnc,Caption number (column-wide),st,ITT t7,PA Appendix Major,lettered list,letter list1,lettered list1,letter list2,lettered list2,letter list11,lettered list11,letter list3,lettered list3,letter list12,lettered list12,H TIMES1"/>
    <w:basedOn w:val="a0"/>
    <w:next w:val="a0"/>
    <w:link w:val="7Char"/>
    <w:qFormat/>
    <w:pPr>
      <w:spacing w:before="240" w:after="60"/>
      <w:outlineLvl w:val="6"/>
    </w:pPr>
  </w:style>
  <w:style w:type="paragraph" w:styleId="8">
    <w:name w:val="heading 8"/>
    <w:aliases w:val="Legal Level 1.1.1.,ITT t8,PA Appendix Minor,H8,h8,注意框体,H81,H82,H83,H811,H821,H84,H812,H822,H85,H813,H823,不用8,PIM8"/>
    <w:basedOn w:val="a0"/>
    <w:next w:val="a0"/>
    <w:link w:val="8Char"/>
    <w:qFormat/>
    <w:pPr>
      <w:spacing w:before="240" w:after="60"/>
      <w:outlineLvl w:val="7"/>
    </w:pPr>
    <w:rPr>
      <w:i/>
      <w:iCs/>
    </w:rPr>
  </w:style>
  <w:style w:type="paragraph" w:styleId="9">
    <w:name w:val="heading 9"/>
    <w:aliases w:val="PIM 9,Legal Level 1.1.1.1.,Appendix,ITT t9,H9,h9,huh,PIM 91,H91,PIM 92,H92,PIM 93,PIM 94,PIM 95,H93,PIM 911,H911,PIM 921,H921,PIM 931,PIM 941,PIM 96,H94,PIM 912,H912,PIM 922,H922,PIM 932,PIM 942,PIM 97,H95,PIM 913,H913,PIM 923,H923,PIM 933,PIM 943"/>
    <w:basedOn w:val="a0"/>
    <w:next w:val="a0"/>
    <w:link w:val="9Char"/>
    <w:qFormat/>
    <w:pPr>
      <w:spacing w:before="240" w:after="60"/>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Char">
    <w:name w:val="标题 4 Char"/>
    <w:aliases w:val="5级别2 Char,H4 Char,第三层条 Char,bullet Char,bl Char,bb Char,L4 Char,4th level Char,4 Char,heading 4 Char,PIM 4 Char,4heading Char,sect 1.2.3.4 Char,Ref Heading 1 Char,rh1 Char,sect 1.2.3.41 Char,Ref Heading 11 Char,rh11 Char,sect 1.2.3.42 Char"/>
    <w:link w:val="40"/>
    <w:rPr>
      <w:rFonts w:ascii="Calibri" w:eastAsia="宋体" w:hAnsi="Calibri"/>
      <w:b/>
      <w:bCs/>
      <w:sz w:val="24"/>
      <w:szCs w:val="28"/>
    </w:rPr>
  </w:style>
  <w:style w:type="character" w:styleId="a4">
    <w:name w:val="Subtle Reference"/>
    <w:qFormat/>
    <w:rPr>
      <w:sz w:val="24"/>
      <w:szCs w:val="24"/>
      <w:u w:val="single"/>
    </w:rPr>
  </w:style>
  <w:style w:type="character" w:customStyle="1" w:styleId="7Char">
    <w:name w:val="标题 7 Char"/>
    <w:aliases w:val="letter list Char,PIM 7 Char,不用 Char,cnc Char,Caption number (column-wide) Char,st Char,ITT t7 Char,PA Appendix Major Char,lettered list Char,letter list1 Char,lettered list1 Char,letter list2 Char,lettered list2 Char,letter list11 Char"/>
    <w:link w:val="7"/>
    <w:rPr>
      <w:sz w:val="24"/>
      <w:szCs w:val="24"/>
    </w:rPr>
  </w:style>
  <w:style w:type="character" w:customStyle="1" w:styleId="Char">
    <w:name w:val="引用 Char"/>
    <w:link w:val="a5"/>
    <w:rPr>
      <w:i/>
      <w:sz w:val="24"/>
      <w:szCs w:val="24"/>
    </w:rPr>
  </w:style>
  <w:style w:type="character" w:styleId="a6">
    <w:name w:val="Subtle Emphasis"/>
    <w:qFormat/>
    <w:rPr>
      <w:i/>
      <w:color w:val="5A5A5A"/>
    </w:rPr>
  </w:style>
  <w:style w:type="character" w:customStyle="1" w:styleId="Char0">
    <w:name w:val="文档结构图 Char"/>
    <w:link w:val="a7"/>
    <w:rPr>
      <w:rFonts w:ascii="宋体"/>
      <w:sz w:val="18"/>
      <w:szCs w:val="18"/>
      <w:lang w:eastAsia="en-US" w:bidi="en-US"/>
    </w:rPr>
  </w:style>
  <w:style w:type="character" w:customStyle="1" w:styleId="2Char">
    <w:name w:val="标题 2 Char"/>
    <w:aliases w:val="heading 2 Char,HeadB Char,h2 Char,H2 Char,PIM2 Char,Heading 2 Hidden Char,2nd level Char,2 Char,Header 2 Char,l2 Char,Titre2 Char,Head 2 Char,sect 1.2 Char,DO NOT USE_h2 Char,chn Char,Chapter Number/Appendix Letter Char,Heading 2 CCBS Char"/>
    <w:link w:val="20"/>
    <w:rPr>
      <w:rFonts w:ascii="Cambria" w:eastAsia="宋体" w:hAnsi="Cambria"/>
      <w:b/>
      <w:bCs/>
      <w:i w:val="0"/>
      <w:iCs/>
      <w:sz w:val="32"/>
      <w:szCs w:val="28"/>
    </w:rPr>
  </w:style>
  <w:style w:type="character" w:styleId="a8">
    <w:name w:val="Emphasis"/>
    <w:qFormat/>
    <w:rPr>
      <w:rFonts w:ascii="Calibri" w:hAnsi="Calibri"/>
      <w:b/>
      <w:i/>
      <w:iCs/>
    </w:rPr>
  </w:style>
  <w:style w:type="character" w:customStyle="1" w:styleId="8Char">
    <w:name w:val="标题 8 Char"/>
    <w:aliases w:val="Legal Level 1.1.1. Char,ITT t8 Char,PA Appendix Minor Char,H8 Char,h8 Char,注意框体 Char,H81 Char,H82 Char,H83 Char,H811 Char,H821 Char,H84 Char,H812 Char,H822 Char,H85 Char,H813 Char,H823 Char,不用8 Char,PIM8 Char"/>
    <w:link w:val="8"/>
    <w:rPr>
      <w:i/>
      <w:iCs/>
      <w:sz w:val="24"/>
      <w:szCs w:val="24"/>
    </w:rPr>
  </w:style>
  <w:style w:type="character" w:customStyle="1" w:styleId="6Char">
    <w:name w:val="标题 6 Char"/>
    <w:aliases w:val="H6 Char,PIM 6 Char,h6 Char,Third Subheading Char,Bullet list Char,BOD 4 Char,Legal Level 1. Char,l6 Char,hsm Char,submodule heading Char,L6 Char,ITT t6 Char,PA Appendix Char,ToolsHeading 6 Char,6 Char,PIM 61 Char,H61 Char,BOD 41 Char,H62 Char"/>
    <w:link w:val="6"/>
    <w:rPr>
      <w:b/>
      <w:bCs/>
    </w:rPr>
  </w:style>
  <w:style w:type="character" w:customStyle="1" w:styleId="3Char">
    <w:name w:val="标题 3 Char"/>
    <w:aliases w:val="Heading 3 Char Char,Bold Head Char,bh Char,sect1.2.3 Char,sect1.2.31 Char,sect1.2.32 Char,sect1.2.311 Char,sect1.2.33 Char,sect1.2.312 Char,H3 Char,Fab-3 Char,Heading 3 - old Char,l3 Char,CT Char,Level 3 Head Char,h3 Char,Map Char,H31 Char"/>
    <w:link w:val="30"/>
    <w:rPr>
      <w:rFonts w:ascii="Cambria" w:eastAsia="宋体" w:hAnsi="Cambria"/>
      <w:b/>
      <w:bCs/>
      <w:sz w:val="28"/>
      <w:szCs w:val="26"/>
    </w:rPr>
  </w:style>
  <w:style w:type="character" w:customStyle="1" w:styleId="1Char">
    <w:name w:val="标题 1 Char"/>
    <w:aliases w:val="第一章：标题 1 Char,标题1 Char,章 Char,Char Char,123321 Char,H1 Char,h1 Char,Level 1 Topic Heading Char,PIM 1 Char,Heading 0 Char,H11 Char,H12 Char,H13 Char,H14 Char,H15 Char,H16 Char,H17 Char,H18 Char,H19 Char,H110 Char,H111 Char,H112 Char,H121 Char"/>
    <w:link w:val="1"/>
    <w:rPr>
      <w:rFonts w:ascii="Cambria" w:eastAsia="宋体" w:hAnsi="Cambria"/>
      <w:b/>
      <w:bCs/>
      <w:kern w:val="32"/>
      <w:sz w:val="44"/>
      <w:szCs w:val="32"/>
    </w:rPr>
  </w:style>
  <w:style w:type="character" w:customStyle="1" w:styleId="Char1">
    <w:name w:val="标题 Char"/>
    <w:link w:val="a9"/>
    <w:rPr>
      <w:rFonts w:ascii="Cambria" w:eastAsia="宋体" w:hAnsi="Cambria"/>
      <w:b/>
      <w:bCs/>
      <w:kern w:val="28"/>
      <w:sz w:val="32"/>
      <w:szCs w:val="32"/>
    </w:rPr>
  </w:style>
  <w:style w:type="character" w:customStyle="1" w:styleId="Char2">
    <w:name w:val="副标题 Char"/>
    <w:link w:val="aa"/>
    <w:rPr>
      <w:rFonts w:ascii="Cambria" w:eastAsia="宋体" w:hAnsi="Cambria"/>
      <w:sz w:val="24"/>
      <w:szCs w:val="24"/>
    </w:rPr>
  </w:style>
  <w:style w:type="character" w:styleId="ab">
    <w:name w:val="Intense Emphasis"/>
    <w:qFormat/>
    <w:rPr>
      <w:b/>
      <w:i/>
      <w:sz w:val="24"/>
      <w:szCs w:val="24"/>
      <w:u w:val="single"/>
    </w:rPr>
  </w:style>
  <w:style w:type="character" w:customStyle="1" w:styleId="Char3">
    <w:name w:val="批注框文本 Char"/>
    <w:link w:val="ac"/>
    <w:uiPriority w:val="99"/>
    <w:rPr>
      <w:sz w:val="18"/>
      <w:szCs w:val="18"/>
      <w:lang w:eastAsia="en-US" w:bidi="en-US"/>
    </w:rPr>
  </w:style>
  <w:style w:type="character" w:styleId="ad">
    <w:name w:val="Intense Reference"/>
    <w:qFormat/>
    <w:rPr>
      <w:b/>
      <w:sz w:val="24"/>
      <w:u w:val="single"/>
    </w:rPr>
  </w:style>
  <w:style w:type="character" w:customStyle="1" w:styleId="5Char">
    <w:name w:val="标题 5 Char"/>
    <w:aliases w:val="5级别 Char,H5 Char,dash Char,ds Char,dd Char,PIM 5 Char,h5 Char,Heading5 Char,Roman list Char,口 Char,口1 Char,口2 Char,heading 5 Char,l5+toc5 Char,Numbered Sub-list Char,一 Char,正文五级标题 Char,Second Subheading Char,dash1 Char,ds1 Char,dd1 Char"/>
    <w:link w:val="5"/>
    <w:rPr>
      <w:b/>
      <w:bCs/>
      <w:i/>
      <w:iCs/>
      <w:sz w:val="26"/>
      <w:szCs w:val="26"/>
    </w:rPr>
  </w:style>
  <w:style w:type="character" w:styleId="ae">
    <w:name w:val="Hyperlink"/>
    <w:uiPriority w:val="99"/>
    <w:rPr>
      <w:color w:val="0000FF"/>
      <w:u w:val="single"/>
    </w:rPr>
  </w:style>
  <w:style w:type="character" w:styleId="af">
    <w:name w:val="annotation reference"/>
    <w:uiPriority w:val="99"/>
    <w:rPr>
      <w:sz w:val="21"/>
      <w:szCs w:val="21"/>
    </w:rPr>
  </w:style>
  <w:style w:type="character" w:styleId="af0">
    <w:name w:val="page number"/>
    <w:basedOn w:val="a1"/>
  </w:style>
  <w:style w:type="character" w:customStyle="1" w:styleId="Char4">
    <w:name w:val="明显引用 Char"/>
    <w:link w:val="af1"/>
    <w:rPr>
      <w:b/>
      <w:i/>
      <w:sz w:val="24"/>
    </w:rPr>
  </w:style>
  <w:style w:type="character" w:customStyle="1" w:styleId="Char5">
    <w:name w:val="批注文字 Char"/>
    <w:link w:val="af2"/>
    <w:uiPriority w:val="99"/>
    <w:rPr>
      <w:rFonts w:ascii="Times New Roman" w:hAnsi="Times New Roman"/>
      <w:kern w:val="2"/>
      <w:sz w:val="21"/>
      <w:szCs w:val="24"/>
    </w:rPr>
  </w:style>
  <w:style w:type="character" w:styleId="af3">
    <w:name w:val="Strong"/>
    <w:qFormat/>
    <w:rPr>
      <w:b/>
      <w:bCs/>
    </w:rPr>
  </w:style>
  <w:style w:type="character" w:customStyle="1" w:styleId="15">
    <w:name w:val="15"/>
    <w:rPr>
      <w:rFonts w:ascii="Times New Roman" w:hAnsi="Times New Roman" w:cs="Times New Roman" w:hint="default"/>
      <w:sz w:val="20"/>
      <w:szCs w:val="20"/>
    </w:rPr>
  </w:style>
  <w:style w:type="character" w:styleId="af4">
    <w:name w:val="Book Title"/>
    <w:qFormat/>
    <w:rPr>
      <w:rFonts w:ascii="Cambria" w:eastAsia="宋体" w:hAnsi="Cambria"/>
      <w:b/>
      <w:i/>
      <w:sz w:val="24"/>
      <w:szCs w:val="24"/>
    </w:rPr>
  </w:style>
  <w:style w:type="character" w:customStyle="1" w:styleId="9Char">
    <w:name w:val="标题 9 Char"/>
    <w:aliases w:val="PIM 9 Char,Legal Level 1.1.1.1. Char,Appendix Char,ITT t9 Char,H9 Char,h9 Char,huh Char,PIM 91 Char,H91 Char,PIM 92 Char,H92 Char,PIM 93 Char,PIM 94 Char,PIM 95 Char,H93 Char,PIM 911 Char,H911 Char,PIM 921 Char,H921 Char,PIM 931 Char,H94 Char"/>
    <w:link w:val="9"/>
    <w:rPr>
      <w:rFonts w:ascii="Cambria" w:eastAsia="宋体" w:hAnsi="Cambria"/>
    </w:rPr>
  </w:style>
  <w:style w:type="paragraph" w:styleId="21">
    <w:name w:val="toc 2"/>
    <w:basedOn w:val="a0"/>
    <w:next w:val="a0"/>
    <w:uiPriority w:val="39"/>
    <w:qFormat/>
    <w:pPr>
      <w:tabs>
        <w:tab w:val="left" w:pos="1050"/>
        <w:tab w:val="right" w:leader="dot" w:pos="8296"/>
        <w:tab w:val="right" w:leader="dot" w:pos="8630"/>
      </w:tabs>
      <w:ind w:leftChars="236" w:left="566"/>
    </w:pPr>
  </w:style>
  <w:style w:type="paragraph" w:styleId="af5">
    <w:name w:val="Plain Text"/>
    <w:basedOn w:val="a0"/>
    <w:rPr>
      <w:rFonts w:ascii="宋体" w:hAnsi="Courier New" w:cs="Courier New"/>
      <w:szCs w:val="21"/>
    </w:rPr>
  </w:style>
  <w:style w:type="paragraph" w:styleId="ac">
    <w:name w:val="Balloon Text"/>
    <w:basedOn w:val="a0"/>
    <w:link w:val="Char3"/>
    <w:uiPriority w:val="99"/>
    <w:rPr>
      <w:sz w:val="18"/>
      <w:szCs w:val="18"/>
    </w:rPr>
  </w:style>
  <w:style w:type="paragraph" w:styleId="a5">
    <w:name w:val="Quote"/>
    <w:basedOn w:val="a0"/>
    <w:next w:val="a0"/>
    <w:link w:val="Char"/>
    <w:qFormat/>
    <w:rPr>
      <w:i/>
    </w:rPr>
  </w:style>
  <w:style w:type="paragraph" w:styleId="af6">
    <w:name w:val="footer"/>
    <w:aliases w:val="Footer-Even"/>
    <w:basedOn w:val="a0"/>
    <w:link w:val="Char6"/>
    <w:pPr>
      <w:tabs>
        <w:tab w:val="center" w:pos="4153"/>
        <w:tab w:val="right" w:pos="8306"/>
      </w:tabs>
      <w:snapToGrid w:val="0"/>
    </w:pPr>
    <w:rPr>
      <w:sz w:val="18"/>
      <w:szCs w:val="18"/>
    </w:rPr>
  </w:style>
  <w:style w:type="paragraph" w:customStyle="1" w:styleId="Char7">
    <w:name w:val="Char"/>
    <w:basedOn w:val="a0"/>
  </w:style>
  <w:style w:type="paragraph" w:styleId="10">
    <w:name w:val="toc 1"/>
    <w:basedOn w:val="a0"/>
    <w:next w:val="a0"/>
    <w:uiPriority w:val="39"/>
    <w:qFormat/>
  </w:style>
  <w:style w:type="paragraph" w:customStyle="1" w:styleId="22">
    <w:name w:val="样式 标题 2"/>
    <w:basedOn w:val="20"/>
    <w:pPr>
      <w:keepLines/>
      <w:widowControl w:val="0"/>
      <w:spacing w:before="260" w:after="260" w:line="416" w:lineRule="auto"/>
      <w:jc w:val="both"/>
    </w:pPr>
    <w:rPr>
      <w:rFonts w:eastAsia="黑体"/>
      <w:b w:val="0"/>
      <w:i/>
      <w:iCs w:val="0"/>
      <w:kern w:val="2"/>
      <w:szCs w:val="32"/>
      <w:lang w:eastAsia="zh-CN" w:bidi="ar-SA"/>
    </w:rPr>
  </w:style>
  <w:style w:type="paragraph" w:styleId="a7">
    <w:name w:val="Document Map"/>
    <w:basedOn w:val="a0"/>
    <w:link w:val="Char0"/>
    <w:rPr>
      <w:rFonts w:ascii="宋体"/>
      <w:sz w:val="18"/>
      <w:szCs w:val="18"/>
    </w:rPr>
  </w:style>
  <w:style w:type="paragraph" w:styleId="af7">
    <w:name w:val="No Spacing"/>
    <w:basedOn w:val="a0"/>
    <w:qFormat/>
    <w:rPr>
      <w:szCs w:val="32"/>
    </w:rPr>
  </w:style>
  <w:style w:type="paragraph" w:styleId="af2">
    <w:name w:val="annotation text"/>
    <w:basedOn w:val="a0"/>
    <w:link w:val="Char5"/>
    <w:uiPriority w:val="99"/>
    <w:pPr>
      <w:widowControl w:val="0"/>
    </w:pPr>
    <w:rPr>
      <w:rFonts w:ascii="Times New Roman" w:hAnsi="Times New Roman"/>
      <w:kern w:val="2"/>
      <w:sz w:val="21"/>
    </w:rPr>
  </w:style>
  <w:style w:type="paragraph" w:styleId="TOC">
    <w:name w:val="TOC Heading"/>
    <w:basedOn w:val="1"/>
    <w:next w:val="a0"/>
    <w:uiPriority w:val="39"/>
    <w:qFormat/>
    <w:pPr>
      <w:outlineLvl w:val="9"/>
    </w:pPr>
  </w:style>
  <w:style w:type="paragraph" w:customStyle="1" w:styleId="11">
    <w:name w:val="样式1"/>
    <w:basedOn w:val="a0"/>
    <w:rPr>
      <w:rFonts w:eastAsia="楷体_GB2312"/>
      <w:b/>
      <w:bCs/>
      <w:sz w:val="32"/>
      <w:szCs w:val="32"/>
    </w:rPr>
  </w:style>
  <w:style w:type="paragraph" w:customStyle="1" w:styleId="12">
    <w:name w:val="样式 标题 1"/>
    <w:basedOn w:val="1"/>
    <w:pPr>
      <w:keepLines/>
      <w:widowControl w:val="0"/>
      <w:spacing w:before="340" w:after="330" w:line="578" w:lineRule="auto"/>
      <w:jc w:val="center"/>
    </w:pPr>
    <w:rPr>
      <w:rFonts w:eastAsia="黑体" w:hAnsi="黑体" w:cs="宋体"/>
      <w:b w:val="0"/>
      <w:kern w:val="44"/>
      <w:szCs w:val="20"/>
      <w:lang w:eastAsia="zh-CN" w:bidi="ar-SA"/>
    </w:rPr>
  </w:style>
  <w:style w:type="paragraph" w:styleId="af8">
    <w:name w:val="Body Text"/>
    <w:basedOn w:val="a0"/>
    <w:rPr>
      <w:i/>
      <w:iCs/>
      <w:sz w:val="18"/>
    </w:rPr>
  </w:style>
  <w:style w:type="paragraph" w:styleId="aa">
    <w:name w:val="Subtitle"/>
    <w:basedOn w:val="a0"/>
    <w:next w:val="a0"/>
    <w:link w:val="Char2"/>
    <w:qFormat/>
    <w:pPr>
      <w:spacing w:after="60"/>
      <w:jc w:val="center"/>
      <w:outlineLvl w:val="1"/>
    </w:pPr>
    <w:rPr>
      <w:rFonts w:ascii="Cambria" w:hAnsi="Cambria"/>
    </w:rPr>
  </w:style>
  <w:style w:type="paragraph" w:customStyle="1" w:styleId="p15">
    <w:name w:val="p15"/>
    <w:basedOn w:val="a0"/>
    <w:pPr>
      <w:pBdr>
        <w:bottom w:val="single" w:sz="6" w:space="1" w:color="000000"/>
      </w:pBdr>
      <w:jc w:val="center"/>
    </w:pPr>
    <w:rPr>
      <w:sz w:val="18"/>
      <w:szCs w:val="18"/>
    </w:rPr>
  </w:style>
  <w:style w:type="paragraph" w:customStyle="1" w:styleId="p16">
    <w:name w:val="p16"/>
    <w:basedOn w:val="a0"/>
    <w:rPr>
      <w:sz w:val="18"/>
      <w:szCs w:val="18"/>
    </w:rPr>
  </w:style>
  <w:style w:type="paragraph" w:customStyle="1" w:styleId="CharCharCharCharCharChar1CharCharCharChar">
    <w:name w:val="Char Char Char Char Char Char1 Char Char Char Char"/>
    <w:basedOn w:val="a0"/>
    <w:pPr>
      <w:spacing w:line="360" w:lineRule="auto"/>
      <w:ind w:firstLineChars="200" w:firstLine="200"/>
    </w:pPr>
  </w:style>
  <w:style w:type="paragraph" w:styleId="31">
    <w:name w:val="toc 3"/>
    <w:basedOn w:val="a0"/>
    <w:next w:val="a0"/>
    <w:uiPriority w:val="39"/>
    <w:qFormat/>
    <w:pPr>
      <w:tabs>
        <w:tab w:val="right" w:leader="dot" w:pos="8296"/>
      </w:tabs>
      <w:ind w:leftChars="472" w:left="1133"/>
    </w:pPr>
  </w:style>
  <w:style w:type="paragraph" w:styleId="af9">
    <w:name w:val="Normal Indent"/>
    <w:aliases w:val="表正文,正文非缩进,特点,正文不缩进,段1,正文（首行缩进两字）,水上软件,正文缩进1,???,?????,??,ALT+Z,四号,no-step,特点 Char1,正文非缩进 + 宋体 Char,两端对齐 Char,左侧:  0 厘米 Char,首行缩进:  2 字符 Char,特点 Char Char,特点标题,正文缩进 Char Char Char,正文非缩进 Char Char Char,正文双线,首行缩进,正文非缩进 + 宋体,缩,正文缩进 Char Cha,缩进,PI,表正"/>
    <w:basedOn w:val="a0"/>
    <w:link w:val="Char8"/>
    <w:uiPriority w:val="99"/>
    <w:qFormat/>
    <w:pPr>
      <w:spacing w:line="300" w:lineRule="auto"/>
      <w:ind w:firstLine="420"/>
    </w:pPr>
    <w:rPr>
      <w:szCs w:val="20"/>
    </w:rPr>
  </w:style>
  <w:style w:type="paragraph" w:styleId="afa">
    <w:name w:val="header"/>
    <w:aliases w:val="ContentsHeader"/>
    <w:basedOn w:val="a0"/>
    <w:link w:val="Char9"/>
    <w:pPr>
      <w:pBdr>
        <w:bottom w:val="single" w:sz="6" w:space="1" w:color="auto"/>
      </w:pBdr>
      <w:tabs>
        <w:tab w:val="center" w:pos="4153"/>
        <w:tab w:val="right" w:pos="8306"/>
      </w:tabs>
      <w:snapToGrid w:val="0"/>
      <w:jc w:val="center"/>
    </w:pPr>
    <w:rPr>
      <w:sz w:val="18"/>
      <w:szCs w:val="18"/>
    </w:rPr>
  </w:style>
  <w:style w:type="paragraph" w:styleId="afb">
    <w:name w:val="List Paragraph"/>
    <w:basedOn w:val="a0"/>
    <w:qFormat/>
    <w:pPr>
      <w:ind w:left="720"/>
      <w:contextualSpacing/>
    </w:pPr>
  </w:style>
  <w:style w:type="paragraph" w:customStyle="1" w:styleId="32">
    <w:name w:val="样式 标题 3"/>
    <w:basedOn w:val="30"/>
    <w:pPr>
      <w:keepLines/>
      <w:widowControl w:val="0"/>
      <w:spacing w:before="260" w:after="260" w:line="416" w:lineRule="auto"/>
      <w:jc w:val="both"/>
    </w:pPr>
    <w:rPr>
      <w:rFonts w:eastAsia="黑体"/>
      <w:b w:val="0"/>
      <w:kern w:val="2"/>
      <w:szCs w:val="32"/>
      <w:lang w:eastAsia="zh-CN" w:bidi="ar-SA"/>
    </w:rPr>
  </w:style>
  <w:style w:type="paragraph" w:styleId="afc">
    <w:name w:val="Body Text Indent"/>
    <w:basedOn w:val="a0"/>
    <w:pPr>
      <w:adjustRightInd w:val="0"/>
      <w:spacing w:line="400" w:lineRule="atLeast"/>
      <w:ind w:left="1050"/>
      <w:textAlignment w:val="baseline"/>
    </w:pPr>
    <w:rPr>
      <w:rFonts w:ascii="宋体"/>
    </w:rPr>
  </w:style>
  <w:style w:type="paragraph" w:styleId="af1">
    <w:name w:val="Intense Quote"/>
    <w:basedOn w:val="a0"/>
    <w:next w:val="a0"/>
    <w:link w:val="Char4"/>
    <w:qFormat/>
    <w:pPr>
      <w:ind w:left="720" w:right="720"/>
    </w:pPr>
    <w:rPr>
      <w:b/>
      <w:i/>
    </w:rPr>
  </w:style>
  <w:style w:type="paragraph" w:styleId="a9">
    <w:name w:val="Title"/>
    <w:basedOn w:val="a0"/>
    <w:next w:val="a0"/>
    <w:link w:val="Char1"/>
    <w:qFormat/>
    <w:pPr>
      <w:spacing w:before="240" w:after="60"/>
      <w:jc w:val="center"/>
      <w:outlineLvl w:val="0"/>
    </w:pPr>
    <w:rPr>
      <w:rFonts w:ascii="Cambria" w:hAnsi="Cambria"/>
      <w:b/>
      <w:bCs/>
      <w:kern w:val="28"/>
      <w:sz w:val="32"/>
      <w:szCs w:val="32"/>
    </w:rPr>
  </w:style>
  <w:style w:type="paragraph" w:customStyle="1" w:styleId="Cap">
    <w:name w:val="Cap_正文"/>
    <w:link w:val="CapChar"/>
    <w:rsid w:val="008848BD"/>
    <w:pPr>
      <w:spacing w:after="160" w:line="360" w:lineRule="auto"/>
      <w:ind w:firstLineChars="200" w:firstLine="200"/>
    </w:pPr>
    <w:rPr>
      <w:rFonts w:ascii="Times New Roman" w:hAnsi="Times New Roman"/>
      <w:sz w:val="22"/>
      <w:szCs w:val="24"/>
      <w:lang w:eastAsia="en-CA"/>
    </w:rPr>
  </w:style>
  <w:style w:type="character" w:customStyle="1" w:styleId="CapChar">
    <w:name w:val="Cap_正文 Char"/>
    <w:link w:val="Cap"/>
    <w:rsid w:val="008848BD"/>
    <w:rPr>
      <w:rFonts w:ascii="Times New Roman" w:hAnsi="Times New Roman"/>
      <w:sz w:val="22"/>
      <w:szCs w:val="24"/>
      <w:lang w:eastAsia="en-CA"/>
    </w:rPr>
  </w:style>
  <w:style w:type="paragraph" w:customStyle="1" w:styleId="Cap1">
    <w:name w:val="Cap_表格标题 1"/>
    <w:rsid w:val="008848BD"/>
    <w:pPr>
      <w:keepNext/>
      <w:keepLines/>
      <w:overflowPunct w:val="0"/>
      <w:autoSpaceDE w:val="0"/>
      <w:autoSpaceDN w:val="0"/>
      <w:adjustRightInd w:val="0"/>
      <w:jc w:val="center"/>
      <w:textAlignment w:val="baseline"/>
    </w:pPr>
    <w:rPr>
      <w:rFonts w:ascii="Arial Bold" w:hAnsi="Arial Bold" w:cs="Arial"/>
      <w:b/>
      <w:spacing w:val="10"/>
      <w:sz w:val="18"/>
      <w:szCs w:val="24"/>
    </w:rPr>
  </w:style>
  <w:style w:type="paragraph" w:customStyle="1" w:styleId="Cap2">
    <w:name w:val="Cap_表格标题 2"/>
    <w:rsid w:val="008848BD"/>
    <w:pPr>
      <w:jc w:val="both"/>
    </w:pPr>
    <w:rPr>
      <w:rFonts w:ascii="Arial Bold" w:eastAsia="Arial Unicode MS" w:hAnsi="Arial Bold" w:cs="Arial"/>
      <w:b/>
      <w:sz w:val="18"/>
      <w:szCs w:val="18"/>
      <w:lang w:eastAsia="en-US"/>
    </w:rPr>
  </w:style>
  <w:style w:type="paragraph" w:customStyle="1" w:styleId="L-1">
    <w:name w:val="L-标题1"/>
    <w:basedOn w:val="a0"/>
    <w:next w:val="a0"/>
    <w:link w:val="L-1Char"/>
    <w:qFormat/>
    <w:rsid w:val="008848BD"/>
    <w:pPr>
      <w:keepNext/>
      <w:pageBreakBefore/>
      <w:numPr>
        <w:numId w:val="15"/>
      </w:numPr>
      <w:spacing w:before="180" w:after="120"/>
      <w:outlineLvl w:val="0"/>
    </w:pPr>
    <w:rPr>
      <w:rFonts w:ascii="Arial Bold" w:hAnsi="Arial Bold" w:cs="Arial"/>
      <w:b/>
      <w:bCs/>
      <w:smallCaps/>
      <w:color w:val="086A74"/>
      <w:kern w:val="32"/>
      <w:sz w:val="36"/>
      <w:szCs w:val="36"/>
      <w:lang w:eastAsia="en-CA" w:bidi="ar-SA"/>
    </w:rPr>
  </w:style>
  <w:style w:type="paragraph" w:customStyle="1" w:styleId="L-2">
    <w:name w:val="L-标题2"/>
    <w:basedOn w:val="a0"/>
    <w:next w:val="a0"/>
    <w:link w:val="L-2Char"/>
    <w:qFormat/>
    <w:rsid w:val="008848BD"/>
    <w:pPr>
      <w:keepNext/>
      <w:numPr>
        <w:ilvl w:val="1"/>
        <w:numId w:val="15"/>
      </w:numPr>
      <w:spacing w:before="180" w:after="120"/>
      <w:outlineLvl w:val="1"/>
    </w:pPr>
    <w:rPr>
      <w:rFonts w:ascii="Arial Bold" w:hAnsi="Arial Bold"/>
      <w:b/>
      <w:color w:val="7E6D59"/>
      <w:sz w:val="32"/>
      <w:lang w:eastAsia="en-CA" w:bidi="ar-SA"/>
    </w:rPr>
  </w:style>
  <w:style w:type="paragraph" w:customStyle="1" w:styleId="L-3">
    <w:name w:val="L-标题3"/>
    <w:basedOn w:val="a0"/>
    <w:next w:val="a0"/>
    <w:link w:val="L-3Char"/>
    <w:qFormat/>
    <w:rsid w:val="008848BD"/>
    <w:pPr>
      <w:keepNext/>
      <w:numPr>
        <w:ilvl w:val="2"/>
        <w:numId w:val="15"/>
      </w:numPr>
      <w:spacing w:before="180" w:after="120"/>
      <w:outlineLvl w:val="2"/>
    </w:pPr>
    <w:rPr>
      <w:rFonts w:ascii="Arial Bold" w:hAnsi="Arial Bold" w:cs="Arial"/>
      <w:b/>
      <w:bCs/>
      <w:color w:val="81BEC3"/>
      <w:sz w:val="28"/>
      <w:szCs w:val="26"/>
      <w:lang w:eastAsia="en-CA" w:bidi="ar-SA"/>
    </w:rPr>
  </w:style>
  <w:style w:type="paragraph" w:customStyle="1" w:styleId="4">
    <w:name w:val="4级别"/>
    <w:basedOn w:val="a0"/>
    <w:next w:val="a0"/>
    <w:link w:val="4Char0"/>
    <w:qFormat/>
    <w:rsid w:val="008848BD"/>
    <w:pPr>
      <w:keepNext/>
      <w:numPr>
        <w:ilvl w:val="3"/>
        <w:numId w:val="15"/>
      </w:numPr>
      <w:spacing w:before="180" w:after="120"/>
      <w:outlineLvl w:val="3"/>
    </w:pPr>
    <w:rPr>
      <w:rFonts w:ascii="Arial Bold" w:hAnsi="Arial Bold"/>
      <w:b/>
      <w:bCs/>
      <w:color w:val="7E6D59"/>
      <w:szCs w:val="22"/>
      <w:lang w:val="fr-CA" w:eastAsia="zh-CN" w:bidi="ar-SA"/>
    </w:rPr>
  </w:style>
  <w:style w:type="character" w:customStyle="1" w:styleId="L-2Char">
    <w:name w:val="L-标题2 Char"/>
    <w:link w:val="L-2"/>
    <w:rsid w:val="008848BD"/>
    <w:rPr>
      <w:rFonts w:ascii="Arial Bold" w:hAnsi="Arial Bold"/>
      <w:b/>
      <w:color w:val="7E6D59"/>
      <w:sz w:val="32"/>
      <w:szCs w:val="24"/>
      <w:lang w:eastAsia="en-CA"/>
    </w:rPr>
  </w:style>
  <w:style w:type="character" w:customStyle="1" w:styleId="L-3Char">
    <w:name w:val="L-标题3 Char"/>
    <w:link w:val="L-3"/>
    <w:rsid w:val="008848BD"/>
    <w:rPr>
      <w:rFonts w:ascii="Arial Bold" w:hAnsi="Arial Bold" w:cs="Arial"/>
      <w:b/>
      <w:bCs/>
      <w:color w:val="81BEC3"/>
      <w:sz w:val="28"/>
      <w:szCs w:val="26"/>
      <w:lang w:eastAsia="en-CA"/>
    </w:rPr>
  </w:style>
  <w:style w:type="character" w:customStyle="1" w:styleId="4Char0">
    <w:name w:val="4级别 Char"/>
    <w:link w:val="4"/>
    <w:rsid w:val="008848BD"/>
    <w:rPr>
      <w:rFonts w:ascii="Arial Bold" w:hAnsi="Arial Bold"/>
      <w:b/>
      <w:bCs/>
      <w:color w:val="7E6D59"/>
      <w:sz w:val="24"/>
      <w:szCs w:val="22"/>
      <w:lang w:val="fr-CA"/>
    </w:rPr>
  </w:style>
  <w:style w:type="paragraph" w:customStyle="1" w:styleId="L-">
    <w:name w:val="L-图表标题"/>
    <w:basedOn w:val="a0"/>
    <w:link w:val="Chara"/>
    <w:qFormat/>
    <w:rsid w:val="008848BD"/>
    <w:pPr>
      <w:keepNext/>
      <w:pBdr>
        <w:top w:val="single" w:sz="6" w:space="10" w:color="auto"/>
        <w:bottom w:val="single" w:sz="6" w:space="10" w:color="auto"/>
      </w:pBdr>
    </w:pPr>
    <w:rPr>
      <w:rFonts w:ascii="Arial" w:hAnsi="Arial" w:cs="Arial"/>
      <w:b/>
      <w:sz w:val="20"/>
      <w:szCs w:val="20"/>
      <w:lang w:eastAsia="zh-CN" w:bidi="ar-SA"/>
    </w:rPr>
  </w:style>
  <w:style w:type="character" w:customStyle="1" w:styleId="Chara">
    <w:name w:val="图片标题 Char"/>
    <w:link w:val="L-"/>
    <w:rsid w:val="008848BD"/>
    <w:rPr>
      <w:rFonts w:ascii="Arial" w:hAnsi="Arial" w:cs="Arial"/>
      <w:b/>
    </w:rPr>
  </w:style>
  <w:style w:type="character" w:customStyle="1" w:styleId="Char9">
    <w:name w:val="页眉 Char"/>
    <w:aliases w:val="ContentsHeader Char"/>
    <w:link w:val="afa"/>
    <w:uiPriority w:val="99"/>
    <w:rsid w:val="008848BD"/>
    <w:rPr>
      <w:sz w:val="18"/>
      <w:szCs w:val="18"/>
      <w:lang w:eastAsia="en-US" w:bidi="en-US"/>
    </w:rPr>
  </w:style>
  <w:style w:type="character" w:customStyle="1" w:styleId="Char6">
    <w:name w:val="页脚 Char"/>
    <w:aliases w:val="Footer-Even Char"/>
    <w:link w:val="af6"/>
    <w:uiPriority w:val="99"/>
    <w:rsid w:val="008848BD"/>
    <w:rPr>
      <w:sz w:val="18"/>
      <w:szCs w:val="18"/>
      <w:lang w:eastAsia="en-US" w:bidi="en-US"/>
    </w:rPr>
  </w:style>
  <w:style w:type="character" w:customStyle="1" w:styleId="Char8">
    <w:name w:val="正文缩进 Char"/>
    <w:aliases w:val="表正文 Char,正文非缩进 Char,特点 Char,正文不缩进 Char,段1 Char,正文（首行缩进两字） Char,水上软件 Char,正文缩进1 Char,??? Char,????? Char,?? Char,ALT+Z Char,四号 Char,no-step Char,特点 Char1 Char,正文非缩进 + 宋体 Char Char,两端对齐 Char Char,左侧:  0 厘米 Char Char,首行缩进:  2 字符 Char Char,缩 Char"/>
    <w:link w:val="af9"/>
    <w:rsid w:val="008848BD"/>
    <w:rPr>
      <w:sz w:val="24"/>
      <w:lang w:eastAsia="en-US" w:bidi="en-US"/>
    </w:rPr>
  </w:style>
  <w:style w:type="paragraph" w:styleId="23">
    <w:name w:val="Body Text Indent 2"/>
    <w:basedOn w:val="a0"/>
    <w:link w:val="2Char0"/>
    <w:rsid w:val="008848BD"/>
    <w:pPr>
      <w:widowControl w:val="0"/>
      <w:adjustRightInd w:val="0"/>
      <w:spacing w:line="400" w:lineRule="atLeast"/>
      <w:ind w:left="630"/>
      <w:jc w:val="both"/>
      <w:textAlignment w:val="baseline"/>
    </w:pPr>
    <w:rPr>
      <w:rFonts w:ascii="宋体" w:hAnsi="Times New Roman"/>
      <w:sz w:val="21"/>
      <w:szCs w:val="20"/>
      <w:lang w:eastAsia="zh-CN" w:bidi="ar-SA"/>
    </w:rPr>
  </w:style>
  <w:style w:type="character" w:customStyle="1" w:styleId="2Char0">
    <w:name w:val="正文文本缩进 2 Char"/>
    <w:link w:val="23"/>
    <w:rsid w:val="008848BD"/>
    <w:rPr>
      <w:rFonts w:ascii="宋体" w:hAnsi="Times New Roman"/>
      <w:sz w:val="21"/>
    </w:rPr>
  </w:style>
  <w:style w:type="paragraph" w:styleId="afd">
    <w:name w:val="annotation subject"/>
    <w:basedOn w:val="af2"/>
    <w:next w:val="af2"/>
    <w:link w:val="Charb"/>
    <w:uiPriority w:val="99"/>
    <w:unhideWhenUsed/>
    <w:rsid w:val="008848BD"/>
    <w:pPr>
      <w:widowControl/>
      <w:spacing w:line="0" w:lineRule="atLeast"/>
    </w:pPr>
    <w:rPr>
      <w:rFonts w:ascii="Calibri" w:hAnsi="Calibri"/>
      <w:b/>
      <w:bCs/>
      <w:szCs w:val="21"/>
      <w:lang w:eastAsia="zh-CN" w:bidi="ar-SA"/>
    </w:rPr>
  </w:style>
  <w:style w:type="character" w:customStyle="1" w:styleId="Charb">
    <w:name w:val="批注主题 Char"/>
    <w:link w:val="afd"/>
    <w:uiPriority w:val="99"/>
    <w:rsid w:val="008848BD"/>
    <w:rPr>
      <w:rFonts w:ascii="Times New Roman" w:hAnsi="Times New Roman"/>
      <w:b/>
      <w:bCs/>
      <w:kern w:val="2"/>
      <w:sz w:val="21"/>
      <w:szCs w:val="21"/>
    </w:rPr>
  </w:style>
  <w:style w:type="paragraph" w:customStyle="1" w:styleId="afe">
    <w:name w:val="文档类型标题格式"/>
    <w:basedOn w:val="a0"/>
    <w:autoRedefine/>
    <w:rsid w:val="008848BD"/>
    <w:pPr>
      <w:shd w:val="clear" w:color="auto" w:fill="E6E6E6"/>
      <w:spacing w:line="0" w:lineRule="atLeast"/>
      <w:jc w:val="center"/>
      <w:outlineLvl w:val="0"/>
    </w:pPr>
    <w:rPr>
      <w:rFonts w:ascii="Times New Roman" w:hAnsi="Times New Roman"/>
      <w:b/>
      <w:bCs/>
      <w:kern w:val="2"/>
      <w:sz w:val="52"/>
      <w:lang w:eastAsia="zh-CN" w:bidi="ar-SA"/>
    </w:rPr>
  </w:style>
  <w:style w:type="paragraph" w:customStyle="1" w:styleId="aff">
    <w:name w:val="项目名称标题格式"/>
    <w:basedOn w:val="a0"/>
    <w:autoRedefine/>
    <w:rsid w:val="008848BD"/>
    <w:pPr>
      <w:shd w:val="clear" w:color="auto" w:fill="E6E6E6"/>
      <w:spacing w:line="0" w:lineRule="atLeast"/>
      <w:jc w:val="center"/>
    </w:pPr>
    <w:rPr>
      <w:rFonts w:ascii="Times New Roman" w:eastAsia="黑体" w:hAnsi="Times New Roman"/>
      <w:kern w:val="2"/>
      <w:sz w:val="72"/>
      <w:lang w:eastAsia="zh-CN" w:bidi="ar-SA"/>
    </w:rPr>
  </w:style>
  <w:style w:type="character" w:customStyle="1" w:styleId="L-1Char">
    <w:name w:val="L-标题1 Char"/>
    <w:link w:val="L-1"/>
    <w:rsid w:val="008848BD"/>
    <w:rPr>
      <w:rFonts w:ascii="Arial Bold" w:hAnsi="Arial Bold" w:cs="Arial"/>
      <w:b/>
      <w:bCs/>
      <w:smallCaps/>
      <w:color w:val="086A74"/>
      <w:kern w:val="32"/>
      <w:sz w:val="36"/>
      <w:szCs w:val="36"/>
      <w:lang w:eastAsia="en-CA"/>
    </w:rPr>
  </w:style>
  <w:style w:type="paragraph" w:styleId="41">
    <w:name w:val="toc 4"/>
    <w:basedOn w:val="a0"/>
    <w:next w:val="a0"/>
    <w:autoRedefine/>
    <w:uiPriority w:val="39"/>
    <w:unhideWhenUsed/>
    <w:rsid w:val="008848BD"/>
    <w:pPr>
      <w:widowControl w:val="0"/>
      <w:ind w:leftChars="600" w:left="1260"/>
      <w:jc w:val="both"/>
    </w:pPr>
    <w:rPr>
      <w:kern w:val="2"/>
      <w:sz w:val="21"/>
      <w:szCs w:val="22"/>
      <w:lang w:eastAsia="zh-CN" w:bidi="ar-SA"/>
    </w:rPr>
  </w:style>
  <w:style w:type="paragraph" w:styleId="50">
    <w:name w:val="toc 5"/>
    <w:basedOn w:val="a0"/>
    <w:next w:val="a0"/>
    <w:autoRedefine/>
    <w:uiPriority w:val="39"/>
    <w:unhideWhenUsed/>
    <w:rsid w:val="008848BD"/>
    <w:pPr>
      <w:widowControl w:val="0"/>
      <w:ind w:leftChars="800" w:left="1680"/>
      <w:jc w:val="both"/>
    </w:pPr>
    <w:rPr>
      <w:kern w:val="2"/>
      <w:sz w:val="21"/>
      <w:szCs w:val="22"/>
      <w:lang w:eastAsia="zh-CN" w:bidi="ar-SA"/>
    </w:rPr>
  </w:style>
  <w:style w:type="paragraph" w:styleId="60">
    <w:name w:val="toc 6"/>
    <w:basedOn w:val="a0"/>
    <w:next w:val="a0"/>
    <w:autoRedefine/>
    <w:uiPriority w:val="39"/>
    <w:unhideWhenUsed/>
    <w:rsid w:val="008848BD"/>
    <w:pPr>
      <w:widowControl w:val="0"/>
      <w:ind w:leftChars="1000" w:left="2100"/>
      <w:jc w:val="both"/>
    </w:pPr>
    <w:rPr>
      <w:kern w:val="2"/>
      <w:sz w:val="21"/>
      <w:szCs w:val="22"/>
      <w:lang w:eastAsia="zh-CN" w:bidi="ar-SA"/>
    </w:rPr>
  </w:style>
  <w:style w:type="paragraph" w:styleId="70">
    <w:name w:val="toc 7"/>
    <w:basedOn w:val="a0"/>
    <w:next w:val="a0"/>
    <w:autoRedefine/>
    <w:uiPriority w:val="39"/>
    <w:unhideWhenUsed/>
    <w:rsid w:val="008848BD"/>
    <w:pPr>
      <w:widowControl w:val="0"/>
      <w:ind w:leftChars="1200" w:left="2520"/>
      <w:jc w:val="both"/>
    </w:pPr>
    <w:rPr>
      <w:kern w:val="2"/>
      <w:sz w:val="21"/>
      <w:szCs w:val="22"/>
      <w:lang w:eastAsia="zh-CN" w:bidi="ar-SA"/>
    </w:rPr>
  </w:style>
  <w:style w:type="paragraph" w:styleId="80">
    <w:name w:val="toc 8"/>
    <w:basedOn w:val="a0"/>
    <w:next w:val="a0"/>
    <w:autoRedefine/>
    <w:uiPriority w:val="39"/>
    <w:unhideWhenUsed/>
    <w:rsid w:val="008848BD"/>
    <w:pPr>
      <w:widowControl w:val="0"/>
      <w:ind w:leftChars="1400" w:left="2940"/>
      <w:jc w:val="both"/>
    </w:pPr>
    <w:rPr>
      <w:kern w:val="2"/>
      <w:sz w:val="21"/>
      <w:szCs w:val="22"/>
      <w:lang w:eastAsia="zh-CN" w:bidi="ar-SA"/>
    </w:rPr>
  </w:style>
  <w:style w:type="paragraph" w:styleId="90">
    <w:name w:val="toc 9"/>
    <w:basedOn w:val="a0"/>
    <w:next w:val="a0"/>
    <w:autoRedefine/>
    <w:uiPriority w:val="39"/>
    <w:unhideWhenUsed/>
    <w:rsid w:val="008848BD"/>
    <w:pPr>
      <w:widowControl w:val="0"/>
      <w:ind w:leftChars="1600" w:left="3360"/>
      <w:jc w:val="both"/>
    </w:pPr>
    <w:rPr>
      <w:kern w:val="2"/>
      <w:sz w:val="21"/>
      <w:szCs w:val="22"/>
      <w:lang w:eastAsia="zh-CN" w:bidi="ar-SA"/>
    </w:rPr>
  </w:style>
  <w:style w:type="paragraph" w:customStyle="1" w:styleId="TableHeading">
    <w:name w:val="Table Heading"/>
    <w:basedOn w:val="a0"/>
    <w:rsid w:val="008848BD"/>
    <w:pPr>
      <w:keepLines/>
      <w:spacing w:before="120" w:after="120" w:line="360" w:lineRule="auto"/>
    </w:pPr>
    <w:rPr>
      <w:rFonts w:ascii="Book Antiqua" w:eastAsia="Verdana" w:hAnsi="Book Antiqua"/>
      <w:b/>
      <w:sz w:val="16"/>
      <w:szCs w:val="20"/>
      <w:lang w:bidi="ar-SA"/>
    </w:rPr>
  </w:style>
  <w:style w:type="character" w:customStyle="1" w:styleId="Charc">
    <w:name w:val="小序号 Char"/>
    <w:link w:val="a"/>
    <w:qFormat/>
    <w:locked/>
    <w:rsid w:val="008848BD"/>
    <w:rPr>
      <w:rFonts w:ascii="Times New Roman" w:hAnsi="Times New Roman"/>
    </w:rPr>
  </w:style>
  <w:style w:type="paragraph" w:customStyle="1" w:styleId="a">
    <w:name w:val="小序号"/>
    <w:basedOn w:val="a0"/>
    <w:link w:val="Charc"/>
    <w:qFormat/>
    <w:rsid w:val="008848BD"/>
    <w:pPr>
      <w:numPr>
        <w:numId w:val="19"/>
      </w:numPr>
      <w:spacing w:line="360" w:lineRule="auto"/>
    </w:pPr>
    <w:rPr>
      <w:rFonts w:ascii="Times New Roman" w:hAnsi="Times New Roman"/>
      <w:sz w:val="20"/>
      <w:szCs w:val="20"/>
      <w:lang w:eastAsia="zh-CN" w:bidi="ar-SA"/>
    </w:rPr>
  </w:style>
  <w:style w:type="paragraph" w:customStyle="1" w:styleId="L-4">
    <w:name w:val="L-标题4"/>
    <w:basedOn w:val="a0"/>
    <w:next w:val="a0"/>
    <w:link w:val="L-4Char"/>
    <w:qFormat/>
    <w:rsid w:val="008848BD"/>
    <w:pPr>
      <w:keepNext/>
      <w:spacing w:before="180" w:after="120"/>
      <w:ind w:left="851" w:hanging="851"/>
      <w:outlineLvl w:val="3"/>
    </w:pPr>
    <w:rPr>
      <w:rFonts w:ascii="Arial Bold" w:hAnsi="Arial Bold"/>
      <w:b/>
      <w:bCs/>
      <w:color w:val="7E6D59"/>
      <w:szCs w:val="22"/>
      <w:lang w:val="fr-CA" w:eastAsia="zh-CN" w:bidi="ar-SA"/>
    </w:rPr>
  </w:style>
  <w:style w:type="character" w:customStyle="1" w:styleId="L-4Char">
    <w:name w:val="L-标题4 Char"/>
    <w:link w:val="L-4"/>
    <w:rsid w:val="008848BD"/>
    <w:rPr>
      <w:rFonts w:ascii="Arial Bold" w:hAnsi="Arial Bold"/>
      <w:b/>
      <w:bCs/>
      <w:color w:val="7E6D59"/>
      <w:sz w:val="24"/>
      <w:szCs w:val="22"/>
      <w:lang w:val="fr-CA"/>
    </w:rPr>
  </w:style>
  <w:style w:type="table" w:styleId="aff0">
    <w:name w:val="Table Grid"/>
    <w:basedOn w:val="a2"/>
    <w:qFormat/>
    <w:rsid w:val="00BF33D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Revision"/>
    <w:hidden/>
    <w:uiPriority w:val="99"/>
    <w:unhideWhenUsed/>
    <w:rsid w:val="006D004A"/>
    <w:rPr>
      <w:sz w:val="24"/>
      <w:szCs w:val="24"/>
      <w:lang w:eastAsia="en-US" w:bidi="en-US"/>
    </w:rPr>
  </w:style>
  <w:style w:type="character" w:styleId="aff2">
    <w:name w:val="line number"/>
    <w:basedOn w:val="a1"/>
    <w:semiHidden/>
    <w:unhideWhenUsed/>
    <w:rsid w:val="00714F45"/>
  </w:style>
  <w:style w:type="paragraph" w:customStyle="1" w:styleId="2">
    <w:name w:val="样式2"/>
    <w:basedOn w:val="40"/>
    <w:link w:val="2Char1"/>
    <w:qFormat/>
    <w:rsid w:val="00714F45"/>
    <w:pPr>
      <w:numPr>
        <w:ilvl w:val="3"/>
        <w:numId w:val="2"/>
      </w:numPr>
    </w:pPr>
    <w:rPr>
      <w:lang w:eastAsia="zh-CN"/>
    </w:rPr>
  </w:style>
  <w:style w:type="paragraph" w:customStyle="1" w:styleId="3">
    <w:name w:val="样式3"/>
    <w:basedOn w:val="5"/>
    <w:link w:val="3Char0"/>
    <w:qFormat/>
    <w:rsid w:val="00714F45"/>
    <w:pPr>
      <w:numPr>
        <w:ilvl w:val="4"/>
        <w:numId w:val="2"/>
      </w:numPr>
    </w:pPr>
    <w:rPr>
      <w:lang w:eastAsia="zh-CN"/>
    </w:rPr>
  </w:style>
  <w:style w:type="character" w:customStyle="1" w:styleId="2Char1">
    <w:name w:val="样式2 Char"/>
    <w:basedOn w:val="4Char"/>
    <w:link w:val="2"/>
    <w:rsid w:val="00714F45"/>
    <w:rPr>
      <w:rFonts w:ascii="Calibri" w:eastAsia="宋体" w:hAnsi="Calibri"/>
      <w:b/>
      <w:bCs/>
      <w:sz w:val="24"/>
      <w:szCs w:val="28"/>
      <w:lang w:bidi="en-US"/>
    </w:rPr>
  </w:style>
  <w:style w:type="character" w:customStyle="1" w:styleId="3Char0">
    <w:name w:val="样式3 Char"/>
    <w:basedOn w:val="5Char"/>
    <w:link w:val="3"/>
    <w:rsid w:val="00714F45"/>
    <w:rPr>
      <w:b/>
      <w:bCs/>
      <w:i/>
      <w:iCs/>
      <w:sz w:val="26"/>
      <w:szCs w:val="26"/>
      <w:lang w:bidi="en-US"/>
    </w:rPr>
  </w:style>
  <w:style w:type="paragraph" w:customStyle="1" w:styleId="13">
    <w:name w:val="列出段落1"/>
    <w:basedOn w:val="a0"/>
    <w:uiPriority w:val="34"/>
    <w:qFormat/>
    <w:rsid w:val="008A7B7E"/>
    <w:pPr>
      <w:widowControl w:val="0"/>
      <w:ind w:firstLineChars="200" w:firstLine="420"/>
      <w:jc w:val="both"/>
    </w:pPr>
    <w:rPr>
      <w:rFonts w:cs="黑体"/>
      <w:kern w:val="2"/>
      <w:sz w:val="21"/>
      <w:szCs w:val="22"/>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53424">
      <w:bodyDiv w:val="1"/>
      <w:marLeft w:val="0"/>
      <w:marRight w:val="0"/>
      <w:marTop w:val="0"/>
      <w:marBottom w:val="0"/>
      <w:divBdr>
        <w:top w:val="none" w:sz="0" w:space="0" w:color="auto"/>
        <w:left w:val="none" w:sz="0" w:space="0" w:color="auto"/>
        <w:bottom w:val="none" w:sz="0" w:space="0" w:color="auto"/>
        <w:right w:val="none" w:sz="0" w:space="0" w:color="auto"/>
      </w:divBdr>
    </w:div>
    <w:div w:id="377702757">
      <w:bodyDiv w:val="1"/>
      <w:marLeft w:val="0"/>
      <w:marRight w:val="0"/>
      <w:marTop w:val="0"/>
      <w:marBottom w:val="0"/>
      <w:divBdr>
        <w:top w:val="none" w:sz="0" w:space="0" w:color="auto"/>
        <w:left w:val="none" w:sz="0" w:space="0" w:color="auto"/>
        <w:bottom w:val="none" w:sz="0" w:space="0" w:color="auto"/>
        <w:right w:val="none" w:sz="0" w:space="0" w:color="auto"/>
      </w:divBdr>
    </w:div>
    <w:div w:id="462037260">
      <w:bodyDiv w:val="1"/>
      <w:marLeft w:val="0"/>
      <w:marRight w:val="0"/>
      <w:marTop w:val="0"/>
      <w:marBottom w:val="0"/>
      <w:divBdr>
        <w:top w:val="none" w:sz="0" w:space="0" w:color="auto"/>
        <w:left w:val="none" w:sz="0" w:space="0" w:color="auto"/>
        <w:bottom w:val="none" w:sz="0" w:space="0" w:color="auto"/>
        <w:right w:val="none" w:sz="0" w:space="0" w:color="auto"/>
      </w:divBdr>
    </w:div>
    <w:div w:id="1369377414">
      <w:bodyDiv w:val="1"/>
      <w:marLeft w:val="0"/>
      <w:marRight w:val="0"/>
      <w:marTop w:val="0"/>
      <w:marBottom w:val="0"/>
      <w:divBdr>
        <w:top w:val="none" w:sz="0" w:space="0" w:color="auto"/>
        <w:left w:val="none" w:sz="0" w:space="0" w:color="auto"/>
        <w:bottom w:val="none" w:sz="0" w:space="0" w:color="auto"/>
        <w:right w:val="none" w:sz="0" w:space="0" w:color="auto"/>
      </w:divBdr>
    </w:div>
    <w:div w:id="1609041858">
      <w:bodyDiv w:val="1"/>
      <w:marLeft w:val="0"/>
      <w:marRight w:val="0"/>
      <w:marTop w:val="0"/>
      <w:marBottom w:val="0"/>
      <w:divBdr>
        <w:top w:val="none" w:sz="0" w:space="0" w:color="auto"/>
        <w:left w:val="none" w:sz="0" w:space="0" w:color="auto"/>
        <w:bottom w:val="none" w:sz="0" w:space="0" w:color="auto"/>
        <w:right w:val="none" w:sz="0" w:space="0" w:color="auto"/>
      </w:divBdr>
    </w:div>
    <w:div w:id="1654332166">
      <w:bodyDiv w:val="1"/>
      <w:marLeft w:val="0"/>
      <w:marRight w:val="0"/>
      <w:marTop w:val="0"/>
      <w:marBottom w:val="0"/>
      <w:divBdr>
        <w:top w:val="none" w:sz="0" w:space="0" w:color="auto"/>
        <w:left w:val="none" w:sz="0" w:space="0" w:color="auto"/>
        <w:bottom w:val="none" w:sz="0" w:space="0" w:color="auto"/>
        <w:right w:val="none" w:sz="0" w:space="0" w:color="auto"/>
      </w:divBdr>
    </w:div>
    <w:div w:id="1654866121">
      <w:bodyDiv w:val="1"/>
      <w:marLeft w:val="0"/>
      <w:marRight w:val="0"/>
      <w:marTop w:val="0"/>
      <w:marBottom w:val="0"/>
      <w:divBdr>
        <w:top w:val="none" w:sz="0" w:space="0" w:color="auto"/>
        <w:left w:val="none" w:sz="0" w:space="0" w:color="auto"/>
        <w:bottom w:val="none" w:sz="0" w:space="0" w:color="auto"/>
        <w:right w:val="none" w:sz="0" w:space="0" w:color="auto"/>
      </w:divBdr>
    </w:div>
    <w:div w:id="1703821885">
      <w:bodyDiv w:val="1"/>
      <w:marLeft w:val="0"/>
      <w:marRight w:val="0"/>
      <w:marTop w:val="0"/>
      <w:marBottom w:val="0"/>
      <w:divBdr>
        <w:top w:val="none" w:sz="0" w:space="0" w:color="auto"/>
        <w:left w:val="none" w:sz="0" w:space="0" w:color="auto"/>
        <w:bottom w:val="none" w:sz="0" w:space="0" w:color="auto"/>
        <w:right w:val="none" w:sz="0" w:space="0" w:color="auto"/>
      </w:divBdr>
    </w:div>
    <w:div w:id="1910194664">
      <w:bodyDiv w:val="1"/>
      <w:marLeft w:val="0"/>
      <w:marRight w:val="0"/>
      <w:marTop w:val="0"/>
      <w:marBottom w:val="0"/>
      <w:divBdr>
        <w:top w:val="none" w:sz="0" w:space="0" w:color="auto"/>
        <w:left w:val="none" w:sz="0" w:space="0" w:color="auto"/>
        <w:bottom w:val="none" w:sz="0" w:space="0" w:color="auto"/>
        <w:right w:val="none" w:sz="0" w:space="0" w:color="auto"/>
      </w:divBdr>
    </w:div>
    <w:div w:id="1962804515">
      <w:bodyDiv w:val="1"/>
      <w:marLeft w:val="0"/>
      <w:marRight w:val="0"/>
      <w:marTop w:val="0"/>
      <w:marBottom w:val="0"/>
      <w:divBdr>
        <w:top w:val="none" w:sz="0" w:space="0" w:color="auto"/>
        <w:left w:val="none" w:sz="0" w:space="0" w:color="auto"/>
        <w:bottom w:val="none" w:sz="0" w:space="0" w:color="auto"/>
        <w:right w:val="none" w:sz="0" w:space="0" w:color="auto"/>
      </w:divBdr>
    </w:div>
    <w:div w:id="2040620889">
      <w:bodyDiv w:val="1"/>
      <w:marLeft w:val="0"/>
      <w:marRight w:val="0"/>
      <w:marTop w:val="0"/>
      <w:marBottom w:val="0"/>
      <w:divBdr>
        <w:top w:val="none" w:sz="0" w:space="0" w:color="auto"/>
        <w:left w:val="none" w:sz="0" w:space="0" w:color="auto"/>
        <w:bottom w:val="none" w:sz="0" w:space="0" w:color="auto"/>
        <w:right w:val="none" w:sz="0" w:space="0" w:color="auto"/>
      </w:divBdr>
    </w:div>
    <w:div w:id="20710350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__15.vsd"/><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05.emf"/><Relationship Id="rId107" Type="http://schemas.openxmlformats.org/officeDocument/2006/relationships/image" Target="media/image85.emf"/><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oleObject" Target="embeddings/Microsoft_Visio_2003-2010___6.vsd"/><Relationship Id="rId128" Type="http://schemas.openxmlformats.org/officeDocument/2006/relationships/package" Target="embeddings/Microsoft_Visio___5.vsdx"/><Relationship Id="rId5" Type="http://schemas.openxmlformats.org/officeDocument/2006/relationships/webSettings" Target="webSettings.xml"/><Relationship Id="rId90" Type="http://schemas.openxmlformats.org/officeDocument/2006/relationships/image" Target="media/image74.emf"/><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3.emf"/><Relationship Id="rId139" Type="http://schemas.openxmlformats.org/officeDocument/2006/relationships/package" Target="embeddings/Microsoft_Excel____10.xlsx"/><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emf"/><Relationship Id="rId103" Type="http://schemas.openxmlformats.org/officeDocument/2006/relationships/image" Target="media/image82.png"/><Relationship Id="rId108" Type="http://schemas.openxmlformats.org/officeDocument/2006/relationships/oleObject" Target="embeddings/Microsoft_Visio_2003-2010___13.vsd"/><Relationship Id="rId124" Type="http://schemas.openxmlformats.org/officeDocument/2006/relationships/package" Target="embeddings/Microsoft_Visio___3.vsdx"/><Relationship Id="rId129" Type="http://schemas.openxmlformats.org/officeDocument/2006/relationships/image" Target="media/image100.emf"/><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0.png"/><Relationship Id="rId91" Type="http://schemas.openxmlformats.org/officeDocument/2006/relationships/oleObject" Target="embeddings/Microsoft_Excel_97-2003____8.xls"/><Relationship Id="rId96" Type="http://schemas.openxmlformats.org/officeDocument/2006/relationships/image" Target="media/image78.emf"/><Relationship Id="rId140" Type="http://schemas.openxmlformats.org/officeDocument/2006/relationships/image" Target="media/image106.emf"/><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35.png"/><Relationship Id="rId60" Type="http://schemas.openxmlformats.org/officeDocument/2006/relationships/oleObject" Target="embeddings/Microsoft_Visio_2003-2010___2.vsd"/><Relationship Id="rId65" Type="http://schemas.openxmlformats.org/officeDocument/2006/relationships/image" Target="media/image54.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package" Target="embeddings/Microsoft_Visio___6.vsdx"/><Relationship Id="rId135" Type="http://schemas.openxmlformats.org/officeDocument/2006/relationships/package" Target="embeddings/Microsoft_Word___8.docx"/><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oleObject" Target="embeddings/Microsoft_Visio_2003-2010___9.vsd"/><Relationship Id="rId104" Type="http://schemas.openxmlformats.org/officeDocument/2006/relationships/image" Target="media/image83.emf"/><Relationship Id="rId120" Type="http://schemas.openxmlformats.org/officeDocument/2006/relationships/image" Target="media/image95.png"/><Relationship Id="rId125" Type="http://schemas.openxmlformats.org/officeDocument/2006/relationships/image" Target="media/image98.emf"/><Relationship Id="rId141" Type="http://schemas.openxmlformats.org/officeDocument/2006/relationships/oleObject" Target="embeddings/Microsoft_Excel_97-2003____16.xls"/><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Microsoft_Visio_2003-2010___3.vsd"/><Relationship Id="rId87" Type="http://schemas.openxmlformats.org/officeDocument/2006/relationships/oleObject" Target="embeddings/Microsoft_Visio_2003-2010___7.vsd"/><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1.emf"/><Relationship Id="rId136" Type="http://schemas.openxmlformats.org/officeDocument/2006/relationships/image" Target="media/image104.emf"/><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oleObject" Target="embeddings/Microsoft_Visio_2003-2010___12.vsd"/><Relationship Id="rId126" Type="http://schemas.openxmlformats.org/officeDocument/2006/relationships/package" Target="embeddings/Microsoft_Visio___4.vsdx"/><Relationship Id="rId147"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oleObject" Target="embeddings/Microsoft_Visio_2003-2010___5.vsd"/><Relationship Id="rId93" Type="http://schemas.openxmlformats.org/officeDocument/2006/relationships/package" Target="embeddings/Microsoft_Visio___1.vsdx"/><Relationship Id="rId98" Type="http://schemas.openxmlformats.org/officeDocument/2006/relationships/image" Target="media/image79.emf"/><Relationship Id="rId121" Type="http://schemas.openxmlformats.org/officeDocument/2006/relationships/image" Target="media/image96.emf"/><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emf"/><Relationship Id="rId116" Type="http://schemas.openxmlformats.org/officeDocument/2006/relationships/image" Target="media/image92.emf"/><Relationship Id="rId137" Type="http://schemas.openxmlformats.org/officeDocument/2006/relationships/package" Target="embeddings/Microsoft_Excel____9.xlsx"/><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8.emf"/><Relationship Id="rId132" Type="http://schemas.openxmlformats.org/officeDocument/2006/relationships/package" Target="embeddings/Microsoft_Visio___7.vsdx"/><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emf"/><Relationship Id="rId106" Type="http://schemas.openxmlformats.org/officeDocument/2006/relationships/image" Target="media/image84.png"/><Relationship Id="rId127" Type="http://schemas.openxmlformats.org/officeDocument/2006/relationships/image" Target="media/image99.emf"/><Relationship Id="rId10" Type="http://schemas.microsoft.com/office/2011/relationships/commentsExtended" Target="commentsExtended.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emf"/><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oleObject" Target="embeddings/Microsoft_Visio_2003-2010___10.vsd"/><Relationship Id="rId101" Type="http://schemas.openxmlformats.org/officeDocument/2006/relationships/image" Target="media/image81.emf"/><Relationship Id="rId122" Type="http://schemas.openxmlformats.org/officeDocument/2006/relationships/package" Target="embeddings/Microsoft_Visio___2.vsdx"/><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oleObject" Target="embeddings/Microsoft_Visio_2003-2010___4.vsd"/><Relationship Id="rId89" Type="http://schemas.openxmlformats.org/officeDocument/2006/relationships/image" Target="media/image73.png"/><Relationship Id="rId112" Type="http://schemas.openxmlformats.org/officeDocument/2006/relationships/oleObject" Target="embeddings/Microsoft_Visio_2003-2010___14.vsd"/><Relationship Id="rId133" Type="http://schemas.openxmlformats.org/officeDocument/2006/relationships/image" Target="media/image10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oleObject" Target="embeddings/Microsoft_Excel_97-2003____1.xls"/><Relationship Id="rId79" Type="http://schemas.openxmlformats.org/officeDocument/2006/relationships/image" Target="media/image64.png"/><Relationship Id="rId102" Type="http://schemas.openxmlformats.org/officeDocument/2006/relationships/oleObject" Target="embeddings/Microsoft_Visio_2003-2010___11.vsd"/><Relationship Id="rId123" Type="http://schemas.openxmlformats.org/officeDocument/2006/relationships/image" Target="media/image97.emf"/><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0505E-6DE1-4D23-BD71-7437A7A6E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8442</TotalTime>
  <Pages>1</Pages>
  <Words>9047</Words>
  <Characters>51570</Characters>
  <Application>Microsoft Office Word</Application>
  <DocSecurity>0</DocSecurity>
  <PresentationFormat/>
  <Lines>429</Lines>
  <Paragraphs>120</Paragraphs>
  <Slides>0</Slides>
  <Notes>0</Notes>
  <HiddenSlides>0</HiddenSlides>
  <MMClips>0</MMClips>
  <ScaleCrop>false</ScaleCrop>
  <Company>ERA YinTong</Company>
  <LinksUpToDate>false</LinksUpToDate>
  <CharactersWithSpaces>60497</CharactersWithSpaces>
  <SharedDoc>false</SharedDoc>
  <HLinks>
    <vt:vector size="222" baseType="variant">
      <vt:variant>
        <vt:i4>1048635</vt:i4>
      </vt:variant>
      <vt:variant>
        <vt:i4>218</vt:i4>
      </vt:variant>
      <vt:variant>
        <vt:i4>0</vt:i4>
      </vt:variant>
      <vt:variant>
        <vt:i4>5</vt:i4>
      </vt:variant>
      <vt:variant>
        <vt:lpwstr/>
      </vt:variant>
      <vt:variant>
        <vt:lpwstr>_Toc25921</vt:lpwstr>
      </vt:variant>
      <vt:variant>
        <vt:i4>1114165</vt:i4>
      </vt:variant>
      <vt:variant>
        <vt:i4>212</vt:i4>
      </vt:variant>
      <vt:variant>
        <vt:i4>0</vt:i4>
      </vt:variant>
      <vt:variant>
        <vt:i4>5</vt:i4>
      </vt:variant>
      <vt:variant>
        <vt:lpwstr/>
      </vt:variant>
      <vt:variant>
        <vt:lpwstr>_Toc16404</vt:lpwstr>
      </vt:variant>
      <vt:variant>
        <vt:i4>1638451</vt:i4>
      </vt:variant>
      <vt:variant>
        <vt:i4>206</vt:i4>
      </vt:variant>
      <vt:variant>
        <vt:i4>0</vt:i4>
      </vt:variant>
      <vt:variant>
        <vt:i4>5</vt:i4>
      </vt:variant>
      <vt:variant>
        <vt:lpwstr/>
      </vt:variant>
      <vt:variant>
        <vt:lpwstr>_Toc1826</vt:lpwstr>
      </vt:variant>
      <vt:variant>
        <vt:i4>1376304</vt:i4>
      </vt:variant>
      <vt:variant>
        <vt:i4>200</vt:i4>
      </vt:variant>
      <vt:variant>
        <vt:i4>0</vt:i4>
      </vt:variant>
      <vt:variant>
        <vt:i4>5</vt:i4>
      </vt:variant>
      <vt:variant>
        <vt:lpwstr/>
      </vt:variant>
      <vt:variant>
        <vt:lpwstr>_Toc21237</vt:lpwstr>
      </vt:variant>
      <vt:variant>
        <vt:i4>1376304</vt:i4>
      </vt:variant>
      <vt:variant>
        <vt:i4>194</vt:i4>
      </vt:variant>
      <vt:variant>
        <vt:i4>0</vt:i4>
      </vt:variant>
      <vt:variant>
        <vt:i4>5</vt:i4>
      </vt:variant>
      <vt:variant>
        <vt:lpwstr/>
      </vt:variant>
      <vt:variant>
        <vt:lpwstr>_Toc16140</vt:lpwstr>
      </vt:variant>
      <vt:variant>
        <vt:i4>1114165</vt:i4>
      </vt:variant>
      <vt:variant>
        <vt:i4>188</vt:i4>
      </vt:variant>
      <vt:variant>
        <vt:i4>0</vt:i4>
      </vt:variant>
      <vt:variant>
        <vt:i4>5</vt:i4>
      </vt:variant>
      <vt:variant>
        <vt:lpwstr/>
      </vt:variant>
      <vt:variant>
        <vt:lpwstr>_Toc20768</vt:lpwstr>
      </vt:variant>
      <vt:variant>
        <vt:i4>1572922</vt:i4>
      </vt:variant>
      <vt:variant>
        <vt:i4>182</vt:i4>
      </vt:variant>
      <vt:variant>
        <vt:i4>0</vt:i4>
      </vt:variant>
      <vt:variant>
        <vt:i4>5</vt:i4>
      </vt:variant>
      <vt:variant>
        <vt:lpwstr/>
      </vt:variant>
      <vt:variant>
        <vt:lpwstr>_Toc29863</vt:lpwstr>
      </vt:variant>
      <vt:variant>
        <vt:i4>1900597</vt:i4>
      </vt:variant>
      <vt:variant>
        <vt:i4>176</vt:i4>
      </vt:variant>
      <vt:variant>
        <vt:i4>0</vt:i4>
      </vt:variant>
      <vt:variant>
        <vt:i4>5</vt:i4>
      </vt:variant>
      <vt:variant>
        <vt:lpwstr/>
      </vt:variant>
      <vt:variant>
        <vt:lpwstr>_Toc29730</vt:lpwstr>
      </vt:variant>
      <vt:variant>
        <vt:i4>1441848</vt:i4>
      </vt:variant>
      <vt:variant>
        <vt:i4>170</vt:i4>
      </vt:variant>
      <vt:variant>
        <vt:i4>0</vt:i4>
      </vt:variant>
      <vt:variant>
        <vt:i4>5</vt:i4>
      </vt:variant>
      <vt:variant>
        <vt:lpwstr/>
      </vt:variant>
      <vt:variant>
        <vt:lpwstr>_Toc19985</vt:lpwstr>
      </vt:variant>
      <vt:variant>
        <vt:i4>1703987</vt:i4>
      </vt:variant>
      <vt:variant>
        <vt:i4>164</vt:i4>
      </vt:variant>
      <vt:variant>
        <vt:i4>0</vt:i4>
      </vt:variant>
      <vt:variant>
        <vt:i4>5</vt:i4>
      </vt:variant>
      <vt:variant>
        <vt:lpwstr/>
      </vt:variant>
      <vt:variant>
        <vt:lpwstr>_Toc25189</vt:lpwstr>
      </vt:variant>
      <vt:variant>
        <vt:i4>1507378</vt:i4>
      </vt:variant>
      <vt:variant>
        <vt:i4>158</vt:i4>
      </vt:variant>
      <vt:variant>
        <vt:i4>0</vt:i4>
      </vt:variant>
      <vt:variant>
        <vt:i4>5</vt:i4>
      </vt:variant>
      <vt:variant>
        <vt:lpwstr/>
      </vt:variant>
      <vt:variant>
        <vt:lpwstr>_Toc25058</vt:lpwstr>
      </vt:variant>
      <vt:variant>
        <vt:i4>1638448</vt:i4>
      </vt:variant>
      <vt:variant>
        <vt:i4>152</vt:i4>
      </vt:variant>
      <vt:variant>
        <vt:i4>0</vt:i4>
      </vt:variant>
      <vt:variant>
        <vt:i4>5</vt:i4>
      </vt:variant>
      <vt:variant>
        <vt:lpwstr/>
      </vt:variant>
      <vt:variant>
        <vt:lpwstr>_Toc29277</vt:lpwstr>
      </vt:variant>
      <vt:variant>
        <vt:i4>1048624</vt:i4>
      </vt:variant>
      <vt:variant>
        <vt:i4>146</vt:i4>
      </vt:variant>
      <vt:variant>
        <vt:i4>0</vt:i4>
      </vt:variant>
      <vt:variant>
        <vt:i4>5</vt:i4>
      </vt:variant>
      <vt:variant>
        <vt:lpwstr/>
      </vt:variant>
      <vt:variant>
        <vt:lpwstr>_Toc30371</vt:lpwstr>
      </vt:variant>
      <vt:variant>
        <vt:i4>1376306</vt:i4>
      </vt:variant>
      <vt:variant>
        <vt:i4>140</vt:i4>
      </vt:variant>
      <vt:variant>
        <vt:i4>0</vt:i4>
      </vt:variant>
      <vt:variant>
        <vt:i4>5</vt:i4>
      </vt:variant>
      <vt:variant>
        <vt:lpwstr/>
      </vt:variant>
      <vt:variant>
        <vt:lpwstr>_Toc16346</vt:lpwstr>
      </vt:variant>
      <vt:variant>
        <vt:i4>1900594</vt:i4>
      </vt:variant>
      <vt:variant>
        <vt:i4>134</vt:i4>
      </vt:variant>
      <vt:variant>
        <vt:i4>0</vt:i4>
      </vt:variant>
      <vt:variant>
        <vt:i4>5</vt:i4>
      </vt:variant>
      <vt:variant>
        <vt:lpwstr/>
      </vt:variant>
      <vt:variant>
        <vt:lpwstr>_Toc28029</vt:lpwstr>
      </vt:variant>
      <vt:variant>
        <vt:i4>1966135</vt:i4>
      </vt:variant>
      <vt:variant>
        <vt:i4>128</vt:i4>
      </vt:variant>
      <vt:variant>
        <vt:i4>0</vt:i4>
      </vt:variant>
      <vt:variant>
        <vt:i4>5</vt:i4>
      </vt:variant>
      <vt:variant>
        <vt:lpwstr/>
      </vt:variant>
      <vt:variant>
        <vt:lpwstr>_Toc21587</vt:lpwstr>
      </vt:variant>
      <vt:variant>
        <vt:i4>1376306</vt:i4>
      </vt:variant>
      <vt:variant>
        <vt:i4>122</vt:i4>
      </vt:variant>
      <vt:variant>
        <vt:i4>0</vt:i4>
      </vt:variant>
      <vt:variant>
        <vt:i4>5</vt:i4>
      </vt:variant>
      <vt:variant>
        <vt:lpwstr/>
      </vt:variant>
      <vt:variant>
        <vt:lpwstr>_Toc3416</vt:lpwstr>
      </vt:variant>
      <vt:variant>
        <vt:i4>1441847</vt:i4>
      </vt:variant>
      <vt:variant>
        <vt:i4>116</vt:i4>
      </vt:variant>
      <vt:variant>
        <vt:i4>0</vt:i4>
      </vt:variant>
      <vt:variant>
        <vt:i4>5</vt:i4>
      </vt:variant>
      <vt:variant>
        <vt:lpwstr/>
      </vt:variant>
      <vt:variant>
        <vt:lpwstr>_Toc6918</vt:lpwstr>
      </vt:variant>
      <vt:variant>
        <vt:i4>1376305</vt:i4>
      </vt:variant>
      <vt:variant>
        <vt:i4>110</vt:i4>
      </vt:variant>
      <vt:variant>
        <vt:i4>0</vt:i4>
      </vt:variant>
      <vt:variant>
        <vt:i4>5</vt:i4>
      </vt:variant>
      <vt:variant>
        <vt:lpwstr/>
      </vt:variant>
      <vt:variant>
        <vt:lpwstr>_Toc4250</vt:lpwstr>
      </vt:variant>
      <vt:variant>
        <vt:i4>1114172</vt:i4>
      </vt:variant>
      <vt:variant>
        <vt:i4>104</vt:i4>
      </vt:variant>
      <vt:variant>
        <vt:i4>0</vt:i4>
      </vt:variant>
      <vt:variant>
        <vt:i4>5</vt:i4>
      </vt:variant>
      <vt:variant>
        <vt:lpwstr/>
      </vt:variant>
      <vt:variant>
        <vt:lpwstr>_Toc8244</vt:lpwstr>
      </vt:variant>
      <vt:variant>
        <vt:i4>1441846</vt:i4>
      </vt:variant>
      <vt:variant>
        <vt:i4>98</vt:i4>
      </vt:variant>
      <vt:variant>
        <vt:i4>0</vt:i4>
      </vt:variant>
      <vt:variant>
        <vt:i4>5</vt:i4>
      </vt:variant>
      <vt:variant>
        <vt:lpwstr/>
      </vt:variant>
      <vt:variant>
        <vt:lpwstr>_Toc27462</vt:lpwstr>
      </vt:variant>
      <vt:variant>
        <vt:i4>1048624</vt:i4>
      </vt:variant>
      <vt:variant>
        <vt:i4>92</vt:i4>
      </vt:variant>
      <vt:variant>
        <vt:i4>0</vt:i4>
      </vt:variant>
      <vt:variant>
        <vt:i4>5</vt:i4>
      </vt:variant>
      <vt:variant>
        <vt:lpwstr/>
      </vt:variant>
      <vt:variant>
        <vt:lpwstr>_Toc16114</vt:lpwstr>
      </vt:variant>
      <vt:variant>
        <vt:i4>1048635</vt:i4>
      </vt:variant>
      <vt:variant>
        <vt:i4>86</vt:i4>
      </vt:variant>
      <vt:variant>
        <vt:i4>0</vt:i4>
      </vt:variant>
      <vt:variant>
        <vt:i4>5</vt:i4>
      </vt:variant>
      <vt:variant>
        <vt:lpwstr/>
      </vt:variant>
      <vt:variant>
        <vt:lpwstr>_Toc2097</vt:lpwstr>
      </vt:variant>
      <vt:variant>
        <vt:i4>1966135</vt:i4>
      </vt:variant>
      <vt:variant>
        <vt:i4>80</vt:i4>
      </vt:variant>
      <vt:variant>
        <vt:i4>0</vt:i4>
      </vt:variant>
      <vt:variant>
        <vt:i4>5</vt:i4>
      </vt:variant>
      <vt:variant>
        <vt:lpwstr/>
      </vt:variant>
      <vt:variant>
        <vt:lpwstr>_Toc29501</vt:lpwstr>
      </vt:variant>
      <vt:variant>
        <vt:i4>1835062</vt:i4>
      </vt:variant>
      <vt:variant>
        <vt:i4>74</vt:i4>
      </vt:variant>
      <vt:variant>
        <vt:i4>0</vt:i4>
      </vt:variant>
      <vt:variant>
        <vt:i4>5</vt:i4>
      </vt:variant>
      <vt:variant>
        <vt:lpwstr/>
      </vt:variant>
      <vt:variant>
        <vt:lpwstr>_Toc2942</vt:lpwstr>
      </vt:variant>
      <vt:variant>
        <vt:i4>1376308</vt:i4>
      </vt:variant>
      <vt:variant>
        <vt:i4>68</vt:i4>
      </vt:variant>
      <vt:variant>
        <vt:i4>0</vt:i4>
      </vt:variant>
      <vt:variant>
        <vt:i4>5</vt:i4>
      </vt:variant>
      <vt:variant>
        <vt:lpwstr/>
      </vt:variant>
      <vt:variant>
        <vt:lpwstr>_Toc5715</vt:lpwstr>
      </vt:variant>
      <vt:variant>
        <vt:i4>1441849</vt:i4>
      </vt:variant>
      <vt:variant>
        <vt:i4>62</vt:i4>
      </vt:variant>
      <vt:variant>
        <vt:i4>0</vt:i4>
      </vt:variant>
      <vt:variant>
        <vt:i4>5</vt:i4>
      </vt:variant>
      <vt:variant>
        <vt:lpwstr/>
      </vt:variant>
      <vt:variant>
        <vt:lpwstr>_Toc19882</vt:lpwstr>
      </vt:variant>
      <vt:variant>
        <vt:i4>1114162</vt:i4>
      </vt:variant>
      <vt:variant>
        <vt:i4>56</vt:i4>
      </vt:variant>
      <vt:variant>
        <vt:i4>0</vt:i4>
      </vt:variant>
      <vt:variant>
        <vt:i4>5</vt:i4>
      </vt:variant>
      <vt:variant>
        <vt:lpwstr/>
      </vt:variant>
      <vt:variant>
        <vt:lpwstr>_Toc27013</vt:lpwstr>
      </vt:variant>
      <vt:variant>
        <vt:i4>1376305</vt:i4>
      </vt:variant>
      <vt:variant>
        <vt:i4>50</vt:i4>
      </vt:variant>
      <vt:variant>
        <vt:i4>0</vt:i4>
      </vt:variant>
      <vt:variant>
        <vt:i4>5</vt:i4>
      </vt:variant>
      <vt:variant>
        <vt:lpwstr/>
      </vt:variant>
      <vt:variant>
        <vt:lpwstr>_Toc3527</vt:lpwstr>
      </vt:variant>
      <vt:variant>
        <vt:i4>1114172</vt:i4>
      </vt:variant>
      <vt:variant>
        <vt:i4>44</vt:i4>
      </vt:variant>
      <vt:variant>
        <vt:i4>0</vt:i4>
      </vt:variant>
      <vt:variant>
        <vt:i4>5</vt:i4>
      </vt:variant>
      <vt:variant>
        <vt:lpwstr/>
      </vt:variant>
      <vt:variant>
        <vt:lpwstr>_Toc4086</vt:lpwstr>
      </vt:variant>
      <vt:variant>
        <vt:i4>1769522</vt:i4>
      </vt:variant>
      <vt:variant>
        <vt:i4>38</vt:i4>
      </vt:variant>
      <vt:variant>
        <vt:i4>0</vt:i4>
      </vt:variant>
      <vt:variant>
        <vt:i4>5</vt:i4>
      </vt:variant>
      <vt:variant>
        <vt:lpwstr/>
      </vt:variant>
      <vt:variant>
        <vt:lpwstr>_Toc6844</vt:lpwstr>
      </vt:variant>
      <vt:variant>
        <vt:i4>2424837</vt:i4>
      </vt:variant>
      <vt:variant>
        <vt:i4>32</vt:i4>
      </vt:variant>
      <vt:variant>
        <vt:i4>0</vt:i4>
      </vt:variant>
      <vt:variant>
        <vt:i4>5</vt:i4>
      </vt:variant>
      <vt:variant>
        <vt:lpwstr/>
      </vt:variant>
      <vt:variant>
        <vt:lpwstr>_Toc522</vt:lpwstr>
      </vt:variant>
      <vt:variant>
        <vt:i4>1179697</vt:i4>
      </vt:variant>
      <vt:variant>
        <vt:i4>26</vt:i4>
      </vt:variant>
      <vt:variant>
        <vt:i4>0</vt:i4>
      </vt:variant>
      <vt:variant>
        <vt:i4>5</vt:i4>
      </vt:variant>
      <vt:variant>
        <vt:lpwstr/>
      </vt:variant>
      <vt:variant>
        <vt:lpwstr>_Toc15006</vt:lpwstr>
      </vt:variant>
      <vt:variant>
        <vt:i4>1310775</vt:i4>
      </vt:variant>
      <vt:variant>
        <vt:i4>20</vt:i4>
      </vt:variant>
      <vt:variant>
        <vt:i4>0</vt:i4>
      </vt:variant>
      <vt:variant>
        <vt:i4>5</vt:i4>
      </vt:variant>
      <vt:variant>
        <vt:lpwstr/>
      </vt:variant>
      <vt:variant>
        <vt:lpwstr>_Toc11629</vt:lpwstr>
      </vt:variant>
      <vt:variant>
        <vt:i4>1048629</vt:i4>
      </vt:variant>
      <vt:variant>
        <vt:i4>14</vt:i4>
      </vt:variant>
      <vt:variant>
        <vt:i4>0</vt:i4>
      </vt:variant>
      <vt:variant>
        <vt:i4>5</vt:i4>
      </vt:variant>
      <vt:variant>
        <vt:lpwstr/>
      </vt:variant>
      <vt:variant>
        <vt:lpwstr>_Toc13446</vt:lpwstr>
      </vt:variant>
      <vt:variant>
        <vt:i4>1572913</vt:i4>
      </vt:variant>
      <vt:variant>
        <vt:i4>8</vt:i4>
      </vt:variant>
      <vt:variant>
        <vt:i4>0</vt:i4>
      </vt:variant>
      <vt:variant>
        <vt:i4>5</vt:i4>
      </vt:variant>
      <vt:variant>
        <vt:lpwstr/>
      </vt:variant>
      <vt:variant>
        <vt:lpwstr>_Toc27389</vt:lpwstr>
      </vt:variant>
      <vt:variant>
        <vt:i4>1179701</vt:i4>
      </vt:variant>
      <vt:variant>
        <vt:i4>2</vt:i4>
      </vt:variant>
      <vt:variant>
        <vt:i4>0</vt:i4>
      </vt:variant>
      <vt:variant>
        <vt:i4>5</vt:i4>
      </vt:variant>
      <vt:variant>
        <vt:lpwstr/>
      </vt:variant>
      <vt:variant>
        <vt:lpwstr>_Toc25709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XXX项目需求分析说明书模板</dc:title>
  <dc:creator>steven</dc:creator>
  <cp:lastModifiedBy>F</cp:lastModifiedBy>
  <cp:revision>465</cp:revision>
  <dcterms:created xsi:type="dcterms:W3CDTF">2018-06-29T09:27:00Z</dcterms:created>
  <dcterms:modified xsi:type="dcterms:W3CDTF">2019-07-08T02:13:00Z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