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FD7EFD" w14:textId="77777777" w:rsidR="00F264F9" w:rsidRDefault="00F264F9">
      <w:pPr>
        <w:ind w:leftChars="-12" w:left="-29"/>
        <w:jc w:val="center"/>
        <w:rPr>
          <w:rFonts w:ascii="微软雅黑" w:hAnsi="微软雅黑"/>
          <w:b/>
          <w:sz w:val="28"/>
        </w:rPr>
      </w:pPr>
    </w:p>
    <w:p w14:paraId="34FD94C4" w14:textId="77777777" w:rsidR="00F264F9" w:rsidRDefault="002410CF">
      <w:pPr>
        <w:jc w:val="center"/>
        <w:rPr>
          <w:rFonts w:ascii="微软雅黑" w:hAnsi="微软雅黑"/>
          <w:b/>
          <w:sz w:val="28"/>
        </w:rPr>
      </w:pPr>
      <w:r>
        <w:rPr>
          <w:rFonts w:ascii="微软雅黑" w:hAnsi="微软雅黑" w:hint="eastAsia"/>
          <w:b/>
          <w:sz w:val="28"/>
        </w:rPr>
        <w:t>柜台收费</w:t>
      </w:r>
    </w:p>
    <w:p w14:paraId="7F40E968" w14:textId="77777777" w:rsidR="00F264F9" w:rsidRDefault="002410CF">
      <w:pPr>
        <w:jc w:val="center"/>
        <w:rPr>
          <w:rFonts w:ascii="微软雅黑" w:hAnsi="微软雅黑"/>
          <w:b/>
          <w:sz w:val="28"/>
        </w:rPr>
      </w:pPr>
      <w:r>
        <w:rPr>
          <w:rFonts w:ascii="微软雅黑" w:hAnsi="微软雅黑" w:hint="eastAsia"/>
          <w:b/>
          <w:sz w:val="28"/>
        </w:rPr>
        <w:t>产品需求说明书</w:t>
      </w:r>
    </w:p>
    <w:p w14:paraId="7847428C" w14:textId="77777777" w:rsidR="00F264F9" w:rsidRDefault="00F264F9">
      <w:pPr>
        <w:jc w:val="center"/>
        <w:rPr>
          <w:rFonts w:ascii="微软雅黑" w:hAnsi="微软雅黑"/>
          <w:b/>
          <w:sz w:val="28"/>
        </w:rPr>
      </w:pPr>
    </w:p>
    <w:p w14:paraId="60D0FA28" w14:textId="77777777" w:rsidR="00F264F9" w:rsidRDefault="00F264F9">
      <w:pPr>
        <w:ind w:firstLine="360"/>
      </w:pPr>
    </w:p>
    <w:p w14:paraId="4C19AFC4" w14:textId="77777777" w:rsidR="00F264F9" w:rsidRDefault="00F264F9">
      <w:pPr>
        <w:ind w:firstLineChars="111" w:firstLine="266"/>
        <w:sectPr w:rsidR="00F264F9">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p>
    <w:p w14:paraId="1078C6E0" w14:textId="77777777" w:rsidR="00F264F9" w:rsidRDefault="00F264F9"/>
    <w:p w14:paraId="04723C98" w14:textId="77777777" w:rsidR="00F264F9" w:rsidRDefault="002410CF">
      <w:pPr>
        <w:pStyle w:val="1"/>
        <w:ind w:firstLine="420"/>
      </w:pPr>
      <w:r>
        <w:rPr>
          <w:rFonts w:hint="eastAsia"/>
        </w:rPr>
        <w:t>【版本日志</w:t>
      </w:r>
      <w:r>
        <w:t>】</w:t>
      </w:r>
    </w:p>
    <w:p w14:paraId="2D8B560E" w14:textId="77777777" w:rsidR="00F264F9" w:rsidRDefault="00F264F9">
      <w:pPr>
        <w:ind w:firstLine="360"/>
        <w:rPr>
          <w:rFonts w:ascii="楷体" w:eastAsia="楷体" w:hAnsi="楷体" w:cs="Arial"/>
          <w:i/>
          <w:color w:val="767171" w:themeColor="background2" w:themeShade="80"/>
          <w:u w:val="single"/>
        </w:rPr>
      </w:pPr>
    </w:p>
    <w:tbl>
      <w:tblPr>
        <w:tblStyle w:val="af2"/>
        <w:tblW w:w="8522" w:type="dxa"/>
        <w:tblLayout w:type="fixed"/>
        <w:tblLook w:val="04A0" w:firstRow="1" w:lastRow="0" w:firstColumn="1" w:lastColumn="0" w:noHBand="0" w:noVBand="1"/>
      </w:tblPr>
      <w:tblGrid>
        <w:gridCol w:w="914"/>
        <w:gridCol w:w="1142"/>
        <w:gridCol w:w="1597"/>
        <w:gridCol w:w="4869"/>
      </w:tblGrid>
      <w:tr w:rsidR="00F264F9" w14:paraId="0819937D" w14:textId="77777777">
        <w:trPr>
          <w:trHeight w:val="339"/>
        </w:trPr>
        <w:tc>
          <w:tcPr>
            <w:tcW w:w="914" w:type="dxa"/>
            <w:shd w:val="clear" w:color="auto" w:fill="9CC2E5" w:themeFill="accent1" w:themeFillTint="99"/>
          </w:tcPr>
          <w:p w14:paraId="557131D3" w14:textId="77777777" w:rsidR="00F264F9" w:rsidRDefault="002410CF">
            <w:pPr>
              <w:adjustRightInd w:val="0"/>
              <w:snapToGrid w:val="0"/>
              <w:rPr>
                <w:rFonts w:ascii="宋体" w:eastAsia="宋体" w:hAnsi="宋体" w:cs="宋体"/>
                <w:sz w:val="18"/>
                <w:szCs w:val="18"/>
              </w:rPr>
            </w:pPr>
            <w:r>
              <w:rPr>
                <w:rFonts w:ascii="宋体" w:eastAsia="宋体" w:hAnsi="宋体" w:cs="宋体" w:hint="eastAsia"/>
                <w:sz w:val="18"/>
                <w:szCs w:val="18"/>
              </w:rPr>
              <w:t>版本</w:t>
            </w:r>
          </w:p>
        </w:tc>
        <w:tc>
          <w:tcPr>
            <w:tcW w:w="1142" w:type="dxa"/>
            <w:shd w:val="clear" w:color="auto" w:fill="9CC2E5" w:themeFill="accent1" w:themeFillTint="99"/>
          </w:tcPr>
          <w:p w14:paraId="72914437" w14:textId="77777777" w:rsidR="00F264F9" w:rsidRDefault="002410CF">
            <w:pPr>
              <w:adjustRightInd w:val="0"/>
              <w:snapToGrid w:val="0"/>
              <w:rPr>
                <w:rFonts w:ascii="宋体" w:eastAsia="宋体" w:hAnsi="宋体" w:cs="宋体"/>
                <w:sz w:val="18"/>
                <w:szCs w:val="18"/>
              </w:rPr>
            </w:pPr>
            <w:r>
              <w:rPr>
                <w:rFonts w:ascii="宋体" w:eastAsia="宋体" w:hAnsi="宋体" w:cs="宋体" w:hint="eastAsia"/>
                <w:sz w:val="18"/>
                <w:szCs w:val="18"/>
              </w:rPr>
              <w:t>更新人</w:t>
            </w:r>
          </w:p>
        </w:tc>
        <w:tc>
          <w:tcPr>
            <w:tcW w:w="1597" w:type="dxa"/>
            <w:shd w:val="clear" w:color="auto" w:fill="9CC2E5" w:themeFill="accent1" w:themeFillTint="99"/>
          </w:tcPr>
          <w:p w14:paraId="49F2E6A5" w14:textId="77777777" w:rsidR="00F264F9" w:rsidRDefault="002410CF">
            <w:pPr>
              <w:adjustRightInd w:val="0"/>
              <w:snapToGrid w:val="0"/>
              <w:rPr>
                <w:rFonts w:ascii="宋体" w:eastAsia="宋体" w:hAnsi="宋体" w:cs="宋体"/>
                <w:sz w:val="18"/>
                <w:szCs w:val="18"/>
              </w:rPr>
            </w:pPr>
            <w:r>
              <w:rPr>
                <w:rFonts w:ascii="宋体" w:eastAsia="宋体" w:hAnsi="宋体" w:cs="宋体" w:hint="eastAsia"/>
                <w:sz w:val="18"/>
                <w:szCs w:val="18"/>
              </w:rPr>
              <w:t>更新日期</w:t>
            </w:r>
          </w:p>
        </w:tc>
        <w:tc>
          <w:tcPr>
            <w:tcW w:w="4869" w:type="dxa"/>
            <w:shd w:val="clear" w:color="auto" w:fill="9CC2E5" w:themeFill="accent1" w:themeFillTint="99"/>
          </w:tcPr>
          <w:p w14:paraId="06871ABE" w14:textId="77777777" w:rsidR="00F264F9" w:rsidRDefault="002410CF">
            <w:pPr>
              <w:adjustRightInd w:val="0"/>
              <w:snapToGrid w:val="0"/>
              <w:rPr>
                <w:rFonts w:ascii="宋体" w:eastAsia="宋体" w:hAnsi="宋体" w:cs="宋体"/>
                <w:sz w:val="18"/>
                <w:szCs w:val="18"/>
              </w:rPr>
            </w:pPr>
            <w:r>
              <w:rPr>
                <w:rFonts w:ascii="宋体" w:eastAsia="宋体" w:hAnsi="宋体" w:cs="宋体" w:hint="eastAsia"/>
                <w:sz w:val="18"/>
                <w:szCs w:val="18"/>
              </w:rPr>
              <w:t>更新内容</w:t>
            </w:r>
          </w:p>
        </w:tc>
      </w:tr>
      <w:tr w:rsidR="00F264F9" w14:paraId="55C14642" w14:textId="77777777">
        <w:tc>
          <w:tcPr>
            <w:tcW w:w="914" w:type="dxa"/>
            <w:vAlign w:val="center"/>
          </w:tcPr>
          <w:p w14:paraId="583BD92E" w14:textId="77777777" w:rsidR="00F264F9" w:rsidRDefault="002410CF">
            <w:pPr>
              <w:adjustRightInd w:val="0"/>
              <w:snapToGrid w:val="0"/>
              <w:rPr>
                <w:rFonts w:ascii="宋体" w:eastAsia="宋体" w:hAnsi="宋体" w:cs="宋体"/>
                <w:sz w:val="18"/>
                <w:szCs w:val="18"/>
              </w:rPr>
            </w:pPr>
            <w:r>
              <w:rPr>
                <w:rFonts w:ascii="宋体" w:eastAsia="宋体" w:hAnsi="宋体" w:cs="宋体" w:hint="eastAsia"/>
                <w:sz w:val="18"/>
                <w:szCs w:val="18"/>
              </w:rPr>
              <w:t>V1.0</w:t>
            </w:r>
          </w:p>
        </w:tc>
        <w:tc>
          <w:tcPr>
            <w:tcW w:w="1142" w:type="dxa"/>
            <w:vAlign w:val="center"/>
          </w:tcPr>
          <w:p w14:paraId="0B07B173" w14:textId="77777777" w:rsidR="00F264F9" w:rsidRDefault="002410CF">
            <w:pPr>
              <w:adjustRightInd w:val="0"/>
              <w:snapToGrid w:val="0"/>
              <w:rPr>
                <w:rFonts w:ascii="宋体" w:eastAsia="宋体" w:hAnsi="宋体" w:cs="宋体"/>
                <w:sz w:val="18"/>
                <w:szCs w:val="18"/>
              </w:rPr>
            </w:pPr>
            <w:r>
              <w:rPr>
                <w:rFonts w:ascii="宋体" w:eastAsia="宋体" w:hAnsi="宋体" w:cs="宋体" w:hint="eastAsia"/>
                <w:sz w:val="18"/>
                <w:szCs w:val="18"/>
              </w:rPr>
              <w:t>李新影</w:t>
            </w:r>
          </w:p>
        </w:tc>
        <w:tc>
          <w:tcPr>
            <w:tcW w:w="1597" w:type="dxa"/>
            <w:vAlign w:val="center"/>
          </w:tcPr>
          <w:p w14:paraId="412F464B" w14:textId="77777777" w:rsidR="00F264F9" w:rsidRDefault="002410CF">
            <w:pPr>
              <w:adjustRightInd w:val="0"/>
              <w:snapToGrid w:val="0"/>
              <w:rPr>
                <w:rFonts w:ascii="宋体" w:eastAsia="宋体" w:hAnsi="宋体" w:cs="宋体"/>
                <w:sz w:val="18"/>
                <w:szCs w:val="18"/>
              </w:rPr>
            </w:pPr>
            <w:r>
              <w:rPr>
                <w:rFonts w:ascii="宋体" w:eastAsia="宋体" w:hAnsi="宋体" w:cs="宋体" w:hint="eastAsia"/>
                <w:sz w:val="18"/>
                <w:szCs w:val="18"/>
              </w:rPr>
              <w:t>2019-04-28</w:t>
            </w:r>
          </w:p>
        </w:tc>
        <w:tc>
          <w:tcPr>
            <w:tcW w:w="4869" w:type="dxa"/>
            <w:vAlign w:val="center"/>
          </w:tcPr>
          <w:p w14:paraId="4DA889F4" w14:textId="77777777" w:rsidR="00F264F9" w:rsidRDefault="002410CF">
            <w:pPr>
              <w:pStyle w:val="af6"/>
              <w:numPr>
                <w:ilvl w:val="0"/>
                <w:numId w:val="4"/>
              </w:numPr>
              <w:adjustRightInd w:val="0"/>
              <w:snapToGrid w:val="0"/>
              <w:ind w:left="33" w:firstLine="0"/>
              <w:rPr>
                <w:rFonts w:ascii="宋体" w:eastAsia="宋体" w:hAnsi="宋体" w:cs="宋体"/>
                <w:sz w:val="18"/>
                <w:szCs w:val="18"/>
              </w:rPr>
            </w:pPr>
            <w:r>
              <w:rPr>
                <w:rFonts w:ascii="宋体" w:eastAsia="宋体" w:hAnsi="宋体" w:cs="宋体" w:hint="eastAsia"/>
                <w:sz w:val="18"/>
                <w:szCs w:val="18"/>
              </w:rPr>
              <w:t>产品需求说明书初稿</w:t>
            </w:r>
          </w:p>
        </w:tc>
      </w:tr>
      <w:tr w:rsidR="00F264F9" w14:paraId="5D1C1A7D" w14:textId="77777777">
        <w:trPr>
          <w:trHeight w:val="1635"/>
        </w:trPr>
        <w:tc>
          <w:tcPr>
            <w:tcW w:w="914" w:type="dxa"/>
            <w:vAlign w:val="center"/>
          </w:tcPr>
          <w:p w14:paraId="72B12C0A" w14:textId="77777777" w:rsidR="00F264F9" w:rsidRDefault="002410CF">
            <w:pPr>
              <w:adjustRightInd w:val="0"/>
              <w:snapToGrid w:val="0"/>
              <w:rPr>
                <w:rFonts w:ascii="宋体" w:eastAsia="宋体" w:hAnsi="宋体" w:cs="宋体"/>
                <w:sz w:val="18"/>
                <w:szCs w:val="18"/>
              </w:rPr>
            </w:pPr>
            <w:r>
              <w:rPr>
                <w:rFonts w:ascii="宋体" w:eastAsia="宋体" w:hAnsi="宋体" w:cs="宋体" w:hint="eastAsia"/>
                <w:sz w:val="18"/>
                <w:szCs w:val="18"/>
              </w:rPr>
              <w:t>V2.0</w:t>
            </w:r>
          </w:p>
        </w:tc>
        <w:tc>
          <w:tcPr>
            <w:tcW w:w="1142" w:type="dxa"/>
            <w:vAlign w:val="center"/>
          </w:tcPr>
          <w:p w14:paraId="11F36236" w14:textId="77777777" w:rsidR="00F264F9" w:rsidRDefault="002410CF">
            <w:pPr>
              <w:adjustRightInd w:val="0"/>
              <w:snapToGrid w:val="0"/>
              <w:rPr>
                <w:rFonts w:ascii="宋体" w:eastAsia="宋体" w:hAnsi="宋体" w:cs="宋体"/>
                <w:sz w:val="18"/>
                <w:szCs w:val="18"/>
              </w:rPr>
            </w:pPr>
            <w:r>
              <w:rPr>
                <w:rFonts w:ascii="宋体" w:eastAsia="宋体" w:hAnsi="宋体" w:cs="宋体" w:hint="eastAsia"/>
                <w:sz w:val="18"/>
                <w:szCs w:val="18"/>
              </w:rPr>
              <w:t>李新影</w:t>
            </w:r>
          </w:p>
        </w:tc>
        <w:tc>
          <w:tcPr>
            <w:tcW w:w="1597" w:type="dxa"/>
            <w:vAlign w:val="center"/>
          </w:tcPr>
          <w:p w14:paraId="410B7EB8" w14:textId="77777777" w:rsidR="00F264F9" w:rsidRDefault="002410CF">
            <w:pPr>
              <w:adjustRightInd w:val="0"/>
              <w:snapToGrid w:val="0"/>
              <w:rPr>
                <w:rFonts w:ascii="宋体" w:eastAsia="宋体" w:hAnsi="宋体" w:cs="宋体"/>
                <w:sz w:val="18"/>
                <w:szCs w:val="18"/>
              </w:rPr>
            </w:pPr>
            <w:r>
              <w:rPr>
                <w:rFonts w:ascii="宋体" w:eastAsia="宋体" w:hAnsi="宋体" w:cs="宋体" w:hint="eastAsia"/>
                <w:sz w:val="18"/>
                <w:szCs w:val="18"/>
              </w:rPr>
              <w:t>2019-07-08</w:t>
            </w:r>
          </w:p>
        </w:tc>
        <w:tc>
          <w:tcPr>
            <w:tcW w:w="4869" w:type="dxa"/>
            <w:vAlign w:val="center"/>
          </w:tcPr>
          <w:p w14:paraId="71092F29" w14:textId="77777777" w:rsidR="00F264F9" w:rsidRDefault="002410CF">
            <w:pPr>
              <w:pStyle w:val="af6"/>
              <w:numPr>
                <w:ilvl w:val="0"/>
                <w:numId w:val="5"/>
              </w:numPr>
              <w:adjustRightInd w:val="0"/>
              <w:snapToGrid w:val="0"/>
              <w:rPr>
                <w:rFonts w:ascii="宋体" w:eastAsia="宋体" w:hAnsi="宋体" w:cs="宋体"/>
                <w:sz w:val="18"/>
                <w:szCs w:val="18"/>
              </w:rPr>
            </w:pPr>
            <w:r>
              <w:rPr>
                <w:rFonts w:ascii="宋体" w:eastAsia="宋体" w:hAnsi="宋体" w:cs="宋体" w:hint="eastAsia"/>
                <w:sz w:val="18"/>
                <w:szCs w:val="18"/>
              </w:rPr>
              <w:t>柜台收费： 应收数据查询中发生日期起始时间和终止时间默认为当前日期，查询区间不超过31天；银行流水查询起止日期不超过31天；</w:t>
            </w:r>
          </w:p>
          <w:p w14:paraId="08631B54" w14:textId="77777777" w:rsidR="00F264F9" w:rsidRDefault="002410CF">
            <w:pPr>
              <w:pStyle w:val="af6"/>
              <w:numPr>
                <w:ilvl w:val="0"/>
                <w:numId w:val="5"/>
              </w:numPr>
              <w:adjustRightInd w:val="0"/>
              <w:snapToGrid w:val="0"/>
              <w:ind w:left="33" w:firstLine="0"/>
              <w:rPr>
                <w:rFonts w:ascii="宋体" w:eastAsia="宋体" w:hAnsi="宋体" w:cs="宋体"/>
                <w:sz w:val="18"/>
                <w:szCs w:val="18"/>
              </w:rPr>
            </w:pPr>
            <w:r>
              <w:rPr>
                <w:rFonts w:ascii="宋体" w:eastAsia="宋体" w:hAnsi="宋体" w:cs="宋体" w:hint="eastAsia"/>
                <w:sz w:val="18"/>
                <w:szCs w:val="18"/>
              </w:rPr>
              <w:t>柜台收费： 应收数据查询中金额和户名、     渠道名称查询字段隐藏。</w:t>
            </w:r>
          </w:p>
        </w:tc>
      </w:tr>
      <w:tr w:rsidR="00F264F9" w14:paraId="555ADA48" w14:textId="77777777">
        <w:trPr>
          <w:trHeight w:val="383"/>
        </w:trPr>
        <w:tc>
          <w:tcPr>
            <w:tcW w:w="914" w:type="dxa"/>
            <w:vAlign w:val="center"/>
          </w:tcPr>
          <w:p w14:paraId="1A31175D" w14:textId="77777777" w:rsidR="00F264F9" w:rsidRDefault="002410CF">
            <w:pPr>
              <w:adjustRightInd w:val="0"/>
              <w:snapToGrid w:val="0"/>
              <w:rPr>
                <w:rFonts w:ascii="宋体" w:eastAsia="宋体" w:hAnsi="宋体" w:cs="宋体"/>
                <w:sz w:val="18"/>
                <w:szCs w:val="18"/>
              </w:rPr>
            </w:pPr>
            <w:r>
              <w:rPr>
                <w:rFonts w:ascii="宋体" w:eastAsia="宋体" w:hAnsi="宋体" w:cs="宋体" w:hint="eastAsia"/>
                <w:sz w:val="18"/>
                <w:szCs w:val="18"/>
              </w:rPr>
              <w:t>V3.0</w:t>
            </w:r>
          </w:p>
        </w:tc>
        <w:tc>
          <w:tcPr>
            <w:tcW w:w="1142" w:type="dxa"/>
            <w:vAlign w:val="center"/>
          </w:tcPr>
          <w:p w14:paraId="6859F81D" w14:textId="77777777" w:rsidR="00F264F9" w:rsidRDefault="002410CF">
            <w:pPr>
              <w:adjustRightInd w:val="0"/>
              <w:snapToGrid w:val="0"/>
              <w:rPr>
                <w:rFonts w:ascii="宋体" w:eastAsia="宋体" w:hAnsi="宋体" w:cs="宋体"/>
                <w:sz w:val="18"/>
                <w:szCs w:val="18"/>
              </w:rPr>
            </w:pPr>
            <w:r>
              <w:rPr>
                <w:rFonts w:ascii="宋体" w:eastAsia="宋体" w:hAnsi="宋体" w:cs="宋体" w:hint="eastAsia"/>
                <w:sz w:val="18"/>
                <w:szCs w:val="18"/>
              </w:rPr>
              <w:t>李新影</w:t>
            </w:r>
          </w:p>
        </w:tc>
        <w:tc>
          <w:tcPr>
            <w:tcW w:w="1597" w:type="dxa"/>
            <w:vAlign w:val="center"/>
          </w:tcPr>
          <w:p w14:paraId="5E906C9D" w14:textId="77777777" w:rsidR="00F264F9" w:rsidRDefault="002410CF">
            <w:pPr>
              <w:adjustRightInd w:val="0"/>
              <w:snapToGrid w:val="0"/>
              <w:rPr>
                <w:rFonts w:ascii="宋体" w:eastAsia="宋体" w:hAnsi="宋体" w:cs="宋体"/>
                <w:sz w:val="18"/>
                <w:szCs w:val="18"/>
              </w:rPr>
            </w:pPr>
            <w:r>
              <w:rPr>
                <w:rFonts w:ascii="宋体" w:eastAsia="宋体" w:hAnsi="宋体" w:cs="宋体" w:hint="eastAsia"/>
                <w:sz w:val="18"/>
                <w:szCs w:val="18"/>
              </w:rPr>
              <w:t>2019-07-31</w:t>
            </w:r>
          </w:p>
        </w:tc>
        <w:tc>
          <w:tcPr>
            <w:tcW w:w="4869" w:type="dxa"/>
            <w:vAlign w:val="center"/>
          </w:tcPr>
          <w:p w14:paraId="65A3BB71" w14:textId="77777777" w:rsidR="00F264F9" w:rsidRDefault="002410CF">
            <w:pPr>
              <w:adjustRightInd w:val="0"/>
              <w:snapToGrid w:val="0"/>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1. 柜台收费：户名不一致</w:t>
            </w:r>
            <w:proofErr w:type="gramStart"/>
            <w:r>
              <w:rPr>
                <w:rFonts w:ascii="宋体" w:eastAsia="宋体" w:hAnsi="宋体" w:cs="宋体" w:hint="eastAsia"/>
                <w:color w:val="000000" w:themeColor="text1"/>
                <w:sz w:val="18"/>
                <w:szCs w:val="18"/>
              </w:rPr>
              <w:t>不</w:t>
            </w:r>
            <w:proofErr w:type="gramEnd"/>
            <w:r>
              <w:rPr>
                <w:rFonts w:ascii="宋体" w:eastAsia="宋体" w:hAnsi="宋体" w:cs="宋体" w:hint="eastAsia"/>
                <w:color w:val="000000" w:themeColor="text1"/>
                <w:sz w:val="18"/>
                <w:szCs w:val="18"/>
              </w:rPr>
              <w:t>鉴权，要上传附件；银行卡为空</w:t>
            </w:r>
            <w:proofErr w:type="gramStart"/>
            <w:r>
              <w:rPr>
                <w:rFonts w:ascii="宋体" w:eastAsia="宋体" w:hAnsi="宋体" w:cs="宋体" w:hint="eastAsia"/>
                <w:color w:val="000000" w:themeColor="text1"/>
                <w:sz w:val="18"/>
                <w:szCs w:val="18"/>
              </w:rPr>
              <w:t>不</w:t>
            </w:r>
            <w:proofErr w:type="gramEnd"/>
            <w:r>
              <w:rPr>
                <w:rFonts w:ascii="宋体" w:eastAsia="宋体" w:hAnsi="宋体" w:cs="宋体" w:hint="eastAsia"/>
                <w:color w:val="000000" w:themeColor="text1"/>
                <w:sz w:val="18"/>
                <w:szCs w:val="18"/>
              </w:rPr>
              <w:t>鉴权，要上传附件；</w:t>
            </w:r>
          </w:p>
        </w:tc>
      </w:tr>
      <w:tr w:rsidR="00F264F9" w14:paraId="31B59924" w14:textId="77777777">
        <w:trPr>
          <w:trHeight w:val="383"/>
        </w:trPr>
        <w:tc>
          <w:tcPr>
            <w:tcW w:w="914" w:type="dxa"/>
            <w:vAlign w:val="center"/>
          </w:tcPr>
          <w:p w14:paraId="1974DC24" w14:textId="77777777" w:rsidR="00F264F9" w:rsidRDefault="002410CF">
            <w:pPr>
              <w:adjustRightInd w:val="0"/>
              <w:snapToGrid w:val="0"/>
              <w:rPr>
                <w:rFonts w:ascii="宋体" w:eastAsia="宋体" w:hAnsi="宋体" w:cs="宋体"/>
                <w:sz w:val="18"/>
                <w:szCs w:val="18"/>
              </w:rPr>
            </w:pPr>
            <w:r>
              <w:rPr>
                <w:rFonts w:ascii="宋体" w:eastAsia="宋体" w:hAnsi="宋体" w:cs="宋体" w:hint="eastAsia"/>
                <w:sz w:val="18"/>
                <w:szCs w:val="18"/>
              </w:rPr>
              <w:t>V3.1</w:t>
            </w:r>
          </w:p>
        </w:tc>
        <w:tc>
          <w:tcPr>
            <w:tcW w:w="1142" w:type="dxa"/>
            <w:vAlign w:val="center"/>
          </w:tcPr>
          <w:p w14:paraId="332E1EB4" w14:textId="77777777" w:rsidR="00F264F9" w:rsidRDefault="002410CF">
            <w:pPr>
              <w:adjustRightInd w:val="0"/>
              <w:snapToGrid w:val="0"/>
              <w:rPr>
                <w:rFonts w:ascii="宋体" w:eastAsia="宋体" w:hAnsi="宋体" w:cs="宋体"/>
                <w:sz w:val="18"/>
                <w:szCs w:val="18"/>
              </w:rPr>
            </w:pPr>
            <w:proofErr w:type="gramStart"/>
            <w:r>
              <w:rPr>
                <w:rFonts w:ascii="宋体" w:eastAsia="宋体" w:hAnsi="宋体" w:cs="宋体" w:hint="eastAsia"/>
                <w:sz w:val="18"/>
                <w:szCs w:val="18"/>
              </w:rPr>
              <w:t>穆聪</w:t>
            </w:r>
            <w:proofErr w:type="gramEnd"/>
          </w:p>
        </w:tc>
        <w:tc>
          <w:tcPr>
            <w:tcW w:w="1597" w:type="dxa"/>
            <w:vAlign w:val="center"/>
          </w:tcPr>
          <w:p w14:paraId="0B5CC020" w14:textId="77777777" w:rsidR="00F264F9" w:rsidRDefault="002410CF">
            <w:pPr>
              <w:adjustRightInd w:val="0"/>
              <w:snapToGrid w:val="0"/>
              <w:rPr>
                <w:rFonts w:ascii="宋体" w:eastAsia="宋体" w:hAnsi="宋体" w:cs="宋体"/>
                <w:sz w:val="18"/>
                <w:szCs w:val="18"/>
              </w:rPr>
            </w:pPr>
            <w:r>
              <w:rPr>
                <w:rFonts w:ascii="宋体" w:eastAsia="宋体" w:hAnsi="宋体" w:cs="宋体" w:hint="eastAsia"/>
                <w:sz w:val="18"/>
                <w:szCs w:val="18"/>
              </w:rPr>
              <w:t>2019-11-29</w:t>
            </w:r>
          </w:p>
        </w:tc>
        <w:tc>
          <w:tcPr>
            <w:tcW w:w="4869" w:type="dxa"/>
            <w:vAlign w:val="center"/>
          </w:tcPr>
          <w:p w14:paraId="00435236" w14:textId="77777777" w:rsidR="00F264F9" w:rsidRDefault="002410CF">
            <w:pPr>
              <w:adjustRightInd w:val="0"/>
              <w:snapToGrid w:val="0"/>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柜台收费确认增加交易方式；收付费交易查询优化；</w:t>
            </w:r>
          </w:p>
        </w:tc>
      </w:tr>
      <w:tr w:rsidR="00F264F9" w14:paraId="6912E01A" w14:textId="77777777">
        <w:trPr>
          <w:trHeight w:val="383"/>
        </w:trPr>
        <w:tc>
          <w:tcPr>
            <w:tcW w:w="914" w:type="dxa"/>
            <w:vAlign w:val="center"/>
          </w:tcPr>
          <w:p w14:paraId="1EC0C469" w14:textId="77777777" w:rsidR="00F264F9" w:rsidRDefault="002410CF">
            <w:pPr>
              <w:adjustRightInd w:val="0"/>
              <w:snapToGrid w:val="0"/>
              <w:rPr>
                <w:rFonts w:ascii="宋体" w:eastAsia="宋体" w:hAnsi="宋体" w:cs="宋体"/>
                <w:sz w:val="18"/>
                <w:szCs w:val="18"/>
              </w:rPr>
            </w:pPr>
            <w:r>
              <w:rPr>
                <w:rFonts w:ascii="宋体" w:eastAsia="宋体" w:hAnsi="宋体" w:cs="宋体" w:hint="eastAsia"/>
                <w:sz w:val="18"/>
                <w:szCs w:val="18"/>
              </w:rPr>
              <w:t>V3.2</w:t>
            </w:r>
          </w:p>
        </w:tc>
        <w:tc>
          <w:tcPr>
            <w:tcW w:w="1142" w:type="dxa"/>
            <w:vAlign w:val="center"/>
          </w:tcPr>
          <w:p w14:paraId="643BB933" w14:textId="77777777" w:rsidR="00F264F9" w:rsidRDefault="002410CF">
            <w:pPr>
              <w:adjustRightInd w:val="0"/>
              <w:snapToGrid w:val="0"/>
              <w:rPr>
                <w:rFonts w:ascii="宋体" w:eastAsia="宋体" w:hAnsi="宋体" w:cs="宋体"/>
                <w:sz w:val="18"/>
                <w:szCs w:val="18"/>
              </w:rPr>
            </w:pPr>
            <w:proofErr w:type="gramStart"/>
            <w:r>
              <w:rPr>
                <w:rFonts w:ascii="宋体" w:eastAsia="宋体" w:hAnsi="宋体" w:cs="宋体" w:hint="eastAsia"/>
                <w:sz w:val="18"/>
                <w:szCs w:val="18"/>
              </w:rPr>
              <w:t>穆聪</w:t>
            </w:r>
            <w:proofErr w:type="gramEnd"/>
          </w:p>
        </w:tc>
        <w:tc>
          <w:tcPr>
            <w:tcW w:w="1597" w:type="dxa"/>
            <w:vAlign w:val="center"/>
          </w:tcPr>
          <w:p w14:paraId="623CB730" w14:textId="77777777" w:rsidR="00F264F9" w:rsidRDefault="002410CF">
            <w:pPr>
              <w:adjustRightInd w:val="0"/>
              <w:snapToGrid w:val="0"/>
              <w:rPr>
                <w:rFonts w:ascii="宋体" w:eastAsia="宋体" w:hAnsi="宋体" w:cs="宋体"/>
                <w:sz w:val="18"/>
                <w:szCs w:val="18"/>
              </w:rPr>
            </w:pPr>
            <w:r>
              <w:rPr>
                <w:rFonts w:ascii="宋体" w:eastAsia="宋体" w:hAnsi="宋体" w:cs="宋体" w:hint="eastAsia"/>
                <w:sz w:val="18"/>
                <w:szCs w:val="18"/>
              </w:rPr>
              <w:t>2019-12-13</w:t>
            </w:r>
          </w:p>
        </w:tc>
        <w:tc>
          <w:tcPr>
            <w:tcW w:w="4869" w:type="dxa"/>
            <w:vAlign w:val="center"/>
          </w:tcPr>
          <w:p w14:paraId="4E4C8839" w14:textId="77777777" w:rsidR="00F264F9" w:rsidRDefault="002410CF">
            <w:pPr>
              <w:adjustRightInd w:val="0"/>
              <w:snapToGrid w:val="0"/>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柜台收费银行流水中未核销的银行流水进行钉钉推送。</w:t>
            </w:r>
          </w:p>
        </w:tc>
      </w:tr>
      <w:tr w:rsidR="00F264F9" w14:paraId="7405141E" w14:textId="77777777">
        <w:trPr>
          <w:trHeight w:val="383"/>
        </w:trPr>
        <w:tc>
          <w:tcPr>
            <w:tcW w:w="914" w:type="dxa"/>
            <w:vAlign w:val="center"/>
          </w:tcPr>
          <w:p w14:paraId="142C26C8" w14:textId="77777777" w:rsidR="00F264F9" w:rsidRDefault="002410CF">
            <w:pPr>
              <w:adjustRightInd w:val="0"/>
              <w:snapToGrid w:val="0"/>
              <w:rPr>
                <w:rFonts w:ascii="宋体" w:eastAsia="宋体" w:hAnsi="宋体" w:cs="宋体"/>
                <w:color w:val="FF0000"/>
                <w:sz w:val="18"/>
                <w:szCs w:val="18"/>
              </w:rPr>
            </w:pPr>
            <w:r>
              <w:rPr>
                <w:rFonts w:ascii="宋体" w:eastAsia="宋体" w:hAnsi="宋体" w:cs="宋体" w:hint="eastAsia"/>
                <w:color w:val="FF0000"/>
                <w:sz w:val="18"/>
                <w:szCs w:val="18"/>
              </w:rPr>
              <w:t>V3.3</w:t>
            </w:r>
          </w:p>
        </w:tc>
        <w:tc>
          <w:tcPr>
            <w:tcW w:w="1142" w:type="dxa"/>
            <w:vAlign w:val="center"/>
          </w:tcPr>
          <w:p w14:paraId="7CD87841" w14:textId="77777777" w:rsidR="00F264F9" w:rsidRDefault="002410CF">
            <w:pPr>
              <w:adjustRightInd w:val="0"/>
              <w:snapToGrid w:val="0"/>
              <w:rPr>
                <w:rFonts w:ascii="宋体" w:eastAsia="宋体" w:hAnsi="宋体" w:cs="宋体"/>
                <w:color w:val="FF0000"/>
                <w:sz w:val="18"/>
                <w:szCs w:val="18"/>
              </w:rPr>
            </w:pPr>
            <w:proofErr w:type="gramStart"/>
            <w:r>
              <w:rPr>
                <w:rFonts w:ascii="宋体" w:eastAsia="宋体" w:hAnsi="宋体" w:cs="宋体" w:hint="eastAsia"/>
                <w:color w:val="FF0000"/>
                <w:sz w:val="18"/>
                <w:szCs w:val="18"/>
              </w:rPr>
              <w:t>穆聪</w:t>
            </w:r>
            <w:proofErr w:type="gramEnd"/>
          </w:p>
        </w:tc>
        <w:tc>
          <w:tcPr>
            <w:tcW w:w="1597" w:type="dxa"/>
            <w:vAlign w:val="center"/>
          </w:tcPr>
          <w:p w14:paraId="178A5F42" w14:textId="77777777" w:rsidR="00F264F9" w:rsidRDefault="002410CF">
            <w:pPr>
              <w:adjustRightInd w:val="0"/>
              <w:snapToGrid w:val="0"/>
              <w:rPr>
                <w:rFonts w:ascii="宋体" w:eastAsia="宋体" w:hAnsi="宋体" w:cs="宋体"/>
                <w:color w:val="FF0000"/>
                <w:sz w:val="18"/>
                <w:szCs w:val="18"/>
              </w:rPr>
            </w:pPr>
            <w:r>
              <w:rPr>
                <w:rFonts w:ascii="宋体" w:eastAsia="宋体" w:hAnsi="宋体" w:cs="宋体" w:hint="eastAsia"/>
                <w:color w:val="FF0000"/>
                <w:sz w:val="18"/>
                <w:szCs w:val="18"/>
              </w:rPr>
              <w:t>2020-2-17</w:t>
            </w:r>
          </w:p>
        </w:tc>
        <w:tc>
          <w:tcPr>
            <w:tcW w:w="4869" w:type="dxa"/>
            <w:vAlign w:val="center"/>
          </w:tcPr>
          <w:p w14:paraId="32753461" w14:textId="77777777" w:rsidR="00F264F9" w:rsidRDefault="002410CF">
            <w:pPr>
              <w:adjustRightInd w:val="0"/>
              <w:snapToGrid w:val="0"/>
              <w:rPr>
                <w:rFonts w:ascii="宋体" w:eastAsia="宋体" w:hAnsi="宋体" w:cs="宋体"/>
                <w:color w:val="FF0000"/>
                <w:sz w:val="18"/>
                <w:szCs w:val="18"/>
              </w:rPr>
            </w:pPr>
            <w:r>
              <w:rPr>
                <w:rFonts w:ascii="宋体" w:eastAsia="宋体" w:hAnsi="宋体" w:cs="宋体" w:hint="eastAsia"/>
                <w:color w:val="FF0000"/>
                <w:sz w:val="18"/>
                <w:szCs w:val="18"/>
              </w:rPr>
              <w:t>1.钉钉推送消息优化-3.1.1章节补充不推送消息过滤规则；</w:t>
            </w:r>
          </w:p>
          <w:p w14:paraId="55673911" w14:textId="77777777" w:rsidR="00F264F9" w:rsidRDefault="002410CF">
            <w:pPr>
              <w:adjustRightInd w:val="0"/>
              <w:snapToGrid w:val="0"/>
              <w:rPr>
                <w:rFonts w:ascii="宋体" w:eastAsia="宋体" w:hAnsi="宋体" w:cs="宋体"/>
                <w:color w:val="FF0000"/>
                <w:sz w:val="18"/>
                <w:szCs w:val="18"/>
              </w:rPr>
            </w:pPr>
            <w:r>
              <w:rPr>
                <w:rFonts w:ascii="宋体" w:eastAsia="宋体" w:hAnsi="宋体" w:cs="宋体" w:hint="eastAsia"/>
                <w:color w:val="FF0000"/>
                <w:sz w:val="18"/>
                <w:szCs w:val="18"/>
              </w:rPr>
              <w:t>2.柜台收费银行交易流水展示优化-3.1.1章节柜台收费银行流水结果页面增加【操作字段】。</w:t>
            </w:r>
          </w:p>
        </w:tc>
      </w:tr>
      <w:tr w:rsidR="001914A5" w14:paraId="5FC92741" w14:textId="77777777">
        <w:trPr>
          <w:trHeight w:val="383"/>
          <w:ins w:id="0" w:author="aprils" w:date="2021-04-16T17:09:00Z"/>
        </w:trPr>
        <w:tc>
          <w:tcPr>
            <w:tcW w:w="914" w:type="dxa"/>
            <w:vAlign w:val="center"/>
          </w:tcPr>
          <w:p w14:paraId="09DB4E91" w14:textId="78ECD148" w:rsidR="001914A5" w:rsidRDefault="001914A5">
            <w:pPr>
              <w:adjustRightInd w:val="0"/>
              <w:snapToGrid w:val="0"/>
              <w:rPr>
                <w:ins w:id="1" w:author="aprils" w:date="2021-04-16T17:09:00Z"/>
                <w:rFonts w:ascii="宋体" w:eastAsia="宋体" w:hAnsi="宋体" w:cs="宋体"/>
                <w:color w:val="FF0000"/>
                <w:sz w:val="18"/>
                <w:szCs w:val="18"/>
              </w:rPr>
            </w:pPr>
            <w:ins w:id="2" w:author="aprils" w:date="2021-04-16T17:09:00Z">
              <w:r>
                <w:rPr>
                  <w:rFonts w:ascii="宋体" w:eastAsia="宋体" w:hAnsi="宋体" w:cs="宋体" w:hint="eastAsia"/>
                  <w:color w:val="FF0000"/>
                  <w:sz w:val="18"/>
                  <w:szCs w:val="18"/>
                </w:rPr>
                <w:t>V</w:t>
              </w:r>
              <w:r>
                <w:rPr>
                  <w:rFonts w:ascii="宋体" w:eastAsia="宋体" w:hAnsi="宋体" w:cs="宋体"/>
                  <w:color w:val="FF0000"/>
                  <w:sz w:val="18"/>
                  <w:szCs w:val="18"/>
                </w:rPr>
                <w:t>3.4</w:t>
              </w:r>
            </w:ins>
          </w:p>
        </w:tc>
        <w:tc>
          <w:tcPr>
            <w:tcW w:w="1142" w:type="dxa"/>
            <w:vAlign w:val="center"/>
          </w:tcPr>
          <w:p w14:paraId="3D61CF8B" w14:textId="663864F8" w:rsidR="001914A5" w:rsidRDefault="001914A5">
            <w:pPr>
              <w:adjustRightInd w:val="0"/>
              <w:snapToGrid w:val="0"/>
              <w:rPr>
                <w:ins w:id="3" w:author="aprils" w:date="2021-04-16T17:09:00Z"/>
                <w:rFonts w:ascii="宋体" w:eastAsia="宋体" w:hAnsi="宋体" w:cs="宋体"/>
                <w:color w:val="FF0000"/>
                <w:sz w:val="18"/>
                <w:szCs w:val="18"/>
              </w:rPr>
            </w:pPr>
            <w:ins w:id="4" w:author="aprils" w:date="2021-04-16T17:09:00Z">
              <w:r>
                <w:rPr>
                  <w:rFonts w:ascii="宋体" w:eastAsia="宋体" w:hAnsi="宋体" w:cs="宋体"/>
                  <w:color w:val="FF0000"/>
                  <w:sz w:val="18"/>
                  <w:szCs w:val="18"/>
                </w:rPr>
                <w:t>A</w:t>
              </w:r>
              <w:r>
                <w:rPr>
                  <w:rFonts w:ascii="宋体" w:eastAsia="宋体" w:hAnsi="宋体" w:cs="宋体" w:hint="eastAsia"/>
                  <w:color w:val="FF0000"/>
                  <w:sz w:val="18"/>
                  <w:szCs w:val="18"/>
                </w:rPr>
                <w:t>prils</w:t>
              </w:r>
            </w:ins>
          </w:p>
        </w:tc>
        <w:tc>
          <w:tcPr>
            <w:tcW w:w="1597" w:type="dxa"/>
            <w:vAlign w:val="center"/>
          </w:tcPr>
          <w:p w14:paraId="6C63CA2E" w14:textId="1C329CC3" w:rsidR="001914A5" w:rsidRDefault="001914A5">
            <w:pPr>
              <w:adjustRightInd w:val="0"/>
              <w:snapToGrid w:val="0"/>
              <w:rPr>
                <w:ins w:id="5" w:author="aprils" w:date="2021-04-16T17:09:00Z"/>
                <w:rFonts w:ascii="宋体" w:eastAsia="宋体" w:hAnsi="宋体" w:cs="宋体"/>
                <w:color w:val="FF0000"/>
                <w:sz w:val="18"/>
                <w:szCs w:val="18"/>
              </w:rPr>
            </w:pPr>
            <w:ins w:id="6" w:author="aprils" w:date="2021-04-16T17:09:00Z">
              <w:r>
                <w:rPr>
                  <w:rFonts w:ascii="宋体" w:eastAsia="宋体" w:hAnsi="宋体" w:cs="宋体" w:hint="eastAsia"/>
                  <w:color w:val="FF0000"/>
                  <w:sz w:val="18"/>
                  <w:szCs w:val="18"/>
                </w:rPr>
                <w:t>2</w:t>
              </w:r>
              <w:r>
                <w:rPr>
                  <w:rFonts w:ascii="宋体" w:eastAsia="宋体" w:hAnsi="宋体" w:cs="宋体"/>
                  <w:color w:val="FF0000"/>
                  <w:sz w:val="18"/>
                  <w:szCs w:val="18"/>
                </w:rPr>
                <w:t>021</w:t>
              </w:r>
              <w:r>
                <w:rPr>
                  <w:rFonts w:ascii="宋体" w:eastAsia="宋体" w:hAnsi="宋体" w:cs="宋体" w:hint="eastAsia"/>
                  <w:color w:val="FF0000"/>
                  <w:sz w:val="18"/>
                  <w:szCs w:val="18"/>
                </w:rPr>
                <w:t>-</w:t>
              </w:r>
              <w:r>
                <w:rPr>
                  <w:rFonts w:ascii="宋体" w:eastAsia="宋体" w:hAnsi="宋体" w:cs="宋体"/>
                  <w:color w:val="FF0000"/>
                  <w:sz w:val="18"/>
                  <w:szCs w:val="18"/>
                </w:rPr>
                <w:t>0</w:t>
              </w:r>
            </w:ins>
            <w:ins w:id="7" w:author="aprils" w:date="2021-05-22T17:53:00Z">
              <w:r w:rsidR="003A68B8">
                <w:rPr>
                  <w:rFonts w:ascii="宋体" w:eastAsia="宋体" w:hAnsi="宋体" w:cs="宋体"/>
                  <w:color w:val="FF0000"/>
                  <w:sz w:val="18"/>
                  <w:szCs w:val="18"/>
                </w:rPr>
                <w:t>5</w:t>
              </w:r>
            </w:ins>
            <w:ins w:id="8" w:author="aprils" w:date="2021-04-16T17:09:00Z">
              <w:r>
                <w:rPr>
                  <w:rFonts w:ascii="宋体" w:eastAsia="宋体" w:hAnsi="宋体" w:cs="宋体" w:hint="eastAsia"/>
                  <w:color w:val="FF0000"/>
                  <w:sz w:val="18"/>
                  <w:szCs w:val="18"/>
                </w:rPr>
                <w:t>-</w:t>
              </w:r>
            </w:ins>
            <w:ins w:id="9" w:author="aprils" w:date="2021-05-22T17:53:00Z">
              <w:r w:rsidR="003A68B8">
                <w:rPr>
                  <w:rFonts w:ascii="宋体" w:eastAsia="宋体" w:hAnsi="宋体" w:cs="宋体"/>
                  <w:color w:val="FF0000"/>
                  <w:sz w:val="18"/>
                  <w:szCs w:val="18"/>
                </w:rPr>
                <w:t>22</w:t>
              </w:r>
            </w:ins>
          </w:p>
        </w:tc>
        <w:tc>
          <w:tcPr>
            <w:tcW w:w="4869" w:type="dxa"/>
            <w:vAlign w:val="center"/>
          </w:tcPr>
          <w:p w14:paraId="4B5039E0" w14:textId="3783EB78" w:rsidR="001914A5" w:rsidRDefault="001914A5">
            <w:pPr>
              <w:adjustRightInd w:val="0"/>
              <w:snapToGrid w:val="0"/>
              <w:rPr>
                <w:ins w:id="10" w:author="aprils" w:date="2021-04-16T17:09:00Z"/>
                <w:rFonts w:ascii="宋体" w:eastAsia="宋体" w:hAnsi="宋体" w:cs="宋体"/>
                <w:color w:val="FF0000"/>
                <w:sz w:val="18"/>
                <w:szCs w:val="18"/>
              </w:rPr>
            </w:pPr>
            <w:ins w:id="11" w:author="aprils" w:date="2021-04-16T17:09:00Z">
              <w:r>
                <w:rPr>
                  <w:rFonts w:ascii="宋体" w:eastAsia="宋体" w:hAnsi="宋体" w:cs="宋体" w:hint="eastAsia"/>
                  <w:color w:val="FF0000"/>
                  <w:sz w:val="18"/>
                  <w:szCs w:val="18"/>
                </w:rPr>
                <w:t>增加自动核对规则</w:t>
              </w:r>
            </w:ins>
          </w:p>
        </w:tc>
      </w:tr>
      <w:tr w:rsidR="00BB3DCF" w14:paraId="1D492053" w14:textId="77777777">
        <w:trPr>
          <w:trHeight w:val="383"/>
          <w:ins w:id="12" w:author="aprils" w:date="2021-06-01T11:04:00Z"/>
        </w:trPr>
        <w:tc>
          <w:tcPr>
            <w:tcW w:w="914" w:type="dxa"/>
            <w:vAlign w:val="center"/>
          </w:tcPr>
          <w:p w14:paraId="2F5763E7" w14:textId="06316A44" w:rsidR="00BB3DCF" w:rsidRDefault="00BB3DCF">
            <w:pPr>
              <w:adjustRightInd w:val="0"/>
              <w:snapToGrid w:val="0"/>
              <w:rPr>
                <w:ins w:id="13" w:author="aprils" w:date="2021-06-01T11:04:00Z"/>
                <w:rFonts w:ascii="宋体" w:eastAsia="宋体" w:hAnsi="宋体" w:cs="宋体" w:hint="eastAsia"/>
                <w:color w:val="FF0000"/>
                <w:sz w:val="18"/>
                <w:szCs w:val="18"/>
              </w:rPr>
            </w:pPr>
            <w:ins w:id="14" w:author="aprils" w:date="2021-06-01T11:04:00Z">
              <w:r>
                <w:rPr>
                  <w:rFonts w:ascii="宋体" w:eastAsia="宋体" w:hAnsi="宋体" w:cs="宋体" w:hint="eastAsia"/>
                  <w:color w:val="FF0000"/>
                  <w:sz w:val="18"/>
                  <w:szCs w:val="18"/>
                </w:rPr>
                <w:t>V</w:t>
              </w:r>
              <w:r>
                <w:rPr>
                  <w:rFonts w:ascii="宋体" w:eastAsia="宋体" w:hAnsi="宋体" w:cs="宋体"/>
                  <w:color w:val="FF0000"/>
                  <w:sz w:val="18"/>
                  <w:szCs w:val="18"/>
                </w:rPr>
                <w:t>3.5</w:t>
              </w:r>
            </w:ins>
          </w:p>
        </w:tc>
        <w:tc>
          <w:tcPr>
            <w:tcW w:w="1142" w:type="dxa"/>
            <w:vAlign w:val="center"/>
          </w:tcPr>
          <w:p w14:paraId="46A06CE2" w14:textId="093EB555" w:rsidR="00BB3DCF" w:rsidRDefault="00BB3DCF">
            <w:pPr>
              <w:adjustRightInd w:val="0"/>
              <w:snapToGrid w:val="0"/>
              <w:rPr>
                <w:ins w:id="15" w:author="aprils" w:date="2021-06-01T11:04:00Z"/>
                <w:rFonts w:ascii="宋体" w:eastAsia="宋体" w:hAnsi="宋体" w:cs="宋体"/>
                <w:color w:val="FF0000"/>
                <w:sz w:val="18"/>
                <w:szCs w:val="18"/>
              </w:rPr>
            </w:pPr>
            <w:ins w:id="16" w:author="aprils" w:date="2021-06-01T11:04:00Z">
              <w:r>
                <w:rPr>
                  <w:rFonts w:ascii="宋体" w:eastAsia="宋体" w:hAnsi="宋体" w:cs="宋体"/>
                  <w:color w:val="FF0000"/>
                  <w:sz w:val="18"/>
                  <w:szCs w:val="18"/>
                </w:rPr>
                <w:t>A</w:t>
              </w:r>
              <w:r>
                <w:rPr>
                  <w:rFonts w:ascii="宋体" w:eastAsia="宋体" w:hAnsi="宋体" w:cs="宋体" w:hint="eastAsia"/>
                  <w:color w:val="FF0000"/>
                  <w:sz w:val="18"/>
                  <w:szCs w:val="18"/>
                </w:rPr>
                <w:t>prils</w:t>
              </w:r>
            </w:ins>
          </w:p>
        </w:tc>
        <w:tc>
          <w:tcPr>
            <w:tcW w:w="1597" w:type="dxa"/>
            <w:vAlign w:val="center"/>
          </w:tcPr>
          <w:p w14:paraId="137DFD62" w14:textId="11D2467B" w:rsidR="00BB3DCF" w:rsidRDefault="00BB3DCF">
            <w:pPr>
              <w:adjustRightInd w:val="0"/>
              <w:snapToGrid w:val="0"/>
              <w:rPr>
                <w:ins w:id="17" w:author="aprils" w:date="2021-06-01T11:04:00Z"/>
                <w:rFonts w:ascii="宋体" w:eastAsia="宋体" w:hAnsi="宋体" w:cs="宋体" w:hint="eastAsia"/>
                <w:color w:val="FF0000"/>
                <w:sz w:val="18"/>
                <w:szCs w:val="18"/>
              </w:rPr>
            </w:pPr>
            <w:ins w:id="18" w:author="aprils" w:date="2021-06-01T11:04:00Z">
              <w:r>
                <w:rPr>
                  <w:rFonts w:ascii="宋体" w:eastAsia="宋体" w:hAnsi="宋体" w:cs="宋体" w:hint="eastAsia"/>
                  <w:color w:val="FF0000"/>
                  <w:sz w:val="18"/>
                  <w:szCs w:val="18"/>
                </w:rPr>
                <w:t>2</w:t>
              </w:r>
              <w:r>
                <w:rPr>
                  <w:rFonts w:ascii="宋体" w:eastAsia="宋体" w:hAnsi="宋体" w:cs="宋体"/>
                  <w:color w:val="FF0000"/>
                  <w:sz w:val="18"/>
                  <w:szCs w:val="18"/>
                </w:rPr>
                <w:t>021</w:t>
              </w:r>
              <w:r>
                <w:rPr>
                  <w:rFonts w:ascii="宋体" w:eastAsia="宋体" w:hAnsi="宋体" w:cs="宋体" w:hint="eastAsia"/>
                  <w:color w:val="FF0000"/>
                  <w:sz w:val="18"/>
                  <w:szCs w:val="18"/>
                </w:rPr>
                <w:t>-</w:t>
              </w:r>
              <w:r>
                <w:rPr>
                  <w:rFonts w:ascii="宋体" w:eastAsia="宋体" w:hAnsi="宋体" w:cs="宋体"/>
                  <w:color w:val="FF0000"/>
                  <w:sz w:val="18"/>
                  <w:szCs w:val="18"/>
                </w:rPr>
                <w:t>06</w:t>
              </w:r>
              <w:r>
                <w:rPr>
                  <w:rFonts w:ascii="宋体" w:eastAsia="宋体" w:hAnsi="宋体" w:cs="宋体" w:hint="eastAsia"/>
                  <w:color w:val="FF0000"/>
                  <w:sz w:val="18"/>
                  <w:szCs w:val="18"/>
                </w:rPr>
                <w:t>-</w:t>
              </w:r>
              <w:r>
                <w:rPr>
                  <w:rFonts w:ascii="宋体" w:eastAsia="宋体" w:hAnsi="宋体" w:cs="宋体"/>
                  <w:color w:val="FF0000"/>
                  <w:sz w:val="18"/>
                  <w:szCs w:val="18"/>
                </w:rPr>
                <w:t>01</w:t>
              </w:r>
            </w:ins>
          </w:p>
        </w:tc>
        <w:tc>
          <w:tcPr>
            <w:tcW w:w="4869" w:type="dxa"/>
            <w:vAlign w:val="center"/>
          </w:tcPr>
          <w:p w14:paraId="636E65ED" w14:textId="6FB25FDF" w:rsidR="00BB3DCF" w:rsidRDefault="00BB3DCF">
            <w:pPr>
              <w:adjustRightInd w:val="0"/>
              <w:snapToGrid w:val="0"/>
              <w:rPr>
                <w:ins w:id="19" w:author="aprils" w:date="2021-06-01T11:04:00Z"/>
                <w:rFonts w:ascii="宋体" w:eastAsia="宋体" w:hAnsi="宋体" w:cs="宋体" w:hint="eastAsia"/>
                <w:color w:val="FF0000"/>
                <w:sz w:val="18"/>
                <w:szCs w:val="18"/>
              </w:rPr>
            </w:pPr>
            <w:ins w:id="20" w:author="aprils" w:date="2021-06-01T11:04:00Z">
              <w:r>
                <w:rPr>
                  <w:rFonts w:ascii="宋体" w:eastAsia="宋体" w:hAnsi="宋体" w:cs="宋体" w:hint="eastAsia"/>
                  <w:color w:val="FF0000"/>
                  <w:sz w:val="18"/>
                  <w:szCs w:val="18"/>
                </w:rPr>
                <w:t>自动核对规则中增加</w:t>
              </w:r>
            </w:ins>
            <w:ins w:id="21" w:author="aprils" w:date="2021-06-01T11:05:00Z">
              <w:r>
                <w:rPr>
                  <w:rFonts w:ascii="宋体" w:eastAsia="宋体" w:hAnsi="宋体" w:cs="宋体" w:hint="eastAsia"/>
                  <w:color w:val="FF0000"/>
                  <w:sz w:val="18"/>
                  <w:szCs w:val="18"/>
                </w:rPr>
                <w:t>账号相等校验</w:t>
              </w:r>
            </w:ins>
          </w:p>
        </w:tc>
      </w:tr>
    </w:tbl>
    <w:p w14:paraId="01E1C607" w14:textId="77777777" w:rsidR="00F264F9" w:rsidRDefault="00F264F9">
      <w:pPr>
        <w:ind w:firstLine="360"/>
      </w:pPr>
    </w:p>
    <w:p w14:paraId="4D76A939" w14:textId="77777777" w:rsidR="00F264F9" w:rsidRDefault="002410CF">
      <w:pPr>
        <w:pStyle w:val="1"/>
        <w:numPr>
          <w:ilvl w:val="0"/>
          <w:numId w:val="6"/>
        </w:numPr>
        <w:rPr>
          <w:rFonts w:ascii="微软雅黑" w:eastAsia="微软雅黑" w:hAnsi="微软雅黑"/>
        </w:rPr>
      </w:pPr>
      <w:r>
        <w:rPr>
          <w:rFonts w:ascii="微软雅黑" w:eastAsia="微软雅黑" w:hAnsi="微软雅黑" w:hint="eastAsia"/>
        </w:rPr>
        <w:t>【背景和目标】</w:t>
      </w:r>
    </w:p>
    <w:p w14:paraId="5C46CFC4" w14:textId="77777777" w:rsidR="00F264F9" w:rsidRDefault="002410CF">
      <w:pPr>
        <w:ind w:firstLineChars="200" w:firstLine="360"/>
        <w:rPr>
          <w:sz w:val="18"/>
          <w:szCs w:val="18"/>
        </w:rPr>
      </w:pPr>
      <w:r>
        <w:rPr>
          <w:rFonts w:hint="eastAsia"/>
          <w:sz w:val="18"/>
          <w:szCs w:val="18"/>
        </w:rPr>
        <w:t>线下收费的交易，客户将资金转入公司账户时，需要财务对应收数据及实收（银行账单）数据进行人工核销。</w:t>
      </w:r>
    </w:p>
    <w:p w14:paraId="239D7DCD" w14:textId="77777777" w:rsidR="00F264F9" w:rsidRDefault="002410CF">
      <w:pPr>
        <w:pStyle w:val="1"/>
        <w:numPr>
          <w:ilvl w:val="0"/>
          <w:numId w:val="6"/>
        </w:numPr>
        <w:ind w:left="5" w:firstLine="235"/>
        <w:rPr>
          <w:rFonts w:ascii="微软雅黑" w:eastAsia="微软雅黑" w:hAnsi="微软雅黑"/>
        </w:rPr>
      </w:pPr>
      <w:r>
        <w:rPr>
          <w:rFonts w:ascii="微软雅黑" w:eastAsia="微软雅黑" w:hAnsi="微软雅黑" w:hint="eastAsia"/>
        </w:rPr>
        <w:t>【产品概述】</w:t>
      </w:r>
    </w:p>
    <w:p w14:paraId="6BEFF504" w14:textId="77777777" w:rsidR="00F264F9" w:rsidRDefault="002410CF">
      <w:pPr>
        <w:pStyle w:val="20"/>
        <w:numPr>
          <w:ilvl w:val="1"/>
          <w:numId w:val="6"/>
        </w:numPr>
        <w:rPr>
          <w:rFonts w:ascii="微软雅黑" w:eastAsia="微软雅黑" w:hAnsi="微软雅黑"/>
        </w:rPr>
      </w:pPr>
      <w:r>
        <w:rPr>
          <w:rFonts w:ascii="微软雅黑" w:eastAsia="微软雅黑" w:hAnsi="微软雅黑" w:hint="eastAsia"/>
        </w:rPr>
        <w:t xml:space="preserve">业务名词解释 </w:t>
      </w:r>
    </w:p>
    <w:p w14:paraId="6F978898" w14:textId="77777777" w:rsidR="00F264F9" w:rsidRDefault="002410CF">
      <w:pPr>
        <w:ind w:firstLine="360"/>
        <w:rPr>
          <w:rFonts w:ascii="宋体" w:eastAsia="宋体" w:hAnsi="宋体" w:cs="宋体"/>
          <w:sz w:val="18"/>
          <w:szCs w:val="18"/>
        </w:rPr>
      </w:pPr>
      <w:r>
        <w:rPr>
          <w:rFonts w:ascii="宋体" w:eastAsia="宋体" w:hAnsi="宋体" w:cs="宋体" w:hint="eastAsia"/>
          <w:sz w:val="18"/>
          <w:szCs w:val="18"/>
        </w:rPr>
        <w:t>银行柜台现金汇款：客户通过现金交付银行柜面方式将保费缴入我社银行账户，并非直接向我社支付现金保费；</w:t>
      </w:r>
    </w:p>
    <w:p w14:paraId="23603006" w14:textId="77777777" w:rsidR="00F264F9" w:rsidRDefault="002410CF">
      <w:pPr>
        <w:ind w:firstLine="360"/>
        <w:rPr>
          <w:rFonts w:ascii="宋体" w:eastAsia="宋体" w:hAnsi="宋体" w:cs="宋体"/>
          <w:sz w:val="18"/>
          <w:szCs w:val="18"/>
        </w:rPr>
      </w:pPr>
      <w:r>
        <w:rPr>
          <w:rFonts w:ascii="宋体" w:eastAsia="宋体" w:hAnsi="宋体" w:cs="宋体" w:hint="eastAsia"/>
          <w:sz w:val="18"/>
          <w:szCs w:val="18"/>
        </w:rPr>
        <w:t>银行回单：客户通过</w:t>
      </w:r>
      <w:proofErr w:type="gramStart"/>
      <w:r>
        <w:rPr>
          <w:rFonts w:ascii="宋体" w:eastAsia="宋体" w:hAnsi="宋体" w:cs="宋体" w:hint="eastAsia"/>
          <w:sz w:val="18"/>
          <w:szCs w:val="18"/>
        </w:rPr>
        <w:t>手机网银</w:t>
      </w:r>
      <w:proofErr w:type="gramEnd"/>
      <w:r>
        <w:rPr>
          <w:rFonts w:ascii="宋体" w:eastAsia="宋体" w:hAnsi="宋体" w:cs="宋体" w:hint="eastAsia"/>
          <w:sz w:val="18"/>
          <w:szCs w:val="18"/>
        </w:rPr>
        <w:t>、ATM等线下模式进行转账汇款支付保费的操作。</w:t>
      </w:r>
    </w:p>
    <w:p w14:paraId="3C1F12F2" w14:textId="77777777" w:rsidR="00F264F9" w:rsidRDefault="002410CF">
      <w:pPr>
        <w:pStyle w:val="20"/>
        <w:numPr>
          <w:ilvl w:val="1"/>
          <w:numId w:val="6"/>
        </w:numPr>
        <w:rPr>
          <w:rFonts w:ascii="微软雅黑" w:eastAsia="微软雅黑" w:hAnsi="微软雅黑"/>
        </w:rPr>
      </w:pPr>
      <w:r>
        <w:rPr>
          <w:rFonts w:ascii="微软雅黑" w:eastAsia="微软雅黑" w:hAnsi="微软雅黑" w:hint="eastAsia"/>
        </w:rPr>
        <w:lastRenderedPageBreak/>
        <w:t xml:space="preserve">产品涉众及用例 </w:t>
      </w:r>
    </w:p>
    <w:p w14:paraId="0F26B3AC" w14:textId="77777777" w:rsidR="00F264F9" w:rsidRDefault="002410CF">
      <w:pPr>
        <w:pStyle w:val="af6"/>
        <w:numPr>
          <w:ilvl w:val="0"/>
          <w:numId w:val="7"/>
        </w:numPr>
        <w:rPr>
          <w:rFonts w:ascii="微软雅黑" w:eastAsia="微软雅黑" w:hAnsi="微软雅黑"/>
          <w:b/>
          <w:color w:val="2F2F2F"/>
          <w:sz w:val="18"/>
          <w:szCs w:val="18"/>
          <w:shd w:val="clear" w:color="auto" w:fill="FFFFFF"/>
        </w:rPr>
      </w:pPr>
      <w:r>
        <w:rPr>
          <w:rFonts w:ascii="微软雅黑" w:eastAsia="微软雅黑" w:hAnsi="微软雅黑" w:hint="eastAsia"/>
          <w:b/>
          <w:color w:val="2F2F2F"/>
          <w:sz w:val="18"/>
          <w:szCs w:val="18"/>
          <w:shd w:val="clear" w:color="auto" w:fill="FFFFFF"/>
        </w:rPr>
        <w:t>用例</w:t>
      </w:r>
    </w:p>
    <w:p w14:paraId="5AC77439" w14:textId="77777777" w:rsidR="00F264F9" w:rsidRDefault="002410CF">
      <w:pPr>
        <w:pStyle w:val="af6"/>
        <w:ind w:left="360" w:firstLine="0"/>
        <w:rPr>
          <w:rFonts w:ascii="微软雅黑" w:eastAsia="微软雅黑" w:hAnsi="微软雅黑"/>
          <w:b/>
          <w:color w:val="2F2F2F"/>
          <w:sz w:val="18"/>
          <w:szCs w:val="18"/>
          <w:shd w:val="clear" w:color="auto" w:fill="FFFFFF"/>
        </w:rPr>
      </w:pPr>
      <w:r>
        <w:rPr>
          <w:rFonts w:ascii="微软雅黑" w:eastAsia="微软雅黑" w:hAnsi="微软雅黑"/>
          <w:b/>
          <w:color w:val="2F2F2F"/>
          <w:sz w:val="18"/>
          <w:szCs w:val="18"/>
          <w:shd w:val="clear" w:color="auto" w:fill="FFFFFF"/>
        </w:rPr>
        <w:object w:dxaOrig="4171" w:dyaOrig="1984" w14:anchorId="61AF2A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4pt;height:99.2pt" o:ole="">
            <v:imagedata r:id="rId15" o:title=""/>
            <o:lock v:ext="edit" aspectratio="f"/>
          </v:shape>
          <o:OLEObject Type="Embed" ProgID="Visio.Drawing.15" ShapeID="_x0000_i1025" DrawAspect="Content" ObjectID="_1684088293" r:id="rId16"/>
        </w:object>
      </w:r>
    </w:p>
    <w:p w14:paraId="30C28507" w14:textId="77777777" w:rsidR="00F264F9" w:rsidRDefault="002410CF">
      <w:pPr>
        <w:pStyle w:val="20"/>
        <w:numPr>
          <w:ilvl w:val="1"/>
          <w:numId w:val="6"/>
        </w:numPr>
        <w:rPr>
          <w:rFonts w:ascii="微软雅黑" w:eastAsia="微软雅黑" w:hAnsi="微软雅黑"/>
        </w:rPr>
      </w:pPr>
      <w:r>
        <w:rPr>
          <w:rFonts w:ascii="微软雅黑" w:eastAsia="微软雅黑" w:hAnsi="微软雅黑" w:hint="eastAsia"/>
        </w:rPr>
        <w:t>整体流程</w:t>
      </w:r>
    </w:p>
    <w:p w14:paraId="31761A9C" w14:textId="177FA249" w:rsidR="00F264F9" w:rsidRDefault="00057CD6">
      <w:ins w:id="22" w:author="aprils" w:date="2021-06-01T21:30:00Z">
        <w:r>
          <w:rPr>
            <w:noProof/>
          </w:rPr>
          <w:drawing>
            <wp:inline distT="0" distB="0" distL="0" distR="0" wp14:anchorId="16817695" wp14:editId="76B5BDC4">
              <wp:extent cx="5274310" cy="51555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155565"/>
                      </a:xfrm>
                      <a:prstGeom prst="rect">
                        <a:avLst/>
                      </a:prstGeom>
                    </pic:spPr>
                  </pic:pic>
                </a:graphicData>
              </a:graphic>
            </wp:inline>
          </w:drawing>
        </w:r>
      </w:ins>
    </w:p>
    <w:p w14:paraId="1AE7ADF0" w14:textId="77777777" w:rsidR="00F264F9" w:rsidRDefault="002410CF">
      <w:pPr>
        <w:pStyle w:val="20"/>
        <w:numPr>
          <w:ilvl w:val="1"/>
          <w:numId w:val="6"/>
        </w:numPr>
        <w:rPr>
          <w:rFonts w:ascii="微软雅黑" w:eastAsia="微软雅黑" w:hAnsi="微软雅黑"/>
        </w:rPr>
      </w:pPr>
      <w:r>
        <w:rPr>
          <w:rFonts w:ascii="微软雅黑" w:eastAsia="微软雅黑" w:hAnsi="微软雅黑" w:hint="eastAsia"/>
        </w:rPr>
        <w:lastRenderedPageBreak/>
        <w:t xml:space="preserve">功能范围 </w:t>
      </w:r>
    </w:p>
    <w:tbl>
      <w:tblPr>
        <w:tblStyle w:val="af2"/>
        <w:tblW w:w="8721" w:type="dxa"/>
        <w:jc w:val="center"/>
        <w:tblLayout w:type="fixed"/>
        <w:tblLook w:val="04A0" w:firstRow="1" w:lastRow="0" w:firstColumn="1" w:lastColumn="0" w:noHBand="0" w:noVBand="1"/>
      </w:tblPr>
      <w:tblGrid>
        <w:gridCol w:w="3171"/>
        <w:gridCol w:w="3840"/>
        <w:gridCol w:w="1710"/>
      </w:tblGrid>
      <w:tr w:rsidR="00F264F9" w14:paraId="65B0D6BB" w14:textId="77777777">
        <w:trPr>
          <w:trHeight w:val="90"/>
          <w:jc w:val="center"/>
        </w:trPr>
        <w:tc>
          <w:tcPr>
            <w:tcW w:w="3171" w:type="dxa"/>
            <w:shd w:val="clear" w:color="auto" w:fill="9CC2E5" w:themeFill="accent1" w:themeFillTint="99"/>
          </w:tcPr>
          <w:p w14:paraId="45088CCE" w14:textId="77777777" w:rsidR="00F264F9" w:rsidRDefault="002410CF">
            <w:pPr>
              <w:widowControl w:val="0"/>
              <w:jc w:val="center"/>
              <w:rPr>
                <w:rFonts w:asciiTheme="minorHAnsi" w:eastAsia="微软雅黑" w:hAnsiTheme="minorHAnsi" w:cstheme="minorBidi"/>
                <w:kern w:val="2"/>
                <w:sz w:val="18"/>
                <w:szCs w:val="22"/>
              </w:rPr>
            </w:pPr>
            <w:r>
              <w:rPr>
                <w:rFonts w:asciiTheme="minorHAnsi" w:eastAsia="微软雅黑" w:hAnsiTheme="minorHAnsi" w:cstheme="minorBidi" w:hint="eastAsia"/>
                <w:kern w:val="2"/>
                <w:sz w:val="18"/>
                <w:szCs w:val="22"/>
              </w:rPr>
              <w:t>功能模块</w:t>
            </w:r>
          </w:p>
        </w:tc>
        <w:tc>
          <w:tcPr>
            <w:tcW w:w="3840" w:type="dxa"/>
            <w:shd w:val="clear" w:color="auto" w:fill="9CC2E5" w:themeFill="accent1" w:themeFillTint="99"/>
          </w:tcPr>
          <w:p w14:paraId="740E92A6" w14:textId="77777777" w:rsidR="00F264F9" w:rsidRDefault="002410CF">
            <w:pPr>
              <w:widowControl w:val="0"/>
              <w:jc w:val="center"/>
              <w:rPr>
                <w:rFonts w:asciiTheme="minorHAnsi" w:eastAsia="微软雅黑" w:hAnsiTheme="minorHAnsi" w:cstheme="minorBidi"/>
                <w:kern w:val="2"/>
                <w:sz w:val="18"/>
                <w:szCs w:val="22"/>
              </w:rPr>
            </w:pPr>
            <w:r>
              <w:rPr>
                <w:rFonts w:asciiTheme="minorHAnsi" w:eastAsia="微软雅黑" w:hAnsiTheme="minorHAnsi" w:cstheme="minorBidi" w:hint="eastAsia"/>
                <w:kern w:val="2"/>
                <w:sz w:val="18"/>
                <w:szCs w:val="22"/>
              </w:rPr>
              <w:t>功能点</w:t>
            </w:r>
          </w:p>
        </w:tc>
        <w:tc>
          <w:tcPr>
            <w:tcW w:w="1710" w:type="dxa"/>
            <w:shd w:val="clear" w:color="auto" w:fill="9CC2E5" w:themeFill="accent1" w:themeFillTint="99"/>
          </w:tcPr>
          <w:p w14:paraId="6E1CE602" w14:textId="77777777" w:rsidR="00F264F9" w:rsidRDefault="002410CF">
            <w:pPr>
              <w:widowControl w:val="0"/>
              <w:jc w:val="center"/>
              <w:rPr>
                <w:rFonts w:asciiTheme="minorHAnsi" w:eastAsia="微软雅黑" w:hAnsiTheme="minorHAnsi" w:cstheme="minorBidi"/>
                <w:kern w:val="2"/>
                <w:sz w:val="18"/>
                <w:szCs w:val="22"/>
              </w:rPr>
            </w:pPr>
            <w:r>
              <w:rPr>
                <w:rFonts w:asciiTheme="minorHAnsi" w:eastAsia="微软雅黑" w:hAnsiTheme="minorHAnsi" w:cstheme="minorBidi" w:hint="eastAsia"/>
                <w:kern w:val="2"/>
                <w:sz w:val="18"/>
                <w:szCs w:val="22"/>
              </w:rPr>
              <w:t>优先级</w:t>
            </w:r>
          </w:p>
        </w:tc>
      </w:tr>
      <w:tr w:rsidR="00F264F9" w14:paraId="0D7C03C0" w14:textId="77777777">
        <w:trPr>
          <w:trHeight w:val="702"/>
          <w:jc w:val="center"/>
        </w:trPr>
        <w:tc>
          <w:tcPr>
            <w:tcW w:w="3171" w:type="dxa"/>
            <w:shd w:val="clear" w:color="auto" w:fill="auto"/>
          </w:tcPr>
          <w:p w14:paraId="4C2AB573" w14:textId="77777777" w:rsidR="00F264F9" w:rsidRDefault="002410CF">
            <w:pPr>
              <w:rPr>
                <w:rFonts w:ascii="宋体" w:eastAsia="宋体" w:hAnsi="宋体" w:cs="宋体"/>
                <w:sz w:val="18"/>
                <w:szCs w:val="18"/>
              </w:rPr>
            </w:pPr>
            <w:r>
              <w:rPr>
                <w:rFonts w:ascii="宋体" w:eastAsia="宋体" w:hAnsi="宋体" w:cs="宋体" w:hint="eastAsia"/>
                <w:sz w:val="18"/>
                <w:szCs w:val="18"/>
              </w:rPr>
              <w:t>柜台收费改造和后付费确认界面改造</w:t>
            </w:r>
          </w:p>
        </w:tc>
        <w:tc>
          <w:tcPr>
            <w:tcW w:w="3840" w:type="dxa"/>
            <w:shd w:val="clear" w:color="auto" w:fill="auto"/>
          </w:tcPr>
          <w:p w14:paraId="1D7FDDBD" w14:textId="77777777" w:rsidR="00F264F9" w:rsidRDefault="002410CF">
            <w:pPr>
              <w:rPr>
                <w:rFonts w:ascii="宋体" w:eastAsia="宋体" w:hAnsi="宋体" w:cs="宋体"/>
                <w:sz w:val="18"/>
                <w:szCs w:val="18"/>
              </w:rPr>
            </w:pPr>
            <w:r>
              <w:rPr>
                <w:rFonts w:ascii="宋体" w:eastAsia="宋体" w:hAnsi="宋体" w:cs="宋体" w:hint="eastAsia"/>
                <w:sz w:val="18"/>
                <w:szCs w:val="18"/>
              </w:rPr>
              <w:t>查询银行流水信息，由财务人员勾兑应收数据和银行流水进行核销；</w:t>
            </w:r>
          </w:p>
          <w:p w14:paraId="4D6A50C9" w14:textId="77777777" w:rsidR="00F264F9" w:rsidRDefault="002410CF">
            <w:pPr>
              <w:pStyle w:val="af6"/>
              <w:numPr>
                <w:ilvl w:val="3"/>
                <w:numId w:val="7"/>
              </w:numPr>
              <w:rPr>
                <w:rFonts w:ascii="宋体" w:eastAsia="宋体" w:hAnsi="宋体" w:cs="宋体"/>
                <w:color w:val="FF0000"/>
                <w:sz w:val="18"/>
                <w:szCs w:val="18"/>
              </w:rPr>
            </w:pPr>
            <w:r>
              <w:rPr>
                <w:rFonts w:ascii="宋体" w:eastAsia="宋体" w:hAnsi="宋体" w:cs="宋体" w:hint="eastAsia"/>
                <w:color w:val="FF0000"/>
                <w:sz w:val="18"/>
                <w:szCs w:val="18"/>
              </w:rPr>
              <w:t>增加银行流水【无需核销】的标记；</w:t>
            </w:r>
          </w:p>
          <w:p w14:paraId="02AA008C" w14:textId="77777777" w:rsidR="00F264F9" w:rsidRDefault="002410CF">
            <w:pPr>
              <w:pStyle w:val="af6"/>
              <w:numPr>
                <w:ilvl w:val="3"/>
                <w:numId w:val="7"/>
              </w:numPr>
              <w:rPr>
                <w:rFonts w:ascii="宋体" w:eastAsia="宋体" w:hAnsi="宋体" w:cs="宋体"/>
                <w:color w:val="FF0000"/>
                <w:sz w:val="18"/>
                <w:szCs w:val="18"/>
              </w:rPr>
            </w:pPr>
            <w:r>
              <w:rPr>
                <w:rFonts w:ascii="宋体" w:eastAsia="宋体" w:hAnsi="宋体" w:cs="宋体" w:hint="eastAsia"/>
                <w:color w:val="FF0000"/>
                <w:sz w:val="18"/>
                <w:szCs w:val="18"/>
              </w:rPr>
              <w:t>银行流水信息查询展示时过滤【无需核销】的数据。</w:t>
            </w:r>
          </w:p>
        </w:tc>
        <w:tc>
          <w:tcPr>
            <w:tcW w:w="1710" w:type="dxa"/>
            <w:shd w:val="clear" w:color="auto" w:fill="auto"/>
          </w:tcPr>
          <w:p w14:paraId="4EE39FF3" w14:textId="77777777" w:rsidR="00F264F9" w:rsidRDefault="002410CF">
            <w:pPr>
              <w:ind w:firstLine="360"/>
              <w:rPr>
                <w:rFonts w:ascii="宋体" w:eastAsia="宋体" w:hAnsi="宋体" w:cs="宋体"/>
                <w:sz w:val="18"/>
                <w:szCs w:val="18"/>
              </w:rPr>
            </w:pPr>
            <w:r>
              <w:rPr>
                <w:rFonts w:ascii="宋体" w:eastAsia="宋体" w:hAnsi="宋体" w:cs="宋体" w:hint="eastAsia"/>
                <w:sz w:val="18"/>
                <w:szCs w:val="18"/>
              </w:rPr>
              <w:t>P0</w:t>
            </w:r>
          </w:p>
        </w:tc>
      </w:tr>
      <w:tr w:rsidR="00F264F9" w14:paraId="1BB51759" w14:textId="77777777">
        <w:trPr>
          <w:trHeight w:val="702"/>
          <w:jc w:val="center"/>
        </w:trPr>
        <w:tc>
          <w:tcPr>
            <w:tcW w:w="3171" w:type="dxa"/>
            <w:shd w:val="clear" w:color="auto" w:fill="auto"/>
          </w:tcPr>
          <w:p w14:paraId="69A89864" w14:textId="77777777" w:rsidR="00F264F9" w:rsidRDefault="002410CF">
            <w:pPr>
              <w:rPr>
                <w:rFonts w:ascii="宋体" w:eastAsia="宋体" w:hAnsi="宋体" w:cs="宋体"/>
                <w:sz w:val="18"/>
                <w:szCs w:val="18"/>
              </w:rPr>
            </w:pPr>
            <w:r>
              <w:rPr>
                <w:rFonts w:ascii="宋体" w:eastAsia="宋体" w:hAnsi="宋体" w:cs="宋体" w:hint="eastAsia"/>
                <w:sz w:val="18"/>
                <w:szCs w:val="18"/>
              </w:rPr>
              <w:t>交易查询</w:t>
            </w:r>
          </w:p>
        </w:tc>
        <w:tc>
          <w:tcPr>
            <w:tcW w:w="3840" w:type="dxa"/>
            <w:shd w:val="clear" w:color="auto" w:fill="auto"/>
          </w:tcPr>
          <w:p w14:paraId="03EB24A6"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交易查询条件交易方式取值增加【银行柜台现金汇款】；</w:t>
            </w:r>
          </w:p>
          <w:p w14:paraId="6EE9B27E" w14:textId="77777777" w:rsidR="00F264F9" w:rsidRDefault="002410CF">
            <w:pPr>
              <w:rPr>
                <w:rFonts w:ascii="宋体" w:eastAsia="宋体" w:hAnsi="宋体" w:cs="宋体"/>
                <w:b/>
                <w:bCs/>
                <w:color w:val="000000" w:themeColor="text1"/>
                <w:sz w:val="18"/>
                <w:szCs w:val="18"/>
              </w:rPr>
            </w:pPr>
            <w:r>
              <w:rPr>
                <w:rFonts w:ascii="宋体" w:eastAsia="宋体" w:hAnsi="宋体" w:cs="宋体" w:hint="eastAsia"/>
                <w:color w:val="000000" w:themeColor="text1"/>
                <w:sz w:val="18"/>
                <w:szCs w:val="18"/>
              </w:rPr>
              <w:t>交易方式为【银行柜台现金汇款】，</w:t>
            </w:r>
            <w:proofErr w:type="gramStart"/>
            <w:r>
              <w:rPr>
                <w:rFonts w:ascii="宋体" w:eastAsia="宋体" w:hAnsi="宋体" w:cs="宋体" w:hint="eastAsia"/>
                <w:color w:val="000000" w:themeColor="text1"/>
                <w:sz w:val="18"/>
                <w:szCs w:val="18"/>
              </w:rPr>
              <w:t>且鉴权状态</w:t>
            </w:r>
            <w:proofErr w:type="gramEnd"/>
            <w:r>
              <w:rPr>
                <w:rFonts w:ascii="宋体" w:eastAsia="宋体" w:hAnsi="宋体" w:cs="宋体" w:hint="eastAsia"/>
                <w:color w:val="000000" w:themeColor="text1"/>
                <w:sz w:val="18"/>
                <w:szCs w:val="18"/>
              </w:rPr>
              <w:t>取值为【未鉴权】展示查看按钮，点击查看按钮弹出页面查看附件内容；</w:t>
            </w:r>
          </w:p>
        </w:tc>
        <w:tc>
          <w:tcPr>
            <w:tcW w:w="1710" w:type="dxa"/>
            <w:shd w:val="clear" w:color="auto" w:fill="auto"/>
          </w:tcPr>
          <w:p w14:paraId="167182D6" w14:textId="77777777" w:rsidR="00F264F9" w:rsidRDefault="002410CF">
            <w:pPr>
              <w:ind w:firstLine="360"/>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P0</w:t>
            </w:r>
          </w:p>
        </w:tc>
      </w:tr>
      <w:tr w:rsidR="00F264F9" w14:paraId="300F4377" w14:textId="77777777">
        <w:trPr>
          <w:trHeight w:val="702"/>
          <w:jc w:val="center"/>
        </w:trPr>
        <w:tc>
          <w:tcPr>
            <w:tcW w:w="3171" w:type="dxa"/>
            <w:shd w:val="clear" w:color="auto" w:fill="auto"/>
          </w:tcPr>
          <w:p w14:paraId="0D4D6F60" w14:textId="77777777" w:rsidR="00F264F9" w:rsidRDefault="002410CF">
            <w:pPr>
              <w:rPr>
                <w:rFonts w:ascii="宋体" w:eastAsia="宋体" w:hAnsi="宋体" w:cs="宋体"/>
                <w:sz w:val="18"/>
                <w:szCs w:val="18"/>
              </w:rPr>
            </w:pPr>
            <w:r>
              <w:rPr>
                <w:rFonts w:ascii="宋体" w:eastAsia="宋体" w:hAnsi="宋体" w:cs="宋体" w:hint="eastAsia"/>
                <w:sz w:val="18"/>
                <w:szCs w:val="18"/>
              </w:rPr>
              <w:t>钉钉推送</w:t>
            </w:r>
          </w:p>
        </w:tc>
        <w:tc>
          <w:tcPr>
            <w:tcW w:w="3840" w:type="dxa"/>
            <w:shd w:val="clear" w:color="auto" w:fill="auto"/>
          </w:tcPr>
          <w:p w14:paraId="6EB678A2" w14:textId="77777777" w:rsidR="00F264F9" w:rsidRDefault="002410CF">
            <w:pPr>
              <w:pStyle w:val="af6"/>
              <w:numPr>
                <w:ilvl w:val="3"/>
                <w:numId w:val="7"/>
              </w:num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未核销的银行流水进行钉钉消息推送；</w:t>
            </w:r>
          </w:p>
          <w:p w14:paraId="693ED8FC" w14:textId="77777777" w:rsidR="00F264F9" w:rsidRDefault="002410CF">
            <w:pPr>
              <w:pStyle w:val="af6"/>
              <w:numPr>
                <w:ilvl w:val="3"/>
                <w:numId w:val="7"/>
              </w:numPr>
              <w:rPr>
                <w:rFonts w:ascii="宋体" w:eastAsia="宋体" w:hAnsi="宋体" w:cs="宋体"/>
                <w:color w:val="FF0000"/>
                <w:sz w:val="18"/>
                <w:szCs w:val="18"/>
              </w:rPr>
            </w:pPr>
            <w:r>
              <w:rPr>
                <w:rFonts w:ascii="宋体" w:eastAsia="宋体" w:hAnsi="宋体" w:cs="宋体" w:hint="eastAsia"/>
                <w:color w:val="FF0000"/>
                <w:sz w:val="18"/>
                <w:szCs w:val="18"/>
              </w:rPr>
              <w:t>消息推送过滤【无需核销】及【资金调拨、账户管理费、银行结息、蚂蚁补偿款】的银行流水</w:t>
            </w:r>
          </w:p>
        </w:tc>
        <w:tc>
          <w:tcPr>
            <w:tcW w:w="1710" w:type="dxa"/>
            <w:shd w:val="clear" w:color="auto" w:fill="auto"/>
          </w:tcPr>
          <w:p w14:paraId="2B171862" w14:textId="77777777" w:rsidR="00F264F9" w:rsidRDefault="002410CF">
            <w:pPr>
              <w:ind w:firstLine="360"/>
              <w:rPr>
                <w:rFonts w:ascii="宋体" w:eastAsia="宋体" w:hAnsi="宋体" w:cs="宋体"/>
                <w:sz w:val="18"/>
                <w:szCs w:val="18"/>
              </w:rPr>
            </w:pPr>
            <w:r>
              <w:rPr>
                <w:rFonts w:ascii="宋体" w:eastAsia="宋体" w:hAnsi="宋体" w:cs="宋体" w:hint="eastAsia"/>
                <w:sz w:val="18"/>
                <w:szCs w:val="18"/>
              </w:rPr>
              <w:t>P0</w:t>
            </w:r>
          </w:p>
        </w:tc>
      </w:tr>
      <w:tr w:rsidR="00057CD6" w14:paraId="6A49FB0B" w14:textId="77777777">
        <w:trPr>
          <w:trHeight w:val="702"/>
          <w:jc w:val="center"/>
          <w:ins w:id="23" w:author="aprils" w:date="2021-06-01T21:31:00Z"/>
        </w:trPr>
        <w:tc>
          <w:tcPr>
            <w:tcW w:w="3171" w:type="dxa"/>
            <w:shd w:val="clear" w:color="auto" w:fill="auto"/>
          </w:tcPr>
          <w:p w14:paraId="07290C79" w14:textId="75153251" w:rsidR="00057CD6" w:rsidRDefault="00057CD6">
            <w:pPr>
              <w:rPr>
                <w:ins w:id="24" w:author="aprils" w:date="2021-06-01T21:31:00Z"/>
                <w:rFonts w:ascii="宋体" w:eastAsia="宋体" w:hAnsi="宋体" w:cs="宋体" w:hint="eastAsia"/>
                <w:sz w:val="18"/>
                <w:szCs w:val="18"/>
              </w:rPr>
            </w:pPr>
            <w:ins w:id="25" w:author="aprils" w:date="2021-06-01T21:31:00Z">
              <w:r>
                <w:rPr>
                  <w:rFonts w:ascii="宋体" w:eastAsia="宋体" w:hAnsi="宋体" w:cs="宋体" w:hint="eastAsia"/>
                  <w:sz w:val="18"/>
                  <w:szCs w:val="18"/>
                </w:rPr>
                <w:t>自动确认</w:t>
              </w:r>
            </w:ins>
          </w:p>
        </w:tc>
        <w:tc>
          <w:tcPr>
            <w:tcW w:w="3840" w:type="dxa"/>
            <w:shd w:val="clear" w:color="auto" w:fill="auto"/>
          </w:tcPr>
          <w:p w14:paraId="4CD03BB3" w14:textId="49E013AB" w:rsidR="00057CD6" w:rsidRPr="00057CD6" w:rsidRDefault="00057CD6" w:rsidP="00057CD6">
            <w:pPr>
              <w:rPr>
                <w:ins w:id="26" w:author="aprils" w:date="2021-06-01T21:31:00Z"/>
                <w:rFonts w:ascii="宋体" w:eastAsia="宋体" w:hAnsi="宋体" w:cs="宋体" w:hint="eastAsia"/>
                <w:color w:val="000000" w:themeColor="text1"/>
                <w:sz w:val="18"/>
                <w:szCs w:val="18"/>
              </w:rPr>
            </w:pPr>
            <w:ins w:id="27" w:author="aprils" w:date="2021-06-01T21:31:00Z">
              <w:r>
                <w:rPr>
                  <w:rFonts w:ascii="宋体" w:eastAsia="宋体" w:hAnsi="宋体" w:cs="宋体" w:hint="eastAsia"/>
                  <w:color w:val="000000" w:themeColor="text1"/>
                  <w:sz w:val="18"/>
                  <w:szCs w:val="18"/>
                </w:rPr>
                <w:t>根据系统规则可以自动确认的交易进行自动核对；未自动核对的交易由人工核对。</w:t>
              </w:r>
            </w:ins>
          </w:p>
        </w:tc>
        <w:tc>
          <w:tcPr>
            <w:tcW w:w="1710" w:type="dxa"/>
            <w:shd w:val="clear" w:color="auto" w:fill="auto"/>
          </w:tcPr>
          <w:p w14:paraId="6B8F0F47" w14:textId="77777777" w:rsidR="00057CD6" w:rsidRDefault="00057CD6">
            <w:pPr>
              <w:ind w:firstLine="360"/>
              <w:rPr>
                <w:ins w:id="28" w:author="aprils" w:date="2021-06-01T21:31:00Z"/>
                <w:rFonts w:ascii="宋体" w:eastAsia="宋体" w:hAnsi="宋体" w:cs="宋体" w:hint="eastAsia"/>
                <w:sz w:val="18"/>
                <w:szCs w:val="18"/>
              </w:rPr>
            </w:pPr>
          </w:p>
        </w:tc>
      </w:tr>
    </w:tbl>
    <w:p w14:paraId="549BFA3B" w14:textId="77777777" w:rsidR="00F264F9" w:rsidRDefault="00F264F9">
      <w:pPr>
        <w:ind w:firstLine="360"/>
      </w:pPr>
    </w:p>
    <w:p w14:paraId="7EDB86A4" w14:textId="77777777" w:rsidR="00F264F9" w:rsidRDefault="002410CF">
      <w:pPr>
        <w:pStyle w:val="20"/>
        <w:numPr>
          <w:ilvl w:val="1"/>
          <w:numId w:val="6"/>
        </w:numPr>
        <w:rPr>
          <w:rFonts w:ascii="微软雅黑" w:eastAsia="微软雅黑" w:hAnsi="微软雅黑"/>
        </w:rPr>
      </w:pPr>
      <w:r>
        <w:rPr>
          <w:rFonts w:ascii="微软雅黑" w:eastAsia="微软雅黑" w:hAnsi="微软雅黑" w:hint="eastAsia"/>
        </w:rPr>
        <w:lastRenderedPageBreak/>
        <w:t>交互及视觉</w:t>
      </w:r>
      <w:r>
        <w:rPr>
          <w:rFonts w:ascii="微软雅黑" w:eastAsia="微软雅黑" w:hAnsi="微软雅黑"/>
        </w:rPr>
        <w:t>D</w:t>
      </w:r>
      <w:r>
        <w:rPr>
          <w:rFonts w:ascii="微软雅黑" w:eastAsia="微软雅黑" w:hAnsi="微软雅黑" w:hint="eastAsia"/>
        </w:rPr>
        <w:t>emo</w:t>
      </w:r>
      <w:r>
        <w:rPr>
          <w:rFonts w:ascii="微软雅黑" w:eastAsia="微软雅黑" w:hAnsi="微软雅黑"/>
        </w:rPr>
        <w:t xml:space="preserve"> </w:t>
      </w:r>
    </w:p>
    <w:p w14:paraId="46C94048" w14:textId="77777777" w:rsidR="00F264F9" w:rsidRDefault="002410CF">
      <w:r>
        <w:rPr>
          <w:noProof/>
        </w:rPr>
        <w:drawing>
          <wp:inline distT="0" distB="0" distL="114300" distR="114300" wp14:anchorId="637CBFB8" wp14:editId="43D3DD3F">
            <wp:extent cx="5270500" cy="4901565"/>
            <wp:effectExtent l="0" t="0" r="6350" b="133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5270500" cy="4901565"/>
                    </a:xfrm>
                    <a:prstGeom prst="rect">
                      <a:avLst/>
                    </a:prstGeom>
                    <a:noFill/>
                    <a:ln>
                      <a:noFill/>
                    </a:ln>
                  </pic:spPr>
                </pic:pic>
              </a:graphicData>
            </a:graphic>
          </wp:inline>
        </w:drawing>
      </w:r>
    </w:p>
    <w:p w14:paraId="31B3E9FE" w14:textId="77777777" w:rsidR="00F264F9" w:rsidRDefault="002410CF">
      <w:pPr>
        <w:pStyle w:val="1"/>
        <w:numPr>
          <w:ilvl w:val="0"/>
          <w:numId w:val="6"/>
        </w:numPr>
        <w:rPr>
          <w:rFonts w:ascii="微软雅黑" w:eastAsia="微软雅黑" w:hAnsi="微软雅黑"/>
        </w:rPr>
      </w:pPr>
      <w:r>
        <w:rPr>
          <w:rFonts w:ascii="微软雅黑" w:eastAsia="微软雅黑" w:hAnsi="微软雅黑" w:hint="eastAsia"/>
        </w:rPr>
        <w:t>【产品详述】</w:t>
      </w:r>
    </w:p>
    <w:p w14:paraId="5E2474F6" w14:textId="77777777" w:rsidR="00F264F9" w:rsidRDefault="002410CF">
      <w:pPr>
        <w:pStyle w:val="20"/>
        <w:numPr>
          <w:ilvl w:val="1"/>
          <w:numId w:val="6"/>
        </w:numPr>
        <w:rPr>
          <w:rFonts w:ascii="微软雅黑" w:eastAsia="微软雅黑" w:hAnsi="微软雅黑"/>
        </w:rPr>
      </w:pPr>
      <w:r>
        <w:rPr>
          <w:rFonts w:ascii="微软雅黑" w:eastAsia="微软雅黑" w:hAnsi="微软雅黑" w:hint="eastAsia"/>
        </w:rPr>
        <w:t>柜台收费改造</w:t>
      </w:r>
    </w:p>
    <w:p w14:paraId="37A7EA58" w14:textId="77777777" w:rsidR="00F264F9" w:rsidRDefault="002410CF">
      <w:pPr>
        <w:pStyle w:val="30"/>
        <w:numPr>
          <w:ilvl w:val="2"/>
          <w:numId w:val="6"/>
        </w:numPr>
        <w:rPr>
          <w:rFonts w:ascii="微软雅黑" w:eastAsia="微软雅黑" w:hAnsi="微软雅黑"/>
        </w:rPr>
      </w:pPr>
      <w:r>
        <w:rPr>
          <w:rFonts w:ascii="微软雅黑" w:eastAsia="微软雅黑" w:hAnsi="微软雅黑" w:hint="eastAsia"/>
        </w:rPr>
        <w:t xml:space="preserve">功能简述 </w:t>
      </w:r>
    </w:p>
    <w:p w14:paraId="3FD5F7CD" w14:textId="77777777" w:rsidR="00F264F9" w:rsidRDefault="002410CF">
      <w:pPr>
        <w:ind w:firstLineChars="200" w:firstLine="360"/>
        <w:rPr>
          <w:rFonts w:ascii="宋体" w:eastAsia="宋体" w:hAnsi="宋体" w:cs="宋体"/>
          <w:sz w:val="18"/>
          <w:szCs w:val="18"/>
        </w:rPr>
      </w:pPr>
      <w:r>
        <w:rPr>
          <w:rFonts w:ascii="宋体" w:eastAsia="宋体" w:hAnsi="宋体" w:cs="宋体" w:hint="eastAsia"/>
          <w:sz w:val="18"/>
          <w:szCs w:val="18"/>
        </w:rPr>
        <w:t>由财务人员手工将业务系统产生的应收数据和企业账户银行流水核对，确认无误后生</w:t>
      </w:r>
      <w:proofErr w:type="gramStart"/>
      <w:r>
        <w:rPr>
          <w:rFonts w:ascii="宋体" w:eastAsia="宋体" w:hAnsi="宋体" w:cs="宋体" w:hint="eastAsia"/>
          <w:sz w:val="18"/>
          <w:szCs w:val="18"/>
        </w:rPr>
        <w:t>成实收数据</w:t>
      </w:r>
      <w:proofErr w:type="gramEnd"/>
      <w:r>
        <w:rPr>
          <w:rFonts w:ascii="宋体" w:eastAsia="宋体" w:hAnsi="宋体" w:cs="宋体" w:hint="eastAsia"/>
          <w:sz w:val="18"/>
          <w:szCs w:val="18"/>
        </w:rPr>
        <w:t>并记账；</w:t>
      </w:r>
    </w:p>
    <w:p w14:paraId="0E905868" w14:textId="436D51B7" w:rsidR="00F264F9" w:rsidRDefault="002410CF">
      <w:pPr>
        <w:ind w:firstLineChars="200" w:firstLine="360"/>
        <w:rPr>
          <w:ins w:id="29" w:author="aprils" w:date="2021-04-16T09:19:00Z"/>
          <w:rFonts w:ascii="宋体" w:eastAsia="宋体" w:hAnsi="宋体" w:cs="宋体"/>
          <w:color w:val="000000" w:themeColor="text1"/>
          <w:sz w:val="18"/>
          <w:szCs w:val="18"/>
        </w:rPr>
      </w:pPr>
      <w:r>
        <w:rPr>
          <w:rFonts w:ascii="宋体" w:eastAsia="宋体" w:hAnsi="宋体" w:cs="宋体" w:hint="eastAsia"/>
          <w:color w:val="000000" w:themeColor="text1"/>
          <w:sz w:val="18"/>
          <w:szCs w:val="18"/>
        </w:rPr>
        <w:t>对于未进行核销的数据每日10点、15点、17点进行推送，推送当前时点之前的未核销的银行流水数据。</w:t>
      </w:r>
    </w:p>
    <w:p w14:paraId="594C14A2" w14:textId="77777777" w:rsidR="001914A5" w:rsidRDefault="00562158" w:rsidP="00562158">
      <w:pPr>
        <w:ind w:firstLineChars="200" w:firstLine="360"/>
        <w:rPr>
          <w:ins w:id="30" w:author="aprils" w:date="2021-04-16T17:09:00Z"/>
          <w:rFonts w:ascii="宋体" w:eastAsia="宋体" w:hAnsi="宋体" w:cs="宋体"/>
          <w:color w:val="000000" w:themeColor="text1"/>
          <w:sz w:val="18"/>
          <w:szCs w:val="18"/>
        </w:rPr>
      </w:pPr>
      <w:ins w:id="31" w:author="aprils" w:date="2021-04-16T09:19:00Z">
        <w:r w:rsidRPr="00562158">
          <w:rPr>
            <w:rFonts w:ascii="宋体" w:eastAsia="宋体" w:hAnsi="宋体" w:cs="宋体" w:hint="eastAsia"/>
            <w:color w:val="000000" w:themeColor="text1"/>
            <w:sz w:val="18"/>
            <w:szCs w:val="18"/>
          </w:rPr>
          <w:t>增加自动确认流程：</w:t>
        </w:r>
      </w:ins>
    </w:p>
    <w:p w14:paraId="39CBFA2E" w14:textId="18383F42" w:rsidR="00C64E67" w:rsidRDefault="00562158" w:rsidP="00C64E67">
      <w:pPr>
        <w:pStyle w:val="af6"/>
        <w:numPr>
          <w:ilvl w:val="6"/>
          <w:numId w:val="16"/>
        </w:numPr>
        <w:rPr>
          <w:ins w:id="32" w:author="aprils" w:date="2021-04-16T17:15:00Z"/>
          <w:rFonts w:ascii="宋体" w:eastAsia="宋体" w:hAnsi="宋体" w:cs="宋体"/>
          <w:color w:val="000000" w:themeColor="text1"/>
          <w:sz w:val="18"/>
          <w:szCs w:val="18"/>
        </w:rPr>
      </w:pPr>
      <w:ins w:id="33" w:author="aprils" w:date="2021-04-16T09:19:00Z">
        <w:r w:rsidRPr="00C64E67">
          <w:rPr>
            <w:rFonts w:ascii="宋体" w:eastAsia="宋体" w:hAnsi="宋体" w:cs="宋体" w:hint="eastAsia"/>
            <w:color w:val="000000" w:themeColor="text1"/>
            <w:sz w:val="18"/>
            <w:szCs w:val="18"/>
          </w:rPr>
          <w:lastRenderedPageBreak/>
          <w:t>应收数据中订单号码=银行流水的备注订单号码</w:t>
        </w:r>
      </w:ins>
      <w:ins w:id="34" w:author="aprils" w:date="2021-05-22T17:33:00Z">
        <w:r w:rsidR="00427526">
          <w:rPr>
            <w:rFonts w:ascii="宋体" w:eastAsia="宋体" w:hAnsi="宋体" w:cs="宋体" w:hint="eastAsia"/>
            <w:color w:val="000000" w:themeColor="text1"/>
            <w:sz w:val="18"/>
            <w:szCs w:val="18"/>
          </w:rPr>
          <w:t>、</w:t>
        </w:r>
      </w:ins>
      <w:ins w:id="35" w:author="aprils" w:date="2021-06-01T10:56:00Z">
        <w:r w:rsidR="00BB3DCF">
          <w:rPr>
            <w:rFonts w:ascii="宋体" w:eastAsia="宋体" w:hAnsi="宋体" w:cs="宋体" w:hint="eastAsia"/>
            <w:color w:val="000000" w:themeColor="text1"/>
            <w:sz w:val="18"/>
            <w:szCs w:val="18"/>
          </w:rPr>
          <w:t>应收数据中付方账号=银行流水中付方账号</w:t>
        </w:r>
      </w:ins>
      <w:ins w:id="36" w:author="aprils" w:date="2021-06-01T10:57:00Z">
        <w:r w:rsidR="00BB3DCF">
          <w:rPr>
            <w:rFonts w:ascii="宋体" w:eastAsia="宋体" w:hAnsi="宋体" w:cs="宋体" w:hint="eastAsia"/>
            <w:color w:val="000000" w:themeColor="text1"/>
            <w:sz w:val="18"/>
            <w:szCs w:val="18"/>
          </w:rPr>
          <w:t>（且不为空）</w:t>
        </w:r>
      </w:ins>
      <w:ins w:id="37" w:author="aprils" w:date="2021-06-01T10:56:00Z">
        <w:r w:rsidR="00BB3DCF">
          <w:rPr>
            <w:rFonts w:ascii="宋体" w:eastAsia="宋体" w:hAnsi="宋体" w:cs="宋体" w:hint="eastAsia"/>
            <w:color w:val="000000" w:themeColor="text1"/>
            <w:sz w:val="18"/>
            <w:szCs w:val="18"/>
          </w:rPr>
          <w:t>、</w:t>
        </w:r>
      </w:ins>
      <w:ins w:id="38" w:author="aprils" w:date="2021-05-22T17:50:00Z">
        <w:r w:rsidR="003A68B8" w:rsidRPr="003A68B8">
          <w:rPr>
            <w:rFonts w:ascii="宋体" w:eastAsia="宋体" w:hAnsi="宋体" w:cs="宋体" w:hint="eastAsia"/>
            <w:color w:val="000000" w:themeColor="text1"/>
            <w:sz w:val="18"/>
            <w:szCs w:val="18"/>
          </w:rPr>
          <w:t>应收金额=实收金额</w:t>
        </w:r>
      </w:ins>
      <w:ins w:id="39" w:author="aprils" w:date="2021-05-22T17:33:00Z">
        <w:r w:rsidR="00427526">
          <w:rPr>
            <w:rFonts w:ascii="宋体" w:eastAsia="宋体" w:hAnsi="宋体" w:cs="宋体" w:hint="eastAsia"/>
            <w:color w:val="000000" w:themeColor="text1"/>
            <w:sz w:val="18"/>
            <w:szCs w:val="18"/>
          </w:rPr>
          <w:t>、户名相符有且仅一条</w:t>
        </w:r>
      </w:ins>
      <w:ins w:id="40" w:author="aprils" w:date="2021-05-22T17:34:00Z">
        <w:r w:rsidR="00427526">
          <w:rPr>
            <w:rFonts w:ascii="宋体" w:eastAsia="宋体" w:hAnsi="宋体" w:cs="宋体" w:hint="eastAsia"/>
            <w:color w:val="000000" w:themeColor="text1"/>
            <w:sz w:val="18"/>
            <w:szCs w:val="18"/>
          </w:rPr>
          <w:t>即可自动确认；</w:t>
        </w:r>
      </w:ins>
      <w:ins w:id="41" w:author="aprils" w:date="2021-06-01T11:28:00Z">
        <w:r w:rsidR="0065051F">
          <w:rPr>
            <w:rFonts w:ascii="宋体" w:eastAsia="宋体" w:hAnsi="宋体" w:cs="宋体"/>
            <w:color w:val="000000" w:themeColor="text1"/>
            <w:sz w:val="18"/>
            <w:szCs w:val="18"/>
          </w:rPr>
          <w:t xml:space="preserve"> </w:t>
        </w:r>
      </w:ins>
    </w:p>
    <w:p w14:paraId="7299D7C2" w14:textId="46AEAFE7" w:rsidR="00C64E67" w:rsidRPr="00C64E67" w:rsidRDefault="00C64E67" w:rsidP="00C64E67">
      <w:pPr>
        <w:pStyle w:val="af6"/>
        <w:ind w:left="845" w:firstLine="0"/>
        <w:rPr>
          <w:ins w:id="42" w:author="aprils" w:date="2021-04-16T17:10:00Z"/>
          <w:rFonts w:ascii="宋体" w:eastAsia="宋体" w:hAnsi="宋体" w:cs="宋体"/>
          <w:color w:val="000000" w:themeColor="text1"/>
          <w:sz w:val="18"/>
          <w:szCs w:val="18"/>
        </w:rPr>
      </w:pPr>
      <w:ins w:id="43" w:author="aprils" w:date="2021-04-16T17:14:00Z">
        <w:r w:rsidRPr="00C64E67">
          <w:rPr>
            <w:rFonts w:ascii="宋体" w:eastAsia="宋体" w:hAnsi="宋体" w:cs="宋体" w:hint="eastAsia"/>
            <w:color w:val="000000" w:themeColor="text1"/>
            <w:sz w:val="18"/>
            <w:szCs w:val="18"/>
          </w:rPr>
          <w:t>银行流水中的订单号码需模糊匹配，用户录入信息可能存在超出订单信息的字段。比如：订单号</w:t>
        </w:r>
        <w:proofErr w:type="spellStart"/>
        <w:r w:rsidRPr="00C64E67">
          <w:rPr>
            <w:rFonts w:ascii="宋体" w:eastAsia="宋体" w:hAnsi="宋体" w:cs="宋体" w:hint="eastAsia"/>
            <w:color w:val="000000" w:themeColor="text1"/>
            <w:sz w:val="18"/>
            <w:szCs w:val="18"/>
          </w:rPr>
          <w:t>xxxxxxx</w:t>
        </w:r>
        <w:proofErr w:type="spellEnd"/>
        <w:r w:rsidRPr="00C64E67">
          <w:rPr>
            <w:rFonts w:ascii="宋体" w:eastAsia="宋体" w:hAnsi="宋体" w:cs="宋体"/>
            <w:color w:val="000000" w:themeColor="text1"/>
            <w:sz w:val="18"/>
            <w:szCs w:val="18"/>
          </w:rPr>
          <w:t>.</w:t>
        </w:r>
      </w:ins>
      <w:ins w:id="44" w:author="aprils" w:date="2021-05-22T17:50:00Z">
        <w:r w:rsidR="003A68B8">
          <w:rPr>
            <w:rFonts w:ascii="宋体" w:eastAsia="宋体" w:hAnsi="宋体" w:cs="宋体" w:hint="eastAsia"/>
            <w:color w:val="000000" w:themeColor="text1"/>
            <w:sz w:val="18"/>
            <w:szCs w:val="18"/>
          </w:rPr>
          <w:t>除备注订单号码之外，其余字段均需精准匹配。</w:t>
        </w:r>
      </w:ins>
    </w:p>
    <w:p w14:paraId="63A67E6B" w14:textId="737B5193" w:rsidR="00C64E67" w:rsidRDefault="00427526" w:rsidP="00C64E67">
      <w:pPr>
        <w:pStyle w:val="af6"/>
        <w:numPr>
          <w:ilvl w:val="6"/>
          <w:numId w:val="16"/>
        </w:numPr>
        <w:rPr>
          <w:ins w:id="45" w:author="aprils" w:date="2021-06-01T11:21:00Z"/>
          <w:rFonts w:ascii="宋体" w:eastAsia="宋体" w:hAnsi="宋体" w:cs="宋体"/>
          <w:color w:val="000000" w:themeColor="text1"/>
          <w:sz w:val="18"/>
          <w:szCs w:val="18"/>
        </w:rPr>
      </w:pPr>
      <w:ins w:id="46" w:author="aprils" w:date="2021-05-22T17:37:00Z">
        <w:r>
          <w:rPr>
            <w:rFonts w:ascii="宋体" w:eastAsia="宋体" w:hAnsi="宋体" w:cs="宋体" w:hint="eastAsia"/>
            <w:color w:val="000000" w:themeColor="text1"/>
            <w:sz w:val="18"/>
            <w:szCs w:val="18"/>
          </w:rPr>
          <w:t>应收数据发生时间</w:t>
        </w:r>
      </w:ins>
      <w:ins w:id="47" w:author="aprils" w:date="2021-05-22T17:38:00Z">
        <w:r>
          <w:rPr>
            <w:rFonts w:ascii="宋体" w:eastAsia="宋体" w:hAnsi="宋体" w:cs="宋体" w:hint="eastAsia"/>
            <w:color w:val="000000" w:themeColor="text1"/>
            <w:sz w:val="18"/>
            <w:szCs w:val="18"/>
          </w:rPr>
          <w:t>=银行流水交易日期</w:t>
        </w:r>
      </w:ins>
      <w:ins w:id="48" w:author="aprils" w:date="2021-04-16T17:12:00Z">
        <w:r w:rsidR="00C64E67">
          <w:rPr>
            <w:rFonts w:ascii="宋体" w:eastAsia="宋体" w:hAnsi="宋体" w:cs="宋体" w:hint="eastAsia"/>
            <w:color w:val="000000" w:themeColor="text1"/>
            <w:sz w:val="18"/>
            <w:szCs w:val="18"/>
          </w:rPr>
          <w:t>、</w:t>
        </w:r>
      </w:ins>
      <w:ins w:id="49" w:author="aprils" w:date="2021-06-01T10:57:00Z">
        <w:r w:rsidR="00BB3DCF">
          <w:rPr>
            <w:rFonts w:ascii="宋体" w:eastAsia="宋体" w:hAnsi="宋体" w:cs="宋体" w:hint="eastAsia"/>
            <w:color w:val="000000" w:themeColor="text1"/>
            <w:sz w:val="18"/>
            <w:szCs w:val="18"/>
          </w:rPr>
          <w:t>应收数据中付方账号=银行流水中付方账号（且不为空）、</w:t>
        </w:r>
      </w:ins>
      <w:ins w:id="50" w:author="aprils" w:date="2021-05-22T17:50:00Z">
        <w:r w:rsidR="003A68B8" w:rsidRPr="003A68B8">
          <w:rPr>
            <w:rFonts w:ascii="宋体" w:eastAsia="宋体" w:hAnsi="宋体" w:cs="宋体" w:hint="eastAsia"/>
            <w:color w:val="000000" w:themeColor="text1"/>
            <w:sz w:val="18"/>
            <w:szCs w:val="18"/>
          </w:rPr>
          <w:t>应收金额=实收金额</w:t>
        </w:r>
      </w:ins>
      <w:ins w:id="51" w:author="aprils" w:date="2021-05-22T17:38:00Z">
        <w:r>
          <w:rPr>
            <w:rFonts w:ascii="宋体" w:eastAsia="宋体" w:hAnsi="宋体" w:cs="宋体" w:hint="eastAsia"/>
            <w:color w:val="000000" w:themeColor="text1"/>
            <w:sz w:val="18"/>
            <w:szCs w:val="18"/>
          </w:rPr>
          <w:t>、</w:t>
        </w:r>
      </w:ins>
      <w:ins w:id="52" w:author="aprils" w:date="2021-04-16T17:12:00Z">
        <w:r w:rsidR="00C64E67">
          <w:rPr>
            <w:rFonts w:ascii="宋体" w:eastAsia="宋体" w:hAnsi="宋体" w:cs="宋体" w:hint="eastAsia"/>
            <w:color w:val="000000" w:themeColor="text1"/>
            <w:sz w:val="18"/>
            <w:szCs w:val="18"/>
          </w:rPr>
          <w:t>户名相符</w:t>
        </w:r>
      </w:ins>
      <w:ins w:id="53" w:author="aprils" w:date="2021-05-22T17:38:00Z">
        <w:r>
          <w:rPr>
            <w:rFonts w:ascii="宋体" w:eastAsia="宋体" w:hAnsi="宋体" w:cs="宋体" w:hint="eastAsia"/>
            <w:color w:val="000000" w:themeColor="text1"/>
            <w:sz w:val="18"/>
            <w:szCs w:val="18"/>
          </w:rPr>
          <w:t>有且仅有一条对应即可自动确认。</w:t>
        </w:r>
      </w:ins>
    </w:p>
    <w:p w14:paraId="5CF57C9F" w14:textId="54F09985" w:rsidR="0065051F" w:rsidRPr="0051096A" w:rsidRDefault="0065051F" w:rsidP="0065051F">
      <w:pPr>
        <w:pStyle w:val="af6"/>
        <w:numPr>
          <w:ilvl w:val="6"/>
          <w:numId w:val="16"/>
        </w:numPr>
        <w:rPr>
          <w:ins w:id="54" w:author="aprils" w:date="2021-04-16T17:09:00Z"/>
          <w:rFonts w:ascii="宋体" w:eastAsia="宋体" w:hAnsi="宋体" w:cs="宋体" w:hint="eastAsia"/>
          <w:strike/>
          <w:color w:val="000000" w:themeColor="text1"/>
          <w:sz w:val="18"/>
          <w:szCs w:val="18"/>
        </w:rPr>
      </w:pPr>
      <w:ins w:id="55" w:author="aprils" w:date="2021-06-01T11:21:00Z">
        <w:r w:rsidRPr="0051096A">
          <w:rPr>
            <w:rFonts w:ascii="宋体" w:eastAsia="宋体" w:hAnsi="宋体" w:cs="宋体" w:hint="eastAsia"/>
            <w:strike/>
            <w:color w:val="000000" w:themeColor="text1"/>
            <w:sz w:val="18"/>
            <w:szCs w:val="18"/>
          </w:rPr>
          <w:t>应收数据中付方账号=银行流水中付方账号（且不为空）、应收金额=实收金额、户名相符有且仅有一条对应即可自动确认；</w:t>
        </w:r>
      </w:ins>
    </w:p>
    <w:p w14:paraId="3E890DC9" w14:textId="00A80C06" w:rsidR="001914A5" w:rsidRDefault="00C64E67" w:rsidP="00B06584">
      <w:pPr>
        <w:ind w:firstLineChars="200" w:firstLine="360"/>
        <w:rPr>
          <w:ins w:id="56" w:author="aprils" w:date="2021-05-28T11:24:00Z"/>
          <w:rFonts w:ascii="宋体" w:eastAsia="宋体" w:hAnsi="宋体" w:cs="宋体"/>
          <w:color w:val="000000" w:themeColor="text1"/>
          <w:sz w:val="18"/>
          <w:szCs w:val="18"/>
        </w:rPr>
      </w:pPr>
      <w:ins w:id="57" w:author="aprils" w:date="2021-04-16T17:12:00Z">
        <w:r>
          <w:rPr>
            <w:rFonts w:ascii="宋体" w:eastAsia="宋体" w:hAnsi="宋体" w:cs="宋体" w:hint="eastAsia"/>
            <w:color w:val="000000" w:themeColor="text1"/>
            <w:sz w:val="18"/>
            <w:szCs w:val="18"/>
          </w:rPr>
          <w:t>上述规则</w:t>
        </w:r>
      </w:ins>
      <w:ins w:id="58" w:author="aprils" w:date="2021-04-16T17:13:00Z">
        <w:r>
          <w:rPr>
            <w:rFonts w:ascii="宋体" w:eastAsia="宋体" w:hAnsi="宋体" w:cs="宋体" w:hint="eastAsia"/>
            <w:color w:val="000000" w:themeColor="text1"/>
            <w:sz w:val="18"/>
            <w:szCs w:val="18"/>
          </w:rPr>
          <w:t>按序判断，</w:t>
        </w:r>
      </w:ins>
      <w:ins w:id="59" w:author="aprils" w:date="2021-04-16T17:37:00Z">
        <w:r w:rsidR="00EE7A08">
          <w:rPr>
            <w:rFonts w:ascii="宋体" w:eastAsia="宋体" w:hAnsi="宋体" w:cs="宋体" w:hint="eastAsia"/>
            <w:color w:val="000000" w:themeColor="text1"/>
            <w:sz w:val="18"/>
            <w:szCs w:val="18"/>
          </w:rPr>
          <w:t>核对</w:t>
        </w:r>
      </w:ins>
      <w:ins w:id="60" w:author="aprils" w:date="2021-04-16T17:13:00Z">
        <w:r>
          <w:rPr>
            <w:rFonts w:ascii="宋体" w:eastAsia="宋体" w:hAnsi="宋体" w:cs="宋体" w:hint="eastAsia"/>
            <w:color w:val="000000" w:themeColor="text1"/>
            <w:sz w:val="18"/>
            <w:szCs w:val="18"/>
          </w:rPr>
          <w:t>一致</w:t>
        </w:r>
      </w:ins>
      <w:ins w:id="61" w:author="aprils" w:date="2021-04-16T17:37:00Z">
        <w:r w:rsidR="00EE7A08">
          <w:rPr>
            <w:rFonts w:ascii="宋体" w:eastAsia="宋体" w:hAnsi="宋体" w:cs="宋体" w:hint="eastAsia"/>
            <w:color w:val="000000" w:themeColor="text1"/>
            <w:sz w:val="18"/>
            <w:szCs w:val="18"/>
          </w:rPr>
          <w:t>且有且只有一条匹配</w:t>
        </w:r>
      </w:ins>
      <w:ins w:id="62" w:author="aprils" w:date="2021-04-16T17:13:00Z">
        <w:r>
          <w:rPr>
            <w:rFonts w:ascii="宋体" w:eastAsia="宋体" w:hAnsi="宋体" w:cs="宋体" w:hint="eastAsia"/>
            <w:color w:val="000000" w:themeColor="text1"/>
            <w:sz w:val="18"/>
            <w:szCs w:val="18"/>
          </w:rPr>
          <w:t>后自动确认。</w:t>
        </w:r>
      </w:ins>
      <w:ins w:id="63" w:author="aprils" w:date="2021-05-22T17:39:00Z">
        <w:r w:rsidR="00427526">
          <w:rPr>
            <w:rFonts w:ascii="宋体" w:eastAsia="宋体" w:hAnsi="宋体" w:cs="宋体" w:hint="eastAsia"/>
            <w:color w:val="000000" w:themeColor="text1"/>
            <w:sz w:val="18"/>
            <w:szCs w:val="18"/>
          </w:rPr>
          <w:t>若三条都不符合则需人工确认。</w:t>
        </w:r>
      </w:ins>
    </w:p>
    <w:p w14:paraId="174A4E3C" w14:textId="6C1E1238" w:rsidR="00CC0CCF" w:rsidRDefault="00CC0CCF" w:rsidP="003A68B8">
      <w:pPr>
        <w:ind w:firstLineChars="500" w:firstLine="900"/>
        <w:rPr>
          <w:ins w:id="64" w:author="aprils" w:date="2021-05-28T11:24:00Z"/>
          <w:rFonts w:ascii="宋体" w:eastAsia="宋体" w:hAnsi="宋体" w:cs="宋体"/>
          <w:color w:val="000000" w:themeColor="text1"/>
          <w:sz w:val="18"/>
          <w:szCs w:val="18"/>
        </w:rPr>
      </w:pPr>
      <w:ins w:id="65" w:author="aprils" w:date="2021-05-28T11:24:00Z">
        <w:r>
          <w:rPr>
            <w:rFonts w:ascii="宋体" w:eastAsia="宋体" w:hAnsi="宋体" w:cs="宋体" w:hint="eastAsia"/>
            <w:color w:val="000000" w:themeColor="text1"/>
            <w:sz w:val="18"/>
            <w:szCs w:val="18"/>
          </w:rPr>
          <w:t>自动确认成功后，将确认消息推送至钉钉群：</w:t>
        </w:r>
      </w:ins>
    </w:p>
    <w:p w14:paraId="58ADE76D" w14:textId="4A94862B" w:rsidR="00CC0CCF" w:rsidRDefault="00CC0CCF" w:rsidP="003A68B8">
      <w:pPr>
        <w:ind w:firstLineChars="500" w:firstLine="900"/>
        <w:rPr>
          <w:ins w:id="66" w:author="aprils" w:date="2021-05-28T11:25:00Z"/>
          <w:rFonts w:ascii="宋体" w:eastAsia="宋体" w:hAnsi="宋体" w:cs="宋体"/>
          <w:color w:val="000000" w:themeColor="text1"/>
          <w:sz w:val="18"/>
          <w:szCs w:val="18"/>
        </w:rPr>
      </w:pPr>
      <w:ins w:id="67" w:author="aprils" w:date="2021-05-28T11:24:00Z">
        <w:r>
          <w:rPr>
            <w:rFonts w:ascii="宋体" w:eastAsia="宋体" w:hAnsi="宋体" w:cs="宋体" w:hint="eastAsia"/>
            <w:color w:val="000000" w:themeColor="text1"/>
            <w:sz w:val="18"/>
            <w:szCs w:val="18"/>
          </w:rPr>
          <w:t>推送对象：收付费相关信息同步群</w:t>
        </w:r>
      </w:ins>
    </w:p>
    <w:p w14:paraId="70F6D17C" w14:textId="77777777" w:rsidR="00CC0CCF" w:rsidRDefault="00CC0CCF" w:rsidP="00CC0CCF">
      <w:pPr>
        <w:ind w:firstLineChars="500" w:firstLine="900"/>
        <w:rPr>
          <w:ins w:id="68" w:author="aprils" w:date="2021-05-28T11:25:00Z"/>
          <w:rFonts w:ascii="宋体" w:eastAsia="宋体" w:hAnsi="宋体" w:cs="宋体"/>
          <w:color w:val="000000" w:themeColor="text1"/>
          <w:sz w:val="18"/>
          <w:szCs w:val="18"/>
        </w:rPr>
      </w:pPr>
      <w:ins w:id="69" w:author="aprils" w:date="2021-05-28T11:25:00Z">
        <w:r>
          <w:rPr>
            <w:rFonts w:ascii="宋体" w:eastAsia="宋体" w:hAnsi="宋体" w:cs="宋体" w:hint="eastAsia"/>
            <w:color w:val="000000" w:themeColor="text1"/>
            <w:sz w:val="18"/>
            <w:szCs w:val="18"/>
          </w:rPr>
          <w:t>消息内容：</w:t>
        </w:r>
      </w:ins>
    </w:p>
    <w:p w14:paraId="6D2836EA" w14:textId="77777777" w:rsidR="00CC0CCF" w:rsidRDefault="00CC0CCF" w:rsidP="00CC0CCF">
      <w:pPr>
        <w:ind w:firstLineChars="500" w:firstLine="900"/>
        <w:rPr>
          <w:ins w:id="70" w:author="aprils" w:date="2021-05-28T11:25:00Z"/>
          <w:rFonts w:ascii="宋体" w:eastAsia="宋体" w:hAnsi="宋体" w:cs="宋体"/>
          <w:color w:val="000000" w:themeColor="text1"/>
          <w:sz w:val="18"/>
          <w:szCs w:val="18"/>
        </w:rPr>
      </w:pPr>
      <w:ins w:id="71" w:author="aprils" w:date="2021-05-28T11:25:00Z">
        <w:r w:rsidRPr="00CC0CCF">
          <w:rPr>
            <w:rFonts w:ascii="宋体" w:eastAsia="宋体" w:hAnsi="宋体" w:cs="宋体" w:hint="eastAsia"/>
            <w:color w:val="000000" w:themeColor="text1"/>
            <w:sz w:val="18"/>
            <w:szCs w:val="18"/>
          </w:rPr>
          <w:t>线下</w:t>
        </w:r>
        <w:proofErr w:type="gramStart"/>
        <w:r w:rsidRPr="00CC0CCF">
          <w:rPr>
            <w:rFonts w:ascii="宋体" w:eastAsia="宋体" w:hAnsi="宋体" w:cs="宋体" w:hint="eastAsia"/>
            <w:color w:val="000000" w:themeColor="text1"/>
            <w:sz w:val="18"/>
            <w:szCs w:val="18"/>
          </w:rPr>
          <w:t>收费确款处理</w:t>
        </w:r>
        <w:proofErr w:type="gramEnd"/>
        <w:r w:rsidRPr="00CC0CCF">
          <w:rPr>
            <w:rFonts w:ascii="宋体" w:eastAsia="宋体" w:hAnsi="宋体" w:cs="宋体" w:hint="eastAsia"/>
            <w:color w:val="000000" w:themeColor="text1"/>
            <w:sz w:val="18"/>
            <w:szCs w:val="18"/>
          </w:rPr>
          <w:t>完成如下：</w:t>
        </w:r>
      </w:ins>
    </w:p>
    <w:p w14:paraId="7B074EC9" w14:textId="3D5EE723" w:rsidR="00B06584" w:rsidRPr="00CC0CCF" w:rsidRDefault="00CC0CCF" w:rsidP="00B06584">
      <w:pPr>
        <w:ind w:firstLineChars="500" w:firstLine="900"/>
        <w:rPr>
          <w:rFonts w:ascii="宋体" w:eastAsia="宋体" w:hAnsi="宋体" w:cs="宋体"/>
          <w:color w:val="000000" w:themeColor="text1"/>
          <w:sz w:val="18"/>
          <w:szCs w:val="18"/>
        </w:rPr>
      </w:pPr>
      <w:ins w:id="72" w:author="aprils" w:date="2021-05-28T11:25:00Z">
        <w:r w:rsidRPr="00CC0CCF">
          <w:rPr>
            <w:rFonts w:ascii="宋体" w:eastAsia="宋体" w:hAnsi="宋体" w:cs="宋体" w:hint="eastAsia"/>
            <w:color w:val="000000" w:themeColor="text1"/>
            <w:sz w:val="18"/>
            <w:szCs w:val="18"/>
          </w:rPr>
          <w:t>姓名：张某  业务号码：</w:t>
        </w:r>
        <w:r>
          <w:rPr>
            <w:rFonts w:ascii="宋体" w:eastAsia="宋体" w:hAnsi="宋体" w:cs="宋体"/>
            <w:color w:val="000000" w:themeColor="text1"/>
            <w:sz w:val="18"/>
            <w:szCs w:val="18"/>
          </w:rPr>
          <w:t>XXXXXXXXXXX</w:t>
        </w:r>
      </w:ins>
    </w:p>
    <w:p w14:paraId="529C3498" w14:textId="77777777" w:rsidR="00F264F9" w:rsidRDefault="002410CF">
      <w:pPr>
        <w:ind w:firstLineChars="200" w:firstLine="360"/>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推送对象：财务支付问题应急群（生产环境）</w:t>
      </w:r>
    </w:p>
    <w:p w14:paraId="4D9A8881" w14:textId="77777777" w:rsidR="00F264F9" w:rsidRDefault="002410CF">
      <w:pPr>
        <w:ind w:firstLineChars="200" w:firstLine="360"/>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消息内容(当推送内容超过500个汉字长度时，超出部分不推送)</w:t>
      </w:r>
    </w:p>
    <w:p w14:paraId="3C739C2C" w14:textId="77777777" w:rsidR="00F264F9" w:rsidRDefault="002410CF">
      <w:pPr>
        <w:ind w:firstLineChars="200" w:firstLine="360"/>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未核销银行流水累计X笔，未</w:t>
      </w:r>
      <w:proofErr w:type="gramStart"/>
      <w:r>
        <w:rPr>
          <w:rFonts w:ascii="宋体" w:eastAsia="宋体" w:hAnsi="宋体" w:cs="宋体" w:hint="eastAsia"/>
          <w:color w:val="000000" w:themeColor="text1"/>
          <w:sz w:val="18"/>
          <w:szCs w:val="18"/>
        </w:rPr>
        <w:t>核销总</w:t>
      </w:r>
      <w:proofErr w:type="gramEnd"/>
      <w:r>
        <w:rPr>
          <w:rFonts w:ascii="宋体" w:eastAsia="宋体" w:hAnsi="宋体" w:cs="宋体" w:hint="eastAsia"/>
          <w:color w:val="000000" w:themeColor="text1"/>
          <w:sz w:val="18"/>
          <w:szCs w:val="18"/>
        </w:rPr>
        <w:t>金额Z.00元；明细如下：</w:t>
      </w:r>
    </w:p>
    <w:p w14:paraId="3A3B1F9F" w14:textId="77777777" w:rsidR="00F264F9" w:rsidRDefault="002410CF">
      <w:pPr>
        <w:ind w:firstLineChars="200" w:firstLine="360"/>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 xml:space="preserve">交易时间 | 实收金额 | 付款户名 </w:t>
      </w:r>
    </w:p>
    <w:p w14:paraId="0938F639" w14:textId="77777777" w:rsidR="00F264F9" w:rsidRPr="00562158" w:rsidRDefault="002410CF">
      <w:pPr>
        <w:ind w:firstLineChars="200" w:firstLine="360"/>
        <w:rPr>
          <w:rFonts w:ascii="宋体" w:eastAsia="宋体" w:hAnsi="宋体" w:cs="宋体"/>
          <w:color w:val="000000" w:themeColor="text1"/>
          <w:sz w:val="18"/>
          <w:szCs w:val="18"/>
        </w:rPr>
      </w:pPr>
      <w:r w:rsidRPr="00562158">
        <w:rPr>
          <w:rFonts w:ascii="宋体" w:eastAsia="宋体" w:hAnsi="宋体" w:cs="宋体" w:hint="eastAsia"/>
          <w:color w:val="000000" w:themeColor="text1"/>
          <w:sz w:val="18"/>
          <w:szCs w:val="18"/>
        </w:rPr>
        <w:t>推送消息以下场景不推送，同时未核销银行流水累积笔数及未</w:t>
      </w:r>
      <w:proofErr w:type="gramStart"/>
      <w:r w:rsidRPr="00562158">
        <w:rPr>
          <w:rFonts w:ascii="宋体" w:eastAsia="宋体" w:hAnsi="宋体" w:cs="宋体" w:hint="eastAsia"/>
          <w:color w:val="000000" w:themeColor="text1"/>
          <w:sz w:val="18"/>
          <w:szCs w:val="18"/>
        </w:rPr>
        <w:t>核销总</w:t>
      </w:r>
      <w:proofErr w:type="gramEnd"/>
      <w:r w:rsidRPr="00562158">
        <w:rPr>
          <w:rFonts w:ascii="宋体" w:eastAsia="宋体" w:hAnsi="宋体" w:cs="宋体" w:hint="eastAsia"/>
          <w:color w:val="000000" w:themeColor="text1"/>
          <w:sz w:val="18"/>
          <w:szCs w:val="18"/>
        </w:rPr>
        <w:t>金额也不包含如下场景数据：</w:t>
      </w:r>
    </w:p>
    <w:p w14:paraId="694AABEA" w14:textId="77777777" w:rsidR="00F264F9" w:rsidRPr="00562158" w:rsidRDefault="002410CF">
      <w:pPr>
        <w:ind w:firstLineChars="200" w:firstLine="360"/>
        <w:rPr>
          <w:rFonts w:ascii="宋体" w:eastAsia="宋体" w:hAnsi="宋体" w:cs="宋体"/>
          <w:color w:val="000000" w:themeColor="text1"/>
          <w:sz w:val="18"/>
          <w:szCs w:val="18"/>
        </w:rPr>
      </w:pPr>
      <w:r w:rsidRPr="00562158">
        <w:rPr>
          <w:rFonts w:ascii="宋体" w:eastAsia="宋体" w:hAnsi="宋体" w:cs="宋体" w:hint="eastAsia"/>
          <w:color w:val="000000" w:themeColor="text1"/>
          <w:sz w:val="18"/>
          <w:szCs w:val="18"/>
        </w:rPr>
        <w:t>a．银行账户管理费的业务判断规则：【用途】字段值【对公账户维护费】或【网银汇款手续费】或【网上银行服务费】任意一个。</w:t>
      </w:r>
    </w:p>
    <w:p w14:paraId="70B22D96" w14:textId="77777777" w:rsidR="00F264F9" w:rsidRPr="00562158" w:rsidRDefault="002410CF">
      <w:pPr>
        <w:ind w:firstLineChars="200" w:firstLine="360"/>
        <w:rPr>
          <w:rFonts w:ascii="宋体" w:eastAsia="宋体" w:hAnsi="宋体" w:cs="宋体"/>
          <w:color w:val="000000" w:themeColor="text1"/>
          <w:sz w:val="18"/>
          <w:szCs w:val="18"/>
        </w:rPr>
      </w:pPr>
      <w:r w:rsidRPr="00562158">
        <w:rPr>
          <w:rFonts w:ascii="宋体" w:eastAsia="宋体" w:hAnsi="宋体" w:cs="宋体" w:hint="eastAsia"/>
          <w:color w:val="000000" w:themeColor="text1"/>
          <w:sz w:val="18"/>
          <w:szCs w:val="18"/>
        </w:rPr>
        <w:t>b.银行结息的业务判断规则：【用途】字段值【结息】。</w:t>
      </w:r>
    </w:p>
    <w:p w14:paraId="7E8BBDD0" w14:textId="77777777" w:rsidR="00F264F9" w:rsidRPr="00562158" w:rsidRDefault="002410CF">
      <w:pPr>
        <w:ind w:firstLineChars="200" w:firstLine="360"/>
        <w:rPr>
          <w:rFonts w:ascii="宋体" w:eastAsia="宋体" w:hAnsi="宋体" w:cs="宋体"/>
          <w:color w:val="000000" w:themeColor="text1"/>
          <w:sz w:val="18"/>
          <w:szCs w:val="18"/>
        </w:rPr>
      </w:pPr>
      <w:r w:rsidRPr="00562158">
        <w:rPr>
          <w:rFonts w:ascii="宋体" w:eastAsia="宋体" w:hAnsi="宋体" w:cs="宋体" w:hint="eastAsia"/>
          <w:color w:val="000000" w:themeColor="text1"/>
          <w:sz w:val="18"/>
          <w:szCs w:val="18"/>
        </w:rPr>
        <w:t>c</w:t>
      </w:r>
      <w:r w:rsidRPr="00562158">
        <w:rPr>
          <w:rFonts w:ascii="宋体" w:eastAsia="宋体" w:hAnsi="宋体" w:cs="宋体"/>
          <w:color w:val="000000" w:themeColor="text1"/>
          <w:sz w:val="18"/>
          <w:szCs w:val="18"/>
        </w:rPr>
        <w:t>.</w:t>
      </w:r>
      <w:r w:rsidRPr="00562158">
        <w:rPr>
          <w:rFonts w:ascii="宋体" w:eastAsia="宋体" w:hAnsi="宋体" w:cs="宋体" w:hint="eastAsia"/>
          <w:color w:val="000000" w:themeColor="text1"/>
          <w:sz w:val="18"/>
          <w:szCs w:val="18"/>
        </w:rPr>
        <w:t>蚂蚁补偿款的业务判断规则：【付款户名】字段值【蚂蚁会员（北京）网络技术服务有限公司】。</w:t>
      </w:r>
    </w:p>
    <w:p w14:paraId="51FDCB2C" w14:textId="77777777" w:rsidR="00F264F9" w:rsidRPr="00562158" w:rsidRDefault="002410CF">
      <w:pPr>
        <w:ind w:firstLineChars="200" w:firstLine="360"/>
        <w:rPr>
          <w:rFonts w:ascii="宋体" w:eastAsia="宋体" w:hAnsi="宋体" w:cs="宋体"/>
          <w:color w:val="000000" w:themeColor="text1"/>
          <w:sz w:val="18"/>
          <w:szCs w:val="18"/>
        </w:rPr>
      </w:pPr>
      <w:r w:rsidRPr="00562158">
        <w:rPr>
          <w:rFonts w:ascii="宋体" w:eastAsia="宋体" w:hAnsi="宋体" w:cs="宋体" w:hint="eastAsia"/>
          <w:color w:val="000000" w:themeColor="text1"/>
          <w:sz w:val="18"/>
          <w:szCs w:val="18"/>
        </w:rPr>
        <w:t>d.柜台收费的银行流水中标记为【无需核销】的数据。</w:t>
      </w:r>
    </w:p>
    <w:p w14:paraId="10684582" w14:textId="77777777" w:rsidR="00F264F9" w:rsidRDefault="002410CF">
      <w:pPr>
        <w:pStyle w:val="30"/>
        <w:numPr>
          <w:ilvl w:val="2"/>
          <w:numId w:val="6"/>
        </w:numPr>
      </w:pPr>
      <w:r>
        <w:rPr>
          <w:rFonts w:ascii="微软雅黑" w:eastAsia="微软雅黑" w:hAnsi="微软雅黑" w:hint="eastAsia"/>
        </w:rPr>
        <w:t>流程详述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051"/>
        <w:gridCol w:w="6471"/>
      </w:tblGrid>
      <w:tr w:rsidR="00F264F9" w14:paraId="3E8A7FAF" w14:textId="77777777">
        <w:trPr>
          <w:trHeight w:val="272"/>
          <w:tblHeader/>
        </w:trPr>
        <w:tc>
          <w:tcPr>
            <w:tcW w:w="2051" w:type="dxa"/>
            <w:tcBorders>
              <w:top w:val="single" w:sz="4" w:space="0" w:color="auto"/>
              <w:left w:val="single" w:sz="4" w:space="0" w:color="auto"/>
              <w:bottom w:val="single" w:sz="4" w:space="0" w:color="auto"/>
              <w:right w:val="single" w:sz="4" w:space="0" w:color="auto"/>
              <w:tl2br w:val="nil"/>
              <w:tr2bl w:val="nil"/>
            </w:tcBorders>
            <w:shd w:val="clear" w:color="auto" w:fill="9CC2E5" w:themeFill="accent1" w:themeFillTint="99"/>
            <w:vAlign w:val="center"/>
          </w:tcPr>
          <w:p w14:paraId="0B3F3CA2" w14:textId="77777777" w:rsidR="00F264F9" w:rsidRDefault="002410CF">
            <w:pPr>
              <w:spacing w:line="120" w:lineRule="auto"/>
              <w:jc w:val="center"/>
            </w:pPr>
            <w:r>
              <w:rPr>
                <w:rFonts w:hint="eastAsia"/>
              </w:rPr>
              <w:t>字段</w:t>
            </w:r>
          </w:p>
        </w:tc>
        <w:tc>
          <w:tcPr>
            <w:tcW w:w="6471" w:type="dxa"/>
            <w:tcBorders>
              <w:top w:val="single" w:sz="4" w:space="0" w:color="auto"/>
              <w:left w:val="single" w:sz="4" w:space="0" w:color="auto"/>
              <w:bottom w:val="single" w:sz="4" w:space="0" w:color="auto"/>
              <w:right w:val="single" w:sz="4" w:space="0" w:color="auto"/>
              <w:tl2br w:val="nil"/>
              <w:tr2bl w:val="nil"/>
            </w:tcBorders>
            <w:shd w:val="clear" w:color="auto" w:fill="9CC2E5" w:themeFill="accent1" w:themeFillTint="99"/>
            <w:vAlign w:val="center"/>
          </w:tcPr>
          <w:p w14:paraId="1405D35E" w14:textId="77777777" w:rsidR="00F264F9" w:rsidRDefault="002410CF">
            <w:pPr>
              <w:adjustRightInd w:val="0"/>
              <w:snapToGrid w:val="0"/>
              <w:jc w:val="center"/>
            </w:pPr>
            <w:r>
              <w:rPr>
                <w:rFonts w:hint="eastAsia"/>
              </w:rPr>
              <w:t>值</w:t>
            </w:r>
          </w:p>
        </w:tc>
      </w:tr>
      <w:tr w:rsidR="00F264F9" w14:paraId="21A9677C" w14:textId="77777777">
        <w:trPr>
          <w:trHeight w:val="102"/>
        </w:trPr>
        <w:tc>
          <w:tcPr>
            <w:tcW w:w="2051" w:type="dxa"/>
            <w:shd w:val="clear" w:color="auto" w:fill="9CC2E5" w:themeFill="accent1" w:themeFillTint="99"/>
            <w:vAlign w:val="center"/>
          </w:tcPr>
          <w:p w14:paraId="625141CD" w14:textId="77777777" w:rsidR="00F264F9" w:rsidRDefault="002410CF">
            <w:pPr>
              <w:spacing w:line="120" w:lineRule="auto"/>
              <w:ind w:firstLine="360"/>
              <w:rPr>
                <w:b/>
                <w:bCs/>
                <w:color w:val="000000"/>
                <w:szCs w:val="18"/>
              </w:rPr>
            </w:pPr>
            <w:r>
              <w:rPr>
                <w:rFonts w:hint="eastAsia"/>
                <w:b/>
                <w:bCs/>
                <w:color w:val="000000"/>
                <w:szCs w:val="18"/>
              </w:rPr>
              <w:t>用例名称</w:t>
            </w:r>
          </w:p>
        </w:tc>
        <w:tc>
          <w:tcPr>
            <w:tcW w:w="6471" w:type="dxa"/>
            <w:shd w:val="clear" w:color="auto" w:fill="auto"/>
          </w:tcPr>
          <w:p w14:paraId="62563E85" w14:textId="77777777" w:rsidR="00F264F9" w:rsidRDefault="002410CF">
            <w:pPr>
              <w:spacing w:line="120" w:lineRule="auto"/>
              <w:rPr>
                <w:rFonts w:ascii="宋体" w:eastAsia="宋体" w:hAnsi="宋体" w:cs="宋体"/>
                <w:iCs/>
                <w:color w:val="000000"/>
                <w:sz w:val="18"/>
                <w:szCs w:val="18"/>
              </w:rPr>
            </w:pPr>
            <w:r>
              <w:rPr>
                <w:rFonts w:ascii="宋体" w:eastAsia="宋体" w:hAnsi="宋体" w:cs="宋体" w:hint="eastAsia"/>
                <w:iCs/>
                <w:color w:val="000000"/>
                <w:sz w:val="18"/>
                <w:szCs w:val="18"/>
              </w:rPr>
              <w:t>财务人员手工勾兑应收数据和银行实收数据</w:t>
            </w:r>
          </w:p>
        </w:tc>
      </w:tr>
      <w:tr w:rsidR="00F264F9" w14:paraId="6944E6FD" w14:textId="77777777">
        <w:trPr>
          <w:trHeight w:val="90"/>
        </w:trPr>
        <w:tc>
          <w:tcPr>
            <w:tcW w:w="2051" w:type="dxa"/>
            <w:shd w:val="clear" w:color="auto" w:fill="9CC2E5" w:themeFill="accent1" w:themeFillTint="99"/>
            <w:vAlign w:val="center"/>
          </w:tcPr>
          <w:p w14:paraId="7AF3BA7D" w14:textId="77777777" w:rsidR="00F264F9" w:rsidRDefault="002410CF">
            <w:pPr>
              <w:spacing w:line="120" w:lineRule="auto"/>
              <w:ind w:firstLine="360"/>
              <w:rPr>
                <w:b/>
                <w:bCs/>
                <w:color w:val="000000"/>
                <w:szCs w:val="18"/>
              </w:rPr>
            </w:pPr>
            <w:r>
              <w:rPr>
                <w:rFonts w:hint="eastAsia"/>
                <w:b/>
                <w:bCs/>
                <w:color w:val="000000"/>
                <w:szCs w:val="18"/>
              </w:rPr>
              <w:t>参与者</w:t>
            </w:r>
          </w:p>
        </w:tc>
        <w:tc>
          <w:tcPr>
            <w:tcW w:w="6471" w:type="dxa"/>
            <w:shd w:val="clear" w:color="auto" w:fill="auto"/>
          </w:tcPr>
          <w:p w14:paraId="73464152" w14:textId="77777777" w:rsidR="00F264F9" w:rsidRDefault="002410CF">
            <w:pPr>
              <w:spacing w:line="120" w:lineRule="auto"/>
              <w:rPr>
                <w:rFonts w:ascii="宋体" w:eastAsia="宋体" w:hAnsi="宋体" w:cs="宋体"/>
                <w:iCs/>
                <w:color w:val="000000"/>
                <w:sz w:val="18"/>
                <w:szCs w:val="18"/>
              </w:rPr>
            </w:pPr>
            <w:r>
              <w:rPr>
                <w:rFonts w:ascii="宋体" w:eastAsia="宋体" w:hAnsi="宋体" w:cs="宋体" w:hint="eastAsia"/>
                <w:iCs/>
                <w:color w:val="000000"/>
                <w:sz w:val="18"/>
                <w:szCs w:val="18"/>
              </w:rPr>
              <w:t>财务-资金人员</w:t>
            </w:r>
          </w:p>
        </w:tc>
      </w:tr>
      <w:tr w:rsidR="00F264F9" w14:paraId="729C9873" w14:textId="77777777">
        <w:trPr>
          <w:trHeight w:val="90"/>
        </w:trPr>
        <w:tc>
          <w:tcPr>
            <w:tcW w:w="2051" w:type="dxa"/>
            <w:shd w:val="clear" w:color="auto" w:fill="9CC2E5" w:themeFill="accent1" w:themeFillTint="99"/>
            <w:vAlign w:val="center"/>
          </w:tcPr>
          <w:p w14:paraId="135E7006" w14:textId="77777777" w:rsidR="00F264F9" w:rsidRDefault="002410CF">
            <w:pPr>
              <w:spacing w:line="120" w:lineRule="auto"/>
              <w:ind w:firstLine="360"/>
              <w:rPr>
                <w:b/>
                <w:bCs/>
                <w:color w:val="000000"/>
                <w:szCs w:val="18"/>
              </w:rPr>
            </w:pPr>
            <w:r>
              <w:rPr>
                <w:rFonts w:hint="eastAsia"/>
                <w:b/>
                <w:bCs/>
                <w:color w:val="000000"/>
                <w:szCs w:val="18"/>
              </w:rPr>
              <w:t>描述</w:t>
            </w:r>
          </w:p>
        </w:tc>
        <w:tc>
          <w:tcPr>
            <w:tcW w:w="6471" w:type="dxa"/>
            <w:shd w:val="clear" w:color="auto" w:fill="auto"/>
          </w:tcPr>
          <w:p w14:paraId="28FC502D" w14:textId="77777777" w:rsidR="00F264F9" w:rsidRDefault="002410CF">
            <w:pPr>
              <w:spacing w:line="120" w:lineRule="auto"/>
              <w:rPr>
                <w:rFonts w:ascii="宋体" w:eastAsia="宋体" w:hAnsi="宋体" w:cs="宋体"/>
                <w:color w:val="000000"/>
                <w:sz w:val="18"/>
                <w:szCs w:val="18"/>
              </w:rPr>
            </w:pPr>
            <w:r>
              <w:rPr>
                <w:rFonts w:ascii="宋体" w:eastAsia="宋体" w:hAnsi="宋体" w:cs="宋体" w:hint="eastAsia"/>
                <w:iCs/>
                <w:color w:val="000000"/>
                <w:sz w:val="18"/>
                <w:szCs w:val="18"/>
              </w:rPr>
              <w:t>本用例描述资金系统中柜台收费流程。</w:t>
            </w:r>
          </w:p>
        </w:tc>
      </w:tr>
      <w:tr w:rsidR="00F264F9" w14:paraId="21983A09" w14:textId="77777777">
        <w:trPr>
          <w:trHeight w:val="1405"/>
        </w:trPr>
        <w:tc>
          <w:tcPr>
            <w:tcW w:w="2051" w:type="dxa"/>
            <w:shd w:val="clear" w:color="auto" w:fill="9CC2E5" w:themeFill="accent1" w:themeFillTint="99"/>
            <w:vAlign w:val="center"/>
          </w:tcPr>
          <w:p w14:paraId="7C916644" w14:textId="77777777" w:rsidR="00F264F9" w:rsidRDefault="002410CF">
            <w:pPr>
              <w:spacing w:line="120" w:lineRule="auto"/>
              <w:ind w:firstLine="360"/>
              <w:rPr>
                <w:b/>
                <w:bCs/>
                <w:color w:val="000000"/>
                <w:szCs w:val="18"/>
              </w:rPr>
            </w:pPr>
            <w:r>
              <w:rPr>
                <w:rFonts w:hint="eastAsia"/>
                <w:b/>
                <w:bCs/>
                <w:color w:val="000000"/>
                <w:szCs w:val="18"/>
              </w:rPr>
              <w:t>前置条件</w:t>
            </w:r>
          </w:p>
        </w:tc>
        <w:tc>
          <w:tcPr>
            <w:tcW w:w="6471" w:type="dxa"/>
            <w:shd w:val="clear" w:color="auto" w:fill="auto"/>
          </w:tcPr>
          <w:p w14:paraId="710D2D85" w14:textId="77777777" w:rsidR="00F264F9" w:rsidRDefault="002410CF">
            <w:pPr>
              <w:spacing w:line="120" w:lineRule="auto"/>
              <w:rPr>
                <w:rFonts w:ascii="微软雅黑" w:eastAsia="微软雅黑" w:hAnsi="微软雅黑"/>
                <w:iCs/>
                <w:color w:val="000000"/>
                <w:sz w:val="18"/>
                <w:szCs w:val="18"/>
              </w:rPr>
            </w:pPr>
            <w:proofErr w:type="gramStart"/>
            <w:r>
              <w:rPr>
                <w:rFonts w:ascii="宋体" w:eastAsia="宋体" w:hAnsi="宋体" w:cs="宋体" w:hint="eastAsia"/>
                <w:color w:val="000000"/>
                <w:sz w:val="18"/>
                <w:szCs w:val="18"/>
              </w:rPr>
              <w:t>网银转账</w:t>
            </w:r>
            <w:proofErr w:type="gramEnd"/>
            <w:r>
              <w:rPr>
                <w:rFonts w:ascii="宋体" w:eastAsia="宋体" w:hAnsi="宋体" w:cs="宋体" w:hint="eastAsia"/>
                <w:color w:val="000000"/>
                <w:sz w:val="18"/>
                <w:szCs w:val="18"/>
              </w:rPr>
              <w:t>或是支票的待处理收费数据，</w:t>
            </w:r>
            <w:r>
              <w:rPr>
                <w:rFonts w:ascii="宋体" w:eastAsia="宋体" w:hAnsi="宋体" w:cs="宋体" w:hint="eastAsia"/>
                <w:iCs/>
                <w:color w:val="000000"/>
                <w:sz w:val="18"/>
                <w:szCs w:val="18"/>
              </w:rPr>
              <w:t>由财务人员在资金平台的柜台收费进行实收</w:t>
            </w:r>
            <w:r>
              <w:rPr>
                <w:rFonts w:ascii="宋体" w:eastAsia="宋体" w:hAnsi="宋体" w:cs="宋体" w:hint="eastAsia"/>
                <w:iCs/>
                <w:color w:val="000000" w:themeColor="text1"/>
                <w:sz w:val="18"/>
                <w:szCs w:val="18"/>
              </w:rPr>
              <w:t>数据勾兑；</w:t>
            </w:r>
            <w:r>
              <w:rPr>
                <w:rFonts w:ascii="微软雅黑" w:eastAsia="微软雅黑" w:hAnsi="微软雅黑" w:hint="eastAsia"/>
                <w:i/>
                <w:iCs/>
                <w:color w:val="000000" w:themeColor="text1"/>
                <w:sz w:val="18"/>
                <w:szCs w:val="18"/>
              </w:rPr>
              <w:t>（现在存在的情况有：精英计划核保通过且存在待处理的收费记录、保全完成生成待处理的收费记录。新契约选择线下转账或是大额线下转账待处理的收费记录，续期收费分流规则不支持的银行自动转为线下转账待处理的收费记录）</w:t>
            </w:r>
          </w:p>
        </w:tc>
      </w:tr>
      <w:tr w:rsidR="00F264F9" w14:paraId="41438E97" w14:textId="77777777">
        <w:trPr>
          <w:trHeight w:val="90"/>
        </w:trPr>
        <w:tc>
          <w:tcPr>
            <w:tcW w:w="2051" w:type="dxa"/>
            <w:shd w:val="clear" w:color="auto" w:fill="9CC2E5" w:themeFill="accent1" w:themeFillTint="99"/>
            <w:vAlign w:val="center"/>
          </w:tcPr>
          <w:p w14:paraId="67F72257" w14:textId="77777777" w:rsidR="00F264F9" w:rsidRDefault="002410CF">
            <w:pPr>
              <w:spacing w:line="120" w:lineRule="auto"/>
              <w:ind w:firstLine="360"/>
              <w:rPr>
                <w:b/>
                <w:bCs/>
                <w:color w:val="000000"/>
                <w:szCs w:val="18"/>
              </w:rPr>
            </w:pPr>
            <w:r>
              <w:rPr>
                <w:rFonts w:hint="eastAsia"/>
                <w:b/>
                <w:bCs/>
                <w:color w:val="000000"/>
                <w:szCs w:val="18"/>
              </w:rPr>
              <w:t>后置条件</w:t>
            </w:r>
          </w:p>
        </w:tc>
        <w:tc>
          <w:tcPr>
            <w:tcW w:w="6471" w:type="dxa"/>
            <w:shd w:val="clear" w:color="auto" w:fill="auto"/>
          </w:tcPr>
          <w:p w14:paraId="0EED50DB" w14:textId="77777777" w:rsidR="00F264F9" w:rsidRDefault="002410CF">
            <w:pPr>
              <w:spacing w:line="120" w:lineRule="auto"/>
              <w:rPr>
                <w:rFonts w:ascii="宋体" w:eastAsia="宋体" w:hAnsi="宋体" w:cs="宋体"/>
                <w:iCs/>
                <w:color w:val="000000"/>
                <w:sz w:val="18"/>
                <w:szCs w:val="18"/>
              </w:rPr>
            </w:pPr>
            <w:r>
              <w:rPr>
                <w:rFonts w:ascii="宋体" w:eastAsia="宋体" w:hAnsi="宋体" w:cs="宋体" w:hint="eastAsia"/>
                <w:iCs/>
                <w:color w:val="000000"/>
                <w:sz w:val="18"/>
                <w:szCs w:val="18"/>
              </w:rPr>
              <w:t>勾兑应收数据和实收的银行流水。</w:t>
            </w:r>
          </w:p>
        </w:tc>
      </w:tr>
      <w:tr w:rsidR="00F264F9" w14:paraId="4DB516C2" w14:textId="77777777">
        <w:trPr>
          <w:trHeight w:val="1288"/>
        </w:trPr>
        <w:tc>
          <w:tcPr>
            <w:tcW w:w="2051" w:type="dxa"/>
            <w:shd w:val="clear" w:color="auto" w:fill="9CC2E5" w:themeFill="accent1" w:themeFillTint="99"/>
            <w:vAlign w:val="center"/>
          </w:tcPr>
          <w:p w14:paraId="57C21710" w14:textId="77777777" w:rsidR="00F264F9" w:rsidRDefault="002410CF">
            <w:pPr>
              <w:spacing w:line="120" w:lineRule="auto"/>
              <w:ind w:firstLine="360"/>
              <w:rPr>
                <w:b/>
                <w:bCs/>
                <w:color w:val="000000"/>
                <w:szCs w:val="18"/>
              </w:rPr>
            </w:pPr>
            <w:r>
              <w:rPr>
                <w:rFonts w:hint="eastAsia"/>
                <w:b/>
                <w:bCs/>
                <w:color w:val="000000"/>
                <w:szCs w:val="18"/>
              </w:rPr>
              <w:t>主流程描述</w:t>
            </w:r>
          </w:p>
        </w:tc>
        <w:tc>
          <w:tcPr>
            <w:tcW w:w="6471" w:type="dxa"/>
            <w:shd w:val="clear" w:color="auto" w:fill="auto"/>
          </w:tcPr>
          <w:p w14:paraId="4BFBA358" w14:textId="77777777" w:rsidR="00F264F9" w:rsidRDefault="002410CF">
            <w:pPr>
              <w:spacing w:line="120" w:lineRule="auto"/>
              <w:rPr>
                <w:rFonts w:ascii="宋体" w:eastAsia="宋体" w:hAnsi="宋体" w:cs="宋体"/>
                <w:iCs/>
                <w:color w:val="000000"/>
                <w:sz w:val="18"/>
                <w:szCs w:val="18"/>
              </w:rPr>
            </w:pPr>
            <w:r>
              <w:rPr>
                <w:rFonts w:ascii="宋体" w:eastAsia="宋体" w:hAnsi="宋体" w:cs="宋体" w:hint="eastAsia"/>
                <w:iCs/>
                <w:color w:val="000000"/>
                <w:sz w:val="18"/>
                <w:szCs w:val="18"/>
              </w:rPr>
              <w:t>应收数据查询：</w:t>
            </w:r>
          </w:p>
          <w:p w14:paraId="0FB63B57" w14:textId="77777777" w:rsidR="00F264F9" w:rsidRDefault="002410CF">
            <w:pPr>
              <w:pStyle w:val="af6"/>
              <w:numPr>
                <w:ilvl w:val="6"/>
                <w:numId w:val="7"/>
              </w:numPr>
              <w:spacing w:line="120" w:lineRule="auto"/>
              <w:rPr>
                <w:rFonts w:ascii="宋体" w:eastAsia="宋体" w:hAnsi="宋体" w:cs="宋体"/>
                <w:iCs/>
                <w:color w:val="000000"/>
                <w:sz w:val="18"/>
                <w:szCs w:val="18"/>
              </w:rPr>
            </w:pPr>
            <w:r>
              <w:rPr>
                <w:rFonts w:ascii="宋体" w:eastAsia="宋体" w:hAnsi="宋体" w:cs="宋体" w:hint="eastAsia"/>
                <w:iCs/>
                <w:color w:val="000000"/>
                <w:sz w:val="18"/>
                <w:szCs w:val="18"/>
              </w:rPr>
              <w:t>新契约/保全/续期／保全定结／后续费结算业务产生</w:t>
            </w:r>
            <w:proofErr w:type="gramStart"/>
            <w:r>
              <w:rPr>
                <w:rFonts w:ascii="宋体" w:eastAsia="宋体" w:hAnsi="宋体" w:cs="宋体" w:hint="eastAsia"/>
                <w:iCs/>
                <w:color w:val="000000"/>
                <w:sz w:val="18"/>
                <w:szCs w:val="18"/>
              </w:rPr>
              <w:t>待收费</w:t>
            </w:r>
            <w:proofErr w:type="gramEnd"/>
            <w:r>
              <w:rPr>
                <w:rFonts w:ascii="宋体" w:eastAsia="宋体" w:hAnsi="宋体" w:cs="宋体" w:hint="eastAsia"/>
                <w:iCs/>
                <w:color w:val="000000"/>
                <w:sz w:val="18"/>
                <w:szCs w:val="18"/>
              </w:rPr>
              <w:t>应收记录；</w:t>
            </w:r>
          </w:p>
          <w:p w14:paraId="5D0F404F" w14:textId="77777777" w:rsidR="00F264F9" w:rsidRDefault="002410CF">
            <w:pPr>
              <w:pStyle w:val="af6"/>
              <w:numPr>
                <w:ilvl w:val="6"/>
                <w:numId w:val="7"/>
              </w:numPr>
              <w:spacing w:line="120" w:lineRule="auto"/>
              <w:rPr>
                <w:rFonts w:ascii="宋体" w:eastAsia="宋体" w:hAnsi="宋体" w:cs="宋体"/>
                <w:iCs/>
                <w:color w:val="000000"/>
                <w:sz w:val="18"/>
                <w:szCs w:val="18"/>
              </w:rPr>
            </w:pPr>
            <w:proofErr w:type="gramStart"/>
            <w:r>
              <w:rPr>
                <w:rFonts w:ascii="宋体" w:eastAsia="宋体" w:hAnsi="宋体" w:cs="宋体" w:hint="eastAsia"/>
                <w:iCs/>
                <w:color w:val="000000"/>
                <w:sz w:val="18"/>
                <w:szCs w:val="18"/>
              </w:rPr>
              <w:t>勾选应收</w:t>
            </w:r>
            <w:proofErr w:type="gramEnd"/>
            <w:r>
              <w:rPr>
                <w:rFonts w:ascii="宋体" w:eastAsia="宋体" w:hAnsi="宋体" w:cs="宋体" w:hint="eastAsia"/>
                <w:iCs/>
                <w:color w:val="000000"/>
                <w:sz w:val="18"/>
                <w:szCs w:val="18"/>
              </w:rPr>
              <w:t>数据和银行流水记录信息确认；</w:t>
            </w:r>
          </w:p>
          <w:p w14:paraId="2D231062" w14:textId="77777777" w:rsidR="00F264F9" w:rsidRDefault="002410CF">
            <w:pPr>
              <w:pStyle w:val="af6"/>
              <w:numPr>
                <w:ilvl w:val="6"/>
                <w:numId w:val="7"/>
              </w:numPr>
              <w:spacing w:line="120" w:lineRule="auto"/>
              <w:rPr>
                <w:rFonts w:ascii="宋体" w:eastAsia="宋体" w:hAnsi="宋体" w:cs="宋体"/>
                <w:iCs/>
                <w:color w:val="000000"/>
                <w:sz w:val="18"/>
                <w:szCs w:val="18"/>
              </w:rPr>
            </w:pPr>
            <w:r>
              <w:rPr>
                <w:rFonts w:ascii="宋体" w:eastAsia="宋体" w:hAnsi="宋体" w:cs="宋体" w:hint="eastAsia"/>
                <w:iCs/>
                <w:color w:val="000000"/>
                <w:sz w:val="18"/>
                <w:szCs w:val="18"/>
              </w:rPr>
              <w:t>确认后，费用自动核销，通知业务系统生成实收记录；</w:t>
            </w:r>
          </w:p>
          <w:p w14:paraId="353858D8" w14:textId="77777777" w:rsidR="00F264F9" w:rsidRDefault="002410CF">
            <w:pPr>
              <w:pStyle w:val="af6"/>
              <w:numPr>
                <w:ilvl w:val="6"/>
                <w:numId w:val="7"/>
              </w:numPr>
              <w:spacing w:line="120" w:lineRule="auto"/>
              <w:rPr>
                <w:rFonts w:ascii="宋体" w:eastAsia="宋体" w:hAnsi="宋体" w:cs="宋体"/>
                <w:iCs/>
                <w:color w:val="000000"/>
                <w:sz w:val="18"/>
                <w:szCs w:val="18"/>
              </w:rPr>
            </w:pPr>
            <w:r>
              <w:rPr>
                <w:rFonts w:ascii="宋体" w:eastAsia="宋体" w:hAnsi="宋体" w:cs="宋体" w:hint="eastAsia"/>
                <w:iCs/>
                <w:color w:val="000000"/>
                <w:sz w:val="18"/>
                <w:szCs w:val="18"/>
              </w:rPr>
              <w:t>结束；</w:t>
            </w:r>
          </w:p>
        </w:tc>
      </w:tr>
      <w:tr w:rsidR="00F264F9" w14:paraId="08EB1001" w14:textId="77777777">
        <w:trPr>
          <w:trHeight w:val="454"/>
        </w:trPr>
        <w:tc>
          <w:tcPr>
            <w:tcW w:w="2051" w:type="dxa"/>
            <w:shd w:val="clear" w:color="auto" w:fill="9CC2E5" w:themeFill="accent1" w:themeFillTint="99"/>
            <w:vAlign w:val="center"/>
          </w:tcPr>
          <w:p w14:paraId="3736E479" w14:textId="77777777" w:rsidR="00F264F9" w:rsidRDefault="002410CF">
            <w:pPr>
              <w:spacing w:line="120" w:lineRule="auto"/>
              <w:ind w:firstLine="360"/>
              <w:rPr>
                <w:b/>
                <w:bCs/>
                <w:color w:val="000000"/>
                <w:szCs w:val="18"/>
              </w:rPr>
            </w:pPr>
            <w:r>
              <w:rPr>
                <w:rFonts w:hint="eastAsia"/>
                <w:b/>
                <w:bCs/>
                <w:color w:val="000000"/>
                <w:szCs w:val="18"/>
              </w:rPr>
              <w:t>分支流程描述</w:t>
            </w:r>
          </w:p>
        </w:tc>
        <w:tc>
          <w:tcPr>
            <w:tcW w:w="6471" w:type="dxa"/>
            <w:shd w:val="clear" w:color="auto" w:fill="auto"/>
          </w:tcPr>
          <w:p w14:paraId="4FE7C12F" w14:textId="77777777" w:rsidR="00F264F9" w:rsidRDefault="002410CF">
            <w:pPr>
              <w:spacing w:line="120" w:lineRule="auto"/>
              <w:ind w:firstLine="360"/>
              <w:rPr>
                <w:rFonts w:ascii="宋体" w:eastAsia="宋体" w:hAnsi="宋体" w:cs="宋体"/>
                <w:iCs/>
                <w:color w:val="000000"/>
                <w:sz w:val="18"/>
                <w:szCs w:val="18"/>
              </w:rPr>
            </w:pPr>
            <w:r>
              <w:rPr>
                <w:rFonts w:ascii="宋体" w:eastAsia="宋体" w:hAnsi="宋体" w:cs="宋体" w:hint="eastAsia"/>
                <w:iCs/>
                <w:color w:val="000000"/>
                <w:sz w:val="18"/>
                <w:szCs w:val="18"/>
              </w:rPr>
              <w:t>无</w:t>
            </w:r>
          </w:p>
        </w:tc>
      </w:tr>
      <w:tr w:rsidR="00F264F9" w14:paraId="142BFB4B" w14:textId="77777777">
        <w:trPr>
          <w:trHeight w:val="454"/>
        </w:trPr>
        <w:tc>
          <w:tcPr>
            <w:tcW w:w="2051" w:type="dxa"/>
            <w:shd w:val="clear" w:color="auto" w:fill="9CC2E5" w:themeFill="accent1" w:themeFillTint="99"/>
            <w:vAlign w:val="center"/>
          </w:tcPr>
          <w:p w14:paraId="3CD1A75E" w14:textId="77777777" w:rsidR="00F264F9" w:rsidRDefault="002410CF">
            <w:pPr>
              <w:spacing w:line="120" w:lineRule="auto"/>
              <w:ind w:firstLine="360"/>
              <w:rPr>
                <w:b/>
                <w:bCs/>
                <w:color w:val="000000"/>
                <w:szCs w:val="18"/>
              </w:rPr>
            </w:pPr>
            <w:r>
              <w:rPr>
                <w:rFonts w:hint="eastAsia"/>
                <w:b/>
                <w:bCs/>
                <w:color w:val="000000"/>
                <w:szCs w:val="18"/>
              </w:rPr>
              <w:lastRenderedPageBreak/>
              <w:t>例外情况</w:t>
            </w:r>
          </w:p>
        </w:tc>
        <w:tc>
          <w:tcPr>
            <w:tcW w:w="6471" w:type="dxa"/>
            <w:shd w:val="clear" w:color="auto" w:fill="auto"/>
          </w:tcPr>
          <w:p w14:paraId="520E930B" w14:textId="77777777" w:rsidR="00F264F9" w:rsidRDefault="002410CF">
            <w:pPr>
              <w:spacing w:line="120" w:lineRule="auto"/>
              <w:ind w:firstLine="360"/>
              <w:rPr>
                <w:rFonts w:ascii="宋体" w:eastAsia="宋体" w:hAnsi="宋体" w:cs="宋体"/>
                <w:iCs/>
                <w:color w:val="000000"/>
                <w:sz w:val="18"/>
                <w:szCs w:val="18"/>
              </w:rPr>
            </w:pPr>
            <w:r>
              <w:rPr>
                <w:rFonts w:ascii="宋体" w:eastAsia="宋体" w:hAnsi="宋体" w:cs="宋体" w:hint="eastAsia"/>
                <w:iCs/>
                <w:color w:val="000000"/>
                <w:sz w:val="18"/>
                <w:szCs w:val="18"/>
              </w:rPr>
              <w:t>无</w:t>
            </w:r>
          </w:p>
        </w:tc>
      </w:tr>
      <w:tr w:rsidR="00F264F9" w14:paraId="56237549" w14:textId="77777777">
        <w:trPr>
          <w:trHeight w:val="454"/>
        </w:trPr>
        <w:tc>
          <w:tcPr>
            <w:tcW w:w="2051" w:type="dxa"/>
            <w:shd w:val="clear" w:color="auto" w:fill="9CC2E5" w:themeFill="accent1" w:themeFillTint="99"/>
            <w:vAlign w:val="center"/>
          </w:tcPr>
          <w:p w14:paraId="76542E1B" w14:textId="77777777" w:rsidR="00F264F9" w:rsidRDefault="002410CF">
            <w:pPr>
              <w:spacing w:line="120" w:lineRule="auto"/>
              <w:ind w:firstLine="360"/>
              <w:rPr>
                <w:b/>
                <w:bCs/>
                <w:color w:val="000000"/>
                <w:szCs w:val="18"/>
              </w:rPr>
            </w:pPr>
            <w:r>
              <w:rPr>
                <w:rFonts w:hint="eastAsia"/>
                <w:b/>
                <w:bCs/>
                <w:color w:val="000000"/>
                <w:szCs w:val="18"/>
              </w:rPr>
              <w:t>触发点</w:t>
            </w:r>
          </w:p>
        </w:tc>
        <w:tc>
          <w:tcPr>
            <w:tcW w:w="6471" w:type="dxa"/>
            <w:shd w:val="clear" w:color="auto" w:fill="auto"/>
          </w:tcPr>
          <w:p w14:paraId="1679B50D" w14:textId="77777777" w:rsidR="00F264F9" w:rsidRDefault="002410CF">
            <w:pPr>
              <w:spacing w:line="120" w:lineRule="auto"/>
              <w:ind w:firstLineChars="111" w:firstLine="200"/>
              <w:rPr>
                <w:rFonts w:ascii="宋体" w:eastAsia="宋体" w:hAnsi="宋体" w:cs="宋体"/>
                <w:iCs/>
                <w:color w:val="000000"/>
                <w:sz w:val="18"/>
                <w:szCs w:val="18"/>
              </w:rPr>
            </w:pPr>
            <w:r>
              <w:rPr>
                <w:rFonts w:ascii="宋体" w:eastAsia="宋体" w:hAnsi="宋体" w:cs="宋体" w:hint="eastAsia"/>
                <w:iCs/>
                <w:color w:val="000000"/>
                <w:sz w:val="18"/>
                <w:szCs w:val="18"/>
              </w:rPr>
              <w:t xml:space="preserve">  无</w:t>
            </w:r>
          </w:p>
        </w:tc>
      </w:tr>
      <w:tr w:rsidR="00F264F9" w14:paraId="0C91FDB8" w14:textId="77777777">
        <w:trPr>
          <w:trHeight w:val="454"/>
        </w:trPr>
        <w:tc>
          <w:tcPr>
            <w:tcW w:w="2051" w:type="dxa"/>
            <w:shd w:val="clear" w:color="auto" w:fill="9CC2E5" w:themeFill="accent1" w:themeFillTint="99"/>
            <w:vAlign w:val="center"/>
          </w:tcPr>
          <w:p w14:paraId="295748E3" w14:textId="77777777" w:rsidR="00F264F9" w:rsidRDefault="002410CF">
            <w:pPr>
              <w:spacing w:line="120" w:lineRule="auto"/>
              <w:ind w:firstLine="360"/>
              <w:rPr>
                <w:b/>
                <w:bCs/>
                <w:color w:val="000000"/>
                <w:szCs w:val="18"/>
              </w:rPr>
            </w:pPr>
            <w:r>
              <w:rPr>
                <w:rFonts w:hint="eastAsia"/>
                <w:b/>
                <w:bCs/>
                <w:color w:val="000000"/>
                <w:szCs w:val="18"/>
              </w:rPr>
              <w:t>使用频率</w:t>
            </w:r>
          </w:p>
        </w:tc>
        <w:tc>
          <w:tcPr>
            <w:tcW w:w="6471" w:type="dxa"/>
            <w:shd w:val="clear" w:color="auto" w:fill="auto"/>
          </w:tcPr>
          <w:p w14:paraId="1493FE5D" w14:textId="77777777" w:rsidR="00F264F9" w:rsidRDefault="002410CF">
            <w:pPr>
              <w:spacing w:line="120" w:lineRule="auto"/>
              <w:ind w:firstLine="360"/>
              <w:rPr>
                <w:rFonts w:ascii="宋体" w:eastAsia="宋体" w:hAnsi="宋体" w:cs="宋体"/>
                <w:iCs/>
                <w:color w:val="000000"/>
                <w:sz w:val="18"/>
                <w:szCs w:val="18"/>
              </w:rPr>
            </w:pPr>
            <w:r>
              <w:rPr>
                <w:rFonts w:ascii="宋体" w:eastAsia="宋体" w:hAnsi="宋体" w:cs="宋体" w:hint="eastAsia"/>
                <w:iCs/>
                <w:color w:val="000000"/>
                <w:sz w:val="18"/>
                <w:szCs w:val="18"/>
              </w:rPr>
              <w:t>无</w:t>
            </w:r>
          </w:p>
        </w:tc>
      </w:tr>
    </w:tbl>
    <w:p w14:paraId="57BF3DB4" w14:textId="77777777" w:rsidR="00F264F9" w:rsidRDefault="00F264F9">
      <w:bookmarkStart w:id="73" w:name="_UI原型"/>
      <w:bookmarkStart w:id="74" w:name="_UI原型_1"/>
      <w:bookmarkEnd w:id="73"/>
      <w:bookmarkEnd w:id="74"/>
    </w:p>
    <w:p w14:paraId="5EAF15A1" w14:textId="77777777" w:rsidR="00F264F9" w:rsidRDefault="00F264F9">
      <w:pPr>
        <w:rPr>
          <w:b/>
        </w:rPr>
      </w:pPr>
    </w:p>
    <w:p w14:paraId="7DDDA943" w14:textId="77777777" w:rsidR="00F264F9" w:rsidRDefault="002410CF">
      <w:pPr>
        <w:rPr>
          <w:b/>
        </w:rPr>
      </w:pPr>
      <w:r>
        <w:rPr>
          <w:rFonts w:hint="eastAsia"/>
          <w:b/>
        </w:rPr>
        <w:t>菜单导航</w:t>
      </w:r>
    </w:p>
    <w:p w14:paraId="3BB35F22" w14:textId="77777777" w:rsidR="00F264F9" w:rsidRDefault="00F264F9">
      <w:pPr>
        <w:pStyle w:val="Guide"/>
        <w:ind w:firstLine="360"/>
        <w:rPr>
          <w:rFonts w:ascii="楷体" w:eastAsia="楷体" w:hAnsi="楷体" w:cs="Arial"/>
          <w:iCs w:val="0"/>
          <w:color w:val="767171" w:themeColor="background2" w:themeShade="80"/>
          <w:sz w:val="18"/>
          <w:szCs w:val="22"/>
          <w:u w:val="single"/>
        </w:rPr>
      </w:pPr>
    </w:p>
    <w:tbl>
      <w:tblPr>
        <w:tblW w:w="513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1667"/>
        <w:gridCol w:w="1511"/>
        <w:gridCol w:w="1881"/>
        <w:gridCol w:w="3690"/>
      </w:tblGrid>
      <w:tr w:rsidR="00F264F9" w14:paraId="70EFE3F5" w14:textId="77777777">
        <w:trPr>
          <w:trHeight w:val="261"/>
          <w:tblHeader/>
        </w:trPr>
        <w:tc>
          <w:tcPr>
            <w:tcW w:w="952" w:type="pct"/>
            <w:tcBorders>
              <w:top w:val="single" w:sz="4" w:space="0" w:color="auto"/>
              <w:left w:val="single" w:sz="4" w:space="0" w:color="auto"/>
              <w:bottom w:val="single" w:sz="4" w:space="0" w:color="auto"/>
              <w:right w:val="single" w:sz="4" w:space="0" w:color="auto"/>
              <w:tl2br w:val="nil"/>
              <w:tr2bl w:val="nil"/>
            </w:tcBorders>
            <w:shd w:val="clear" w:color="auto" w:fill="9CC2E5" w:themeFill="accent1" w:themeFillTint="99"/>
            <w:vAlign w:val="center"/>
          </w:tcPr>
          <w:p w14:paraId="6B55757D" w14:textId="77777777" w:rsidR="00F264F9" w:rsidRDefault="002410CF">
            <w:pPr>
              <w:jc w:val="center"/>
            </w:pPr>
            <w:r>
              <w:rPr>
                <w:rFonts w:hint="eastAsia"/>
              </w:rPr>
              <w:t>一级菜单</w:t>
            </w:r>
          </w:p>
        </w:tc>
        <w:tc>
          <w:tcPr>
            <w:tcW w:w="863" w:type="pct"/>
            <w:tcBorders>
              <w:top w:val="single" w:sz="4" w:space="0" w:color="auto"/>
              <w:left w:val="single" w:sz="4" w:space="0" w:color="auto"/>
              <w:bottom w:val="single" w:sz="4" w:space="0" w:color="auto"/>
              <w:right w:val="single" w:sz="4" w:space="0" w:color="auto"/>
              <w:tl2br w:val="nil"/>
              <w:tr2bl w:val="nil"/>
            </w:tcBorders>
            <w:shd w:val="clear" w:color="auto" w:fill="9CC2E5" w:themeFill="accent1" w:themeFillTint="99"/>
            <w:vAlign w:val="center"/>
          </w:tcPr>
          <w:p w14:paraId="488929F5" w14:textId="77777777" w:rsidR="00F264F9" w:rsidRDefault="002410CF">
            <w:pPr>
              <w:jc w:val="center"/>
            </w:pPr>
            <w:r>
              <w:rPr>
                <w:rFonts w:hint="eastAsia"/>
              </w:rPr>
              <w:t>二级菜单</w:t>
            </w:r>
          </w:p>
        </w:tc>
        <w:tc>
          <w:tcPr>
            <w:tcW w:w="1075" w:type="pct"/>
            <w:tcBorders>
              <w:top w:val="single" w:sz="4" w:space="0" w:color="auto"/>
              <w:left w:val="single" w:sz="4" w:space="0" w:color="auto"/>
              <w:bottom w:val="single" w:sz="4" w:space="0" w:color="auto"/>
              <w:right w:val="single" w:sz="4" w:space="0" w:color="auto"/>
              <w:tl2br w:val="nil"/>
              <w:tr2bl w:val="nil"/>
            </w:tcBorders>
            <w:shd w:val="clear" w:color="auto" w:fill="9CC2E5" w:themeFill="accent1" w:themeFillTint="99"/>
            <w:vAlign w:val="center"/>
          </w:tcPr>
          <w:p w14:paraId="511B650F" w14:textId="77777777" w:rsidR="00F264F9" w:rsidRDefault="002410CF">
            <w:pPr>
              <w:jc w:val="center"/>
            </w:pPr>
            <w:r>
              <w:rPr>
                <w:rFonts w:hint="eastAsia"/>
              </w:rPr>
              <w:t>三级菜单</w:t>
            </w:r>
          </w:p>
        </w:tc>
        <w:tc>
          <w:tcPr>
            <w:tcW w:w="2108" w:type="pct"/>
            <w:tcBorders>
              <w:top w:val="single" w:sz="4" w:space="0" w:color="auto"/>
              <w:left w:val="single" w:sz="4" w:space="0" w:color="auto"/>
              <w:bottom w:val="single" w:sz="4" w:space="0" w:color="auto"/>
              <w:right w:val="single" w:sz="4" w:space="0" w:color="auto"/>
              <w:tl2br w:val="nil"/>
              <w:tr2bl w:val="nil"/>
            </w:tcBorders>
            <w:shd w:val="clear" w:color="auto" w:fill="9CC2E5" w:themeFill="accent1" w:themeFillTint="99"/>
          </w:tcPr>
          <w:p w14:paraId="2300CE1D" w14:textId="77777777" w:rsidR="00F264F9" w:rsidRDefault="002410CF">
            <w:pPr>
              <w:jc w:val="center"/>
            </w:pPr>
            <w:r>
              <w:rPr>
                <w:rFonts w:hint="eastAsia"/>
              </w:rPr>
              <w:t>四级菜单</w:t>
            </w:r>
          </w:p>
        </w:tc>
      </w:tr>
      <w:tr w:rsidR="00F264F9" w14:paraId="50DCF117" w14:textId="77777777">
        <w:trPr>
          <w:trHeight w:val="324"/>
        </w:trPr>
        <w:tc>
          <w:tcPr>
            <w:tcW w:w="952" w:type="pct"/>
            <w:shd w:val="clear" w:color="auto" w:fill="auto"/>
          </w:tcPr>
          <w:p w14:paraId="3E091B66" w14:textId="77777777" w:rsidR="00F264F9" w:rsidRDefault="002410CF">
            <w:pPr>
              <w:rPr>
                <w:rFonts w:ascii="宋体" w:eastAsia="宋体" w:hAnsi="宋体" w:cs="宋体"/>
                <w:sz w:val="18"/>
                <w:szCs w:val="18"/>
              </w:rPr>
            </w:pPr>
            <w:r>
              <w:rPr>
                <w:rFonts w:ascii="宋体" w:eastAsia="宋体" w:hAnsi="宋体" w:cs="宋体" w:hint="eastAsia"/>
                <w:sz w:val="18"/>
                <w:szCs w:val="18"/>
              </w:rPr>
              <w:t>资金平台</w:t>
            </w:r>
          </w:p>
        </w:tc>
        <w:tc>
          <w:tcPr>
            <w:tcW w:w="863" w:type="pct"/>
            <w:shd w:val="clear" w:color="auto" w:fill="auto"/>
          </w:tcPr>
          <w:p w14:paraId="7E6CF962" w14:textId="77777777" w:rsidR="00F264F9" w:rsidRDefault="002410CF">
            <w:pPr>
              <w:rPr>
                <w:rFonts w:ascii="宋体" w:eastAsia="宋体" w:hAnsi="宋体" w:cs="宋体"/>
                <w:sz w:val="18"/>
                <w:szCs w:val="18"/>
              </w:rPr>
            </w:pPr>
            <w:r>
              <w:rPr>
                <w:rFonts w:ascii="宋体" w:eastAsia="宋体" w:hAnsi="宋体" w:cs="宋体" w:hint="eastAsia"/>
                <w:sz w:val="18"/>
                <w:szCs w:val="18"/>
              </w:rPr>
              <w:t>收付费管理</w:t>
            </w:r>
          </w:p>
        </w:tc>
        <w:tc>
          <w:tcPr>
            <w:tcW w:w="1075" w:type="pct"/>
            <w:shd w:val="clear" w:color="auto" w:fill="auto"/>
          </w:tcPr>
          <w:p w14:paraId="35A822EE" w14:textId="77777777" w:rsidR="00F264F9" w:rsidRDefault="002410CF">
            <w:pPr>
              <w:rPr>
                <w:rFonts w:ascii="宋体" w:eastAsia="宋体" w:hAnsi="宋体" w:cs="宋体"/>
                <w:sz w:val="18"/>
                <w:szCs w:val="18"/>
              </w:rPr>
            </w:pPr>
            <w:r>
              <w:rPr>
                <w:rFonts w:ascii="宋体" w:eastAsia="宋体" w:hAnsi="宋体" w:cs="宋体" w:hint="eastAsia"/>
                <w:sz w:val="18"/>
                <w:szCs w:val="18"/>
              </w:rPr>
              <w:t>业务收付费管理</w:t>
            </w:r>
          </w:p>
        </w:tc>
        <w:tc>
          <w:tcPr>
            <w:tcW w:w="2108" w:type="pct"/>
          </w:tcPr>
          <w:p w14:paraId="0E50E7E5" w14:textId="77777777" w:rsidR="00F264F9" w:rsidRDefault="002410CF">
            <w:pPr>
              <w:rPr>
                <w:rFonts w:ascii="宋体" w:eastAsia="宋体" w:hAnsi="宋体" w:cs="宋体"/>
                <w:sz w:val="18"/>
                <w:szCs w:val="18"/>
              </w:rPr>
            </w:pPr>
            <w:r>
              <w:rPr>
                <w:rFonts w:ascii="宋体" w:eastAsia="宋体" w:hAnsi="宋体" w:cs="宋体" w:hint="eastAsia"/>
                <w:sz w:val="18"/>
                <w:szCs w:val="18"/>
              </w:rPr>
              <w:t>柜台收费（和后付费确认菜单合并）</w:t>
            </w:r>
          </w:p>
        </w:tc>
      </w:tr>
    </w:tbl>
    <w:p w14:paraId="4719E256" w14:textId="77777777" w:rsidR="00F264F9" w:rsidRDefault="00F264F9">
      <w:pPr>
        <w:pStyle w:val="af6"/>
        <w:ind w:left="480" w:firstLine="360"/>
      </w:pPr>
    </w:p>
    <w:p w14:paraId="470CD50F" w14:textId="77777777" w:rsidR="00F264F9" w:rsidRDefault="002410CF">
      <w:pPr>
        <w:pStyle w:val="af6"/>
        <w:numPr>
          <w:ilvl w:val="0"/>
          <w:numId w:val="8"/>
        </w:numPr>
        <w:rPr>
          <w:b/>
        </w:rPr>
      </w:pPr>
      <w:r>
        <w:rPr>
          <w:rFonts w:hint="eastAsia"/>
          <w:b/>
        </w:rPr>
        <w:t>字段说明</w:t>
      </w:r>
    </w:p>
    <w:p w14:paraId="525675CB" w14:textId="77777777" w:rsidR="00F264F9" w:rsidRDefault="00F264F9">
      <w:pPr>
        <w:rPr>
          <w:b/>
        </w:rPr>
      </w:pPr>
    </w:p>
    <w:tbl>
      <w:tblPr>
        <w:tblW w:w="847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19"/>
        <w:gridCol w:w="6958"/>
      </w:tblGrid>
      <w:tr w:rsidR="00F264F9" w14:paraId="7E82A2E0" w14:textId="77777777">
        <w:trPr>
          <w:trHeight w:val="340"/>
        </w:trPr>
        <w:tc>
          <w:tcPr>
            <w:tcW w:w="151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59F1C250" w14:textId="77777777" w:rsidR="00F264F9" w:rsidRDefault="002410CF">
            <w:pPr>
              <w:spacing w:line="360" w:lineRule="auto"/>
              <w:rPr>
                <w:rFonts w:ascii="宋体" w:eastAsia="宋体" w:hAnsi="宋体" w:cs="Arial"/>
                <w:sz w:val="18"/>
              </w:rPr>
            </w:pPr>
            <w:r>
              <w:rPr>
                <w:rFonts w:ascii="宋体" w:eastAsia="宋体" w:hAnsi="宋体" w:cs="Arial" w:hint="eastAsia"/>
                <w:sz w:val="18"/>
              </w:rPr>
              <w:t>功能描述</w:t>
            </w:r>
          </w:p>
        </w:tc>
        <w:tc>
          <w:tcPr>
            <w:tcW w:w="6958" w:type="dxa"/>
            <w:tcBorders>
              <w:top w:val="single" w:sz="4" w:space="0" w:color="auto"/>
              <w:left w:val="single" w:sz="4" w:space="0" w:color="auto"/>
              <w:bottom w:val="single" w:sz="4" w:space="0" w:color="auto"/>
              <w:right w:val="single" w:sz="4" w:space="0" w:color="auto"/>
            </w:tcBorders>
            <w:vAlign w:val="center"/>
          </w:tcPr>
          <w:p w14:paraId="2AB8618A" w14:textId="77777777" w:rsidR="00F264F9" w:rsidRDefault="002410CF">
            <w:pPr>
              <w:spacing w:line="360" w:lineRule="auto"/>
              <w:rPr>
                <w:rFonts w:ascii="宋体" w:eastAsia="宋体" w:hAnsi="宋体" w:cs="宋体"/>
                <w:sz w:val="18"/>
              </w:rPr>
            </w:pPr>
            <w:r>
              <w:rPr>
                <w:rFonts w:ascii="宋体" w:eastAsia="宋体" w:hAnsi="宋体" w:cs="宋体" w:hint="eastAsia"/>
                <w:sz w:val="18"/>
              </w:rPr>
              <w:t>针对应收数据和银行流水进行快速检索，手工勾兑应收和实收数据核销</w:t>
            </w:r>
          </w:p>
        </w:tc>
      </w:tr>
      <w:tr w:rsidR="00F264F9" w14:paraId="2138F027" w14:textId="77777777">
        <w:tc>
          <w:tcPr>
            <w:tcW w:w="151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74AF70F8" w14:textId="77777777" w:rsidR="00F264F9" w:rsidRDefault="002410CF">
            <w:pPr>
              <w:spacing w:line="360" w:lineRule="auto"/>
              <w:rPr>
                <w:rFonts w:ascii="宋体" w:eastAsia="宋体" w:hAnsi="宋体" w:cs="Arial"/>
                <w:sz w:val="18"/>
              </w:rPr>
            </w:pPr>
            <w:r>
              <w:rPr>
                <w:rFonts w:ascii="宋体" w:eastAsia="宋体" w:hAnsi="宋体" w:cs="Arial"/>
                <w:sz w:val="18"/>
              </w:rPr>
              <w:t>优先级</w:t>
            </w:r>
          </w:p>
        </w:tc>
        <w:tc>
          <w:tcPr>
            <w:tcW w:w="6958" w:type="dxa"/>
            <w:tcBorders>
              <w:top w:val="single" w:sz="4" w:space="0" w:color="auto"/>
              <w:left w:val="single" w:sz="4" w:space="0" w:color="auto"/>
              <w:bottom w:val="single" w:sz="4" w:space="0" w:color="auto"/>
              <w:right w:val="single" w:sz="4" w:space="0" w:color="auto"/>
            </w:tcBorders>
            <w:vAlign w:val="center"/>
          </w:tcPr>
          <w:p w14:paraId="098DD534" w14:textId="77777777" w:rsidR="00F264F9" w:rsidRDefault="002410CF">
            <w:pPr>
              <w:widowControl w:val="0"/>
              <w:spacing w:line="360" w:lineRule="auto"/>
              <w:jc w:val="both"/>
              <w:rPr>
                <w:rFonts w:ascii="微软雅黑" w:eastAsia="微软雅黑" w:hAnsi="微软雅黑" w:cs="Arial"/>
                <w:sz w:val="18"/>
              </w:rPr>
            </w:pPr>
            <w:r>
              <w:rPr>
                <w:rFonts w:ascii="宋体" w:eastAsia="宋体" w:hAnsi="宋体" w:cs="宋体" w:hint="eastAsia"/>
                <w:sz w:val="18"/>
              </w:rPr>
              <w:t>高</w:t>
            </w:r>
          </w:p>
        </w:tc>
      </w:tr>
      <w:tr w:rsidR="00F264F9" w14:paraId="500B35DB" w14:textId="77777777">
        <w:tc>
          <w:tcPr>
            <w:tcW w:w="151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2061CDDB" w14:textId="77777777" w:rsidR="00F264F9" w:rsidRDefault="002410CF">
            <w:pPr>
              <w:spacing w:line="360" w:lineRule="auto"/>
              <w:rPr>
                <w:rFonts w:ascii="宋体" w:eastAsia="宋体" w:hAnsi="宋体" w:cs="Arial"/>
                <w:sz w:val="18"/>
              </w:rPr>
            </w:pPr>
            <w:r>
              <w:rPr>
                <w:rFonts w:ascii="宋体" w:eastAsia="宋体" w:hAnsi="宋体" w:cs="Arial" w:hint="eastAsia"/>
                <w:sz w:val="18"/>
              </w:rPr>
              <w:t>输入/前置条件</w:t>
            </w:r>
          </w:p>
        </w:tc>
        <w:tc>
          <w:tcPr>
            <w:tcW w:w="6958" w:type="dxa"/>
            <w:tcBorders>
              <w:top w:val="single" w:sz="4" w:space="0" w:color="auto"/>
              <w:left w:val="single" w:sz="4" w:space="0" w:color="auto"/>
              <w:bottom w:val="single" w:sz="4" w:space="0" w:color="auto"/>
              <w:right w:val="single" w:sz="4" w:space="0" w:color="auto"/>
            </w:tcBorders>
            <w:vAlign w:val="center"/>
          </w:tcPr>
          <w:p w14:paraId="6322FB2F" w14:textId="77777777" w:rsidR="00F264F9" w:rsidRDefault="00F264F9">
            <w:pPr>
              <w:pStyle w:val="15"/>
              <w:spacing w:line="360" w:lineRule="auto"/>
              <w:ind w:left="0" w:firstLine="0"/>
              <w:rPr>
                <w:rFonts w:ascii="宋体" w:eastAsia="宋体" w:hAnsi="宋体" w:cs="Arial"/>
                <w:sz w:val="18"/>
              </w:rPr>
            </w:pPr>
          </w:p>
        </w:tc>
      </w:tr>
      <w:tr w:rsidR="00F264F9" w14:paraId="1CFE4803" w14:textId="77777777">
        <w:trPr>
          <w:trHeight w:val="481"/>
        </w:trPr>
        <w:tc>
          <w:tcPr>
            <w:tcW w:w="151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591DEF18" w14:textId="77777777" w:rsidR="00F264F9" w:rsidRDefault="002410CF">
            <w:pPr>
              <w:spacing w:line="360" w:lineRule="auto"/>
              <w:rPr>
                <w:rFonts w:ascii="宋体" w:eastAsia="宋体" w:hAnsi="宋体" w:cs="Arial"/>
                <w:color w:val="000000" w:themeColor="text1"/>
                <w:sz w:val="18"/>
              </w:rPr>
            </w:pPr>
            <w:r>
              <w:rPr>
                <w:rFonts w:ascii="宋体" w:eastAsia="宋体" w:hAnsi="宋体" w:cs="Arial" w:hint="eastAsia"/>
                <w:color w:val="000000" w:themeColor="text1"/>
                <w:sz w:val="18"/>
              </w:rPr>
              <w:t>需求描述</w:t>
            </w:r>
          </w:p>
        </w:tc>
        <w:tc>
          <w:tcPr>
            <w:tcW w:w="6958" w:type="dxa"/>
            <w:tcBorders>
              <w:top w:val="single" w:sz="4" w:space="0" w:color="auto"/>
              <w:left w:val="single" w:sz="4" w:space="0" w:color="auto"/>
              <w:bottom w:val="single" w:sz="4" w:space="0" w:color="auto"/>
              <w:right w:val="single" w:sz="4" w:space="0" w:color="auto"/>
            </w:tcBorders>
            <w:vAlign w:val="center"/>
          </w:tcPr>
          <w:p w14:paraId="6C6A5212" w14:textId="77777777" w:rsidR="00F264F9" w:rsidRDefault="002410CF">
            <w:pPr>
              <w:rPr>
                <w:rFonts w:ascii="微软雅黑" w:eastAsia="微软雅黑" w:hAnsi="微软雅黑" w:cs="Arial"/>
                <w:b/>
                <w:color w:val="000000" w:themeColor="text1"/>
                <w:sz w:val="18"/>
                <w:szCs w:val="18"/>
              </w:rPr>
            </w:pPr>
            <w:r>
              <w:rPr>
                <w:rFonts w:ascii="微软雅黑" w:eastAsia="微软雅黑" w:hAnsi="微软雅黑" w:cs="Arial" w:hint="eastAsia"/>
                <w:b/>
                <w:color w:val="000000" w:themeColor="text1"/>
                <w:sz w:val="18"/>
                <w:szCs w:val="18"/>
              </w:rPr>
              <w:t>整个界面分为三部分：应收数据查询、实收数据查询、收费备注/交易方式／附件上传；</w:t>
            </w:r>
          </w:p>
          <w:p w14:paraId="45DB5B06" w14:textId="77777777" w:rsidR="00F264F9" w:rsidRDefault="002410CF">
            <w:pPr>
              <w:pStyle w:val="af6"/>
              <w:numPr>
                <w:ilvl w:val="0"/>
                <w:numId w:val="9"/>
              </w:numPr>
              <w:rPr>
                <w:rFonts w:ascii="微软雅黑" w:eastAsia="微软雅黑" w:hAnsi="微软雅黑" w:cs="Arial"/>
                <w:b/>
                <w:color w:val="000000" w:themeColor="text1"/>
                <w:sz w:val="18"/>
                <w:szCs w:val="18"/>
              </w:rPr>
            </w:pPr>
            <w:r>
              <w:rPr>
                <w:rFonts w:ascii="微软雅黑" w:eastAsia="微软雅黑" w:hAnsi="微软雅黑" w:cs="Arial" w:hint="eastAsia"/>
                <w:b/>
                <w:color w:val="000000" w:themeColor="text1"/>
                <w:sz w:val="18"/>
                <w:szCs w:val="18"/>
              </w:rPr>
              <w:t>应收数据查询：</w:t>
            </w:r>
          </w:p>
          <w:p w14:paraId="0B3FD0F8" w14:textId="77777777" w:rsidR="00F264F9" w:rsidRDefault="002410CF">
            <w:pPr>
              <w:pStyle w:val="af6"/>
              <w:numPr>
                <w:ilvl w:val="6"/>
                <w:numId w:val="10"/>
              </w:num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搜索条件说明如下：</w:t>
            </w:r>
          </w:p>
          <w:p w14:paraId="2A408121"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w:t>
            </w:r>
            <w:r>
              <w:rPr>
                <w:rFonts w:ascii="宋体" w:eastAsia="宋体" w:hAnsi="宋体" w:cs="宋体" w:hint="eastAsia"/>
                <w:color w:val="000000" w:themeColor="text1"/>
                <w:kern w:val="2"/>
                <w:sz w:val="18"/>
                <w:szCs w:val="18"/>
              </w:rPr>
              <w:t>业务类型</w:t>
            </w:r>
            <w:r>
              <w:rPr>
                <w:rFonts w:ascii="宋体" w:eastAsia="宋体" w:hAnsi="宋体" w:cs="宋体" w:hint="eastAsia"/>
                <w:color w:val="000000" w:themeColor="text1"/>
                <w:sz w:val="18"/>
                <w:szCs w:val="18"/>
              </w:rPr>
              <w:t>：非必填，单选下拉列表框，选择范围【新契约、续期、保全、保全定结、后付费结算】四项默认值为【请选择】；</w:t>
            </w:r>
          </w:p>
          <w:p w14:paraId="07A689F6"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w:t>
            </w:r>
            <w:r>
              <w:rPr>
                <w:rFonts w:ascii="宋体" w:eastAsia="宋体" w:hAnsi="宋体" w:cs="宋体" w:hint="eastAsia"/>
                <w:color w:val="000000" w:themeColor="text1"/>
                <w:kern w:val="2"/>
                <w:sz w:val="18"/>
                <w:szCs w:val="18"/>
              </w:rPr>
              <w:t>业务号码</w:t>
            </w:r>
            <w:r>
              <w:rPr>
                <w:rFonts w:ascii="宋体" w:eastAsia="宋体" w:hAnsi="宋体" w:cs="宋体" w:hint="eastAsia"/>
                <w:color w:val="000000" w:themeColor="text1"/>
                <w:sz w:val="18"/>
                <w:szCs w:val="18"/>
              </w:rPr>
              <w:t>：必填，文本输入框，空值提示文案“请输入”，不检测输入的正确性，该字段不支持模糊搜索。和业务类型一起应用，如果未录入业务类型，录入业务号码，点击“查询”按钮时，提示信息“请选择业务类型”；展示样式为：</w:t>
            </w:r>
          </w:p>
          <w:p w14:paraId="1B0753F9" w14:textId="77777777" w:rsidR="00F264F9" w:rsidRDefault="002410CF">
            <w:pPr>
              <w:rPr>
                <w:rFonts w:ascii="微软雅黑" w:eastAsia="微软雅黑" w:hAnsi="微软雅黑" w:cs="Arial"/>
                <w:color w:val="000000" w:themeColor="text1"/>
                <w:sz w:val="18"/>
                <w:szCs w:val="18"/>
              </w:rPr>
            </w:pPr>
            <w:r>
              <w:rPr>
                <w:rFonts w:ascii="微软雅黑" w:eastAsia="微软雅黑" w:hAnsi="微软雅黑" w:cs="Arial"/>
                <w:noProof/>
                <w:color w:val="000000" w:themeColor="text1"/>
                <w:sz w:val="18"/>
                <w:szCs w:val="18"/>
              </w:rPr>
              <w:drawing>
                <wp:inline distT="0" distB="0" distL="0" distR="0" wp14:anchorId="31DB86D7" wp14:editId="4DD0AE7C">
                  <wp:extent cx="4555490" cy="22136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9"/>
                          <a:stretch>
                            <a:fillRect/>
                          </a:stretch>
                        </pic:blipFill>
                        <pic:spPr>
                          <a:xfrm>
                            <a:off x="0" y="0"/>
                            <a:ext cx="4555490" cy="2213610"/>
                          </a:xfrm>
                          <a:prstGeom prst="rect">
                            <a:avLst/>
                          </a:prstGeom>
                        </pic:spPr>
                      </pic:pic>
                    </a:graphicData>
                  </a:graphic>
                </wp:inline>
              </w:drawing>
            </w:r>
          </w:p>
          <w:p w14:paraId="032D3461" w14:textId="77777777" w:rsidR="00F264F9" w:rsidRDefault="002410CF">
            <w:pPr>
              <w:rPr>
                <w:rFonts w:ascii="宋体" w:eastAsia="宋体" w:hAnsi="宋体" w:cs="宋体"/>
                <w:color w:val="000000" w:themeColor="text1"/>
                <w:sz w:val="18"/>
                <w:szCs w:val="18"/>
              </w:rPr>
            </w:pPr>
            <w:r>
              <w:rPr>
                <w:rFonts w:ascii="微软雅黑" w:eastAsia="微软雅黑" w:hAnsi="微软雅黑" w:cs="Arial" w:hint="eastAsia"/>
                <w:color w:val="000000" w:themeColor="text1"/>
                <w:sz w:val="18"/>
                <w:szCs w:val="18"/>
              </w:rPr>
              <w:t>不同模</w:t>
            </w:r>
            <w:r>
              <w:rPr>
                <w:rFonts w:ascii="宋体" w:eastAsia="宋体" w:hAnsi="宋体" w:cs="宋体" w:hint="eastAsia"/>
                <w:color w:val="000000" w:themeColor="text1"/>
                <w:sz w:val="18"/>
                <w:szCs w:val="18"/>
              </w:rPr>
              <w:t>块，查询的业务号码如下：</w:t>
            </w:r>
          </w:p>
          <w:tbl>
            <w:tblPr>
              <w:tblStyle w:val="af2"/>
              <w:tblW w:w="6427" w:type="dxa"/>
              <w:tblLayout w:type="fixed"/>
              <w:tblLook w:val="04A0" w:firstRow="1" w:lastRow="0" w:firstColumn="1" w:lastColumn="0" w:noHBand="0" w:noVBand="1"/>
            </w:tblPr>
            <w:tblGrid>
              <w:gridCol w:w="1327"/>
              <w:gridCol w:w="5100"/>
            </w:tblGrid>
            <w:tr w:rsidR="00F264F9" w14:paraId="66265AD1" w14:textId="77777777">
              <w:trPr>
                <w:trHeight w:val="212"/>
              </w:trPr>
              <w:tc>
                <w:tcPr>
                  <w:tcW w:w="1327" w:type="dxa"/>
                  <w:shd w:val="clear" w:color="auto" w:fill="AEAAAA" w:themeFill="background2" w:themeFillShade="BF"/>
                </w:tcPr>
                <w:p w14:paraId="783F1433" w14:textId="77777777" w:rsidR="00F264F9" w:rsidRDefault="002410CF">
                  <w:pPr>
                    <w:rPr>
                      <w:rFonts w:ascii="宋体" w:eastAsia="宋体" w:hAnsi="宋体" w:cs="宋体"/>
                      <w:b/>
                      <w:color w:val="000000" w:themeColor="text1"/>
                      <w:sz w:val="18"/>
                      <w:szCs w:val="18"/>
                    </w:rPr>
                  </w:pPr>
                  <w:r>
                    <w:rPr>
                      <w:rFonts w:ascii="宋体" w:eastAsia="宋体" w:hAnsi="宋体" w:cs="宋体" w:hint="eastAsia"/>
                      <w:b/>
                      <w:color w:val="000000" w:themeColor="text1"/>
                      <w:sz w:val="18"/>
                      <w:szCs w:val="18"/>
                    </w:rPr>
                    <w:t>模块</w:t>
                  </w:r>
                </w:p>
              </w:tc>
              <w:tc>
                <w:tcPr>
                  <w:tcW w:w="5100" w:type="dxa"/>
                  <w:shd w:val="clear" w:color="auto" w:fill="AEAAAA" w:themeFill="background2" w:themeFillShade="BF"/>
                </w:tcPr>
                <w:p w14:paraId="26F6D3C1" w14:textId="77777777" w:rsidR="00F264F9" w:rsidRDefault="002410CF">
                  <w:pPr>
                    <w:rPr>
                      <w:rFonts w:ascii="宋体" w:eastAsia="宋体" w:hAnsi="宋体" w:cs="宋体"/>
                      <w:b/>
                      <w:color w:val="000000" w:themeColor="text1"/>
                      <w:sz w:val="18"/>
                      <w:szCs w:val="18"/>
                    </w:rPr>
                  </w:pPr>
                  <w:r>
                    <w:rPr>
                      <w:rFonts w:ascii="宋体" w:eastAsia="宋体" w:hAnsi="宋体" w:cs="宋体" w:hint="eastAsia"/>
                      <w:b/>
                      <w:color w:val="000000" w:themeColor="text1"/>
                      <w:sz w:val="18"/>
                      <w:szCs w:val="18"/>
                    </w:rPr>
                    <w:t>业务号码</w:t>
                  </w:r>
                </w:p>
              </w:tc>
            </w:tr>
            <w:tr w:rsidR="00F264F9" w14:paraId="79042B4B" w14:textId="77777777">
              <w:tc>
                <w:tcPr>
                  <w:tcW w:w="1327" w:type="dxa"/>
                </w:tcPr>
                <w:p w14:paraId="6876FD9B" w14:textId="77777777" w:rsidR="00F264F9" w:rsidRDefault="002410CF">
                  <w:pPr>
                    <w:rPr>
                      <w:rFonts w:ascii="宋体" w:eastAsia="宋体" w:hAnsi="宋体" w:cs="宋体"/>
                      <w:bCs/>
                      <w:color w:val="000000" w:themeColor="text1"/>
                      <w:sz w:val="18"/>
                      <w:szCs w:val="18"/>
                    </w:rPr>
                  </w:pPr>
                  <w:r>
                    <w:rPr>
                      <w:rFonts w:ascii="宋体" w:eastAsia="宋体" w:hAnsi="宋体" w:cs="宋体" w:hint="eastAsia"/>
                      <w:bCs/>
                      <w:color w:val="000000" w:themeColor="text1"/>
                      <w:sz w:val="18"/>
                      <w:szCs w:val="18"/>
                    </w:rPr>
                    <w:t>新契约</w:t>
                  </w:r>
                </w:p>
              </w:tc>
              <w:tc>
                <w:tcPr>
                  <w:tcW w:w="5100" w:type="dxa"/>
                </w:tcPr>
                <w:p w14:paraId="37EC22EA" w14:textId="77777777" w:rsidR="00F264F9" w:rsidRDefault="002410CF">
                  <w:pPr>
                    <w:rPr>
                      <w:rFonts w:ascii="宋体" w:eastAsia="宋体" w:hAnsi="宋体" w:cs="宋体"/>
                      <w:bCs/>
                      <w:color w:val="000000" w:themeColor="text1"/>
                      <w:sz w:val="18"/>
                      <w:szCs w:val="18"/>
                    </w:rPr>
                  </w:pPr>
                  <w:proofErr w:type="gramStart"/>
                  <w:r>
                    <w:rPr>
                      <w:rFonts w:ascii="宋体" w:eastAsia="宋体" w:hAnsi="宋体" w:cs="宋体" w:hint="eastAsia"/>
                      <w:bCs/>
                      <w:color w:val="000000" w:themeColor="text1"/>
                      <w:sz w:val="18"/>
                      <w:szCs w:val="18"/>
                    </w:rPr>
                    <w:t>个</w:t>
                  </w:r>
                  <w:proofErr w:type="gramEnd"/>
                  <w:r>
                    <w:rPr>
                      <w:rFonts w:ascii="宋体" w:eastAsia="宋体" w:hAnsi="宋体" w:cs="宋体" w:hint="eastAsia"/>
                      <w:bCs/>
                      <w:color w:val="000000" w:themeColor="text1"/>
                      <w:sz w:val="18"/>
                      <w:szCs w:val="18"/>
                    </w:rPr>
                    <w:t>险、家庭单、CBBC：订单号；    精英计划： 投保单号；</w:t>
                  </w:r>
                </w:p>
              </w:tc>
            </w:tr>
            <w:tr w:rsidR="00F264F9" w14:paraId="0F432692" w14:textId="77777777">
              <w:trPr>
                <w:trHeight w:val="161"/>
              </w:trPr>
              <w:tc>
                <w:tcPr>
                  <w:tcW w:w="1327" w:type="dxa"/>
                </w:tcPr>
                <w:p w14:paraId="2FFDD69B" w14:textId="77777777" w:rsidR="00F264F9" w:rsidRDefault="002410CF">
                  <w:pPr>
                    <w:rPr>
                      <w:rFonts w:ascii="宋体" w:eastAsia="宋体" w:hAnsi="宋体" w:cs="宋体"/>
                      <w:bCs/>
                      <w:color w:val="000000" w:themeColor="text1"/>
                      <w:sz w:val="18"/>
                      <w:szCs w:val="18"/>
                    </w:rPr>
                  </w:pPr>
                  <w:r>
                    <w:rPr>
                      <w:rFonts w:ascii="宋体" w:eastAsia="宋体" w:hAnsi="宋体" w:cs="宋体" w:hint="eastAsia"/>
                      <w:bCs/>
                      <w:color w:val="000000" w:themeColor="text1"/>
                      <w:sz w:val="18"/>
                      <w:szCs w:val="18"/>
                    </w:rPr>
                    <w:t>续期</w:t>
                  </w:r>
                </w:p>
              </w:tc>
              <w:tc>
                <w:tcPr>
                  <w:tcW w:w="5100" w:type="dxa"/>
                </w:tcPr>
                <w:p w14:paraId="381EC39D" w14:textId="77777777" w:rsidR="00F264F9" w:rsidRDefault="002410CF">
                  <w:pPr>
                    <w:rPr>
                      <w:rFonts w:ascii="宋体" w:eastAsia="宋体" w:hAnsi="宋体" w:cs="宋体"/>
                      <w:bCs/>
                      <w:color w:val="000000" w:themeColor="text1"/>
                      <w:sz w:val="18"/>
                      <w:szCs w:val="18"/>
                    </w:rPr>
                  </w:pPr>
                  <w:proofErr w:type="gramStart"/>
                  <w:r>
                    <w:rPr>
                      <w:rFonts w:ascii="宋体" w:eastAsia="宋体" w:hAnsi="宋体" w:cs="宋体" w:hint="eastAsia"/>
                      <w:bCs/>
                      <w:color w:val="000000" w:themeColor="text1"/>
                      <w:sz w:val="18"/>
                      <w:szCs w:val="18"/>
                    </w:rPr>
                    <w:t>个</w:t>
                  </w:r>
                  <w:proofErr w:type="gramEnd"/>
                  <w:r>
                    <w:rPr>
                      <w:rFonts w:ascii="宋体" w:eastAsia="宋体" w:hAnsi="宋体" w:cs="宋体" w:hint="eastAsia"/>
                      <w:bCs/>
                      <w:color w:val="000000" w:themeColor="text1"/>
                      <w:sz w:val="18"/>
                      <w:szCs w:val="18"/>
                    </w:rPr>
                    <w:t>险、家庭单、精英计划：保单号；   CBBC： 个人凭证号；</w:t>
                  </w:r>
                </w:p>
              </w:tc>
            </w:tr>
            <w:tr w:rsidR="00F264F9" w14:paraId="39E7F423" w14:textId="77777777">
              <w:trPr>
                <w:trHeight w:val="90"/>
              </w:trPr>
              <w:tc>
                <w:tcPr>
                  <w:tcW w:w="1327" w:type="dxa"/>
                </w:tcPr>
                <w:p w14:paraId="1E2B5BEC" w14:textId="77777777" w:rsidR="00F264F9" w:rsidRDefault="002410CF">
                  <w:pPr>
                    <w:rPr>
                      <w:rFonts w:ascii="宋体" w:eastAsia="宋体" w:hAnsi="宋体" w:cs="宋体"/>
                      <w:bCs/>
                      <w:color w:val="000000" w:themeColor="text1"/>
                      <w:sz w:val="18"/>
                      <w:szCs w:val="18"/>
                    </w:rPr>
                  </w:pPr>
                  <w:r>
                    <w:rPr>
                      <w:rFonts w:ascii="宋体" w:eastAsia="宋体" w:hAnsi="宋体" w:cs="宋体" w:hint="eastAsia"/>
                      <w:bCs/>
                      <w:color w:val="000000" w:themeColor="text1"/>
                      <w:sz w:val="18"/>
                      <w:szCs w:val="18"/>
                    </w:rPr>
                    <w:t>保全</w:t>
                  </w:r>
                </w:p>
              </w:tc>
              <w:tc>
                <w:tcPr>
                  <w:tcW w:w="5100" w:type="dxa"/>
                </w:tcPr>
                <w:p w14:paraId="00723F03" w14:textId="77777777" w:rsidR="00F264F9" w:rsidRDefault="002410CF">
                  <w:pPr>
                    <w:rPr>
                      <w:rFonts w:ascii="宋体" w:eastAsia="宋体" w:hAnsi="宋体" w:cs="宋体"/>
                      <w:bCs/>
                      <w:color w:val="000000" w:themeColor="text1"/>
                      <w:sz w:val="18"/>
                      <w:szCs w:val="18"/>
                    </w:rPr>
                  </w:pPr>
                  <w:r>
                    <w:rPr>
                      <w:rFonts w:ascii="宋体" w:eastAsia="宋体" w:hAnsi="宋体" w:cs="宋体" w:hint="eastAsia"/>
                      <w:bCs/>
                      <w:color w:val="000000" w:themeColor="text1"/>
                      <w:sz w:val="18"/>
                      <w:szCs w:val="18"/>
                    </w:rPr>
                    <w:t>保全受理号</w:t>
                  </w:r>
                </w:p>
              </w:tc>
            </w:tr>
            <w:tr w:rsidR="00F264F9" w14:paraId="4027E5A8" w14:textId="77777777">
              <w:trPr>
                <w:trHeight w:val="90"/>
              </w:trPr>
              <w:tc>
                <w:tcPr>
                  <w:tcW w:w="1327" w:type="dxa"/>
                </w:tcPr>
                <w:p w14:paraId="128DB657" w14:textId="77777777" w:rsidR="00F264F9" w:rsidRDefault="002410CF">
                  <w:pPr>
                    <w:rPr>
                      <w:rFonts w:ascii="宋体" w:eastAsia="宋体" w:hAnsi="宋体" w:cs="宋体"/>
                      <w:bCs/>
                      <w:color w:val="000000" w:themeColor="text1"/>
                      <w:sz w:val="18"/>
                      <w:szCs w:val="18"/>
                    </w:rPr>
                  </w:pPr>
                  <w:r>
                    <w:rPr>
                      <w:rFonts w:ascii="宋体" w:eastAsia="宋体" w:hAnsi="宋体" w:cs="宋体" w:hint="eastAsia"/>
                      <w:bCs/>
                      <w:color w:val="000000" w:themeColor="text1"/>
                      <w:sz w:val="18"/>
                      <w:szCs w:val="18"/>
                    </w:rPr>
                    <w:t>保全定结</w:t>
                  </w:r>
                </w:p>
              </w:tc>
              <w:tc>
                <w:tcPr>
                  <w:tcW w:w="5100" w:type="dxa"/>
                </w:tcPr>
                <w:p w14:paraId="6198DB74" w14:textId="77777777" w:rsidR="00F264F9" w:rsidRDefault="002410CF">
                  <w:pPr>
                    <w:rPr>
                      <w:rFonts w:ascii="宋体" w:eastAsia="宋体" w:hAnsi="宋体" w:cs="宋体"/>
                      <w:bCs/>
                      <w:color w:val="000000" w:themeColor="text1"/>
                      <w:sz w:val="18"/>
                      <w:szCs w:val="18"/>
                    </w:rPr>
                  </w:pPr>
                  <w:r>
                    <w:rPr>
                      <w:rFonts w:ascii="宋体" w:eastAsia="宋体" w:hAnsi="宋体" w:cs="宋体" w:hint="eastAsia"/>
                      <w:bCs/>
                      <w:color w:val="000000" w:themeColor="text1"/>
                      <w:sz w:val="18"/>
                      <w:szCs w:val="18"/>
                    </w:rPr>
                    <w:t>定结</w:t>
                  </w:r>
                  <w:proofErr w:type="gramStart"/>
                  <w:r>
                    <w:rPr>
                      <w:rFonts w:ascii="宋体" w:eastAsia="宋体" w:hAnsi="宋体" w:cs="宋体" w:hint="eastAsia"/>
                      <w:bCs/>
                      <w:color w:val="000000" w:themeColor="text1"/>
                      <w:sz w:val="18"/>
                      <w:szCs w:val="18"/>
                    </w:rPr>
                    <w:t>批次号</w:t>
                  </w:r>
                  <w:proofErr w:type="gramEnd"/>
                </w:p>
              </w:tc>
            </w:tr>
            <w:tr w:rsidR="00F264F9" w14:paraId="5488D2B0" w14:textId="77777777">
              <w:trPr>
                <w:trHeight w:val="90"/>
              </w:trPr>
              <w:tc>
                <w:tcPr>
                  <w:tcW w:w="1327" w:type="dxa"/>
                </w:tcPr>
                <w:p w14:paraId="55A222D0" w14:textId="77777777" w:rsidR="00F264F9" w:rsidRDefault="002410CF">
                  <w:pPr>
                    <w:rPr>
                      <w:rFonts w:ascii="宋体" w:eastAsia="宋体" w:hAnsi="宋体" w:cs="宋体"/>
                      <w:bCs/>
                      <w:color w:val="000000" w:themeColor="text1"/>
                      <w:sz w:val="18"/>
                      <w:szCs w:val="18"/>
                    </w:rPr>
                  </w:pPr>
                  <w:r>
                    <w:rPr>
                      <w:rFonts w:ascii="宋体" w:eastAsia="宋体" w:hAnsi="宋体" w:cs="宋体" w:hint="eastAsia"/>
                      <w:bCs/>
                      <w:color w:val="000000" w:themeColor="text1"/>
                      <w:sz w:val="18"/>
                      <w:szCs w:val="18"/>
                    </w:rPr>
                    <w:t>后付费结算</w:t>
                  </w:r>
                </w:p>
              </w:tc>
              <w:tc>
                <w:tcPr>
                  <w:tcW w:w="5100" w:type="dxa"/>
                </w:tcPr>
                <w:p w14:paraId="481E7C06" w14:textId="77777777" w:rsidR="00F264F9" w:rsidRDefault="002410CF">
                  <w:pPr>
                    <w:rPr>
                      <w:rFonts w:ascii="宋体" w:eastAsia="宋体" w:hAnsi="宋体" w:cs="宋体"/>
                      <w:bCs/>
                      <w:color w:val="000000" w:themeColor="text1"/>
                      <w:sz w:val="18"/>
                      <w:szCs w:val="18"/>
                    </w:rPr>
                  </w:pPr>
                  <w:proofErr w:type="gramStart"/>
                  <w:r>
                    <w:rPr>
                      <w:rFonts w:ascii="宋体" w:eastAsia="宋体" w:hAnsi="宋体" w:cs="宋体" w:hint="eastAsia"/>
                      <w:bCs/>
                      <w:color w:val="000000" w:themeColor="text1"/>
                      <w:sz w:val="18"/>
                      <w:szCs w:val="18"/>
                    </w:rPr>
                    <w:t>批次号</w:t>
                  </w:r>
                  <w:proofErr w:type="gramEnd"/>
                </w:p>
              </w:tc>
            </w:tr>
          </w:tbl>
          <w:p w14:paraId="200781FB"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lastRenderedPageBreak/>
              <w:t>-渠道名称：单选下拉框，选择范围为后付费结算业务产生应收数据对应的渠道名称；空值提示文案“全部”，不检测输入的正确性，该字段不支持模糊搜索。此字段隐藏；</w:t>
            </w:r>
          </w:p>
          <w:p w14:paraId="5B123E11"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展示样式为：</w:t>
            </w:r>
          </w:p>
          <w:p w14:paraId="65E401BE" w14:textId="77777777" w:rsidR="00F264F9" w:rsidRDefault="002410CF">
            <w:pPr>
              <w:rPr>
                <w:rFonts w:ascii="微软雅黑" w:eastAsia="微软雅黑" w:hAnsi="微软雅黑" w:cs="Arial"/>
                <w:color w:val="000000" w:themeColor="text1"/>
                <w:sz w:val="18"/>
                <w:szCs w:val="18"/>
              </w:rPr>
            </w:pPr>
            <w:r>
              <w:rPr>
                <w:rFonts w:ascii="微软雅黑" w:eastAsia="微软雅黑" w:hAnsi="微软雅黑" w:cs="Arial"/>
                <w:noProof/>
                <w:color w:val="000000" w:themeColor="text1"/>
                <w:sz w:val="18"/>
                <w:szCs w:val="18"/>
              </w:rPr>
              <w:drawing>
                <wp:inline distT="0" distB="0" distL="0" distR="0" wp14:anchorId="59C2B6B8" wp14:editId="1DE88B5C">
                  <wp:extent cx="2245360" cy="15214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2263672" cy="1534267"/>
                          </a:xfrm>
                          <a:prstGeom prst="rect">
                            <a:avLst/>
                          </a:prstGeom>
                        </pic:spPr>
                      </pic:pic>
                    </a:graphicData>
                  </a:graphic>
                </wp:inline>
              </w:drawing>
            </w:r>
          </w:p>
          <w:p w14:paraId="7723C19E" w14:textId="77777777" w:rsidR="00F264F9" w:rsidRDefault="00F264F9">
            <w:pPr>
              <w:rPr>
                <w:rFonts w:ascii="微软雅黑" w:eastAsia="微软雅黑" w:hAnsi="微软雅黑" w:cs="Arial"/>
                <w:color w:val="000000" w:themeColor="text1"/>
                <w:sz w:val="18"/>
                <w:szCs w:val="18"/>
              </w:rPr>
            </w:pPr>
          </w:p>
          <w:p w14:paraId="31C7C44F" w14:textId="77777777" w:rsidR="00F264F9" w:rsidRDefault="002410CF">
            <w:pPr>
              <w:rPr>
                <w:rFonts w:ascii="宋体" w:eastAsia="宋体" w:hAnsi="宋体" w:cs="宋体"/>
                <w:color w:val="000000" w:themeColor="text1"/>
                <w:sz w:val="18"/>
                <w:szCs w:val="18"/>
              </w:rPr>
            </w:pPr>
            <w:r>
              <w:rPr>
                <w:rFonts w:ascii="微软雅黑" w:eastAsia="微软雅黑" w:hAnsi="微软雅黑" w:cs="Arial" w:hint="eastAsia"/>
                <w:color w:val="000000" w:themeColor="text1"/>
                <w:sz w:val="18"/>
                <w:szCs w:val="18"/>
              </w:rPr>
              <w:t>-</w:t>
            </w:r>
            <w:r>
              <w:rPr>
                <w:rFonts w:ascii="宋体" w:eastAsia="宋体" w:hAnsi="宋体" w:cs="宋体" w:hint="eastAsia"/>
                <w:color w:val="000000" w:themeColor="text1"/>
                <w:sz w:val="18"/>
                <w:szCs w:val="18"/>
              </w:rPr>
              <w:t xml:space="preserve">发生时间：起始时间，非必填，点击激活日历选择器，格式为YYYY-mm-dd，选择范围为19900101-当前时间。未录入则默认时间为当前日期。  </w:t>
            </w:r>
          </w:p>
          <w:p w14:paraId="57C2D28E"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-结束时间：格式为YYYY-mm-dd，选择范围为“起始时间”-当前时间。未录入则默认时间为当前日期。此字段隐藏；</w:t>
            </w:r>
            <w:r>
              <w:rPr>
                <w:rFonts w:ascii="宋体" w:eastAsia="宋体" w:hAnsi="宋体" w:cs="宋体" w:hint="eastAsia"/>
                <w:color w:val="000000" w:themeColor="text1"/>
                <w:sz w:val="18"/>
                <w:szCs w:val="18"/>
              </w:rPr>
              <w:br/>
              <w:t>-交易金额：非必填，空值提示文案“请输入”，数值型，起始金额小于等于终止金额，否则在交易金额下红色提示“起始金额不允许大于终止金额”； 此字段隐藏；</w:t>
            </w:r>
          </w:p>
          <w:p w14:paraId="681472D7"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-客户姓名：非必填，空值提示文案“请输入”，不检测输入的正确性，该字段支持模糊搜索。此字段隐藏；</w:t>
            </w:r>
            <w:r>
              <w:rPr>
                <w:rFonts w:ascii="宋体" w:eastAsia="宋体" w:hAnsi="宋体" w:cs="宋体" w:hint="eastAsia"/>
                <w:color w:val="000000" w:themeColor="text1"/>
                <w:sz w:val="18"/>
                <w:szCs w:val="18"/>
              </w:rPr>
              <w:br/>
              <w:t xml:space="preserve">点击“查询”按钮，按照输入条件查询应收数据；点击“重置”按钮，清空所有输入条件，不展示查询结果； </w:t>
            </w:r>
          </w:p>
          <w:p w14:paraId="73869977" w14:textId="77777777" w:rsidR="00F264F9" w:rsidRDefault="002410CF">
            <w:pPr>
              <w:pStyle w:val="110"/>
              <w:numPr>
                <w:ilvl w:val="0"/>
                <w:numId w:val="10"/>
              </w:numPr>
              <w:spacing w:line="360" w:lineRule="auto"/>
              <w:rPr>
                <w:rFonts w:ascii="宋体" w:eastAsia="宋体" w:hAnsi="宋体" w:cs="宋体"/>
                <w:color w:val="000000" w:themeColor="text1"/>
                <w:sz w:val="18"/>
                <w:szCs w:val="18"/>
                <w:lang w:eastAsia="zh-CN"/>
              </w:rPr>
            </w:pPr>
            <w:r>
              <w:rPr>
                <w:rFonts w:ascii="宋体" w:eastAsia="宋体" w:hAnsi="宋体" w:cs="宋体" w:hint="eastAsia"/>
                <w:color w:val="000000" w:themeColor="text1"/>
                <w:sz w:val="18"/>
                <w:szCs w:val="18"/>
                <w:lang w:eastAsia="zh-CN"/>
              </w:rPr>
              <w:t>表单数据说明如下：</w:t>
            </w:r>
          </w:p>
          <w:p w14:paraId="0DBA51A3" w14:textId="77777777" w:rsidR="00F264F9" w:rsidRDefault="002410CF">
            <w:pPr>
              <w:pStyle w:val="110"/>
              <w:spacing w:line="360" w:lineRule="auto"/>
              <w:ind w:left="360" w:firstLine="0"/>
              <w:rPr>
                <w:rFonts w:ascii="宋体" w:eastAsia="宋体" w:hAnsi="宋体" w:cs="宋体"/>
                <w:color w:val="000000" w:themeColor="text1"/>
                <w:sz w:val="18"/>
                <w:szCs w:val="18"/>
                <w:lang w:eastAsia="zh-CN"/>
              </w:rPr>
            </w:pPr>
            <w:r>
              <w:rPr>
                <w:rFonts w:ascii="宋体" w:eastAsia="宋体" w:hAnsi="宋体" w:cs="宋体" w:hint="eastAsia"/>
                <w:color w:val="000000" w:themeColor="text1"/>
                <w:sz w:val="18"/>
                <w:szCs w:val="18"/>
                <w:lang w:eastAsia="zh-CN"/>
              </w:rPr>
              <w:t>表单数据包括：业务类型、业务号码、渠道名称、发生时间、应收金额、付方户名、付方账号、银行名称、渠道结算附件，排序方案为发生时间逆序排序。</w:t>
            </w:r>
          </w:p>
          <w:p w14:paraId="3FDA80CE"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 xml:space="preserve">     -业务类型、业务号码、渠道名称、发生时间、应收金额同搜索条件；</w:t>
            </w:r>
          </w:p>
          <w:p w14:paraId="3C8C2738"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 xml:space="preserve">     -付方户名：</w:t>
            </w:r>
            <w:proofErr w:type="gramStart"/>
            <w:r>
              <w:rPr>
                <w:rFonts w:ascii="宋体" w:eastAsia="宋体" w:hAnsi="宋体" w:cs="宋体" w:hint="eastAsia"/>
                <w:color w:val="000000" w:themeColor="text1"/>
                <w:sz w:val="18"/>
                <w:szCs w:val="18"/>
              </w:rPr>
              <w:t>个</w:t>
            </w:r>
            <w:proofErr w:type="gramEnd"/>
            <w:r>
              <w:rPr>
                <w:rFonts w:ascii="宋体" w:eastAsia="宋体" w:hAnsi="宋体" w:cs="宋体" w:hint="eastAsia"/>
                <w:color w:val="000000" w:themeColor="text1"/>
                <w:sz w:val="18"/>
                <w:szCs w:val="18"/>
              </w:rPr>
              <w:t>单、家庭单：显示投保人、CBBC：显示交费人、精英计划：显示投保单位。</w:t>
            </w:r>
          </w:p>
          <w:p w14:paraId="67C954A6"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 xml:space="preserve">     -付方账号： 客户在选择线下转账时，输入的银行卡账号；</w:t>
            </w:r>
          </w:p>
          <w:p w14:paraId="31C1652F" w14:textId="77777777" w:rsidR="00F264F9" w:rsidRDefault="002410CF">
            <w:pPr>
              <w:ind w:firstLine="360"/>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–银行名称： 客户在选择线下转账时，输入的银行卡对应的银行名称；</w:t>
            </w:r>
          </w:p>
          <w:p w14:paraId="63537FBC" w14:textId="77777777" w:rsidR="00F264F9" w:rsidRDefault="002410CF">
            <w:pPr>
              <w:ind w:firstLine="360"/>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 xml:space="preserve">–渠道结算附件：点击渠道结算附件的查看按钮，进入到原有后付费结算查看界面； </w:t>
            </w:r>
          </w:p>
          <w:p w14:paraId="155829F7" w14:textId="77777777" w:rsidR="00F264F9" w:rsidRDefault="002410CF">
            <w:pPr>
              <w:pStyle w:val="110"/>
              <w:spacing w:line="360" w:lineRule="auto"/>
              <w:ind w:left="360" w:firstLine="0"/>
              <w:rPr>
                <w:rFonts w:ascii="宋体" w:eastAsia="宋体" w:hAnsi="宋体" w:cs="宋体"/>
                <w:color w:val="000000" w:themeColor="text1"/>
                <w:sz w:val="18"/>
                <w:szCs w:val="18"/>
                <w:lang w:eastAsia="zh-CN"/>
              </w:rPr>
            </w:pPr>
            <w:r>
              <w:rPr>
                <w:rFonts w:ascii="宋体" w:eastAsia="宋体" w:hAnsi="宋体" w:cs="宋体" w:hint="eastAsia"/>
                <w:color w:val="000000" w:themeColor="text1"/>
                <w:sz w:val="18"/>
                <w:szCs w:val="18"/>
                <w:lang w:eastAsia="zh-CN"/>
              </w:rPr>
              <w:t>表单选择框为复选框，</w:t>
            </w:r>
            <w:proofErr w:type="gramStart"/>
            <w:r>
              <w:rPr>
                <w:rFonts w:ascii="宋体" w:eastAsia="宋体" w:hAnsi="宋体" w:cs="宋体" w:hint="eastAsia"/>
                <w:color w:val="000000" w:themeColor="text1"/>
                <w:sz w:val="18"/>
                <w:szCs w:val="18"/>
                <w:lang w:eastAsia="zh-CN"/>
              </w:rPr>
              <w:t>勾选复选框</w:t>
            </w:r>
            <w:proofErr w:type="gramEnd"/>
            <w:r>
              <w:rPr>
                <w:rFonts w:ascii="宋体" w:eastAsia="宋体" w:hAnsi="宋体" w:cs="宋体" w:hint="eastAsia"/>
                <w:color w:val="000000" w:themeColor="text1"/>
                <w:sz w:val="18"/>
                <w:szCs w:val="18"/>
                <w:lang w:eastAsia="zh-CN"/>
              </w:rPr>
              <w:t>，计算</w:t>
            </w:r>
            <w:proofErr w:type="gramStart"/>
            <w:r>
              <w:rPr>
                <w:rFonts w:ascii="宋体" w:eastAsia="宋体" w:hAnsi="宋体" w:cs="宋体" w:hint="eastAsia"/>
                <w:color w:val="000000" w:themeColor="text1"/>
                <w:sz w:val="18"/>
                <w:szCs w:val="18"/>
                <w:lang w:eastAsia="zh-CN"/>
              </w:rPr>
              <w:t>勾选记录</w:t>
            </w:r>
            <w:proofErr w:type="gramEnd"/>
            <w:r>
              <w:rPr>
                <w:rFonts w:ascii="宋体" w:eastAsia="宋体" w:hAnsi="宋体" w:cs="宋体" w:hint="eastAsia"/>
                <w:color w:val="000000" w:themeColor="text1"/>
                <w:sz w:val="18"/>
                <w:szCs w:val="18"/>
                <w:lang w:eastAsia="zh-CN"/>
              </w:rPr>
              <w:t>的总笔数、总金额；显示如下：</w:t>
            </w:r>
          </w:p>
          <w:p w14:paraId="724E93F6" w14:textId="77777777" w:rsidR="00F264F9" w:rsidRDefault="002410CF">
            <w:pPr>
              <w:ind w:firstLine="360"/>
              <w:rPr>
                <w:rFonts w:ascii="微软雅黑" w:eastAsia="微软雅黑" w:hAnsi="微软雅黑" w:cs="Arial"/>
                <w:color w:val="000000" w:themeColor="text1"/>
                <w:sz w:val="18"/>
                <w:szCs w:val="18"/>
              </w:rPr>
            </w:pPr>
            <w:r>
              <w:rPr>
                <w:rFonts w:ascii="微软雅黑" w:eastAsia="微软雅黑" w:hAnsi="微软雅黑" w:cs="Arial"/>
                <w:noProof/>
                <w:color w:val="000000" w:themeColor="text1"/>
                <w:sz w:val="18"/>
                <w:szCs w:val="18"/>
              </w:rPr>
              <w:lastRenderedPageBreak/>
              <w:drawing>
                <wp:inline distT="0" distB="0" distL="0" distR="0" wp14:anchorId="7D370C14" wp14:editId="43D75C4B">
                  <wp:extent cx="2813685" cy="312928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2841719" cy="3160188"/>
                          </a:xfrm>
                          <a:prstGeom prst="rect">
                            <a:avLst/>
                          </a:prstGeom>
                        </pic:spPr>
                      </pic:pic>
                    </a:graphicData>
                  </a:graphic>
                </wp:inline>
              </w:drawing>
            </w:r>
          </w:p>
          <w:p w14:paraId="4B8F3D27" w14:textId="77777777" w:rsidR="00F264F9" w:rsidRDefault="002410CF">
            <w:pPr>
              <w:pStyle w:val="110"/>
              <w:numPr>
                <w:ilvl w:val="0"/>
                <w:numId w:val="10"/>
              </w:numPr>
              <w:spacing w:line="360" w:lineRule="auto"/>
              <w:rPr>
                <w:rFonts w:ascii="宋体" w:eastAsia="宋体" w:hAnsi="宋体" w:cs="宋体"/>
                <w:color w:val="000000" w:themeColor="text1"/>
                <w:sz w:val="18"/>
                <w:szCs w:val="18"/>
                <w:lang w:eastAsia="zh-CN"/>
              </w:rPr>
            </w:pPr>
            <w:r>
              <w:rPr>
                <w:rFonts w:ascii="宋体" w:eastAsia="宋体" w:hAnsi="宋体" w:cs="宋体" w:hint="eastAsia"/>
                <w:color w:val="000000" w:themeColor="text1"/>
                <w:sz w:val="18"/>
                <w:szCs w:val="18"/>
                <w:lang w:eastAsia="zh-CN"/>
              </w:rPr>
              <w:t>每页展示10条数据，排序方式为发生时间顺序排序,</w:t>
            </w:r>
            <w:proofErr w:type="gramStart"/>
            <w:r>
              <w:rPr>
                <w:rFonts w:ascii="宋体" w:eastAsia="宋体" w:hAnsi="宋体" w:cs="宋体" w:hint="eastAsia"/>
                <w:color w:val="000000" w:themeColor="text1"/>
                <w:sz w:val="18"/>
                <w:szCs w:val="18"/>
                <w:lang w:eastAsia="zh-CN"/>
              </w:rPr>
              <w:t>支持分</w:t>
            </w:r>
            <w:proofErr w:type="gramEnd"/>
            <w:r>
              <w:rPr>
                <w:rFonts w:ascii="宋体" w:eastAsia="宋体" w:hAnsi="宋体" w:cs="宋体" w:hint="eastAsia"/>
                <w:color w:val="000000" w:themeColor="text1"/>
                <w:sz w:val="18"/>
                <w:szCs w:val="18"/>
                <w:lang w:eastAsia="zh-CN"/>
              </w:rPr>
              <w:t>页。</w:t>
            </w:r>
          </w:p>
          <w:p w14:paraId="5129D383" w14:textId="77777777" w:rsidR="00F264F9" w:rsidRDefault="002410CF">
            <w:pPr>
              <w:pStyle w:val="af6"/>
              <w:numPr>
                <w:ilvl w:val="0"/>
                <w:numId w:val="11"/>
              </w:numPr>
              <w:rPr>
                <w:rFonts w:ascii="宋体" w:eastAsia="宋体" w:hAnsi="宋体" w:cs="宋体"/>
                <w:b/>
                <w:color w:val="000000" w:themeColor="text1"/>
                <w:sz w:val="18"/>
                <w:szCs w:val="18"/>
              </w:rPr>
            </w:pPr>
            <w:r>
              <w:rPr>
                <w:rFonts w:ascii="宋体" w:eastAsia="宋体" w:hAnsi="宋体" w:cs="宋体" w:hint="eastAsia"/>
                <w:b/>
                <w:color w:val="000000" w:themeColor="text1"/>
                <w:sz w:val="18"/>
                <w:szCs w:val="18"/>
              </w:rPr>
              <w:t>银行流水数据查询：</w:t>
            </w:r>
          </w:p>
          <w:p w14:paraId="4CA43A55" w14:textId="77777777" w:rsidR="00F264F9" w:rsidRDefault="002410CF">
            <w:pPr>
              <w:pStyle w:val="af6"/>
              <w:numPr>
                <w:ilvl w:val="0"/>
                <w:numId w:val="10"/>
              </w:num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搜索条件说明如下：</w:t>
            </w:r>
          </w:p>
          <w:p w14:paraId="535E9E61"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-收款账户：非必填，单选下拉列表框，选择范围【</w:t>
            </w:r>
            <w:r>
              <w:rPr>
                <w:rFonts w:ascii="宋体" w:eastAsia="宋体" w:hAnsi="宋体" w:cs="宋体" w:hint="eastAsia"/>
                <w:color w:val="000000" w:themeColor="text1"/>
                <w:sz w:val="18"/>
                <w:szCs w:val="18"/>
                <w:shd w:val="clear" w:color="auto" w:fill="FFFFFF"/>
              </w:rPr>
              <w:t>110928036310686-招商银行北京分行营业部、340266444846-中国银行北京金融中心支行、11050161520000000220-建行北京展览路支行</w:t>
            </w:r>
            <w:r>
              <w:rPr>
                <w:rFonts w:ascii="宋体" w:eastAsia="宋体" w:hAnsi="宋体" w:cs="宋体" w:hint="eastAsia"/>
                <w:color w:val="000000" w:themeColor="text1"/>
                <w:sz w:val="18"/>
                <w:szCs w:val="18"/>
              </w:rPr>
              <w:t>】三项默认值为【</w:t>
            </w:r>
            <w:r>
              <w:rPr>
                <w:rFonts w:ascii="宋体" w:eastAsia="宋体" w:hAnsi="宋体" w:cs="宋体" w:hint="eastAsia"/>
                <w:color w:val="000000" w:themeColor="text1"/>
                <w:sz w:val="18"/>
                <w:szCs w:val="18"/>
                <w:shd w:val="clear" w:color="auto" w:fill="FFFFFF"/>
              </w:rPr>
              <w:t>110928036310686</w:t>
            </w:r>
            <w:r>
              <w:rPr>
                <w:rFonts w:ascii="宋体" w:eastAsia="宋体" w:hAnsi="宋体" w:cs="宋体" w:hint="eastAsia"/>
                <w:color w:val="000000" w:themeColor="text1"/>
                <w:sz w:val="18"/>
                <w:szCs w:val="18"/>
              </w:rPr>
              <w:t>】；</w:t>
            </w:r>
          </w:p>
          <w:p w14:paraId="6FEEBE5C"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-银行名称：只读，由收款账户带出来，不允许修改，默认值为【</w:t>
            </w:r>
            <w:r>
              <w:rPr>
                <w:rFonts w:ascii="宋体" w:eastAsia="宋体" w:hAnsi="宋体" w:cs="宋体" w:hint="eastAsia"/>
                <w:color w:val="000000" w:themeColor="text1"/>
                <w:sz w:val="18"/>
                <w:szCs w:val="18"/>
                <w:shd w:val="clear" w:color="auto" w:fill="FFFFFF"/>
              </w:rPr>
              <w:t>招商银行北京分行营业部</w:t>
            </w:r>
            <w:r>
              <w:rPr>
                <w:rFonts w:ascii="宋体" w:eastAsia="宋体" w:hAnsi="宋体" w:cs="宋体" w:hint="eastAsia"/>
                <w:color w:val="000000" w:themeColor="text1"/>
                <w:sz w:val="18"/>
                <w:szCs w:val="18"/>
              </w:rPr>
              <w:t>】；</w:t>
            </w:r>
          </w:p>
          <w:p w14:paraId="3509C86F"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 xml:space="preserve">-交易时间：起始时间，非必填，点击激活日历选择器，格式为YYYY-mm-dd，选择范围为19900101-当前时间。未录入则默认时间为19900101。  </w:t>
            </w:r>
          </w:p>
          <w:p w14:paraId="535B0B49"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 xml:space="preserve">          结束时间：格式为YYYY-mm-dd，选择范围为“起始时间”-当前时间。未录入则默认时间为今天。</w:t>
            </w:r>
          </w:p>
          <w:p w14:paraId="66CCDBDD"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-交易金额：非必填，空值提示文案“请输入”，数值型，起始金额小于等于终止金额，否则在交易金额下红色提示“起始金额不允许大于终止金额”；为业务号码的合计应收金额；</w:t>
            </w:r>
          </w:p>
          <w:p w14:paraId="5C1BA026"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-客户姓名：非必填，空值提示文案“请输入”，不检测输入的正确性，该字段支持模糊搜索。</w:t>
            </w:r>
          </w:p>
          <w:p w14:paraId="2ADBBD1B" w14:textId="77777777" w:rsidR="00F264F9" w:rsidRDefault="002410CF">
            <w:pPr>
              <w:pStyle w:val="110"/>
              <w:spacing w:line="360" w:lineRule="auto"/>
              <w:ind w:left="0" w:firstLine="0"/>
              <w:rPr>
                <w:rFonts w:ascii="宋体" w:eastAsia="宋体" w:hAnsi="宋体" w:cs="宋体"/>
                <w:color w:val="000000" w:themeColor="text1"/>
                <w:sz w:val="18"/>
                <w:szCs w:val="18"/>
                <w:lang w:eastAsia="zh-CN"/>
              </w:rPr>
            </w:pPr>
            <w:r>
              <w:rPr>
                <w:rFonts w:ascii="宋体" w:eastAsia="宋体" w:hAnsi="宋体" w:cs="宋体" w:hint="eastAsia"/>
                <w:color w:val="000000" w:themeColor="text1"/>
                <w:sz w:val="18"/>
                <w:szCs w:val="18"/>
                <w:lang w:eastAsia="zh-CN"/>
              </w:rPr>
              <w:t>点击“查询”按钮，按照条件查询银行流水；点击“重置”按钮，清空除银行账号、银行名称外所有字段，表单数据为银行号码、银行名称条件下所有银行流水；</w:t>
            </w:r>
          </w:p>
          <w:p w14:paraId="4AF26C7B" w14:textId="77777777" w:rsidR="00F264F9" w:rsidRDefault="002410CF">
            <w:pPr>
              <w:pStyle w:val="af6"/>
              <w:numPr>
                <w:ilvl w:val="0"/>
                <w:numId w:val="10"/>
              </w:num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表单数据说明如下：</w:t>
            </w:r>
          </w:p>
          <w:p w14:paraId="513882F3" w14:textId="77777777" w:rsidR="00F264F9" w:rsidRDefault="002410CF">
            <w:pPr>
              <w:pStyle w:val="110"/>
              <w:spacing w:line="360" w:lineRule="auto"/>
              <w:ind w:left="360" w:firstLine="0"/>
              <w:rPr>
                <w:rFonts w:ascii="宋体" w:eastAsia="宋体" w:hAnsi="宋体" w:cs="宋体"/>
                <w:color w:val="000000" w:themeColor="text1"/>
                <w:sz w:val="18"/>
                <w:szCs w:val="18"/>
                <w:lang w:eastAsia="zh-CN"/>
              </w:rPr>
            </w:pPr>
            <w:r>
              <w:rPr>
                <w:rFonts w:ascii="宋体" w:eastAsia="宋体" w:hAnsi="宋体" w:cs="宋体" w:hint="eastAsia"/>
                <w:color w:val="000000" w:themeColor="text1"/>
                <w:sz w:val="18"/>
                <w:szCs w:val="18"/>
                <w:lang w:eastAsia="zh-CN"/>
              </w:rPr>
              <w:t>表单数据包括：交易时间、实收金额、未核销金额、付方户名、付方账号、银行名称、摘要、备注、</w:t>
            </w:r>
            <w:r>
              <w:rPr>
                <w:rFonts w:ascii="宋体" w:eastAsia="宋体" w:hAnsi="宋体" w:cs="宋体" w:hint="eastAsia"/>
                <w:color w:val="FF0000"/>
                <w:sz w:val="18"/>
                <w:szCs w:val="18"/>
                <w:lang w:eastAsia="zh-CN"/>
              </w:rPr>
              <w:t>操作</w:t>
            </w:r>
            <w:r>
              <w:rPr>
                <w:rFonts w:ascii="宋体" w:eastAsia="宋体" w:hAnsi="宋体" w:cs="宋体" w:hint="eastAsia"/>
                <w:color w:val="000000" w:themeColor="text1"/>
                <w:sz w:val="18"/>
                <w:szCs w:val="18"/>
                <w:lang w:eastAsia="zh-CN"/>
              </w:rPr>
              <w:t>，排序方案为交易时间逆序排序。</w:t>
            </w:r>
          </w:p>
          <w:p w14:paraId="00047D12"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-交易时间，非空，格式为YYYY-MM-DD HH:</w:t>
            </w:r>
            <w:proofErr w:type="gramStart"/>
            <w:r>
              <w:rPr>
                <w:rFonts w:ascii="宋体" w:eastAsia="宋体" w:hAnsi="宋体" w:cs="宋体" w:hint="eastAsia"/>
                <w:color w:val="000000" w:themeColor="text1"/>
                <w:sz w:val="18"/>
                <w:szCs w:val="18"/>
              </w:rPr>
              <w:t>MM:SS</w:t>
            </w:r>
            <w:proofErr w:type="gramEnd"/>
            <w:r>
              <w:rPr>
                <w:rFonts w:ascii="宋体" w:eastAsia="宋体" w:hAnsi="宋体" w:cs="宋体" w:hint="eastAsia"/>
                <w:color w:val="000000" w:themeColor="text1"/>
                <w:sz w:val="18"/>
                <w:szCs w:val="18"/>
              </w:rPr>
              <w:t>;</w:t>
            </w:r>
          </w:p>
          <w:p w14:paraId="473ED861"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-实收金额：银行流水金额；</w:t>
            </w:r>
          </w:p>
          <w:p w14:paraId="50FFEDF6"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-未核销金额：就是未勾兑金额，举例：实收100， 已勾兑60，未核销金额为40；</w:t>
            </w:r>
          </w:p>
          <w:p w14:paraId="0558CD37"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-付方户名：客户户名；</w:t>
            </w:r>
          </w:p>
          <w:p w14:paraId="3AC55819"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-付方账号：客户付费账户；</w:t>
            </w:r>
          </w:p>
          <w:p w14:paraId="3FD19BDC"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-银行名称： 客户付费银行名称；</w:t>
            </w:r>
          </w:p>
          <w:p w14:paraId="67552C86"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-摘要、备注：银行流水中摘要、备注字段；</w:t>
            </w:r>
          </w:p>
          <w:p w14:paraId="4999F635" w14:textId="77777777" w:rsidR="00F264F9" w:rsidRDefault="002410CF">
            <w:pPr>
              <w:rPr>
                <w:rFonts w:ascii="宋体" w:eastAsia="宋体" w:hAnsi="宋体" w:cs="宋体"/>
                <w:color w:val="FF0000"/>
                <w:sz w:val="18"/>
                <w:szCs w:val="18"/>
              </w:rPr>
            </w:pPr>
            <w:r>
              <w:rPr>
                <w:rFonts w:ascii="宋体" w:eastAsia="宋体" w:hAnsi="宋体" w:cs="宋体" w:hint="eastAsia"/>
                <w:color w:val="FF0000"/>
                <w:sz w:val="18"/>
                <w:szCs w:val="18"/>
              </w:rPr>
              <w:t>-操作：展示按钮【确定无需核销】；</w:t>
            </w:r>
          </w:p>
          <w:p w14:paraId="32872DD1" w14:textId="77777777" w:rsidR="00F264F9" w:rsidRDefault="002410CF">
            <w:pPr>
              <w:pStyle w:val="110"/>
              <w:spacing w:line="360" w:lineRule="auto"/>
              <w:ind w:left="0" w:firstLine="0"/>
              <w:rPr>
                <w:rFonts w:ascii="宋体" w:eastAsia="宋体" w:hAnsi="宋体" w:cs="宋体"/>
                <w:color w:val="000000" w:themeColor="text1"/>
                <w:sz w:val="18"/>
                <w:szCs w:val="18"/>
                <w:lang w:eastAsia="zh-CN"/>
              </w:rPr>
            </w:pPr>
            <w:r>
              <w:rPr>
                <w:rFonts w:ascii="宋体" w:eastAsia="宋体" w:hAnsi="宋体" w:cs="宋体" w:hint="eastAsia"/>
                <w:color w:val="000000" w:themeColor="text1"/>
                <w:sz w:val="18"/>
                <w:szCs w:val="18"/>
                <w:lang w:eastAsia="zh-CN"/>
              </w:rPr>
              <w:t>表单前面选择框为复选框，</w:t>
            </w:r>
            <w:proofErr w:type="gramStart"/>
            <w:r>
              <w:rPr>
                <w:rFonts w:ascii="宋体" w:eastAsia="宋体" w:hAnsi="宋体" w:cs="宋体" w:hint="eastAsia"/>
                <w:color w:val="000000" w:themeColor="text1"/>
                <w:sz w:val="18"/>
                <w:szCs w:val="18"/>
                <w:lang w:eastAsia="zh-CN"/>
              </w:rPr>
              <w:t>勾选复选框</w:t>
            </w:r>
            <w:proofErr w:type="gramEnd"/>
            <w:r>
              <w:rPr>
                <w:rFonts w:ascii="宋体" w:eastAsia="宋体" w:hAnsi="宋体" w:cs="宋体" w:hint="eastAsia"/>
                <w:color w:val="000000" w:themeColor="text1"/>
                <w:sz w:val="18"/>
                <w:szCs w:val="18"/>
                <w:lang w:eastAsia="zh-CN"/>
              </w:rPr>
              <w:t>，计算</w:t>
            </w:r>
            <w:proofErr w:type="gramStart"/>
            <w:r>
              <w:rPr>
                <w:rFonts w:ascii="宋体" w:eastAsia="宋体" w:hAnsi="宋体" w:cs="宋体" w:hint="eastAsia"/>
                <w:color w:val="000000" w:themeColor="text1"/>
                <w:sz w:val="18"/>
                <w:szCs w:val="18"/>
                <w:lang w:eastAsia="zh-CN"/>
              </w:rPr>
              <w:t>勾选记录</w:t>
            </w:r>
            <w:proofErr w:type="gramEnd"/>
            <w:r>
              <w:rPr>
                <w:rFonts w:ascii="宋体" w:eastAsia="宋体" w:hAnsi="宋体" w:cs="宋体" w:hint="eastAsia"/>
                <w:color w:val="000000" w:themeColor="text1"/>
                <w:sz w:val="18"/>
                <w:szCs w:val="18"/>
                <w:lang w:eastAsia="zh-CN"/>
              </w:rPr>
              <w:t>的总笔数、勾选记录的未</w:t>
            </w:r>
            <w:proofErr w:type="gramStart"/>
            <w:r>
              <w:rPr>
                <w:rFonts w:ascii="宋体" w:eastAsia="宋体" w:hAnsi="宋体" w:cs="宋体" w:hint="eastAsia"/>
                <w:color w:val="000000" w:themeColor="text1"/>
                <w:sz w:val="18"/>
                <w:szCs w:val="18"/>
                <w:lang w:eastAsia="zh-CN"/>
              </w:rPr>
              <w:t>核销总</w:t>
            </w:r>
            <w:proofErr w:type="gramEnd"/>
            <w:r>
              <w:rPr>
                <w:rFonts w:ascii="宋体" w:eastAsia="宋体" w:hAnsi="宋体" w:cs="宋体" w:hint="eastAsia"/>
                <w:color w:val="000000" w:themeColor="text1"/>
                <w:sz w:val="18"/>
                <w:szCs w:val="18"/>
                <w:lang w:eastAsia="zh-CN"/>
              </w:rPr>
              <w:t>金额；</w:t>
            </w:r>
          </w:p>
          <w:p w14:paraId="06F5673F" w14:textId="77777777" w:rsidR="00F264F9" w:rsidRDefault="002410CF">
            <w:pPr>
              <w:pStyle w:val="af6"/>
              <w:numPr>
                <w:ilvl w:val="0"/>
                <w:numId w:val="10"/>
              </w:num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每页展示10条数据，排序方式为交易时间逆序排序,</w:t>
            </w:r>
            <w:proofErr w:type="gramStart"/>
            <w:r>
              <w:rPr>
                <w:rFonts w:ascii="宋体" w:eastAsia="宋体" w:hAnsi="宋体" w:cs="宋体" w:hint="eastAsia"/>
                <w:color w:val="000000" w:themeColor="text1"/>
                <w:sz w:val="18"/>
                <w:szCs w:val="18"/>
              </w:rPr>
              <w:t>支持分</w:t>
            </w:r>
            <w:proofErr w:type="gramEnd"/>
            <w:r>
              <w:rPr>
                <w:rFonts w:ascii="宋体" w:eastAsia="宋体" w:hAnsi="宋体" w:cs="宋体" w:hint="eastAsia"/>
                <w:color w:val="000000" w:themeColor="text1"/>
                <w:sz w:val="18"/>
                <w:szCs w:val="18"/>
              </w:rPr>
              <w:t>页。</w:t>
            </w:r>
          </w:p>
          <w:p w14:paraId="0F8697D5" w14:textId="77777777" w:rsidR="00F264F9" w:rsidRDefault="002410CF">
            <w:pPr>
              <w:pStyle w:val="af6"/>
              <w:numPr>
                <w:ilvl w:val="0"/>
                <w:numId w:val="10"/>
              </w:numPr>
              <w:rPr>
                <w:rFonts w:ascii="宋体" w:eastAsia="宋体" w:hAnsi="宋体" w:cs="宋体"/>
                <w:color w:val="FF0000"/>
                <w:sz w:val="18"/>
                <w:szCs w:val="18"/>
              </w:rPr>
            </w:pPr>
            <w:r>
              <w:rPr>
                <w:rFonts w:ascii="宋体" w:eastAsia="宋体" w:hAnsi="宋体" w:cs="宋体" w:hint="eastAsia"/>
                <w:color w:val="FF0000"/>
                <w:sz w:val="18"/>
                <w:szCs w:val="18"/>
              </w:rPr>
              <w:t>点击【确定无需核销】按钮后弹出确认框（</w:t>
            </w:r>
            <w:proofErr w:type="gramStart"/>
            <w:r>
              <w:rPr>
                <w:rFonts w:ascii="宋体" w:eastAsia="宋体" w:hAnsi="宋体" w:cs="宋体" w:hint="eastAsia"/>
                <w:color w:val="FF0000"/>
                <w:sz w:val="18"/>
                <w:szCs w:val="18"/>
              </w:rPr>
              <w:t>确认框话术</w:t>
            </w:r>
            <w:proofErr w:type="gramEnd"/>
            <w:r>
              <w:rPr>
                <w:rFonts w:ascii="宋体" w:eastAsia="宋体" w:hAnsi="宋体" w:cs="宋体" w:hint="eastAsia"/>
                <w:color w:val="FF0000"/>
                <w:sz w:val="18"/>
                <w:szCs w:val="18"/>
              </w:rPr>
              <w:t>：此笔资金流水确定无需核销吗？），点击【确定】按钮此数据在柜台收费的银行流水查询时不再页</w:t>
            </w:r>
            <w:r>
              <w:rPr>
                <w:rFonts w:ascii="宋体" w:eastAsia="宋体" w:hAnsi="宋体" w:cs="宋体" w:hint="eastAsia"/>
                <w:color w:val="FF0000"/>
                <w:sz w:val="18"/>
                <w:szCs w:val="18"/>
              </w:rPr>
              <w:lastRenderedPageBreak/>
              <w:t>面展示；点击【取消】按钮关闭确认框，该笔银行流水正常展示。</w:t>
            </w:r>
          </w:p>
          <w:p w14:paraId="397B85D8" w14:textId="77777777" w:rsidR="00F264F9" w:rsidRDefault="002410CF">
            <w:pPr>
              <w:pStyle w:val="af6"/>
              <w:numPr>
                <w:ilvl w:val="0"/>
                <w:numId w:val="10"/>
              </w:numPr>
              <w:rPr>
                <w:rFonts w:ascii="宋体" w:eastAsia="宋体" w:hAnsi="宋体" w:cs="宋体"/>
                <w:color w:val="FF0000"/>
                <w:sz w:val="18"/>
                <w:szCs w:val="18"/>
              </w:rPr>
            </w:pPr>
            <w:r>
              <w:rPr>
                <w:rFonts w:ascii="宋体" w:eastAsia="宋体" w:hAnsi="宋体" w:cs="宋体" w:hint="eastAsia"/>
                <w:color w:val="FF0000"/>
                <w:sz w:val="18"/>
                <w:szCs w:val="18"/>
              </w:rPr>
              <w:t>对于无需核销的资金流水对应的业务交易不参与系统自动对账，由人工手动对账（因为有一部分数据为ZA凭证，另一部分数据凭证为SA）。</w:t>
            </w:r>
          </w:p>
          <w:p w14:paraId="52CA838A" w14:textId="77777777" w:rsidR="00F264F9" w:rsidRDefault="00F264F9">
            <w:pPr>
              <w:pStyle w:val="af6"/>
              <w:ind w:left="480" w:firstLine="0"/>
              <w:rPr>
                <w:rFonts w:ascii="宋体" w:eastAsia="宋体" w:hAnsi="宋体" w:cs="宋体"/>
                <w:color w:val="000000" w:themeColor="text1"/>
                <w:sz w:val="18"/>
                <w:szCs w:val="18"/>
              </w:rPr>
            </w:pPr>
          </w:p>
          <w:p w14:paraId="3E251754" w14:textId="77777777" w:rsidR="00F264F9" w:rsidRDefault="002410CF">
            <w:pPr>
              <w:pStyle w:val="af6"/>
              <w:numPr>
                <w:ilvl w:val="0"/>
                <w:numId w:val="12"/>
              </w:numPr>
              <w:rPr>
                <w:rFonts w:ascii="宋体" w:eastAsia="宋体" w:hAnsi="宋体" w:cs="宋体"/>
                <w:b/>
                <w:color w:val="000000" w:themeColor="text1"/>
                <w:sz w:val="18"/>
                <w:szCs w:val="18"/>
              </w:rPr>
            </w:pPr>
            <w:r>
              <w:rPr>
                <w:rFonts w:ascii="宋体" w:eastAsia="宋体" w:hAnsi="宋体" w:cs="宋体" w:hint="eastAsia"/>
                <w:b/>
                <w:color w:val="000000" w:themeColor="text1"/>
                <w:sz w:val="18"/>
                <w:szCs w:val="18"/>
              </w:rPr>
              <w:t>交易方式/收款备注／附件上传：</w:t>
            </w:r>
          </w:p>
          <w:p w14:paraId="2FFCD552" w14:textId="77777777" w:rsidR="00F264F9" w:rsidRDefault="00F264F9">
            <w:pPr>
              <w:pStyle w:val="af6"/>
              <w:ind w:left="1330" w:firstLine="0"/>
              <w:rPr>
                <w:rFonts w:ascii="宋体" w:eastAsia="宋体" w:hAnsi="宋体" w:cs="宋体"/>
                <w:color w:val="000000" w:themeColor="text1"/>
                <w:sz w:val="18"/>
                <w:szCs w:val="18"/>
              </w:rPr>
            </w:pPr>
          </w:p>
          <w:p w14:paraId="11908289" w14:textId="77777777" w:rsidR="00F264F9" w:rsidRDefault="002410CF">
            <w:pPr>
              <w:rPr>
                <w:rFonts w:ascii="宋体" w:eastAsia="宋体" w:hAnsi="宋体" w:cs="宋体"/>
                <w:color w:val="000000" w:themeColor="text1"/>
                <w:sz w:val="18"/>
                <w:szCs w:val="18"/>
              </w:rPr>
            </w:pPr>
            <w:r>
              <w:rPr>
                <w:rFonts w:ascii="宋体" w:eastAsia="宋体" w:hAnsi="宋体" w:cs="宋体" w:hint="eastAsia"/>
                <w:b/>
                <w:bCs/>
                <w:color w:val="000000" w:themeColor="text1"/>
                <w:sz w:val="18"/>
                <w:szCs w:val="18"/>
              </w:rPr>
              <w:t>交易方式</w:t>
            </w:r>
            <w:r>
              <w:rPr>
                <w:rFonts w:ascii="宋体" w:eastAsia="宋体" w:hAnsi="宋体" w:cs="宋体" w:hint="eastAsia"/>
                <w:color w:val="000000" w:themeColor="text1"/>
                <w:sz w:val="18"/>
                <w:szCs w:val="18"/>
              </w:rPr>
              <w:t>、收款备注、附件信息，默认收起，不做展示，在选中应收数据时，展开显示</w:t>
            </w:r>
            <w:r>
              <w:rPr>
                <w:rFonts w:ascii="宋体" w:eastAsia="宋体" w:hAnsi="宋体" w:cs="宋体" w:hint="eastAsia"/>
                <w:b/>
                <w:bCs/>
                <w:color w:val="000000" w:themeColor="text1"/>
                <w:sz w:val="18"/>
                <w:szCs w:val="18"/>
              </w:rPr>
              <w:t>交易方式</w:t>
            </w:r>
            <w:r>
              <w:rPr>
                <w:rFonts w:ascii="宋体" w:eastAsia="宋体" w:hAnsi="宋体" w:cs="宋体" w:hint="eastAsia"/>
                <w:color w:val="000000" w:themeColor="text1"/>
                <w:sz w:val="18"/>
                <w:szCs w:val="18"/>
              </w:rPr>
              <w:t>、收款备注、附件上传；</w:t>
            </w:r>
          </w:p>
          <w:p w14:paraId="6FEC69C7" w14:textId="77777777" w:rsidR="00F264F9" w:rsidRDefault="002410CF">
            <w:pPr>
              <w:rPr>
                <w:rFonts w:ascii="微软雅黑" w:eastAsia="微软雅黑" w:hAnsi="微软雅黑" w:cs="Arial"/>
                <w:color w:val="000000" w:themeColor="text1"/>
                <w:sz w:val="18"/>
                <w:szCs w:val="18"/>
              </w:rPr>
            </w:pPr>
            <w:r>
              <w:rPr>
                <w:rFonts w:ascii="微软雅黑" w:eastAsia="微软雅黑" w:hAnsi="微软雅黑" w:cs="Arial"/>
                <w:color w:val="000000" w:themeColor="text1"/>
                <w:sz w:val="18"/>
                <w:szCs w:val="18"/>
              </w:rPr>
              <w:t xml:space="preserve"> </w:t>
            </w:r>
            <w:r>
              <w:rPr>
                <w:noProof/>
                <w:color w:val="000000" w:themeColor="text1"/>
              </w:rPr>
              <w:drawing>
                <wp:inline distT="0" distB="0" distL="114300" distR="114300" wp14:anchorId="37FC7AFE" wp14:editId="6C0742A1">
                  <wp:extent cx="4523105" cy="910590"/>
                  <wp:effectExtent l="0" t="0" r="10795" b="38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2"/>
                          <a:stretch>
                            <a:fillRect/>
                          </a:stretch>
                        </pic:blipFill>
                        <pic:spPr>
                          <a:xfrm>
                            <a:off x="0" y="0"/>
                            <a:ext cx="4523105" cy="910590"/>
                          </a:xfrm>
                          <a:prstGeom prst="rect">
                            <a:avLst/>
                          </a:prstGeom>
                          <a:noFill/>
                          <a:ln>
                            <a:noFill/>
                          </a:ln>
                        </pic:spPr>
                      </pic:pic>
                    </a:graphicData>
                  </a:graphic>
                </wp:inline>
              </w:drawing>
            </w:r>
          </w:p>
          <w:p w14:paraId="5BA2F758"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交易方式：必填，取值：银行柜台现金汇款、银行回单，默认值：请选择；</w:t>
            </w:r>
          </w:p>
          <w:p w14:paraId="15F7D525"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收款备注： 文本输入框，可为空，大小为0-50个字符；</w:t>
            </w:r>
          </w:p>
          <w:p w14:paraId="5FB8AEAD"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附件： 点击“上传文件”按钮，唤醒文件上载器，可以一次性上传多个附件，最多上传6个附件；上传后展示同上；可以删除，删除时提示信息：</w:t>
            </w:r>
          </w:p>
          <w:p w14:paraId="4B121291" w14:textId="77777777" w:rsidR="00F264F9" w:rsidRDefault="002410CF">
            <w:pPr>
              <w:rPr>
                <w:rFonts w:ascii="微软雅黑" w:eastAsia="微软雅黑" w:hAnsi="微软雅黑" w:cs="Arial"/>
                <w:color w:val="000000" w:themeColor="text1"/>
                <w:sz w:val="18"/>
                <w:szCs w:val="18"/>
              </w:rPr>
            </w:pPr>
            <w:r>
              <w:rPr>
                <w:rFonts w:ascii="微软雅黑" w:eastAsia="微软雅黑" w:hAnsi="微软雅黑" w:cs="Arial"/>
                <w:noProof/>
                <w:color w:val="000000" w:themeColor="text1"/>
                <w:sz w:val="18"/>
                <w:szCs w:val="18"/>
              </w:rPr>
              <w:drawing>
                <wp:inline distT="0" distB="0" distL="0" distR="0" wp14:anchorId="6D940AF4" wp14:editId="63752534">
                  <wp:extent cx="3159760" cy="162814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3"/>
                          <a:stretch>
                            <a:fillRect/>
                          </a:stretch>
                        </pic:blipFill>
                        <pic:spPr>
                          <a:xfrm>
                            <a:off x="0" y="0"/>
                            <a:ext cx="3165659" cy="1631532"/>
                          </a:xfrm>
                          <a:prstGeom prst="rect">
                            <a:avLst/>
                          </a:prstGeom>
                        </pic:spPr>
                      </pic:pic>
                    </a:graphicData>
                  </a:graphic>
                </wp:inline>
              </w:drawing>
            </w:r>
          </w:p>
          <w:p w14:paraId="0F5F17D9" w14:textId="77777777" w:rsidR="00F264F9" w:rsidRDefault="002410CF">
            <w:pPr>
              <w:ind w:firstLine="540"/>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点击“取消”按钮，关闭弹框；</w:t>
            </w:r>
          </w:p>
          <w:p w14:paraId="4E22AB22" w14:textId="77777777" w:rsidR="00F264F9" w:rsidRDefault="002410CF">
            <w:pPr>
              <w:ind w:firstLine="540"/>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点击“确定”按钮，删除该文件，不在附件栏展示；</w:t>
            </w:r>
          </w:p>
          <w:p w14:paraId="230C263F"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点击“确认”按钮时，进行校验，校验如下：</w:t>
            </w:r>
          </w:p>
          <w:p w14:paraId="24241222" w14:textId="77777777" w:rsidR="00F264F9" w:rsidRDefault="002410CF">
            <w:pPr>
              <w:pStyle w:val="af6"/>
              <w:numPr>
                <w:ilvl w:val="3"/>
                <w:numId w:val="10"/>
              </w:num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应收数据和银行流水是否都有勾选数据，如果未有勾选数据，提示信息为：</w:t>
            </w:r>
          </w:p>
          <w:p w14:paraId="16D874A0" w14:textId="77777777" w:rsidR="00F264F9" w:rsidRDefault="002410CF">
            <w:pPr>
              <w:pStyle w:val="af6"/>
              <w:ind w:left="480" w:firstLine="0"/>
              <w:rPr>
                <w:rFonts w:ascii="微软雅黑" w:eastAsia="微软雅黑" w:hAnsi="微软雅黑" w:cs="Arial"/>
                <w:color w:val="000000" w:themeColor="text1"/>
                <w:sz w:val="18"/>
                <w:szCs w:val="18"/>
              </w:rPr>
            </w:pPr>
            <w:r>
              <w:rPr>
                <w:rFonts w:ascii="微软雅黑" w:eastAsia="微软雅黑" w:hAnsi="微软雅黑" w:cs="Arial"/>
                <w:noProof/>
                <w:color w:val="000000" w:themeColor="text1"/>
                <w:sz w:val="18"/>
                <w:szCs w:val="18"/>
              </w:rPr>
              <w:drawing>
                <wp:inline distT="0" distB="0" distL="0" distR="0" wp14:anchorId="202131C1" wp14:editId="347E883D">
                  <wp:extent cx="2504440" cy="1451610"/>
                  <wp:effectExtent l="0" t="0" r="1016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4"/>
                          <a:stretch>
                            <a:fillRect/>
                          </a:stretch>
                        </pic:blipFill>
                        <pic:spPr>
                          <a:xfrm>
                            <a:off x="0" y="0"/>
                            <a:ext cx="2512386" cy="1456223"/>
                          </a:xfrm>
                          <a:prstGeom prst="rect">
                            <a:avLst/>
                          </a:prstGeom>
                        </pic:spPr>
                      </pic:pic>
                    </a:graphicData>
                  </a:graphic>
                </wp:inline>
              </w:drawing>
            </w:r>
            <w:r>
              <w:rPr>
                <w:rFonts w:ascii="微软雅黑" w:eastAsia="微软雅黑" w:hAnsi="微软雅黑" w:cs="Arial" w:hint="eastAsia"/>
                <w:color w:val="000000" w:themeColor="text1"/>
                <w:sz w:val="18"/>
                <w:szCs w:val="18"/>
              </w:rPr>
              <w:t xml:space="preserve"> </w:t>
            </w:r>
          </w:p>
          <w:p w14:paraId="08FEE28A" w14:textId="77777777" w:rsidR="00F264F9" w:rsidRDefault="002410CF">
            <w:pPr>
              <w:pStyle w:val="af6"/>
              <w:numPr>
                <w:ilvl w:val="3"/>
                <w:numId w:val="10"/>
              </w:num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应收数据合计金额是否小于等于银行流水合计金额，否则，提示信息为“应收数据合计金额大于银行流水合计金额，请重新勾选”，展示样式同上；</w:t>
            </w:r>
          </w:p>
          <w:p w14:paraId="35457564" w14:textId="77777777" w:rsidR="00F264F9" w:rsidRDefault="002410CF">
            <w:pPr>
              <w:pStyle w:val="af6"/>
              <w:numPr>
                <w:ilvl w:val="3"/>
                <w:numId w:val="10"/>
              </w:num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支持一对一，一对多，多对一，多对多勾选应收数据和银行流水，点击“确认”按钮时，判断如下规则：</w:t>
            </w:r>
          </w:p>
          <w:p w14:paraId="44B54C14" w14:textId="77777777" w:rsidR="00F264F9" w:rsidRDefault="002410CF">
            <w:pPr>
              <w:pStyle w:val="af6"/>
              <w:numPr>
                <w:ilvl w:val="1"/>
                <w:numId w:val="13"/>
              </w:num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不允许精英计划和个单、家庭单、CBBC 单子一起勾选，一起勾选后提示：“业务号码$业务号码$为精英计划保单（业务结算批单），不允许和其他类型保单一起勾选！”$$中间为变量；后付费结算批单也不允许和精英计划、</w:t>
            </w:r>
            <w:proofErr w:type="gramStart"/>
            <w:r>
              <w:rPr>
                <w:rFonts w:ascii="宋体" w:eastAsia="宋体" w:hAnsi="宋体" w:cs="宋体" w:hint="eastAsia"/>
                <w:color w:val="000000" w:themeColor="text1"/>
                <w:sz w:val="18"/>
                <w:szCs w:val="18"/>
              </w:rPr>
              <w:t>个</w:t>
            </w:r>
            <w:proofErr w:type="gramEnd"/>
            <w:r>
              <w:rPr>
                <w:rFonts w:ascii="宋体" w:eastAsia="宋体" w:hAnsi="宋体" w:cs="宋体" w:hint="eastAsia"/>
                <w:color w:val="000000" w:themeColor="text1"/>
                <w:sz w:val="18"/>
                <w:szCs w:val="18"/>
              </w:rPr>
              <w:t>单、家庭单、CBBC单子一起勾选，一起勾选提示信息为“业务号码$业务号码$为业务结算批单，不允许和其他类型保单一起勾选！”</w:t>
            </w:r>
          </w:p>
          <w:p w14:paraId="7A34716E" w14:textId="77777777" w:rsidR="00F264F9" w:rsidRDefault="002410CF">
            <w:pPr>
              <w:pStyle w:val="af6"/>
              <w:ind w:left="960" w:firstLine="0"/>
              <w:rPr>
                <w:rFonts w:ascii="微软雅黑" w:eastAsia="微软雅黑" w:hAnsi="微软雅黑" w:cs="Arial"/>
                <w:color w:val="000000" w:themeColor="text1"/>
                <w:sz w:val="18"/>
                <w:szCs w:val="18"/>
              </w:rPr>
            </w:pPr>
            <w:r>
              <w:rPr>
                <w:rFonts w:ascii="微软雅黑" w:eastAsia="微软雅黑" w:hAnsi="微软雅黑" w:cs="Arial"/>
                <w:noProof/>
                <w:color w:val="000000" w:themeColor="text1"/>
                <w:sz w:val="18"/>
                <w:szCs w:val="18"/>
              </w:rPr>
              <w:lastRenderedPageBreak/>
              <w:drawing>
                <wp:inline distT="0" distB="0" distL="0" distR="0" wp14:anchorId="753D5ECE" wp14:editId="4E6AEC16">
                  <wp:extent cx="2432050" cy="1158875"/>
                  <wp:effectExtent l="0" t="0" r="635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5"/>
                          <a:stretch>
                            <a:fillRect/>
                          </a:stretch>
                        </pic:blipFill>
                        <pic:spPr>
                          <a:xfrm>
                            <a:off x="0" y="0"/>
                            <a:ext cx="2451340" cy="1168472"/>
                          </a:xfrm>
                          <a:prstGeom prst="rect">
                            <a:avLst/>
                          </a:prstGeom>
                        </pic:spPr>
                      </pic:pic>
                    </a:graphicData>
                  </a:graphic>
                </wp:inline>
              </w:drawing>
            </w:r>
          </w:p>
          <w:p w14:paraId="48F084D1" w14:textId="77777777" w:rsidR="00F264F9" w:rsidRDefault="002410CF">
            <w:pPr>
              <w:pStyle w:val="af6"/>
              <w:ind w:left="960" w:firstLine="0"/>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点击“确认”按钮，停留在当前界面；</w:t>
            </w:r>
          </w:p>
          <w:p w14:paraId="4E242981" w14:textId="77777777" w:rsidR="00F264F9" w:rsidRDefault="00F264F9">
            <w:pPr>
              <w:pStyle w:val="af6"/>
              <w:ind w:left="960" w:firstLine="0"/>
              <w:rPr>
                <w:rFonts w:ascii="宋体" w:eastAsia="宋体" w:hAnsi="宋体" w:cs="宋体"/>
                <w:color w:val="000000" w:themeColor="text1"/>
                <w:sz w:val="18"/>
                <w:szCs w:val="18"/>
              </w:rPr>
            </w:pPr>
          </w:p>
          <w:p w14:paraId="5C592310" w14:textId="77777777" w:rsidR="00F264F9" w:rsidRDefault="002410CF">
            <w:pPr>
              <w:pStyle w:val="af6"/>
              <w:numPr>
                <w:ilvl w:val="1"/>
                <w:numId w:val="13"/>
              </w:num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银行流水不允许同时出现两个户名；精英计划除外，阻断提示信息为“实收不允许同时勾选两个交费人”提示信息格式同上；</w:t>
            </w:r>
          </w:p>
          <w:p w14:paraId="62A2F78D" w14:textId="77777777" w:rsidR="00F264F9" w:rsidRDefault="002410CF">
            <w:pPr>
              <w:pStyle w:val="af6"/>
              <w:ind w:left="960" w:firstLine="0"/>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不允许出现如下情况2:</w:t>
            </w:r>
          </w:p>
          <w:p w14:paraId="20FFB4CA" w14:textId="77777777" w:rsidR="00F264F9" w:rsidRDefault="002410CF">
            <w:pPr>
              <w:pStyle w:val="af6"/>
              <w:ind w:left="960" w:firstLine="0"/>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 xml:space="preserve">   应收数据：   订单1  交费人A     银行流水： 流水号1  交费人 A</w:t>
            </w:r>
          </w:p>
          <w:p w14:paraId="0CC777B0" w14:textId="77777777" w:rsidR="00F264F9" w:rsidRDefault="002410CF">
            <w:pPr>
              <w:pStyle w:val="af6"/>
              <w:ind w:left="960" w:firstLine="3240"/>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银行流水： 流水号2  交费人C</w:t>
            </w:r>
          </w:p>
          <w:p w14:paraId="5B47474B" w14:textId="77777777" w:rsidR="00F264F9" w:rsidRDefault="00F264F9">
            <w:pPr>
              <w:pStyle w:val="af6"/>
              <w:ind w:left="960" w:firstLine="0"/>
              <w:rPr>
                <w:rFonts w:ascii="宋体" w:eastAsia="宋体" w:hAnsi="宋体" w:cs="宋体"/>
                <w:color w:val="000000" w:themeColor="text1"/>
                <w:sz w:val="18"/>
                <w:szCs w:val="18"/>
              </w:rPr>
            </w:pPr>
          </w:p>
          <w:p w14:paraId="5886F677"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同一次勾选，应收数据和银行流水中除应收交费人和实收交费人户名外，出现第三交费人的户名时提示信息：“系统应收对象与实际交费人不一致，请确定是否继续收费？”展示样式如下：</w:t>
            </w:r>
          </w:p>
          <w:p w14:paraId="4CAA147D" w14:textId="77777777" w:rsidR="00F264F9" w:rsidRDefault="002410CF">
            <w:pPr>
              <w:pStyle w:val="af6"/>
              <w:ind w:left="960" w:firstLine="0"/>
              <w:rPr>
                <w:rFonts w:ascii="微软雅黑" w:eastAsia="微软雅黑" w:hAnsi="微软雅黑" w:cs="Arial"/>
                <w:color w:val="000000" w:themeColor="text1"/>
                <w:sz w:val="18"/>
                <w:szCs w:val="18"/>
              </w:rPr>
            </w:pPr>
            <w:r>
              <w:rPr>
                <w:rFonts w:ascii="微软雅黑" w:eastAsia="微软雅黑" w:hAnsi="微软雅黑" w:cs="Arial"/>
                <w:noProof/>
                <w:color w:val="000000" w:themeColor="text1"/>
                <w:sz w:val="18"/>
                <w:szCs w:val="18"/>
              </w:rPr>
              <w:drawing>
                <wp:inline distT="0" distB="0" distL="0" distR="0" wp14:anchorId="76EFED84" wp14:editId="6D77E5E0">
                  <wp:extent cx="2660650" cy="13462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6"/>
                          <a:stretch>
                            <a:fillRect/>
                          </a:stretch>
                        </pic:blipFill>
                        <pic:spPr>
                          <a:xfrm>
                            <a:off x="0" y="0"/>
                            <a:ext cx="2671662" cy="1351925"/>
                          </a:xfrm>
                          <a:prstGeom prst="rect">
                            <a:avLst/>
                          </a:prstGeom>
                        </pic:spPr>
                      </pic:pic>
                    </a:graphicData>
                  </a:graphic>
                </wp:inline>
              </w:drawing>
            </w:r>
          </w:p>
          <w:p w14:paraId="33E0D069" w14:textId="77777777" w:rsidR="00F264F9" w:rsidRDefault="002410CF">
            <w:pPr>
              <w:pStyle w:val="af6"/>
              <w:ind w:left="960" w:firstLine="0"/>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点击“继续”按钮时，进行鉴权并核销；</w:t>
            </w:r>
          </w:p>
          <w:p w14:paraId="52A80D2E" w14:textId="77777777" w:rsidR="00F264F9" w:rsidRDefault="002410CF">
            <w:pPr>
              <w:pStyle w:val="af6"/>
              <w:ind w:left="960" w:firstLine="0"/>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点击“取消”按钮时，关闭弹框，停留在当前界面；</w:t>
            </w:r>
          </w:p>
          <w:p w14:paraId="140E9107" w14:textId="77777777" w:rsidR="00F264F9" w:rsidRDefault="002410CF">
            <w:pPr>
              <w:pStyle w:val="af6"/>
              <w:ind w:firstLine="0"/>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举例： 出现以下情况会提示：</w:t>
            </w:r>
          </w:p>
          <w:p w14:paraId="0DDE81ED" w14:textId="77777777" w:rsidR="00F264F9" w:rsidRDefault="002410CF">
            <w:pPr>
              <w:pStyle w:val="af6"/>
              <w:ind w:firstLineChars="100" w:firstLine="180"/>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应收数据：    订单1  交费人A     银行流水： 流水号1  交费人C</w:t>
            </w:r>
          </w:p>
          <w:p w14:paraId="2C2B2668" w14:textId="77777777" w:rsidR="00F264F9" w:rsidRDefault="002410CF">
            <w:pPr>
              <w:pStyle w:val="af6"/>
              <w:ind w:firstLine="0"/>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 xml:space="preserve"> 应收数据：    订单2  交费人B    </w:t>
            </w:r>
          </w:p>
          <w:p w14:paraId="0E6D3E4C" w14:textId="77777777" w:rsidR="00F264F9" w:rsidRDefault="002410CF">
            <w:pPr>
              <w:pStyle w:val="af6"/>
              <w:numPr>
                <w:ilvl w:val="1"/>
                <w:numId w:val="13"/>
              </w:num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勾选的应收和银行流水比对户名是否一致，户名一致，调用鉴权规则，户名不一致，需要上传附件信息；银行卡号为空/0，不需要鉴权，需要上传附件信息；未上传附件信息，</w:t>
            </w:r>
            <w:proofErr w:type="gramStart"/>
            <w:r>
              <w:rPr>
                <w:rFonts w:ascii="宋体" w:eastAsia="宋体" w:hAnsi="宋体" w:cs="宋体" w:hint="eastAsia"/>
                <w:color w:val="000000" w:themeColor="text1"/>
                <w:sz w:val="18"/>
                <w:szCs w:val="18"/>
              </w:rPr>
              <w:t>提示同鉴权</w:t>
            </w:r>
            <w:proofErr w:type="gramEnd"/>
            <w:r>
              <w:rPr>
                <w:rFonts w:ascii="宋体" w:eastAsia="宋体" w:hAnsi="宋体" w:cs="宋体" w:hint="eastAsia"/>
                <w:color w:val="000000" w:themeColor="text1"/>
                <w:sz w:val="18"/>
                <w:szCs w:val="18"/>
              </w:rPr>
              <w:t>不通过提示信息；</w:t>
            </w:r>
          </w:p>
          <w:p w14:paraId="0FFBAD46" w14:textId="77777777" w:rsidR="00F264F9" w:rsidRDefault="002410CF">
            <w:pPr>
              <w:pStyle w:val="af6"/>
              <w:numPr>
                <w:ilvl w:val="1"/>
                <w:numId w:val="13"/>
              </w:num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 xml:space="preserve"> 鉴权规则如下：</w:t>
            </w:r>
          </w:p>
          <w:p w14:paraId="45330ABB" w14:textId="77777777" w:rsidR="00F264F9" w:rsidRDefault="002410CF">
            <w:pPr>
              <w:pStyle w:val="af6"/>
              <w:ind w:left="981" w:firstLine="0"/>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已经</w:t>
            </w:r>
            <w:proofErr w:type="gramStart"/>
            <w:r>
              <w:rPr>
                <w:rFonts w:ascii="宋体" w:eastAsia="宋体" w:hAnsi="宋体" w:cs="宋体" w:hint="eastAsia"/>
                <w:color w:val="000000" w:themeColor="text1"/>
                <w:sz w:val="18"/>
                <w:szCs w:val="18"/>
              </w:rPr>
              <w:t>鉴权成功过</w:t>
            </w:r>
            <w:proofErr w:type="gramEnd"/>
            <w:r>
              <w:rPr>
                <w:rFonts w:ascii="宋体" w:eastAsia="宋体" w:hAnsi="宋体" w:cs="宋体" w:hint="eastAsia"/>
                <w:color w:val="000000" w:themeColor="text1"/>
                <w:sz w:val="18"/>
                <w:szCs w:val="18"/>
              </w:rPr>
              <w:t>的或是收付费成功过的账户不需要鉴权，鉴权规则为四要素应收的姓名＋应收身份证号＋应收的手机号＋银行流水的卡号，四要素鉴</w:t>
            </w:r>
            <w:proofErr w:type="gramStart"/>
            <w:r>
              <w:rPr>
                <w:rFonts w:ascii="宋体" w:eastAsia="宋体" w:hAnsi="宋体" w:cs="宋体" w:hint="eastAsia"/>
                <w:color w:val="000000" w:themeColor="text1"/>
                <w:sz w:val="18"/>
                <w:szCs w:val="18"/>
              </w:rPr>
              <w:t>权失败</w:t>
            </w:r>
            <w:proofErr w:type="gramEnd"/>
            <w:r>
              <w:rPr>
                <w:rFonts w:ascii="宋体" w:eastAsia="宋体" w:hAnsi="宋体" w:cs="宋体" w:hint="eastAsia"/>
                <w:color w:val="000000" w:themeColor="text1"/>
                <w:sz w:val="18"/>
                <w:szCs w:val="18"/>
              </w:rPr>
              <w:t>调用三要素鉴权；应收不存在身份证号</w:t>
            </w:r>
            <w:proofErr w:type="gramStart"/>
            <w:r>
              <w:rPr>
                <w:rFonts w:ascii="宋体" w:eastAsia="宋体" w:hAnsi="宋体" w:cs="宋体" w:hint="eastAsia"/>
                <w:color w:val="000000" w:themeColor="text1"/>
                <w:sz w:val="18"/>
                <w:szCs w:val="18"/>
              </w:rPr>
              <w:t>不</w:t>
            </w:r>
            <w:proofErr w:type="gramEnd"/>
            <w:r>
              <w:rPr>
                <w:rFonts w:ascii="宋体" w:eastAsia="宋体" w:hAnsi="宋体" w:cs="宋体" w:hint="eastAsia"/>
                <w:color w:val="000000" w:themeColor="text1"/>
                <w:sz w:val="18"/>
                <w:szCs w:val="18"/>
              </w:rPr>
              <w:t>用做鉴权；</w:t>
            </w:r>
          </w:p>
          <w:p w14:paraId="522F7988" w14:textId="77777777" w:rsidR="00F264F9" w:rsidRDefault="002410CF">
            <w:pPr>
              <w:pStyle w:val="af6"/>
              <w:ind w:left="981" w:firstLine="0"/>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鉴权不通过判断是否已经上传附件信息，上传完附件后跳过鉴权，否则阻断提示信息为：</w:t>
            </w:r>
          </w:p>
          <w:p w14:paraId="025628D5" w14:textId="77777777" w:rsidR="00F264F9" w:rsidRDefault="002410CF">
            <w:pPr>
              <w:pStyle w:val="af6"/>
              <w:ind w:left="480" w:firstLine="0"/>
              <w:rPr>
                <w:rFonts w:ascii="微软雅黑" w:eastAsia="微软雅黑" w:hAnsi="微软雅黑" w:cs="Arial"/>
                <w:color w:val="000000" w:themeColor="text1"/>
                <w:sz w:val="18"/>
                <w:szCs w:val="18"/>
              </w:rPr>
            </w:pPr>
            <w:r>
              <w:rPr>
                <w:rFonts w:ascii="微软雅黑" w:eastAsia="微软雅黑" w:hAnsi="微软雅黑" w:cs="Arial"/>
                <w:noProof/>
                <w:color w:val="000000" w:themeColor="text1"/>
                <w:sz w:val="18"/>
                <w:szCs w:val="18"/>
              </w:rPr>
              <w:drawing>
                <wp:inline distT="0" distB="0" distL="0" distR="0" wp14:anchorId="2BBAA535" wp14:editId="3260AC36">
                  <wp:extent cx="3498215" cy="1817370"/>
                  <wp:effectExtent l="0" t="0" r="6985"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7"/>
                          <a:stretch>
                            <a:fillRect/>
                          </a:stretch>
                        </pic:blipFill>
                        <pic:spPr>
                          <a:xfrm>
                            <a:off x="0" y="0"/>
                            <a:ext cx="3502183" cy="1819452"/>
                          </a:xfrm>
                          <a:prstGeom prst="rect">
                            <a:avLst/>
                          </a:prstGeom>
                        </pic:spPr>
                      </pic:pic>
                    </a:graphicData>
                  </a:graphic>
                </wp:inline>
              </w:drawing>
            </w:r>
          </w:p>
          <w:p w14:paraId="3E691F5D" w14:textId="77777777" w:rsidR="00F264F9" w:rsidRDefault="002410CF">
            <w:pPr>
              <w:pStyle w:val="af6"/>
              <w:ind w:left="480" w:firstLine="0"/>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按照选择记录的交易时间的升序排序，</w:t>
            </w:r>
            <w:proofErr w:type="gramStart"/>
            <w:r>
              <w:rPr>
                <w:rFonts w:ascii="宋体" w:eastAsia="宋体" w:hAnsi="宋体" w:cs="宋体" w:hint="eastAsia"/>
                <w:color w:val="000000" w:themeColor="text1"/>
                <w:sz w:val="18"/>
                <w:szCs w:val="18"/>
              </w:rPr>
              <w:t>且按照</w:t>
            </w:r>
            <w:proofErr w:type="gramEnd"/>
            <w:r>
              <w:rPr>
                <w:rFonts w:ascii="宋体" w:eastAsia="宋体" w:hAnsi="宋体" w:cs="宋体" w:hint="eastAsia"/>
                <w:color w:val="000000" w:themeColor="text1"/>
                <w:sz w:val="18"/>
                <w:szCs w:val="18"/>
              </w:rPr>
              <w:t>银行流水的升序核销；</w:t>
            </w:r>
          </w:p>
          <w:p w14:paraId="61E4FE2A" w14:textId="77777777" w:rsidR="00F264F9" w:rsidRDefault="002410CF">
            <w:pPr>
              <w:pStyle w:val="af6"/>
              <w:ind w:left="480" w:firstLine="0"/>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举例：</w:t>
            </w:r>
          </w:p>
          <w:p w14:paraId="28F777C3" w14:textId="77777777" w:rsidR="00F264F9" w:rsidRDefault="002410CF">
            <w:pPr>
              <w:pStyle w:val="af6"/>
              <w:ind w:left="480" w:firstLine="0"/>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应收数据：</w:t>
            </w:r>
          </w:p>
          <w:p w14:paraId="38BA39E6" w14:textId="77777777" w:rsidR="00F264F9" w:rsidRDefault="002410CF">
            <w:pPr>
              <w:pStyle w:val="af6"/>
              <w:ind w:left="480" w:firstLine="0"/>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 xml:space="preserve">订单1  户名A   流水号1  30万    </w:t>
            </w:r>
          </w:p>
          <w:p w14:paraId="5B4C0006" w14:textId="77777777" w:rsidR="00F264F9" w:rsidRDefault="002410CF">
            <w:pPr>
              <w:pStyle w:val="af6"/>
              <w:ind w:left="480" w:firstLine="0"/>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lastRenderedPageBreak/>
              <w:t>银行流水数据：</w:t>
            </w:r>
          </w:p>
          <w:p w14:paraId="0DA9CD5C" w14:textId="77777777" w:rsidR="00F264F9" w:rsidRDefault="002410CF">
            <w:pPr>
              <w:pStyle w:val="af6"/>
              <w:ind w:left="480" w:firstLine="0"/>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流水号1  户名C      20万    2018-10-1</w:t>
            </w:r>
          </w:p>
          <w:p w14:paraId="4637FA78" w14:textId="77777777" w:rsidR="00F264F9" w:rsidRDefault="002410CF">
            <w:pPr>
              <w:pStyle w:val="af6"/>
              <w:ind w:left="480" w:firstLine="0"/>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流水号2  户名C      20万    2018-10-2</w:t>
            </w:r>
          </w:p>
          <w:p w14:paraId="6C90A256"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户名A 上传附件，银行流水核销为 流水号1  户名C   20万，</w:t>
            </w:r>
          </w:p>
          <w:p w14:paraId="03B0A7CB"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 xml:space="preserve">                                流水号2  户名C   10万；</w:t>
            </w:r>
          </w:p>
          <w:p w14:paraId="2B21D59D"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剩余未核销金额为 流水号2  户名C  10万；</w:t>
            </w:r>
          </w:p>
          <w:p w14:paraId="4C0CAAB9" w14:textId="77777777" w:rsidR="00F264F9" w:rsidRDefault="002410CF">
            <w:pPr>
              <w:rPr>
                <w:rFonts w:ascii="宋体" w:eastAsia="宋体" w:hAnsi="宋体" w:cs="Arial"/>
                <w:color w:val="000000" w:themeColor="text1"/>
                <w:sz w:val="18"/>
              </w:rPr>
            </w:pPr>
            <w:r>
              <w:rPr>
                <w:rFonts w:ascii="宋体" w:eastAsia="宋体" w:hAnsi="宋体" w:cs="宋体" w:hint="eastAsia"/>
                <w:color w:val="000000" w:themeColor="text1"/>
                <w:sz w:val="18"/>
                <w:szCs w:val="18"/>
              </w:rPr>
              <w:t>已经核销的应收数据和流水数据不再此界面展示；</w:t>
            </w:r>
          </w:p>
        </w:tc>
      </w:tr>
      <w:tr w:rsidR="00F264F9" w14:paraId="049BC18F" w14:textId="77777777">
        <w:tc>
          <w:tcPr>
            <w:tcW w:w="151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621D5588" w14:textId="77777777" w:rsidR="00F264F9" w:rsidRDefault="002410CF">
            <w:pPr>
              <w:spacing w:line="360" w:lineRule="auto"/>
              <w:rPr>
                <w:rFonts w:ascii="宋体" w:eastAsia="宋体" w:hAnsi="宋体" w:cs="Arial"/>
                <w:sz w:val="18"/>
              </w:rPr>
            </w:pPr>
            <w:r>
              <w:rPr>
                <w:rFonts w:ascii="宋体" w:eastAsia="宋体" w:hAnsi="宋体" w:cs="Arial" w:hint="eastAsia"/>
                <w:sz w:val="18"/>
              </w:rPr>
              <w:lastRenderedPageBreak/>
              <w:t>输出/后置条件</w:t>
            </w:r>
          </w:p>
        </w:tc>
        <w:tc>
          <w:tcPr>
            <w:tcW w:w="6958" w:type="dxa"/>
            <w:tcBorders>
              <w:top w:val="single" w:sz="4" w:space="0" w:color="auto"/>
              <w:left w:val="single" w:sz="4" w:space="0" w:color="auto"/>
              <w:bottom w:val="single" w:sz="4" w:space="0" w:color="auto"/>
              <w:right w:val="single" w:sz="4" w:space="0" w:color="auto"/>
            </w:tcBorders>
            <w:vAlign w:val="center"/>
          </w:tcPr>
          <w:p w14:paraId="1A673653" w14:textId="77777777" w:rsidR="00F264F9" w:rsidRDefault="00F264F9">
            <w:pPr>
              <w:pStyle w:val="110"/>
              <w:spacing w:line="360" w:lineRule="auto"/>
              <w:ind w:left="360" w:firstLine="0"/>
              <w:rPr>
                <w:rFonts w:ascii="宋体" w:eastAsia="宋体" w:hAnsi="宋体" w:cs="Arial"/>
                <w:sz w:val="18"/>
                <w:lang w:eastAsia="zh-CN"/>
              </w:rPr>
            </w:pPr>
          </w:p>
        </w:tc>
      </w:tr>
      <w:tr w:rsidR="00F264F9" w14:paraId="3CE47B8B" w14:textId="77777777">
        <w:tc>
          <w:tcPr>
            <w:tcW w:w="151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665D2F4A" w14:textId="77777777" w:rsidR="00F264F9" w:rsidRDefault="002410CF">
            <w:pPr>
              <w:spacing w:line="360" w:lineRule="auto"/>
              <w:rPr>
                <w:rFonts w:ascii="宋体" w:eastAsia="宋体" w:hAnsi="宋体" w:cs="Arial"/>
                <w:sz w:val="18"/>
              </w:rPr>
            </w:pPr>
            <w:r>
              <w:rPr>
                <w:rFonts w:ascii="宋体" w:eastAsia="宋体" w:hAnsi="宋体" w:cs="Arial" w:hint="eastAsia"/>
                <w:sz w:val="18"/>
              </w:rPr>
              <w:t>补充</w:t>
            </w:r>
          </w:p>
        </w:tc>
        <w:tc>
          <w:tcPr>
            <w:tcW w:w="6958" w:type="dxa"/>
            <w:tcBorders>
              <w:top w:val="single" w:sz="4" w:space="0" w:color="auto"/>
              <w:left w:val="single" w:sz="4" w:space="0" w:color="auto"/>
              <w:bottom w:val="single" w:sz="4" w:space="0" w:color="auto"/>
              <w:right w:val="single" w:sz="4" w:space="0" w:color="auto"/>
            </w:tcBorders>
            <w:vAlign w:val="center"/>
          </w:tcPr>
          <w:p w14:paraId="1FEC0765" w14:textId="77777777" w:rsidR="00F264F9" w:rsidRDefault="002410CF">
            <w:pPr>
              <w:pStyle w:val="110"/>
              <w:spacing w:line="360" w:lineRule="auto"/>
              <w:ind w:left="0" w:firstLine="0"/>
              <w:rPr>
                <w:rFonts w:ascii="宋体" w:eastAsia="宋体" w:hAnsi="宋体" w:cs="Arial"/>
                <w:sz w:val="18"/>
                <w:lang w:eastAsia="zh-CN"/>
              </w:rPr>
            </w:pPr>
            <w:r>
              <w:rPr>
                <w:rFonts w:ascii="宋体" w:eastAsia="宋体" w:hAnsi="宋体" w:cs="宋体" w:hint="eastAsia"/>
                <w:sz w:val="18"/>
                <w:lang w:eastAsia="zh-CN"/>
              </w:rPr>
              <w:t>具体内容及交互以交互&amp;UI稿件为准；每个业务人员仅能看到自己名下的。</w:t>
            </w:r>
          </w:p>
        </w:tc>
      </w:tr>
    </w:tbl>
    <w:p w14:paraId="246452C6" w14:textId="77777777" w:rsidR="00F264F9" w:rsidRDefault="002410CF">
      <w:pPr>
        <w:pStyle w:val="20"/>
        <w:numPr>
          <w:ilvl w:val="1"/>
          <w:numId w:val="6"/>
        </w:numPr>
        <w:rPr>
          <w:rFonts w:ascii="微软雅黑" w:eastAsia="微软雅黑" w:hAnsi="微软雅黑"/>
          <w:color w:val="000000" w:themeColor="text1"/>
        </w:rPr>
      </w:pPr>
      <w:bookmarkStart w:id="75" w:name="_Toc488768042"/>
      <w:bookmarkStart w:id="76" w:name="_Toc509859263"/>
      <w:r>
        <w:rPr>
          <w:rFonts w:ascii="微软雅黑" w:eastAsia="微软雅黑" w:hAnsi="微软雅黑" w:hint="eastAsia"/>
          <w:color w:val="000000" w:themeColor="text1"/>
        </w:rPr>
        <w:t>新收付费交易查询</w:t>
      </w:r>
      <w:bookmarkEnd w:id="75"/>
      <w:bookmarkEnd w:id="76"/>
    </w:p>
    <w:p w14:paraId="37C83026"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查询条件：</w:t>
      </w:r>
    </w:p>
    <w:p w14:paraId="15EC00D1" w14:textId="77777777" w:rsidR="00F264F9" w:rsidRDefault="002410CF">
      <w:pPr>
        <w:numPr>
          <w:ilvl w:val="0"/>
          <w:numId w:val="14"/>
        </w:numPr>
        <w:ind w:left="0" w:firstLine="360"/>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交易方式取值增加【银行柜台现金汇款】。</w:t>
      </w:r>
    </w:p>
    <w:p w14:paraId="19E811B1" w14:textId="77777777" w:rsidR="00F264F9" w:rsidRDefault="002410CF">
      <w:pPr>
        <w:numPr>
          <w:ilvl w:val="0"/>
          <w:numId w:val="14"/>
        </w:numPr>
        <w:ind w:left="0" w:firstLine="360"/>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允许查询</w:t>
      </w:r>
      <w:proofErr w:type="gramStart"/>
      <w:r>
        <w:rPr>
          <w:rFonts w:ascii="宋体" w:eastAsia="宋体" w:hAnsi="宋体" w:cs="宋体" w:hint="eastAsia"/>
          <w:color w:val="000000" w:themeColor="text1"/>
          <w:sz w:val="18"/>
          <w:szCs w:val="18"/>
        </w:rPr>
        <w:t>出交易</w:t>
      </w:r>
      <w:proofErr w:type="gramEnd"/>
      <w:r>
        <w:rPr>
          <w:rFonts w:ascii="宋体" w:eastAsia="宋体" w:hAnsi="宋体" w:cs="宋体" w:hint="eastAsia"/>
          <w:color w:val="000000" w:themeColor="text1"/>
          <w:sz w:val="18"/>
          <w:szCs w:val="18"/>
        </w:rPr>
        <w:t>方式为【银行柜台现金汇款】。</w:t>
      </w:r>
    </w:p>
    <w:p w14:paraId="76FB7CE1"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查询结果：</w:t>
      </w:r>
    </w:p>
    <w:p w14:paraId="28F2ABD1" w14:textId="77777777" w:rsidR="00F264F9" w:rsidRDefault="002410CF">
      <w:pPr>
        <w:rPr>
          <w:rFonts w:ascii="宋体" w:eastAsia="宋体" w:hAnsi="宋体" w:cs="宋体"/>
          <w:color w:val="000000" w:themeColor="text1"/>
          <w:sz w:val="18"/>
          <w:szCs w:val="18"/>
        </w:rPr>
      </w:pPr>
      <w:r>
        <w:rPr>
          <w:rFonts w:ascii="宋体" w:eastAsia="宋体" w:hAnsi="宋体" w:cs="宋体" w:hint="eastAsia"/>
          <w:color w:val="000000" w:themeColor="text1"/>
          <w:sz w:val="18"/>
          <w:szCs w:val="18"/>
        </w:rPr>
        <w:t>增加操作列字段，当数据的交易方式为【银行柜台现金汇款】/【银行回单】，</w:t>
      </w:r>
      <w:proofErr w:type="gramStart"/>
      <w:r>
        <w:rPr>
          <w:rFonts w:ascii="宋体" w:eastAsia="宋体" w:hAnsi="宋体" w:cs="宋体" w:hint="eastAsia"/>
          <w:color w:val="000000" w:themeColor="text1"/>
          <w:sz w:val="18"/>
          <w:szCs w:val="18"/>
        </w:rPr>
        <w:t>且鉴权状态</w:t>
      </w:r>
      <w:proofErr w:type="gramEnd"/>
      <w:r>
        <w:rPr>
          <w:rFonts w:ascii="宋体" w:eastAsia="宋体" w:hAnsi="宋体" w:cs="宋体" w:hint="eastAsia"/>
          <w:color w:val="000000" w:themeColor="text1"/>
          <w:sz w:val="18"/>
          <w:szCs w:val="18"/>
        </w:rPr>
        <w:t>取值为【未鉴权】展示查看按钮，点击查看按钮弹出页面查看附件内容。</w:t>
      </w:r>
    </w:p>
    <w:p w14:paraId="00B62FF2" w14:textId="77777777" w:rsidR="00F264F9" w:rsidRDefault="002410CF">
      <w:pPr>
        <w:pStyle w:val="1"/>
        <w:numPr>
          <w:ilvl w:val="0"/>
          <w:numId w:val="13"/>
        </w:numPr>
        <w:rPr>
          <w:rFonts w:ascii="微软雅黑" w:eastAsia="微软雅黑" w:hAnsi="微软雅黑"/>
          <w:color w:val="000000" w:themeColor="text1"/>
        </w:rPr>
      </w:pPr>
      <w:r>
        <w:rPr>
          <w:rFonts w:ascii="微软雅黑" w:eastAsia="微软雅黑" w:hAnsi="微软雅黑" w:hint="eastAsia"/>
          <w:color w:val="000000" w:themeColor="text1"/>
        </w:rPr>
        <w:t xml:space="preserve">【非功能需求】 </w:t>
      </w:r>
    </w:p>
    <w:p w14:paraId="685A012C" w14:textId="77777777" w:rsidR="00F264F9" w:rsidRDefault="002410CF">
      <w:pPr>
        <w:ind w:firstLine="360"/>
      </w:pPr>
      <w:r>
        <w:rPr>
          <w:rFonts w:hint="eastAsia"/>
        </w:rPr>
        <w:t>选填（该章节内的内容描述均为选填）</w:t>
      </w:r>
    </w:p>
    <w:p w14:paraId="5FEBDFE8" w14:textId="77777777" w:rsidR="00F264F9" w:rsidRDefault="002410CF">
      <w:pPr>
        <w:pStyle w:val="20"/>
        <w:numPr>
          <w:ilvl w:val="1"/>
          <w:numId w:val="15"/>
        </w:numPr>
      </w:pPr>
      <w:r>
        <w:rPr>
          <w:rFonts w:hint="eastAsia"/>
        </w:rPr>
        <w:t>数据统计需求</w:t>
      </w:r>
    </w:p>
    <w:p w14:paraId="76F9B44D" w14:textId="77777777" w:rsidR="00F264F9" w:rsidRDefault="002410CF">
      <w:pPr>
        <w:ind w:firstLine="360"/>
      </w:pPr>
      <w:r>
        <w:rPr>
          <w:rFonts w:hint="eastAsia"/>
        </w:rPr>
        <w:t>暂无</w:t>
      </w:r>
    </w:p>
    <w:p w14:paraId="6486D2D3" w14:textId="77777777" w:rsidR="00F264F9" w:rsidRDefault="002410CF">
      <w:pPr>
        <w:pStyle w:val="20"/>
        <w:numPr>
          <w:ilvl w:val="1"/>
          <w:numId w:val="15"/>
        </w:numPr>
      </w:pPr>
      <w:r>
        <w:rPr>
          <w:rFonts w:hint="eastAsia"/>
        </w:rPr>
        <w:t>数据安全需求</w:t>
      </w:r>
    </w:p>
    <w:p w14:paraId="2352D560" w14:textId="77777777" w:rsidR="00F264F9" w:rsidRDefault="002410CF">
      <w:pPr>
        <w:ind w:firstLine="360"/>
      </w:pPr>
      <w:r>
        <w:rPr>
          <w:rFonts w:hint="eastAsia"/>
        </w:rPr>
        <w:t>暂无</w:t>
      </w:r>
    </w:p>
    <w:p w14:paraId="3BD08CDB" w14:textId="77777777" w:rsidR="00F264F9" w:rsidRDefault="002410CF">
      <w:pPr>
        <w:pStyle w:val="20"/>
        <w:numPr>
          <w:ilvl w:val="1"/>
          <w:numId w:val="15"/>
        </w:numPr>
      </w:pPr>
      <w:r>
        <w:rPr>
          <w:rFonts w:hint="eastAsia"/>
        </w:rPr>
        <w:t>性能需求</w:t>
      </w:r>
    </w:p>
    <w:p w14:paraId="4AB88440" w14:textId="77777777" w:rsidR="00F264F9" w:rsidRDefault="002410CF">
      <w:pPr>
        <w:ind w:firstLine="360"/>
      </w:pPr>
      <w:r>
        <w:rPr>
          <w:rFonts w:hint="eastAsia"/>
        </w:rPr>
        <w:t>暂无</w:t>
      </w:r>
    </w:p>
    <w:p w14:paraId="23B66B29" w14:textId="77777777" w:rsidR="00F264F9" w:rsidRDefault="002410CF">
      <w:pPr>
        <w:pStyle w:val="20"/>
        <w:numPr>
          <w:ilvl w:val="1"/>
          <w:numId w:val="15"/>
        </w:numPr>
      </w:pPr>
      <w:r>
        <w:rPr>
          <w:rFonts w:hint="eastAsia"/>
        </w:rPr>
        <w:t>其他非功能需求</w:t>
      </w:r>
    </w:p>
    <w:p w14:paraId="2839CA8E" w14:textId="77777777" w:rsidR="00F264F9" w:rsidRDefault="002410CF">
      <w:pPr>
        <w:ind w:firstLine="360"/>
      </w:pPr>
      <w:r>
        <w:rPr>
          <w:rFonts w:hint="eastAsia"/>
        </w:rPr>
        <w:t>暂无</w:t>
      </w:r>
    </w:p>
    <w:p w14:paraId="4C1C6813" w14:textId="77777777" w:rsidR="00F264F9" w:rsidRDefault="002410CF">
      <w:pPr>
        <w:pStyle w:val="1"/>
        <w:numPr>
          <w:ilvl w:val="0"/>
          <w:numId w:val="13"/>
        </w:numPr>
        <w:rPr>
          <w:rFonts w:ascii="微软雅黑" w:eastAsia="微软雅黑" w:hAnsi="微软雅黑"/>
        </w:rPr>
      </w:pPr>
      <w:r>
        <w:rPr>
          <w:rFonts w:ascii="微软雅黑" w:eastAsia="微软雅黑" w:hAnsi="微软雅黑" w:hint="eastAsia"/>
        </w:rPr>
        <w:lastRenderedPageBreak/>
        <w:t>【权限说明】</w:t>
      </w:r>
    </w:p>
    <w:p w14:paraId="78D18D78" w14:textId="77777777" w:rsidR="00F264F9" w:rsidRDefault="002410CF">
      <w:pPr>
        <w:ind w:firstLine="360"/>
      </w:pPr>
      <w:r>
        <w:rPr>
          <w:rFonts w:hint="eastAsia"/>
          <w:highlight w:val="yellow"/>
        </w:rPr>
        <w:t>选填</w:t>
      </w:r>
    </w:p>
    <w:p w14:paraId="1A2D3C5E" w14:textId="77777777" w:rsidR="00F264F9" w:rsidRDefault="002410CF">
      <w:pPr>
        <w:pStyle w:val="1"/>
        <w:numPr>
          <w:ilvl w:val="0"/>
          <w:numId w:val="13"/>
        </w:numPr>
        <w:rPr>
          <w:rFonts w:ascii="微软雅黑" w:eastAsia="微软雅黑" w:hAnsi="微软雅黑"/>
        </w:rPr>
      </w:pPr>
      <w:r>
        <w:rPr>
          <w:rFonts w:ascii="微软雅黑" w:eastAsia="微软雅黑" w:hAnsi="微软雅黑" w:hint="eastAsia"/>
        </w:rPr>
        <w:t>【关键测试点】</w:t>
      </w:r>
    </w:p>
    <w:p w14:paraId="54719AB8" w14:textId="77777777" w:rsidR="00F264F9" w:rsidRDefault="002410CF">
      <w:pPr>
        <w:ind w:firstLine="360"/>
      </w:pPr>
      <w:r>
        <w:rPr>
          <w:rFonts w:hint="eastAsia"/>
          <w:highlight w:val="yellow"/>
        </w:rPr>
        <w:t>必填</w:t>
      </w:r>
    </w:p>
    <w:p w14:paraId="25496401" w14:textId="77777777" w:rsidR="00F264F9" w:rsidRDefault="00F264F9">
      <w:pPr>
        <w:ind w:firstLine="360"/>
      </w:pPr>
    </w:p>
    <w:tbl>
      <w:tblPr>
        <w:tblStyle w:val="af2"/>
        <w:tblW w:w="8522" w:type="dxa"/>
        <w:jc w:val="center"/>
        <w:tblLayout w:type="fixed"/>
        <w:tblLook w:val="04A0" w:firstRow="1" w:lastRow="0" w:firstColumn="1" w:lastColumn="0" w:noHBand="0" w:noVBand="1"/>
      </w:tblPr>
      <w:tblGrid>
        <w:gridCol w:w="1184"/>
        <w:gridCol w:w="2027"/>
        <w:gridCol w:w="2027"/>
        <w:gridCol w:w="3284"/>
      </w:tblGrid>
      <w:tr w:rsidR="00F264F9" w14:paraId="22228F3F" w14:textId="77777777">
        <w:trPr>
          <w:jc w:val="center"/>
        </w:trPr>
        <w:tc>
          <w:tcPr>
            <w:tcW w:w="1184" w:type="dxa"/>
            <w:shd w:val="clear" w:color="auto" w:fill="9CC2E5" w:themeFill="accent1" w:themeFillTint="99"/>
          </w:tcPr>
          <w:p w14:paraId="0B8E4811" w14:textId="77777777" w:rsidR="00F264F9" w:rsidRDefault="002410CF">
            <w:pPr>
              <w:jc w:val="center"/>
            </w:pPr>
            <w:r>
              <w:rPr>
                <w:rFonts w:hint="eastAsia"/>
              </w:rPr>
              <w:t>序号</w:t>
            </w:r>
          </w:p>
        </w:tc>
        <w:tc>
          <w:tcPr>
            <w:tcW w:w="2027" w:type="dxa"/>
            <w:shd w:val="clear" w:color="auto" w:fill="9CC2E5" w:themeFill="accent1" w:themeFillTint="99"/>
          </w:tcPr>
          <w:p w14:paraId="6C6F7583" w14:textId="77777777" w:rsidR="00F264F9" w:rsidRDefault="002410CF">
            <w:pPr>
              <w:jc w:val="center"/>
            </w:pPr>
            <w:r>
              <w:rPr>
                <w:rFonts w:hint="eastAsia"/>
              </w:rPr>
              <w:t>功能点</w:t>
            </w:r>
          </w:p>
        </w:tc>
        <w:tc>
          <w:tcPr>
            <w:tcW w:w="2027" w:type="dxa"/>
            <w:shd w:val="clear" w:color="auto" w:fill="9CC2E5" w:themeFill="accent1" w:themeFillTint="99"/>
          </w:tcPr>
          <w:p w14:paraId="0AFC0B6B" w14:textId="77777777" w:rsidR="00F264F9" w:rsidRDefault="002410CF">
            <w:pPr>
              <w:jc w:val="center"/>
            </w:pPr>
            <w:r>
              <w:rPr>
                <w:rFonts w:hint="eastAsia"/>
              </w:rPr>
              <w:t>测试点</w:t>
            </w:r>
          </w:p>
        </w:tc>
        <w:tc>
          <w:tcPr>
            <w:tcW w:w="3284" w:type="dxa"/>
            <w:shd w:val="clear" w:color="auto" w:fill="9CC2E5" w:themeFill="accent1" w:themeFillTint="99"/>
          </w:tcPr>
          <w:p w14:paraId="024EBFD9" w14:textId="77777777" w:rsidR="00F264F9" w:rsidRDefault="002410CF">
            <w:pPr>
              <w:jc w:val="center"/>
            </w:pPr>
            <w:r>
              <w:rPr>
                <w:rFonts w:hint="eastAsia"/>
              </w:rPr>
              <w:t>预期结果</w:t>
            </w:r>
          </w:p>
        </w:tc>
      </w:tr>
    </w:tbl>
    <w:p w14:paraId="22DE2C32" w14:textId="77777777" w:rsidR="00F264F9" w:rsidRDefault="00F264F9"/>
    <w:p w14:paraId="40524F82" w14:textId="77777777" w:rsidR="00F264F9" w:rsidRDefault="002410CF">
      <w:pPr>
        <w:pStyle w:val="1"/>
        <w:numPr>
          <w:ilvl w:val="0"/>
          <w:numId w:val="13"/>
        </w:numPr>
        <w:rPr>
          <w:rFonts w:ascii="微软雅黑" w:eastAsia="微软雅黑" w:hAnsi="微软雅黑"/>
        </w:rPr>
      </w:pPr>
      <w:bookmarkStart w:id="77" w:name="_Toc510951156"/>
      <w:r>
        <w:rPr>
          <w:rFonts w:ascii="微软雅黑" w:eastAsia="微软雅黑" w:hAnsi="微软雅黑" w:hint="eastAsia"/>
        </w:rPr>
        <w:t>【风险</w:t>
      </w:r>
      <w:bookmarkEnd w:id="77"/>
      <w:r>
        <w:rPr>
          <w:rFonts w:ascii="微软雅黑" w:eastAsia="微软雅黑" w:hAnsi="微软雅黑" w:hint="eastAsia"/>
        </w:rPr>
        <w:t>点、除外条件及应对】</w:t>
      </w:r>
    </w:p>
    <w:p w14:paraId="30C103CC" w14:textId="77777777" w:rsidR="00F264F9" w:rsidRDefault="002410CF">
      <w:pPr>
        <w:ind w:firstLine="360"/>
      </w:pPr>
      <w:r>
        <w:rPr>
          <w:rFonts w:hint="eastAsia"/>
          <w:highlight w:val="yellow"/>
        </w:rPr>
        <w:t>选填</w:t>
      </w:r>
    </w:p>
    <w:p w14:paraId="77BB6D37" w14:textId="77777777" w:rsidR="00F264F9" w:rsidRDefault="00F264F9">
      <w:pPr>
        <w:ind w:firstLine="360"/>
        <w:rPr>
          <w:rFonts w:ascii="楷体" w:eastAsia="楷体" w:hAnsi="楷体" w:cs="Arial"/>
          <w:i/>
          <w:color w:val="767171" w:themeColor="background2" w:themeShade="80"/>
          <w:u w:val="single"/>
        </w:rPr>
      </w:pPr>
    </w:p>
    <w:tbl>
      <w:tblPr>
        <w:tblStyle w:val="af2"/>
        <w:tblW w:w="8522" w:type="dxa"/>
        <w:tblLayout w:type="fixed"/>
        <w:tblLook w:val="04A0" w:firstRow="1" w:lastRow="0" w:firstColumn="1" w:lastColumn="0" w:noHBand="0" w:noVBand="1"/>
      </w:tblPr>
      <w:tblGrid>
        <w:gridCol w:w="2093"/>
        <w:gridCol w:w="4823"/>
        <w:gridCol w:w="1606"/>
      </w:tblGrid>
      <w:tr w:rsidR="00F264F9" w14:paraId="6FC8E2F2" w14:textId="77777777">
        <w:tc>
          <w:tcPr>
            <w:tcW w:w="2093" w:type="dxa"/>
            <w:shd w:val="clear" w:color="auto" w:fill="9CC2E5" w:themeFill="accent1" w:themeFillTint="99"/>
          </w:tcPr>
          <w:p w14:paraId="6C59DB74" w14:textId="77777777" w:rsidR="00F264F9" w:rsidRDefault="002410CF">
            <w:pPr>
              <w:jc w:val="center"/>
            </w:pPr>
            <w:r>
              <w:rPr>
                <w:rFonts w:hint="eastAsia"/>
              </w:rPr>
              <w:t>风险点</w:t>
            </w:r>
            <w:r>
              <w:t>/</w:t>
            </w:r>
            <w:r>
              <w:rPr>
                <w:rFonts w:hint="eastAsia"/>
              </w:rPr>
              <w:t>除外条件</w:t>
            </w:r>
          </w:p>
        </w:tc>
        <w:tc>
          <w:tcPr>
            <w:tcW w:w="4823" w:type="dxa"/>
            <w:shd w:val="clear" w:color="auto" w:fill="9CC2E5" w:themeFill="accent1" w:themeFillTint="99"/>
          </w:tcPr>
          <w:p w14:paraId="4E44D060" w14:textId="77777777" w:rsidR="00F264F9" w:rsidRDefault="002410CF">
            <w:pPr>
              <w:jc w:val="center"/>
            </w:pPr>
            <w:r>
              <w:rPr>
                <w:rFonts w:hint="eastAsia"/>
              </w:rPr>
              <w:t>影响范围</w:t>
            </w:r>
          </w:p>
        </w:tc>
        <w:tc>
          <w:tcPr>
            <w:tcW w:w="1606" w:type="dxa"/>
            <w:shd w:val="clear" w:color="auto" w:fill="9CC2E5" w:themeFill="accent1" w:themeFillTint="99"/>
          </w:tcPr>
          <w:p w14:paraId="40FAC79F" w14:textId="77777777" w:rsidR="00F264F9" w:rsidRDefault="002410CF">
            <w:pPr>
              <w:jc w:val="center"/>
            </w:pPr>
            <w:r>
              <w:rPr>
                <w:rFonts w:hint="eastAsia"/>
              </w:rPr>
              <w:t>应对方案</w:t>
            </w:r>
          </w:p>
        </w:tc>
      </w:tr>
      <w:tr w:rsidR="00F264F9" w14:paraId="026082AE" w14:textId="77777777">
        <w:tc>
          <w:tcPr>
            <w:tcW w:w="2093" w:type="dxa"/>
          </w:tcPr>
          <w:p w14:paraId="08B742FF" w14:textId="77777777" w:rsidR="00F264F9" w:rsidRDefault="00F264F9">
            <w:pPr>
              <w:ind w:firstLine="360"/>
            </w:pPr>
          </w:p>
        </w:tc>
        <w:tc>
          <w:tcPr>
            <w:tcW w:w="4823" w:type="dxa"/>
          </w:tcPr>
          <w:p w14:paraId="7991E575" w14:textId="77777777" w:rsidR="00F264F9" w:rsidRDefault="00F264F9">
            <w:pPr>
              <w:ind w:firstLine="360"/>
            </w:pPr>
          </w:p>
        </w:tc>
        <w:tc>
          <w:tcPr>
            <w:tcW w:w="1606" w:type="dxa"/>
          </w:tcPr>
          <w:p w14:paraId="6D1CBBE0" w14:textId="77777777" w:rsidR="00F264F9" w:rsidRDefault="00F264F9">
            <w:pPr>
              <w:ind w:firstLine="360"/>
            </w:pPr>
          </w:p>
        </w:tc>
      </w:tr>
    </w:tbl>
    <w:p w14:paraId="4B81FBE4" w14:textId="77777777" w:rsidR="00F264F9" w:rsidRDefault="002410CF">
      <w:pPr>
        <w:pStyle w:val="1"/>
        <w:numPr>
          <w:ilvl w:val="0"/>
          <w:numId w:val="13"/>
        </w:numPr>
        <w:rPr>
          <w:rFonts w:ascii="微软雅黑" w:eastAsia="微软雅黑" w:hAnsi="微软雅黑"/>
        </w:rPr>
      </w:pPr>
      <w:r>
        <w:rPr>
          <w:rFonts w:ascii="微软雅黑" w:eastAsia="微软雅黑" w:hAnsi="微软雅黑" w:hint="eastAsia"/>
        </w:rPr>
        <w:t>【相关文档】</w:t>
      </w:r>
    </w:p>
    <w:p w14:paraId="54A939E3" w14:textId="77777777" w:rsidR="00F264F9" w:rsidRDefault="002410CF">
      <w:pPr>
        <w:ind w:firstLine="360"/>
      </w:pPr>
      <w:r>
        <w:rPr>
          <w:rFonts w:hint="eastAsia"/>
          <w:highlight w:val="yellow"/>
        </w:rPr>
        <w:t>选填</w:t>
      </w:r>
    </w:p>
    <w:p w14:paraId="7B1EA50F" w14:textId="77777777" w:rsidR="00F264F9" w:rsidRDefault="00F264F9">
      <w:pPr>
        <w:ind w:firstLine="360"/>
      </w:pPr>
    </w:p>
    <w:sectPr w:rsidR="00F264F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14AF36" w14:textId="77777777" w:rsidR="00477E22" w:rsidRDefault="00477E22">
      <w:r>
        <w:separator/>
      </w:r>
    </w:p>
  </w:endnote>
  <w:endnote w:type="continuationSeparator" w:id="0">
    <w:p w14:paraId="20CCF62E" w14:textId="77777777" w:rsidR="00477E22" w:rsidRDefault="00477E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C0803" w14:textId="77777777" w:rsidR="00F264F9" w:rsidRDefault="00F264F9">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056C4" w14:textId="77777777" w:rsidR="00F264F9" w:rsidRDefault="00F264F9">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400B6" w14:textId="77777777" w:rsidR="00F264F9" w:rsidRDefault="00F264F9">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FCC31" w14:textId="77777777" w:rsidR="00477E22" w:rsidRDefault="00477E22">
      <w:r>
        <w:separator/>
      </w:r>
    </w:p>
  </w:footnote>
  <w:footnote w:type="continuationSeparator" w:id="0">
    <w:p w14:paraId="78327D49" w14:textId="77777777" w:rsidR="00477E22" w:rsidRDefault="00477E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3B804" w14:textId="77777777" w:rsidR="00F264F9" w:rsidRDefault="00F264F9">
    <w:pPr>
      <w:pStyle w:val="ad"/>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A795E" w14:textId="77777777" w:rsidR="00F264F9" w:rsidRDefault="00F264F9">
    <w:pPr>
      <w:pStyle w:val="ad"/>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360C4" w14:textId="77777777" w:rsidR="00F264F9" w:rsidRDefault="00F264F9">
    <w:pPr>
      <w:pStyle w:val="ad"/>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03195"/>
    <w:multiLevelType w:val="hybridMultilevel"/>
    <w:tmpl w:val="A26221EA"/>
    <w:lvl w:ilvl="0" w:tplc="0409000F">
      <w:start w:val="1"/>
      <w:numFmt w:val="decimal"/>
      <w:lvlText w:val="%1."/>
      <w:lvlJc w:val="left"/>
      <w:pPr>
        <w:ind w:left="960" w:hanging="420"/>
      </w:p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start w:val="1"/>
      <w:numFmt w:val="decimal"/>
      <w:lvlText w:val="%7."/>
      <w:lvlJc w:val="left"/>
      <w:pPr>
        <w:ind w:left="845"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1" w15:restartNumberingAfterBreak="0">
    <w:nsid w:val="08030D9D"/>
    <w:multiLevelType w:val="multilevel"/>
    <w:tmpl w:val="08030D9D"/>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080BF3F1"/>
    <w:multiLevelType w:val="singleLevel"/>
    <w:tmpl w:val="080BF3F1"/>
    <w:lvl w:ilvl="0">
      <w:start w:val="1"/>
      <w:numFmt w:val="bullet"/>
      <w:lvlText w:val=""/>
      <w:lvlJc w:val="left"/>
      <w:pPr>
        <w:ind w:left="420" w:hanging="420"/>
      </w:pPr>
      <w:rPr>
        <w:rFonts w:ascii="Wingdings" w:hAnsi="Wingdings" w:hint="default"/>
      </w:rPr>
    </w:lvl>
  </w:abstractNum>
  <w:abstractNum w:abstractNumId="3" w15:restartNumberingAfterBreak="0">
    <w:nsid w:val="1AB8283A"/>
    <w:multiLevelType w:val="multilevel"/>
    <w:tmpl w:val="1AB8283A"/>
    <w:lvl w:ilvl="0">
      <w:start w:val="1"/>
      <w:numFmt w:val="decimal"/>
      <w:lvlText w:val="%1."/>
      <w:lvlJc w:val="left"/>
      <w:pPr>
        <w:ind w:left="720" w:hanging="360"/>
      </w:pPr>
      <w:rPr>
        <w:rFonts w:hint="eastAsia"/>
        <w:color w:val="auto"/>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abstractNum w:abstractNumId="4" w15:restartNumberingAfterBreak="0">
    <w:nsid w:val="1BECFFF3"/>
    <w:multiLevelType w:val="multilevel"/>
    <w:tmpl w:val="1BECFFF3"/>
    <w:lvl w:ilvl="0">
      <w:start w:val="1"/>
      <w:numFmt w:val="decimal"/>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pStyle w:val="2"/>
      <w:isLgl/>
      <w:lvlText w:val="%1.%2.%3.%4."/>
      <w:lvlJc w:val="left"/>
      <w:pPr>
        <w:ind w:left="850" w:hanging="850"/>
      </w:pPr>
      <w:rPr>
        <w:rFonts w:hint="eastAsia"/>
      </w:rPr>
    </w:lvl>
    <w:lvl w:ilvl="4">
      <w:start w:val="1"/>
      <w:numFmt w:val="decimal"/>
      <w:pStyle w:val="3"/>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5" w15:restartNumberingAfterBreak="0">
    <w:nsid w:val="264D1E88"/>
    <w:multiLevelType w:val="multilevel"/>
    <w:tmpl w:val="264D1E88"/>
    <w:lvl w:ilvl="0">
      <w:start w:val="3"/>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1003" w:hanging="720"/>
      </w:pPr>
      <w:rPr>
        <w:rFonts w:hint="eastAsia"/>
      </w:rPr>
    </w:lvl>
    <w:lvl w:ilvl="3">
      <w:start w:val="1"/>
      <w:numFmt w:val="decimal"/>
      <w:lvlText w:val="%1.%2.%3.%4"/>
      <w:lvlJc w:val="left"/>
      <w:pPr>
        <w:ind w:left="2583" w:hanging="720"/>
      </w:pPr>
      <w:rPr>
        <w:rFonts w:hint="eastAsia"/>
      </w:rPr>
    </w:lvl>
    <w:lvl w:ilvl="4">
      <w:start w:val="1"/>
      <w:numFmt w:val="decimal"/>
      <w:lvlText w:val="%1.%2.%3.%4.%5"/>
      <w:lvlJc w:val="left"/>
      <w:pPr>
        <w:ind w:left="3564" w:hanging="1080"/>
      </w:pPr>
      <w:rPr>
        <w:rFonts w:hint="eastAsia"/>
      </w:rPr>
    </w:lvl>
    <w:lvl w:ilvl="5">
      <w:start w:val="1"/>
      <w:numFmt w:val="decimal"/>
      <w:lvlText w:val="%1.%2.%3.%4.%5.%6"/>
      <w:lvlJc w:val="left"/>
      <w:pPr>
        <w:ind w:left="4185" w:hanging="1080"/>
      </w:pPr>
      <w:rPr>
        <w:rFonts w:hint="eastAsia"/>
      </w:rPr>
    </w:lvl>
    <w:lvl w:ilvl="6">
      <w:start w:val="1"/>
      <w:numFmt w:val="decimal"/>
      <w:lvlText w:val="%1.%2.%3.%4.%5.%6.%7"/>
      <w:lvlJc w:val="left"/>
      <w:pPr>
        <w:ind w:left="5166" w:hanging="1440"/>
      </w:pPr>
      <w:rPr>
        <w:rFonts w:hint="eastAsia"/>
      </w:rPr>
    </w:lvl>
    <w:lvl w:ilvl="7">
      <w:start w:val="1"/>
      <w:numFmt w:val="decimal"/>
      <w:lvlText w:val="%1.%2.%3.%4.%5.%6.%7.%8"/>
      <w:lvlJc w:val="left"/>
      <w:pPr>
        <w:ind w:left="5787" w:hanging="1440"/>
      </w:pPr>
      <w:rPr>
        <w:rFonts w:hint="eastAsia"/>
      </w:rPr>
    </w:lvl>
    <w:lvl w:ilvl="8">
      <w:start w:val="1"/>
      <w:numFmt w:val="decimal"/>
      <w:lvlText w:val="%1.%2.%3.%4.%5.%6.%7.%8.%9"/>
      <w:lvlJc w:val="left"/>
      <w:pPr>
        <w:ind w:left="6768" w:hanging="1800"/>
      </w:pPr>
      <w:rPr>
        <w:rFonts w:hint="eastAsia"/>
      </w:rPr>
    </w:lvl>
  </w:abstractNum>
  <w:abstractNum w:abstractNumId="6" w15:restartNumberingAfterBreak="0">
    <w:nsid w:val="2B936A83"/>
    <w:multiLevelType w:val="multilevel"/>
    <w:tmpl w:val="2B936A83"/>
    <w:lvl w:ilvl="0">
      <w:start w:val="1"/>
      <w:numFmt w:val="bullet"/>
      <w:lvlText w:val=""/>
      <w:lvlJc w:val="left"/>
      <w:pPr>
        <w:ind w:left="960" w:hanging="480"/>
      </w:pPr>
      <w:rPr>
        <w:rFonts w:ascii="Wingdings" w:hAnsi="Wingdings" w:hint="default"/>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1047"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7" w15:restartNumberingAfterBreak="0">
    <w:nsid w:val="2C2E0CB3"/>
    <w:multiLevelType w:val="multilevel"/>
    <w:tmpl w:val="2C2E0CB3"/>
    <w:lvl w:ilvl="0">
      <w:start w:val="1"/>
      <w:numFmt w:val="decimal"/>
      <w:lvlText w:val="%1、"/>
      <w:lvlJc w:val="left"/>
      <w:pPr>
        <w:ind w:left="360" w:hanging="360"/>
      </w:pPr>
      <w:rPr>
        <w:rFonts w:hint="default"/>
      </w:rPr>
    </w:lvl>
    <w:lvl w:ilvl="1">
      <w:start w:val="1"/>
      <w:numFmt w:val="lowerLetter"/>
      <w:lvlText w:val="%2)"/>
      <w:lvlJc w:val="left"/>
      <w:pPr>
        <w:ind w:left="2257" w:hanging="420"/>
      </w:pPr>
    </w:lvl>
    <w:lvl w:ilvl="2">
      <w:start w:val="1"/>
      <w:numFmt w:val="lowerRoman"/>
      <w:lvlText w:val="%3."/>
      <w:lvlJc w:val="right"/>
      <w:pPr>
        <w:ind w:left="2677" w:hanging="420"/>
      </w:pPr>
    </w:lvl>
    <w:lvl w:ilvl="3">
      <w:start w:val="1"/>
      <w:numFmt w:val="decimal"/>
      <w:lvlText w:val="%4."/>
      <w:lvlJc w:val="left"/>
      <w:pPr>
        <w:ind w:left="-289" w:hanging="420"/>
      </w:pPr>
    </w:lvl>
    <w:lvl w:ilvl="4">
      <w:start w:val="1"/>
      <w:numFmt w:val="lowerLetter"/>
      <w:lvlText w:val="%5)"/>
      <w:lvlJc w:val="left"/>
      <w:pPr>
        <w:ind w:left="3517" w:hanging="420"/>
      </w:pPr>
    </w:lvl>
    <w:lvl w:ilvl="5">
      <w:start w:val="1"/>
      <w:numFmt w:val="lowerRoman"/>
      <w:lvlText w:val="%6."/>
      <w:lvlJc w:val="right"/>
      <w:pPr>
        <w:ind w:left="3937" w:hanging="420"/>
      </w:pPr>
    </w:lvl>
    <w:lvl w:ilvl="6">
      <w:start w:val="1"/>
      <w:numFmt w:val="decimal"/>
      <w:lvlText w:val="%7."/>
      <w:lvlJc w:val="left"/>
      <w:pPr>
        <w:ind w:left="136" w:hanging="420"/>
      </w:pPr>
    </w:lvl>
    <w:lvl w:ilvl="7">
      <w:start w:val="1"/>
      <w:numFmt w:val="lowerLetter"/>
      <w:lvlText w:val="%8)"/>
      <w:lvlJc w:val="left"/>
      <w:pPr>
        <w:ind w:left="4777" w:hanging="420"/>
      </w:pPr>
    </w:lvl>
    <w:lvl w:ilvl="8">
      <w:start w:val="1"/>
      <w:numFmt w:val="lowerRoman"/>
      <w:lvlText w:val="%9."/>
      <w:lvlJc w:val="right"/>
      <w:pPr>
        <w:ind w:left="5197" w:hanging="420"/>
      </w:pPr>
    </w:lvl>
  </w:abstractNum>
  <w:abstractNum w:abstractNumId="8" w15:restartNumberingAfterBreak="0">
    <w:nsid w:val="2FA16309"/>
    <w:multiLevelType w:val="multilevel"/>
    <w:tmpl w:val="2FA16309"/>
    <w:lvl w:ilvl="0">
      <w:start w:val="1"/>
      <w:numFmt w:val="bullet"/>
      <w:lvlText w:val=""/>
      <w:lvlJc w:val="left"/>
      <w:pPr>
        <w:ind w:left="621" w:hanging="480"/>
      </w:pPr>
      <w:rPr>
        <w:rFonts w:ascii="Wingdings" w:hAnsi="Wingdings" w:hint="default"/>
      </w:rPr>
    </w:lvl>
    <w:lvl w:ilvl="1">
      <w:start w:val="1"/>
      <w:numFmt w:val="lowerLetter"/>
      <w:lvlText w:val="%2)"/>
      <w:lvlJc w:val="left"/>
      <w:pPr>
        <w:ind w:left="1101" w:hanging="480"/>
      </w:pPr>
    </w:lvl>
    <w:lvl w:ilvl="2">
      <w:start w:val="1"/>
      <w:numFmt w:val="lowerRoman"/>
      <w:lvlText w:val="%3."/>
      <w:lvlJc w:val="right"/>
      <w:pPr>
        <w:ind w:left="1581" w:hanging="480"/>
      </w:pPr>
    </w:lvl>
    <w:lvl w:ilvl="3">
      <w:start w:val="1"/>
      <w:numFmt w:val="decimal"/>
      <w:lvlText w:val="%4."/>
      <w:lvlJc w:val="left"/>
      <w:pPr>
        <w:ind w:left="2061" w:hanging="480"/>
      </w:pPr>
    </w:lvl>
    <w:lvl w:ilvl="4">
      <w:start w:val="1"/>
      <w:numFmt w:val="lowerLetter"/>
      <w:lvlText w:val="%5)"/>
      <w:lvlJc w:val="left"/>
      <w:pPr>
        <w:ind w:left="2541" w:hanging="480"/>
      </w:pPr>
    </w:lvl>
    <w:lvl w:ilvl="5">
      <w:start w:val="1"/>
      <w:numFmt w:val="lowerRoman"/>
      <w:lvlText w:val="%6."/>
      <w:lvlJc w:val="right"/>
      <w:pPr>
        <w:ind w:left="3021" w:hanging="480"/>
      </w:pPr>
    </w:lvl>
    <w:lvl w:ilvl="6">
      <w:start w:val="1"/>
      <w:numFmt w:val="decimal"/>
      <w:lvlText w:val="%7."/>
      <w:lvlJc w:val="left"/>
      <w:pPr>
        <w:ind w:left="708" w:hanging="480"/>
      </w:pPr>
    </w:lvl>
    <w:lvl w:ilvl="7">
      <w:start w:val="1"/>
      <w:numFmt w:val="lowerLetter"/>
      <w:lvlText w:val="%8)"/>
      <w:lvlJc w:val="left"/>
      <w:pPr>
        <w:ind w:left="3981" w:hanging="480"/>
      </w:pPr>
    </w:lvl>
    <w:lvl w:ilvl="8">
      <w:start w:val="1"/>
      <w:numFmt w:val="lowerRoman"/>
      <w:lvlText w:val="%9."/>
      <w:lvlJc w:val="right"/>
      <w:pPr>
        <w:ind w:left="4461" w:hanging="480"/>
      </w:pPr>
    </w:lvl>
  </w:abstractNum>
  <w:abstractNum w:abstractNumId="9" w15:restartNumberingAfterBreak="0">
    <w:nsid w:val="309C07F9"/>
    <w:multiLevelType w:val="multilevel"/>
    <w:tmpl w:val="309C07F9"/>
    <w:lvl w:ilvl="0">
      <w:start w:val="1"/>
      <w:numFmt w:val="decimal"/>
      <w:lvlText w:val="%1、"/>
      <w:lvlJc w:val="left"/>
      <w:pPr>
        <w:ind w:left="1069" w:hanging="360"/>
      </w:pPr>
      <w:rPr>
        <w:rFonts w:hint="default"/>
      </w:rPr>
    </w:lvl>
    <w:lvl w:ilvl="1">
      <w:start w:val="1"/>
      <w:numFmt w:val="lowerLetter"/>
      <w:lvlText w:val="%2)"/>
      <w:lvlJc w:val="left"/>
      <w:pPr>
        <w:ind w:left="2966" w:hanging="420"/>
      </w:pPr>
    </w:lvl>
    <w:lvl w:ilvl="2">
      <w:start w:val="1"/>
      <w:numFmt w:val="lowerRoman"/>
      <w:lvlText w:val="%3."/>
      <w:lvlJc w:val="right"/>
      <w:pPr>
        <w:ind w:left="3386" w:hanging="420"/>
      </w:pPr>
    </w:lvl>
    <w:lvl w:ilvl="3">
      <w:start w:val="1"/>
      <w:numFmt w:val="decimal"/>
      <w:lvlText w:val="%4."/>
      <w:lvlJc w:val="left"/>
      <w:pPr>
        <w:ind w:left="420" w:hanging="420"/>
      </w:pPr>
    </w:lvl>
    <w:lvl w:ilvl="4">
      <w:start w:val="1"/>
      <w:numFmt w:val="lowerLetter"/>
      <w:lvlText w:val="%5)"/>
      <w:lvlJc w:val="left"/>
      <w:pPr>
        <w:ind w:left="4226" w:hanging="420"/>
      </w:pPr>
    </w:lvl>
    <w:lvl w:ilvl="5">
      <w:start w:val="1"/>
      <w:numFmt w:val="lowerRoman"/>
      <w:lvlText w:val="%6."/>
      <w:lvlJc w:val="right"/>
      <w:pPr>
        <w:ind w:left="4646" w:hanging="420"/>
      </w:pPr>
    </w:lvl>
    <w:lvl w:ilvl="6">
      <w:start w:val="1"/>
      <w:numFmt w:val="decimal"/>
      <w:lvlText w:val="%7."/>
      <w:lvlJc w:val="left"/>
      <w:pPr>
        <w:ind w:left="845" w:hanging="420"/>
      </w:pPr>
    </w:lvl>
    <w:lvl w:ilvl="7">
      <w:start w:val="1"/>
      <w:numFmt w:val="lowerLetter"/>
      <w:lvlText w:val="%8)"/>
      <w:lvlJc w:val="left"/>
      <w:pPr>
        <w:ind w:left="5486" w:hanging="420"/>
      </w:pPr>
    </w:lvl>
    <w:lvl w:ilvl="8">
      <w:start w:val="1"/>
      <w:numFmt w:val="lowerRoman"/>
      <w:lvlText w:val="%9."/>
      <w:lvlJc w:val="right"/>
      <w:pPr>
        <w:ind w:left="5906" w:hanging="420"/>
      </w:pPr>
    </w:lvl>
  </w:abstractNum>
  <w:abstractNum w:abstractNumId="10" w15:restartNumberingAfterBreak="0">
    <w:nsid w:val="320D5AA1"/>
    <w:multiLevelType w:val="multilevel"/>
    <w:tmpl w:val="320D5AA1"/>
    <w:lvl w:ilvl="0">
      <w:start w:val="1"/>
      <w:numFmt w:val="decimal"/>
      <w:lvlText w:val="%1"/>
      <w:lvlJc w:val="left"/>
      <w:pPr>
        <w:ind w:left="425" w:hanging="425"/>
      </w:pPr>
    </w:lvl>
    <w:lvl w:ilvl="1">
      <w:start w:val="1"/>
      <w:numFmt w:val="decimal"/>
      <w:lvlText w:val="%1.%2"/>
      <w:lvlJc w:val="left"/>
      <w:pPr>
        <w:ind w:left="851" w:hanging="567"/>
      </w:pPr>
    </w:lvl>
    <w:lvl w:ilvl="2">
      <w:start w:val="1"/>
      <w:numFmt w:val="decimal"/>
      <w:lvlText w:val="%1.%2.%3"/>
      <w:lvlJc w:val="left"/>
      <w:pPr>
        <w:ind w:left="992"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9B76047"/>
    <w:multiLevelType w:val="multilevel"/>
    <w:tmpl w:val="39B76047"/>
    <w:lvl w:ilvl="0">
      <w:start w:val="1"/>
      <w:numFmt w:val="bullet"/>
      <w:lvlText w:val=""/>
      <w:lvlJc w:val="left"/>
      <w:pPr>
        <w:ind w:left="621" w:hanging="480"/>
      </w:pPr>
      <w:rPr>
        <w:rFonts w:ascii="Wingdings" w:hAnsi="Wingdings" w:hint="default"/>
      </w:rPr>
    </w:lvl>
    <w:lvl w:ilvl="1">
      <w:start w:val="1"/>
      <w:numFmt w:val="lowerLetter"/>
      <w:lvlText w:val="%2)"/>
      <w:lvlJc w:val="left"/>
      <w:pPr>
        <w:ind w:left="1101" w:hanging="480"/>
      </w:pPr>
    </w:lvl>
    <w:lvl w:ilvl="2">
      <w:start w:val="1"/>
      <w:numFmt w:val="lowerRoman"/>
      <w:lvlText w:val="%3."/>
      <w:lvlJc w:val="right"/>
      <w:pPr>
        <w:ind w:left="1581" w:hanging="480"/>
      </w:pPr>
    </w:lvl>
    <w:lvl w:ilvl="3">
      <w:start w:val="1"/>
      <w:numFmt w:val="decimal"/>
      <w:lvlText w:val="%4."/>
      <w:lvlJc w:val="left"/>
      <w:pPr>
        <w:ind w:left="2061" w:hanging="480"/>
      </w:pPr>
    </w:lvl>
    <w:lvl w:ilvl="4">
      <w:start w:val="1"/>
      <w:numFmt w:val="lowerLetter"/>
      <w:lvlText w:val="%5)"/>
      <w:lvlJc w:val="left"/>
      <w:pPr>
        <w:ind w:left="2541" w:hanging="480"/>
      </w:pPr>
    </w:lvl>
    <w:lvl w:ilvl="5">
      <w:start w:val="1"/>
      <w:numFmt w:val="lowerRoman"/>
      <w:lvlText w:val="%6."/>
      <w:lvlJc w:val="right"/>
      <w:pPr>
        <w:ind w:left="3021" w:hanging="480"/>
      </w:pPr>
    </w:lvl>
    <w:lvl w:ilvl="6">
      <w:start w:val="1"/>
      <w:numFmt w:val="decimal"/>
      <w:lvlText w:val="%7."/>
      <w:lvlJc w:val="left"/>
      <w:pPr>
        <w:ind w:left="708" w:hanging="480"/>
      </w:pPr>
    </w:lvl>
    <w:lvl w:ilvl="7">
      <w:start w:val="1"/>
      <w:numFmt w:val="lowerLetter"/>
      <w:lvlText w:val="%8)"/>
      <w:lvlJc w:val="left"/>
      <w:pPr>
        <w:ind w:left="3981" w:hanging="480"/>
      </w:pPr>
    </w:lvl>
    <w:lvl w:ilvl="8">
      <w:start w:val="1"/>
      <w:numFmt w:val="lowerRoman"/>
      <w:lvlText w:val="%9."/>
      <w:lvlJc w:val="right"/>
      <w:pPr>
        <w:ind w:left="4461" w:hanging="480"/>
      </w:pPr>
    </w:lvl>
  </w:abstractNum>
  <w:abstractNum w:abstractNumId="12" w15:restartNumberingAfterBreak="0">
    <w:nsid w:val="45493DE3"/>
    <w:multiLevelType w:val="multilevel"/>
    <w:tmpl w:val="45493DE3"/>
    <w:lvl w:ilvl="0">
      <w:start w:val="1"/>
      <w:numFmt w:val="bullet"/>
      <w:pStyle w:val="Bullet1"/>
      <w:lvlText w:val="•"/>
      <w:lvlJc w:val="left"/>
      <w:pPr>
        <w:tabs>
          <w:tab w:val="left" w:pos="0"/>
        </w:tabs>
        <w:ind w:left="360" w:hanging="360"/>
      </w:pPr>
      <w:rPr>
        <w:rFonts w:ascii="Arial" w:hAnsi="Aria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 w15:restartNumberingAfterBreak="0">
    <w:nsid w:val="50A35578"/>
    <w:multiLevelType w:val="multilevel"/>
    <w:tmpl w:val="50A35578"/>
    <w:lvl w:ilvl="0">
      <w:start w:val="1"/>
      <w:numFmt w:val="decimal"/>
      <w:lvlText w:val="%1."/>
      <w:lvlJc w:val="left"/>
      <w:pPr>
        <w:ind w:left="48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621"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1047"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4" w15:restartNumberingAfterBreak="0">
    <w:nsid w:val="5F62072C"/>
    <w:multiLevelType w:val="multilevel"/>
    <w:tmpl w:val="5F62072C"/>
    <w:lvl w:ilvl="0">
      <w:start w:val="1"/>
      <w:numFmt w:val="decimal"/>
      <w:pStyle w:val="20"/>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7A671C5A"/>
    <w:multiLevelType w:val="multilevel"/>
    <w:tmpl w:val="7A671C5A"/>
    <w:lvl w:ilvl="0">
      <w:start w:val="1"/>
      <w:numFmt w:val="decimal"/>
      <w:lvlText w:val="（%1）"/>
      <w:lvlJc w:val="left"/>
      <w:pPr>
        <w:ind w:left="1080" w:hanging="720"/>
      </w:pPr>
      <w:rPr>
        <w:rFonts w:hint="eastAsia"/>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48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48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num w:numId="1">
    <w:abstractNumId w:val="14"/>
  </w:num>
  <w:num w:numId="2">
    <w:abstractNumId w:val="12"/>
  </w:num>
  <w:num w:numId="3">
    <w:abstractNumId w:val="4"/>
  </w:num>
  <w:num w:numId="4">
    <w:abstractNumId w:val="9"/>
  </w:num>
  <w:num w:numId="5">
    <w:abstractNumId w:val="7"/>
  </w:num>
  <w:num w:numId="6">
    <w:abstractNumId w:val="10"/>
  </w:num>
  <w:num w:numId="7">
    <w:abstractNumId w:val="15"/>
  </w:num>
  <w:num w:numId="8">
    <w:abstractNumId w:val="1"/>
    <w:lvlOverride w:ilvl="0"/>
    <w:lvlOverride w:ilvl="2">
      <w:startOverride w:val="1"/>
    </w:lvlOverride>
    <w:lvlOverride w:ilvl="3">
      <w:startOverride w:val="1"/>
    </w:lvlOverride>
    <w:lvlOverride w:ilvl="0"/>
  </w:num>
  <w:num w:numId="9">
    <w:abstractNumId w:val="11"/>
  </w:num>
  <w:num w:numId="10">
    <w:abstractNumId w:val="13"/>
  </w:num>
  <w:num w:numId="11">
    <w:abstractNumId w:val="6"/>
  </w:num>
  <w:num w:numId="12">
    <w:abstractNumId w:val="8"/>
  </w:num>
  <w:num w:numId="13">
    <w:abstractNumId w:val="5"/>
  </w:num>
  <w:num w:numId="14">
    <w:abstractNumId w:val="2"/>
  </w:num>
  <w:num w:numId="15">
    <w:abstractNumId w:val="3"/>
  </w:num>
  <w:num w:numId="1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prils">
    <w15:presenceInfo w15:providerId="None" w15:userId="april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trackRevisions/>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57114"/>
    <w:rsid w:val="0000032B"/>
    <w:rsid w:val="00001802"/>
    <w:rsid w:val="000021BB"/>
    <w:rsid w:val="00005951"/>
    <w:rsid w:val="00006F0A"/>
    <w:rsid w:val="00007AFE"/>
    <w:rsid w:val="000101F3"/>
    <w:rsid w:val="00010990"/>
    <w:rsid w:val="00013479"/>
    <w:rsid w:val="000134B9"/>
    <w:rsid w:val="00014C4C"/>
    <w:rsid w:val="00014CEB"/>
    <w:rsid w:val="000161F7"/>
    <w:rsid w:val="0002160E"/>
    <w:rsid w:val="00022035"/>
    <w:rsid w:val="000221B7"/>
    <w:rsid w:val="00022459"/>
    <w:rsid w:val="00022884"/>
    <w:rsid w:val="00022E5A"/>
    <w:rsid w:val="00024F6E"/>
    <w:rsid w:val="00026553"/>
    <w:rsid w:val="00035A6C"/>
    <w:rsid w:val="00037845"/>
    <w:rsid w:val="00037887"/>
    <w:rsid w:val="000441D0"/>
    <w:rsid w:val="0004600E"/>
    <w:rsid w:val="0005501C"/>
    <w:rsid w:val="00055E46"/>
    <w:rsid w:val="00057114"/>
    <w:rsid w:val="00057C3C"/>
    <w:rsid w:val="00057CD6"/>
    <w:rsid w:val="00061B0A"/>
    <w:rsid w:val="000654BA"/>
    <w:rsid w:val="00066B92"/>
    <w:rsid w:val="000709C4"/>
    <w:rsid w:val="000725C9"/>
    <w:rsid w:val="000726D7"/>
    <w:rsid w:val="00074404"/>
    <w:rsid w:val="00075AAA"/>
    <w:rsid w:val="000776C7"/>
    <w:rsid w:val="00080F25"/>
    <w:rsid w:val="00082E5A"/>
    <w:rsid w:val="000871F3"/>
    <w:rsid w:val="00090DFD"/>
    <w:rsid w:val="000921E4"/>
    <w:rsid w:val="00095AF9"/>
    <w:rsid w:val="00095B27"/>
    <w:rsid w:val="000A22AA"/>
    <w:rsid w:val="000A22DF"/>
    <w:rsid w:val="000A3181"/>
    <w:rsid w:val="000A32EC"/>
    <w:rsid w:val="000A4DDC"/>
    <w:rsid w:val="000A6FCA"/>
    <w:rsid w:val="000B06B4"/>
    <w:rsid w:val="000B16E8"/>
    <w:rsid w:val="000B2916"/>
    <w:rsid w:val="000B3DE0"/>
    <w:rsid w:val="000B4439"/>
    <w:rsid w:val="000B4843"/>
    <w:rsid w:val="000B571D"/>
    <w:rsid w:val="000B57B1"/>
    <w:rsid w:val="000B7B90"/>
    <w:rsid w:val="000C0BF4"/>
    <w:rsid w:val="000C18E4"/>
    <w:rsid w:val="000C1D0E"/>
    <w:rsid w:val="000C4827"/>
    <w:rsid w:val="000C4FC6"/>
    <w:rsid w:val="000C6371"/>
    <w:rsid w:val="000C66BC"/>
    <w:rsid w:val="000D0796"/>
    <w:rsid w:val="000D46DA"/>
    <w:rsid w:val="000D5D77"/>
    <w:rsid w:val="000D7357"/>
    <w:rsid w:val="000E2167"/>
    <w:rsid w:val="000E3008"/>
    <w:rsid w:val="000E7058"/>
    <w:rsid w:val="000F07D6"/>
    <w:rsid w:val="000F0A66"/>
    <w:rsid w:val="000F15A3"/>
    <w:rsid w:val="000F191E"/>
    <w:rsid w:val="000F3409"/>
    <w:rsid w:val="000F4A4C"/>
    <w:rsid w:val="000F57E0"/>
    <w:rsid w:val="0010322E"/>
    <w:rsid w:val="00103801"/>
    <w:rsid w:val="001107BC"/>
    <w:rsid w:val="00110C25"/>
    <w:rsid w:val="00112BF4"/>
    <w:rsid w:val="00113643"/>
    <w:rsid w:val="001140EC"/>
    <w:rsid w:val="00115C0E"/>
    <w:rsid w:val="001201DE"/>
    <w:rsid w:val="00122098"/>
    <w:rsid w:val="00122285"/>
    <w:rsid w:val="00122E88"/>
    <w:rsid w:val="00125963"/>
    <w:rsid w:val="00125B71"/>
    <w:rsid w:val="00127A1D"/>
    <w:rsid w:val="001307F0"/>
    <w:rsid w:val="001367BE"/>
    <w:rsid w:val="001375FD"/>
    <w:rsid w:val="00140441"/>
    <w:rsid w:val="00140AE4"/>
    <w:rsid w:val="0014271B"/>
    <w:rsid w:val="00145287"/>
    <w:rsid w:val="00150A1C"/>
    <w:rsid w:val="001545A9"/>
    <w:rsid w:val="001575CD"/>
    <w:rsid w:val="001600C4"/>
    <w:rsid w:val="00160FD6"/>
    <w:rsid w:val="00163375"/>
    <w:rsid w:val="001640C8"/>
    <w:rsid w:val="001646AB"/>
    <w:rsid w:val="00165811"/>
    <w:rsid w:val="0016597F"/>
    <w:rsid w:val="00166BA3"/>
    <w:rsid w:val="0016719B"/>
    <w:rsid w:val="00170D26"/>
    <w:rsid w:val="001722B7"/>
    <w:rsid w:val="0017327D"/>
    <w:rsid w:val="001747CF"/>
    <w:rsid w:val="0018074A"/>
    <w:rsid w:val="00184429"/>
    <w:rsid w:val="00187C39"/>
    <w:rsid w:val="001914A5"/>
    <w:rsid w:val="00191670"/>
    <w:rsid w:val="00193677"/>
    <w:rsid w:val="00193E85"/>
    <w:rsid w:val="00195718"/>
    <w:rsid w:val="00195797"/>
    <w:rsid w:val="001960F0"/>
    <w:rsid w:val="001A0407"/>
    <w:rsid w:val="001A25DD"/>
    <w:rsid w:val="001A2EE3"/>
    <w:rsid w:val="001A40FC"/>
    <w:rsid w:val="001A5621"/>
    <w:rsid w:val="001A7BA0"/>
    <w:rsid w:val="001A7CDA"/>
    <w:rsid w:val="001A7DBC"/>
    <w:rsid w:val="001B1A00"/>
    <w:rsid w:val="001B44AA"/>
    <w:rsid w:val="001B6EFB"/>
    <w:rsid w:val="001C0C7B"/>
    <w:rsid w:val="001C42B2"/>
    <w:rsid w:val="001C5D91"/>
    <w:rsid w:val="001C6FE5"/>
    <w:rsid w:val="001D0278"/>
    <w:rsid w:val="001D15DE"/>
    <w:rsid w:val="001D5DBA"/>
    <w:rsid w:val="001D67C2"/>
    <w:rsid w:val="001D757B"/>
    <w:rsid w:val="001E3347"/>
    <w:rsid w:val="001E45D7"/>
    <w:rsid w:val="001F2FE6"/>
    <w:rsid w:val="001F39A9"/>
    <w:rsid w:val="001F3D8A"/>
    <w:rsid w:val="001F3FDA"/>
    <w:rsid w:val="001F5EC8"/>
    <w:rsid w:val="002004A7"/>
    <w:rsid w:val="00200E5F"/>
    <w:rsid w:val="00203215"/>
    <w:rsid w:val="002120AC"/>
    <w:rsid w:val="0021338B"/>
    <w:rsid w:val="0021523F"/>
    <w:rsid w:val="00215400"/>
    <w:rsid w:val="00216C16"/>
    <w:rsid w:val="00220DAB"/>
    <w:rsid w:val="00220FDA"/>
    <w:rsid w:val="0022561E"/>
    <w:rsid w:val="0022690E"/>
    <w:rsid w:val="002347E3"/>
    <w:rsid w:val="002347E4"/>
    <w:rsid w:val="00234D0B"/>
    <w:rsid w:val="002356A1"/>
    <w:rsid w:val="002368FE"/>
    <w:rsid w:val="00240312"/>
    <w:rsid w:val="00240EE4"/>
    <w:rsid w:val="002410CF"/>
    <w:rsid w:val="002411DF"/>
    <w:rsid w:val="0024608C"/>
    <w:rsid w:val="00246A4F"/>
    <w:rsid w:val="00250093"/>
    <w:rsid w:val="00250426"/>
    <w:rsid w:val="002508C6"/>
    <w:rsid w:val="00251821"/>
    <w:rsid w:val="0025227C"/>
    <w:rsid w:val="00252EA5"/>
    <w:rsid w:val="00255DCE"/>
    <w:rsid w:val="002566E3"/>
    <w:rsid w:val="00263EE9"/>
    <w:rsid w:val="00265298"/>
    <w:rsid w:val="002669AF"/>
    <w:rsid w:val="00266C13"/>
    <w:rsid w:val="00270C30"/>
    <w:rsid w:val="002722F2"/>
    <w:rsid w:val="00274772"/>
    <w:rsid w:val="0027482F"/>
    <w:rsid w:val="0027490D"/>
    <w:rsid w:val="00275CCB"/>
    <w:rsid w:val="00276A9E"/>
    <w:rsid w:val="00281971"/>
    <w:rsid w:val="002839AE"/>
    <w:rsid w:val="00283A13"/>
    <w:rsid w:val="0028433E"/>
    <w:rsid w:val="002914F3"/>
    <w:rsid w:val="00291BA9"/>
    <w:rsid w:val="002924C5"/>
    <w:rsid w:val="0029682C"/>
    <w:rsid w:val="002A0955"/>
    <w:rsid w:val="002A2886"/>
    <w:rsid w:val="002A3476"/>
    <w:rsid w:val="002A4F37"/>
    <w:rsid w:val="002A775D"/>
    <w:rsid w:val="002A7D83"/>
    <w:rsid w:val="002B291C"/>
    <w:rsid w:val="002B3789"/>
    <w:rsid w:val="002B3EFD"/>
    <w:rsid w:val="002B592C"/>
    <w:rsid w:val="002B7103"/>
    <w:rsid w:val="002B7708"/>
    <w:rsid w:val="002C5009"/>
    <w:rsid w:val="002C718E"/>
    <w:rsid w:val="002C77E7"/>
    <w:rsid w:val="002D24C5"/>
    <w:rsid w:val="002D387D"/>
    <w:rsid w:val="002D3CA7"/>
    <w:rsid w:val="002D3EE1"/>
    <w:rsid w:val="002D49EE"/>
    <w:rsid w:val="002D7E7B"/>
    <w:rsid w:val="002E0617"/>
    <w:rsid w:val="002E0C50"/>
    <w:rsid w:val="002E11A0"/>
    <w:rsid w:val="002E22FE"/>
    <w:rsid w:val="002E29F9"/>
    <w:rsid w:val="002E7C73"/>
    <w:rsid w:val="002F0D57"/>
    <w:rsid w:val="002F0D76"/>
    <w:rsid w:val="002F14E7"/>
    <w:rsid w:val="002F2C9C"/>
    <w:rsid w:val="002F789C"/>
    <w:rsid w:val="00300BFE"/>
    <w:rsid w:val="00303EA0"/>
    <w:rsid w:val="00304A0A"/>
    <w:rsid w:val="00304A76"/>
    <w:rsid w:val="003055DF"/>
    <w:rsid w:val="00306580"/>
    <w:rsid w:val="00307047"/>
    <w:rsid w:val="00311AD8"/>
    <w:rsid w:val="003127FC"/>
    <w:rsid w:val="00312FFF"/>
    <w:rsid w:val="00313D7F"/>
    <w:rsid w:val="003151E9"/>
    <w:rsid w:val="003173DB"/>
    <w:rsid w:val="0032437E"/>
    <w:rsid w:val="00324C84"/>
    <w:rsid w:val="0032535B"/>
    <w:rsid w:val="003264FF"/>
    <w:rsid w:val="00327B47"/>
    <w:rsid w:val="00331500"/>
    <w:rsid w:val="00331CB2"/>
    <w:rsid w:val="00334AD5"/>
    <w:rsid w:val="003373E7"/>
    <w:rsid w:val="003423F8"/>
    <w:rsid w:val="00343C1B"/>
    <w:rsid w:val="0034754E"/>
    <w:rsid w:val="00350638"/>
    <w:rsid w:val="0035154D"/>
    <w:rsid w:val="00351EA4"/>
    <w:rsid w:val="0035413D"/>
    <w:rsid w:val="0035512B"/>
    <w:rsid w:val="00355C65"/>
    <w:rsid w:val="00362372"/>
    <w:rsid w:val="0036396D"/>
    <w:rsid w:val="003642FC"/>
    <w:rsid w:val="003653D9"/>
    <w:rsid w:val="003701FB"/>
    <w:rsid w:val="00370A76"/>
    <w:rsid w:val="00374554"/>
    <w:rsid w:val="003747ED"/>
    <w:rsid w:val="00376C01"/>
    <w:rsid w:val="003849EE"/>
    <w:rsid w:val="00385003"/>
    <w:rsid w:val="00385717"/>
    <w:rsid w:val="0038607E"/>
    <w:rsid w:val="0039084B"/>
    <w:rsid w:val="00390CB3"/>
    <w:rsid w:val="00391201"/>
    <w:rsid w:val="00395D30"/>
    <w:rsid w:val="003A16CF"/>
    <w:rsid w:val="003A371B"/>
    <w:rsid w:val="003A3C5C"/>
    <w:rsid w:val="003A4B53"/>
    <w:rsid w:val="003A51D2"/>
    <w:rsid w:val="003A68B8"/>
    <w:rsid w:val="003A7322"/>
    <w:rsid w:val="003B2477"/>
    <w:rsid w:val="003B3951"/>
    <w:rsid w:val="003B460F"/>
    <w:rsid w:val="003B58B5"/>
    <w:rsid w:val="003B5CDE"/>
    <w:rsid w:val="003B78AA"/>
    <w:rsid w:val="003C0ED3"/>
    <w:rsid w:val="003C12D3"/>
    <w:rsid w:val="003C1422"/>
    <w:rsid w:val="003C2257"/>
    <w:rsid w:val="003C42EA"/>
    <w:rsid w:val="003D0450"/>
    <w:rsid w:val="003D49BA"/>
    <w:rsid w:val="003D5151"/>
    <w:rsid w:val="003D7629"/>
    <w:rsid w:val="003D7D9C"/>
    <w:rsid w:val="003E17D9"/>
    <w:rsid w:val="003E1844"/>
    <w:rsid w:val="003E26E8"/>
    <w:rsid w:val="003E335F"/>
    <w:rsid w:val="003E385D"/>
    <w:rsid w:val="003E3EC2"/>
    <w:rsid w:val="003E5264"/>
    <w:rsid w:val="003E6674"/>
    <w:rsid w:val="003F16E9"/>
    <w:rsid w:val="003F214D"/>
    <w:rsid w:val="003F3A52"/>
    <w:rsid w:val="003F4175"/>
    <w:rsid w:val="003F5A3D"/>
    <w:rsid w:val="003F6FD3"/>
    <w:rsid w:val="00400201"/>
    <w:rsid w:val="00402A3D"/>
    <w:rsid w:val="004032FB"/>
    <w:rsid w:val="004120E0"/>
    <w:rsid w:val="0041605A"/>
    <w:rsid w:val="00417D31"/>
    <w:rsid w:val="00421133"/>
    <w:rsid w:val="0042163E"/>
    <w:rsid w:val="004237A9"/>
    <w:rsid w:val="00423C70"/>
    <w:rsid w:val="0042441E"/>
    <w:rsid w:val="00424687"/>
    <w:rsid w:val="004249C9"/>
    <w:rsid w:val="00424C62"/>
    <w:rsid w:val="00425FC6"/>
    <w:rsid w:val="00426373"/>
    <w:rsid w:val="00427526"/>
    <w:rsid w:val="00431350"/>
    <w:rsid w:val="00432C29"/>
    <w:rsid w:val="0043437A"/>
    <w:rsid w:val="0043439E"/>
    <w:rsid w:val="0043451F"/>
    <w:rsid w:val="00436720"/>
    <w:rsid w:val="004376C1"/>
    <w:rsid w:val="00443CBF"/>
    <w:rsid w:val="00444B5A"/>
    <w:rsid w:val="00445074"/>
    <w:rsid w:val="00446C60"/>
    <w:rsid w:val="00450B7C"/>
    <w:rsid w:val="00452C90"/>
    <w:rsid w:val="0045363A"/>
    <w:rsid w:val="00461251"/>
    <w:rsid w:val="00466ED8"/>
    <w:rsid w:val="004670BE"/>
    <w:rsid w:val="00470552"/>
    <w:rsid w:val="00472C67"/>
    <w:rsid w:val="0047724E"/>
    <w:rsid w:val="00477E22"/>
    <w:rsid w:val="0048134F"/>
    <w:rsid w:val="00481AA1"/>
    <w:rsid w:val="004822F0"/>
    <w:rsid w:val="00482B27"/>
    <w:rsid w:val="004845AD"/>
    <w:rsid w:val="00484A2C"/>
    <w:rsid w:val="00485209"/>
    <w:rsid w:val="00493D40"/>
    <w:rsid w:val="00493D77"/>
    <w:rsid w:val="00493E3C"/>
    <w:rsid w:val="004959D7"/>
    <w:rsid w:val="00495F7B"/>
    <w:rsid w:val="00496C47"/>
    <w:rsid w:val="004A28F6"/>
    <w:rsid w:val="004A3C71"/>
    <w:rsid w:val="004A4529"/>
    <w:rsid w:val="004A4708"/>
    <w:rsid w:val="004A50AE"/>
    <w:rsid w:val="004A615E"/>
    <w:rsid w:val="004A75DF"/>
    <w:rsid w:val="004B1C88"/>
    <w:rsid w:val="004B2408"/>
    <w:rsid w:val="004B2433"/>
    <w:rsid w:val="004B2D41"/>
    <w:rsid w:val="004B4528"/>
    <w:rsid w:val="004B4E8F"/>
    <w:rsid w:val="004C0181"/>
    <w:rsid w:val="004C740F"/>
    <w:rsid w:val="004C7583"/>
    <w:rsid w:val="004D2405"/>
    <w:rsid w:val="004D3602"/>
    <w:rsid w:val="004D6B6A"/>
    <w:rsid w:val="004D6F4A"/>
    <w:rsid w:val="004D70D3"/>
    <w:rsid w:val="004E1614"/>
    <w:rsid w:val="004E1817"/>
    <w:rsid w:val="004E2918"/>
    <w:rsid w:val="004E31E6"/>
    <w:rsid w:val="004E3BFE"/>
    <w:rsid w:val="004E506D"/>
    <w:rsid w:val="004E74B3"/>
    <w:rsid w:val="004F138F"/>
    <w:rsid w:val="004F2040"/>
    <w:rsid w:val="004F2ED2"/>
    <w:rsid w:val="004F726E"/>
    <w:rsid w:val="00501970"/>
    <w:rsid w:val="005046D3"/>
    <w:rsid w:val="00505800"/>
    <w:rsid w:val="005102CA"/>
    <w:rsid w:val="0051096A"/>
    <w:rsid w:val="00511377"/>
    <w:rsid w:val="00511F0D"/>
    <w:rsid w:val="005133A7"/>
    <w:rsid w:val="0051563B"/>
    <w:rsid w:val="005208E3"/>
    <w:rsid w:val="005213E9"/>
    <w:rsid w:val="005230D9"/>
    <w:rsid w:val="00524EA5"/>
    <w:rsid w:val="00526F43"/>
    <w:rsid w:val="00527BE4"/>
    <w:rsid w:val="00530577"/>
    <w:rsid w:val="00531B8D"/>
    <w:rsid w:val="00534E62"/>
    <w:rsid w:val="005368D1"/>
    <w:rsid w:val="00536AA7"/>
    <w:rsid w:val="00541C33"/>
    <w:rsid w:val="00541E46"/>
    <w:rsid w:val="005421AA"/>
    <w:rsid w:val="00542CE6"/>
    <w:rsid w:val="00543243"/>
    <w:rsid w:val="00543E27"/>
    <w:rsid w:val="00544FC1"/>
    <w:rsid w:val="005450F9"/>
    <w:rsid w:val="005451F6"/>
    <w:rsid w:val="00546060"/>
    <w:rsid w:val="00546644"/>
    <w:rsid w:val="00546F83"/>
    <w:rsid w:val="00550097"/>
    <w:rsid w:val="00550148"/>
    <w:rsid w:val="0055242A"/>
    <w:rsid w:val="005539AB"/>
    <w:rsid w:val="005543B7"/>
    <w:rsid w:val="00557D83"/>
    <w:rsid w:val="00561496"/>
    <w:rsid w:val="00561DF7"/>
    <w:rsid w:val="00562158"/>
    <w:rsid w:val="0056220E"/>
    <w:rsid w:val="0056454A"/>
    <w:rsid w:val="0057218A"/>
    <w:rsid w:val="00572B42"/>
    <w:rsid w:val="0057411E"/>
    <w:rsid w:val="00574702"/>
    <w:rsid w:val="00576C48"/>
    <w:rsid w:val="00577459"/>
    <w:rsid w:val="00581A49"/>
    <w:rsid w:val="00582328"/>
    <w:rsid w:val="00582E18"/>
    <w:rsid w:val="00583610"/>
    <w:rsid w:val="00586046"/>
    <w:rsid w:val="00586327"/>
    <w:rsid w:val="00587E94"/>
    <w:rsid w:val="00590C08"/>
    <w:rsid w:val="00590D75"/>
    <w:rsid w:val="005911F8"/>
    <w:rsid w:val="005912D9"/>
    <w:rsid w:val="005928C9"/>
    <w:rsid w:val="00592B8F"/>
    <w:rsid w:val="005978D1"/>
    <w:rsid w:val="005A03CC"/>
    <w:rsid w:val="005A0E93"/>
    <w:rsid w:val="005A4CA9"/>
    <w:rsid w:val="005B109D"/>
    <w:rsid w:val="005B5B44"/>
    <w:rsid w:val="005B701F"/>
    <w:rsid w:val="005B7534"/>
    <w:rsid w:val="005C072A"/>
    <w:rsid w:val="005C0B36"/>
    <w:rsid w:val="005C2854"/>
    <w:rsid w:val="005C2CF1"/>
    <w:rsid w:val="005C2E12"/>
    <w:rsid w:val="005C5A95"/>
    <w:rsid w:val="005C6139"/>
    <w:rsid w:val="005D036B"/>
    <w:rsid w:val="005D1AC0"/>
    <w:rsid w:val="005D2B95"/>
    <w:rsid w:val="005D3418"/>
    <w:rsid w:val="005D59EB"/>
    <w:rsid w:val="005D7B2A"/>
    <w:rsid w:val="005E0397"/>
    <w:rsid w:val="005E29F7"/>
    <w:rsid w:val="005E4AF5"/>
    <w:rsid w:val="005E7827"/>
    <w:rsid w:val="005F38C1"/>
    <w:rsid w:val="005F52C6"/>
    <w:rsid w:val="00600562"/>
    <w:rsid w:val="00600E9A"/>
    <w:rsid w:val="00603C98"/>
    <w:rsid w:val="006124E3"/>
    <w:rsid w:val="00615787"/>
    <w:rsid w:val="006173E1"/>
    <w:rsid w:val="00623AD2"/>
    <w:rsid w:val="006245A7"/>
    <w:rsid w:val="006278FD"/>
    <w:rsid w:val="00627B0F"/>
    <w:rsid w:val="00630D3B"/>
    <w:rsid w:val="00630F2F"/>
    <w:rsid w:val="0063156C"/>
    <w:rsid w:val="006340C8"/>
    <w:rsid w:val="00634B02"/>
    <w:rsid w:val="00634D25"/>
    <w:rsid w:val="00635184"/>
    <w:rsid w:val="006368AF"/>
    <w:rsid w:val="00641764"/>
    <w:rsid w:val="00642482"/>
    <w:rsid w:val="006433EA"/>
    <w:rsid w:val="00643D39"/>
    <w:rsid w:val="00645084"/>
    <w:rsid w:val="00646006"/>
    <w:rsid w:val="0065051F"/>
    <w:rsid w:val="006508B8"/>
    <w:rsid w:val="0065205B"/>
    <w:rsid w:val="0065450A"/>
    <w:rsid w:val="006623A5"/>
    <w:rsid w:val="00662EE8"/>
    <w:rsid w:val="00663357"/>
    <w:rsid w:val="00663EE3"/>
    <w:rsid w:val="00665444"/>
    <w:rsid w:val="006655EE"/>
    <w:rsid w:val="00665952"/>
    <w:rsid w:val="00670776"/>
    <w:rsid w:val="0067267C"/>
    <w:rsid w:val="006728A6"/>
    <w:rsid w:val="00673C82"/>
    <w:rsid w:val="006742FD"/>
    <w:rsid w:val="006751F3"/>
    <w:rsid w:val="00675B85"/>
    <w:rsid w:val="00680825"/>
    <w:rsid w:val="006834C8"/>
    <w:rsid w:val="0068435E"/>
    <w:rsid w:val="0068483D"/>
    <w:rsid w:val="0068651D"/>
    <w:rsid w:val="006874A0"/>
    <w:rsid w:val="00690D22"/>
    <w:rsid w:val="00692B1C"/>
    <w:rsid w:val="006954B9"/>
    <w:rsid w:val="00697C45"/>
    <w:rsid w:val="00697F98"/>
    <w:rsid w:val="006A3968"/>
    <w:rsid w:val="006A4FB0"/>
    <w:rsid w:val="006A771A"/>
    <w:rsid w:val="006A7AB8"/>
    <w:rsid w:val="006B1D6F"/>
    <w:rsid w:val="006B266D"/>
    <w:rsid w:val="006B271E"/>
    <w:rsid w:val="006B497B"/>
    <w:rsid w:val="006B58E4"/>
    <w:rsid w:val="006B657E"/>
    <w:rsid w:val="006C085B"/>
    <w:rsid w:val="006C21A3"/>
    <w:rsid w:val="006C2BCE"/>
    <w:rsid w:val="006C2D71"/>
    <w:rsid w:val="006C2F93"/>
    <w:rsid w:val="006C35FC"/>
    <w:rsid w:val="006D1A9A"/>
    <w:rsid w:val="006D26FE"/>
    <w:rsid w:val="006D4290"/>
    <w:rsid w:val="006D53BA"/>
    <w:rsid w:val="006E0F0D"/>
    <w:rsid w:val="006E18B4"/>
    <w:rsid w:val="006E2998"/>
    <w:rsid w:val="006E40ED"/>
    <w:rsid w:val="006E50DD"/>
    <w:rsid w:val="006F1D0E"/>
    <w:rsid w:val="006F291B"/>
    <w:rsid w:val="006F2D52"/>
    <w:rsid w:val="006F3EFF"/>
    <w:rsid w:val="006F4567"/>
    <w:rsid w:val="006F6870"/>
    <w:rsid w:val="006F6BD0"/>
    <w:rsid w:val="006F6F7A"/>
    <w:rsid w:val="006F7559"/>
    <w:rsid w:val="0070311D"/>
    <w:rsid w:val="0070326E"/>
    <w:rsid w:val="007050F1"/>
    <w:rsid w:val="00710C1F"/>
    <w:rsid w:val="00711B83"/>
    <w:rsid w:val="00714D78"/>
    <w:rsid w:val="00715934"/>
    <w:rsid w:val="0071605E"/>
    <w:rsid w:val="00721B0F"/>
    <w:rsid w:val="00722CEB"/>
    <w:rsid w:val="00726533"/>
    <w:rsid w:val="007275E2"/>
    <w:rsid w:val="00732658"/>
    <w:rsid w:val="00733152"/>
    <w:rsid w:val="00734A51"/>
    <w:rsid w:val="0073582B"/>
    <w:rsid w:val="00737838"/>
    <w:rsid w:val="007379E7"/>
    <w:rsid w:val="007401EB"/>
    <w:rsid w:val="00741133"/>
    <w:rsid w:val="00741620"/>
    <w:rsid w:val="00743B05"/>
    <w:rsid w:val="0075354B"/>
    <w:rsid w:val="00753F47"/>
    <w:rsid w:val="00755745"/>
    <w:rsid w:val="00764357"/>
    <w:rsid w:val="007654DD"/>
    <w:rsid w:val="007665CE"/>
    <w:rsid w:val="00766C3D"/>
    <w:rsid w:val="007724E5"/>
    <w:rsid w:val="007744CF"/>
    <w:rsid w:val="00775F55"/>
    <w:rsid w:val="00776C4F"/>
    <w:rsid w:val="00776EBB"/>
    <w:rsid w:val="00781392"/>
    <w:rsid w:val="00781F37"/>
    <w:rsid w:val="00783112"/>
    <w:rsid w:val="00784382"/>
    <w:rsid w:val="0078497C"/>
    <w:rsid w:val="007865DC"/>
    <w:rsid w:val="00787CAE"/>
    <w:rsid w:val="00790493"/>
    <w:rsid w:val="007909C4"/>
    <w:rsid w:val="00791596"/>
    <w:rsid w:val="00794E4B"/>
    <w:rsid w:val="00795432"/>
    <w:rsid w:val="00796D63"/>
    <w:rsid w:val="00797F43"/>
    <w:rsid w:val="007A13E0"/>
    <w:rsid w:val="007A505D"/>
    <w:rsid w:val="007A734D"/>
    <w:rsid w:val="007A753A"/>
    <w:rsid w:val="007B0BD4"/>
    <w:rsid w:val="007B0DD1"/>
    <w:rsid w:val="007B25F2"/>
    <w:rsid w:val="007B2EB9"/>
    <w:rsid w:val="007B4D5B"/>
    <w:rsid w:val="007B4E28"/>
    <w:rsid w:val="007B6BB3"/>
    <w:rsid w:val="007C116D"/>
    <w:rsid w:val="007C392D"/>
    <w:rsid w:val="007C562E"/>
    <w:rsid w:val="007C57C5"/>
    <w:rsid w:val="007C7883"/>
    <w:rsid w:val="007D1AB3"/>
    <w:rsid w:val="007D3975"/>
    <w:rsid w:val="007D4C33"/>
    <w:rsid w:val="007D50FB"/>
    <w:rsid w:val="007D72BD"/>
    <w:rsid w:val="007E3642"/>
    <w:rsid w:val="007E4C61"/>
    <w:rsid w:val="007E64E6"/>
    <w:rsid w:val="007F0059"/>
    <w:rsid w:val="007F0405"/>
    <w:rsid w:val="007F1B05"/>
    <w:rsid w:val="007F5346"/>
    <w:rsid w:val="007F5DDB"/>
    <w:rsid w:val="007F6AB6"/>
    <w:rsid w:val="007F6E52"/>
    <w:rsid w:val="00801BE7"/>
    <w:rsid w:val="00802055"/>
    <w:rsid w:val="008020FB"/>
    <w:rsid w:val="008038D4"/>
    <w:rsid w:val="00803D96"/>
    <w:rsid w:val="0080405A"/>
    <w:rsid w:val="00804CA6"/>
    <w:rsid w:val="00807720"/>
    <w:rsid w:val="00810F4A"/>
    <w:rsid w:val="008153D0"/>
    <w:rsid w:val="0081680F"/>
    <w:rsid w:val="00816A83"/>
    <w:rsid w:val="0081778F"/>
    <w:rsid w:val="00820672"/>
    <w:rsid w:val="00821A9A"/>
    <w:rsid w:val="008234EB"/>
    <w:rsid w:val="008235B1"/>
    <w:rsid w:val="008241DF"/>
    <w:rsid w:val="00824E72"/>
    <w:rsid w:val="00824F1A"/>
    <w:rsid w:val="00830911"/>
    <w:rsid w:val="00831D23"/>
    <w:rsid w:val="00833047"/>
    <w:rsid w:val="0083407E"/>
    <w:rsid w:val="008346B1"/>
    <w:rsid w:val="008403F7"/>
    <w:rsid w:val="00841077"/>
    <w:rsid w:val="008513DD"/>
    <w:rsid w:val="008529F1"/>
    <w:rsid w:val="00855361"/>
    <w:rsid w:val="0085536B"/>
    <w:rsid w:val="00860FFD"/>
    <w:rsid w:val="0086201E"/>
    <w:rsid w:val="00864A81"/>
    <w:rsid w:val="00865BCF"/>
    <w:rsid w:val="0086682F"/>
    <w:rsid w:val="00867482"/>
    <w:rsid w:val="008720A9"/>
    <w:rsid w:val="008737E6"/>
    <w:rsid w:val="00873BE8"/>
    <w:rsid w:val="00874D1F"/>
    <w:rsid w:val="00877155"/>
    <w:rsid w:val="008802AB"/>
    <w:rsid w:val="00880984"/>
    <w:rsid w:val="00881F7C"/>
    <w:rsid w:val="00882CC1"/>
    <w:rsid w:val="00882E8E"/>
    <w:rsid w:val="00883358"/>
    <w:rsid w:val="00883408"/>
    <w:rsid w:val="00883B3E"/>
    <w:rsid w:val="008840AA"/>
    <w:rsid w:val="008858DE"/>
    <w:rsid w:val="008861D6"/>
    <w:rsid w:val="00886660"/>
    <w:rsid w:val="00890509"/>
    <w:rsid w:val="00890512"/>
    <w:rsid w:val="00890701"/>
    <w:rsid w:val="00892BAC"/>
    <w:rsid w:val="008971FC"/>
    <w:rsid w:val="008A05A8"/>
    <w:rsid w:val="008A1306"/>
    <w:rsid w:val="008A3C3E"/>
    <w:rsid w:val="008A48F3"/>
    <w:rsid w:val="008A6E0C"/>
    <w:rsid w:val="008A73F4"/>
    <w:rsid w:val="008A7D26"/>
    <w:rsid w:val="008B0181"/>
    <w:rsid w:val="008B0741"/>
    <w:rsid w:val="008B1E2B"/>
    <w:rsid w:val="008B21F3"/>
    <w:rsid w:val="008B48AB"/>
    <w:rsid w:val="008B5BF0"/>
    <w:rsid w:val="008B60BA"/>
    <w:rsid w:val="008B725F"/>
    <w:rsid w:val="008B78F4"/>
    <w:rsid w:val="008C195C"/>
    <w:rsid w:val="008C1EF5"/>
    <w:rsid w:val="008C3C6D"/>
    <w:rsid w:val="008C3C83"/>
    <w:rsid w:val="008C4B28"/>
    <w:rsid w:val="008C5928"/>
    <w:rsid w:val="008C5AEB"/>
    <w:rsid w:val="008C5C89"/>
    <w:rsid w:val="008C7A33"/>
    <w:rsid w:val="008D0155"/>
    <w:rsid w:val="008D6851"/>
    <w:rsid w:val="008D6AD0"/>
    <w:rsid w:val="008E12AE"/>
    <w:rsid w:val="008E225F"/>
    <w:rsid w:val="008E3DFB"/>
    <w:rsid w:val="008E763E"/>
    <w:rsid w:val="008E7EEF"/>
    <w:rsid w:val="008F0FB3"/>
    <w:rsid w:val="008F198B"/>
    <w:rsid w:val="008F2241"/>
    <w:rsid w:val="008F2754"/>
    <w:rsid w:val="008F4994"/>
    <w:rsid w:val="008F58D7"/>
    <w:rsid w:val="00900F0E"/>
    <w:rsid w:val="009048D8"/>
    <w:rsid w:val="00905B2A"/>
    <w:rsid w:val="00905BCC"/>
    <w:rsid w:val="0091438F"/>
    <w:rsid w:val="009155D6"/>
    <w:rsid w:val="00916B69"/>
    <w:rsid w:val="00917150"/>
    <w:rsid w:val="009201BE"/>
    <w:rsid w:val="00920780"/>
    <w:rsid w:val="00925FB6"/>
    <w:rsid w:val="00930A16"/>
    <w:rsid w:val="0093264E"/>
    <w:rsid w:val="0093444D"/>
    <w:rsid w:val="0093680A"/>
    <w:rsid w:val="00937603"/>
    <w:rsid w:val="00941116"/>
    <w:rsid w:val="00942A72"/>
    <w:rsid w:val="00946E80"/>
    <w:rsid w:val="009523CA"/>
    <w:rsid w:val="00952916"/>
    <w:rsid w:val="009540B3"/>
    <w:rsid w:val="00954F89"/>
    <w:rsid w:val="00955531"/>
    <w:rsid w:val="0095568E"/>
    <w:rsid w:val="00956D23"/>
    <w:rsid w:val="009647C4"/>
    <w:rsid w:val="00966798"/>
    <w:rsid w:val="009667F5"/>
    <w:rsid w:val="0096680B"/>
    <w:rsid w:val="00967558"/>
    <w:rsid w:val="009704CD"/>
    <w:rsid w:val="00971F39"/>
    <w:rsid w:val="00976404"/>
    <w:rsid w:val="009775C5"/>
    <w:rsid w:val="00977D30"/>
    <w:rsid w:val="009806B4"/>
    <w:rsid w:val="00981AD9"/>
    <w:rsid w:val="00981B14"/>
    <w:rsid w:val="00984104"/>
    <w:rsid w:val="0098460C"/>
    <w:rsid w:val="009851F8"/>
    <w:rsid w:val="00991608"/>
    <w:rsid w:val="009930E7"/>
    <w:rsid w:val="00993AD9"/>
    <w:rsid w:val="00994988"/>
    <w:rsid w:val="00994E88"/>
    <w:rsid w:val="0099687D"/>
    <w:rsid w:val="00997BD1"/>
    <w:rsid w:val="00997C04"/>
    <w:rsid w:val="009A6921"/>
    <w:rsid w:val="009B114B"/>
    <w:rsid w:val="009B32E6"/>
    <w:rsid w:val="009B43DE"/>
    <w:rsid w:val="009C07AC"/>
    <w:rsid w:val="009C0975"/>
    <w:rsid w:val="009C1B06"/>
    <w:rsid w:val="009C3D23"/>
    <w:rsid w:val="009C4159"/>
    <w:rsid w:val="009C6DD7"/>
    <w:rsid w:val="009C719B"/>
    <w:rsid w:val="009D1470"/>
    <w:rsid w:val="009D5879"/>
    <w:rsid w:val="009D7333"/>
    <w:rsid w:val="009E1A75"/>
    <w:rsid w:val="009E6EF6"/>
    <w:rsid w:val="009F1A9F"/>
    <w:rsid w:val="009F1CD3"/>
    <w:rsid w:val="009F21AC"/>
    <w:rsid w:val="009F282B"/>
    <w:rsid w:val="00A004C7"/>
    <w:rsid w:val="00A00D0A"/>
    <w:rsid w:val="00A0499C"/>
    <w:rsid w:val="00A065CF"/>
    <w:rsid w:val="00A075D8"/>
    <w:rsid w:val="00A07B6D"/>
    <w:rsid w:val="00A11B8A"/>
    <w:rsid w:val="00A12F30"/>
    <w:rsid w:val="00A16B78"/>
    <w:rsid w:val="00A17A23"/>
    <w:rsid w:val="00A20063"/>
    <w:rsid w:val="00A20396"/>
    <w:rsid w:val="00A213F7"/>
    <w:rsid w:val="00A235F0"/>
    <w:rsid w:val="00A23D0A"/>
    <w:rsid w:val="00A26A25"/>
    <w:rsid w:val="00A26C5B"/>
    <w:rsid w:val="00A30AA0"/>
    <w:rsid w:val="00A31A41"/>
    <w:rsid w:val="00A323BB"/>
    <w:rsid w:val="00A3329A"/>
    <w:rsid w:val="00A3493B"/>
    <w:rsid w:val="00A35182"/>
    <w:rsid w:val="00A36460"/>
    <w:rsid w:val="00A4413A"/>
    <w:rsid w:val="00A46594"/>
    <w:rsid w:val="00A50222"/>
    <w:rsid w:val="00A51152"/>
    <w:rsid w:val="00A530C2"/>
    <w:rsid w:val="00A53AC0"/>
    <w:rsid w:val="00A53F9C"/>
    <w:rsid w:val="00A55F5F"/>
    <w:rsid w:val="00A60FFE"/>
    <w:rsid w:val="00A613E0"/>
    <w:rsid w:val="00A6558F"/>
    <w:rsid w:val="00A65D9F"/>
    <w:rsid w:val="00A67E82"/>
    <w:rsid w:val="00A70B67"/>
    <w:rsid w:val="00A71692"/>
    <w:rsid w:val="00A71BA6"/>
    <w:rsid w:val="00A72154"/>
    <w:rsid w:val="00A72A47"/>
    <w:rsid w:val="00A73B39"/>
    <w:rsid w:val="00A74E79"/>
    <w:rsid w:val="00A7733A"/>
    <w:rsid w:val="00A775F9"/>
    <w:rsid w:val="00A777B7"/>
    <w:rsid w:val="00A811F6"/>
    <w:rsid w:val="00A81306"/>
    <w:rsid w:val="00A81C7B"/>
    <w:rsid w:val="00A83948"/>
    <w:rsid w:val="00A83D35"/>
    <w:rsid w:val="00A841E5"/>
    <w:rsid w:val="00A855ED"/>
    <w:rsid w:val="00A858EC"/>
    <w:rsid w:val="00A866AE"/>
    <w:rsid w:val="00A87CC2"/>
    <w:rsid w:val="00A91784"/>
    <w:rsid w:val="00A919AC"/>
    <w:rsid w:val="00A91D8C"/>
    <w:rsid w:val="00A949A0"/>
    <w:rsid w:val="00AA07ED"/>
    <w:rsid w:val="00AA1614"/>
    <w:rsid w:val="00AA20BB"/>
    <w:rsid w:val="00AA3D9E"/>
    <w:rsid w:val="00AA74BF"/>
    <w:rsid w:val="00AB1EFF"/>
    <w:rsid w:val="00AB2D36"/>
    <w:rsid w:val="00AC158B"/>
    <w:rsid w:val="00AC1594"/>
    <w:rsid w:val="00AC479C"/>
    <w:rsid w:val="00AC6043"/>
    <w:rsid w:val="00AD01E9"/>
    <w:rsid w:val="00AD21BA"/>
    <w:rsid w:val="00AD29AC"/>
    <w:rsid w:val="00AD305C"/>
    <w:rsid w:val="00AD4D05"/>
    <w:rsid w:val="00AD6807"/>
    <w:rsid w:val="00AD6B5B"/>
    <w:rsid w:val="00AE2546"/>
    <w:rsid w:val="00AE3ACC"/>
    <w:rsid w:val="00AE4462"/>
    <w:rsid w:val="00AF421A"/>
    <w:rsid w:val="00B00F1B"/>
    <w:rsid w:val="00B018C4"/>
    <w:rsid w:val="00B01E66"/>
    <w:rsid w:val="00B03CEF"/>
    <w:rsid w:val="00B04A9C"/>
    <w:rsid w:val="00B05290"/>
    <w:rsid w:val="00B05522"/>
    <w:rsid w:val="00B064A4"/>
    <w:rsid w:val="00B06584"/>
    <w:rsid w:val="00B06FD9"/>
    <w:rsid w:val="00B07882"/>
    <w:rsid w:val="00B1187D"/>
    <w:rsid w:val="00B11B44"/>
    <w:rsid w:val="00B153FF"/>
    <w:rsid w:val="00B1796D"/>
    <w:rsid w:val="00B21AFD"/>
    <w:rsid w:val="00B21D28"/>
    <w:rsid w:val="00B21D8F"/>
    <w:rsid w:val="00B2471B"/>
    <w:rsid w:val="00B2569F"/>
    <w:rsid w:val="00B30A19"/>
    <w:rsid w:val="00B32854"/>
    <w:rsid w:val="00B33987"/>
    <w:rsid w:val="00B3559F"/>
    <w:rsid w:val="00B35EED"/>
    <w:rsid w:val="00B362F7"/>
    <w:rsid w:val="00B4128C"/>
    <w:rsid w:val="00B41EA5"/>
    <w:rsid w:val="00B42123"/>
    <w:rsid w:val="00B42B50"/>
    <w:rsid w:val="00B42D11"/>
    <w:rsid w:val="00B4341A"/>
    <w:rsid w:val="00B440FA"/>
    <w:rsid w:val="00B44364"/>
    <w:rsid w:val="00B446FA"/>
    <w:rsid w:val="00B449CC"/>
    <w:rsid w:val="00B50F5B"/>
    <w:rsid w:val="00B51705"/>
    <w:rsid w:val="00B55566"/>
    <w:rsid w:val="00B55AC5"/>
    <w:rsid w:val="00B5652E"/>
    <w:rsid w:val="00B56808"/>
    <w:rsid w:val="00B56D1C"/>
    <w:rsid w:val="00B63B6C"/>
    <w:rsid w:val="00B71EC4"/>
    <w:rsid w:val="00B74840"/>
    <w:rsid w:val="00B8111E"/>
    <w:rsid w:val="00B82610"/>
    <w:rsid w:val="00B846C0"/>
    <w:rsid w:val="00B85A08"/>
    <w:rsid w:val="00B85A35"/>
    <w:rsid w:val="00B86492"/>
    <w:rsid w:val="00B926C6"/>
    <w:rsid w:val="00B94281"/>
    <w:rsid w:val="00B95E11"/>
    <w:rsid w:val="00B96037"/>
    <w:rsid w:val="00BA1BBA"/>
    <w:rsid w:val="00BA474B"/>
    <w:rsid w:val="00BB06AA"/>
    <w:rsid w:val="00BB3DCF"/>
    <w:rsid w:val="00BB6252"/>
    <w:rsid w:val="00BB6773"/>
    <w:rsid w:val="00BC2396"/>
    <w:rsid w:val="00BC4910"/>
    <w:rsid w:val="00BC4BB7"/>
    <w:rsid w:val="00BC6388"/>
    <w:rsid w:val="00BC7296"/>
    <w:rsid w:val="00BC7C01"/>
    <w:rsid w:val="00BD4817"/>
    <w:rsid w:val="00BE0403"/>
    <w:rsid w:val="00BE0CD5"/>
    <w:rsid w:val="00BE34F8"/>
    <w:rsid w:val="00BE3DF7"/>
    <w:rsid w:val="00BE4EB5"/>
    <w:rsid w:val="00BE6F30"/>
    <w:rsid w:val="00BE78CB"/>
    <w:rsid w:val="00BF0138"/>
    <w:rsid w:val="00BF26F8"/>
    <w:rsid w:val="00BF36DD"/>
    <w:rsid w:val="00BF44BA"/>
    <w:rsid w:val="00BF5F37"/>
    <w:rsid w:val="00BF608A"/>
    <w:rsid w:val="00C10A3E"/>
    <w:rsid w:val="00C13DD1"/>
    <w:rsid w:val="00C1746A"/>
    <w:rsid w:val="00C174D9"/>
    <w:rsid w:val="00C2009F"/>
    <w:rsid w:val="00C20942"/>
    <w:rsid w:val="00C20D94"/>
    <w:rsid w:val="00C2130E"/>
    <w:rsid w:val="00C2540A"/>
    <w:rsid w:val="00C26F85"/>
    <w:rsid w:val="00C275BF"/>
    <w:rsid w:val="00C30D10"/>
    <w:rsid w:val="00C3181E"/>
    <w:rsid w:val="00C31A4E"/>
    <w:rsid w:val="00C3622A"/>
    <w:rsid w:val="00C40352"/>
    <w:rsid w:val="00C4248F"/>
    <w:rsid w:val="00C42F8C"/>
    <w:rsid w:val="00C42FC9"/>
    <w:rsid w:val="00C433AB"/>
    <w:rsid w:val="00C442DB"/>
    <w:rsid w:val="00C50041"/>
    <w:rsid w:val="00C5790D"/>
    <w:rsid w:val="00C62068"/>
    <w:rsid w:val="00C64E67"/>
    <w:rsid w:val="00C6652E"/>
    <w:rsid w:val="00C709A5"/>
    <w:rsid w:val="00C70C18"/>
    <w:rsid w:val="00C72432"/>
    <w:rsid w:val="00C732CB"/>
    <w:rsid w:val="00C80ABC"/>
    <w:rsid w:val="00C80DD4"/>
    <w:rsid w:val="00C833EC"/>
    <w:rsid w:val="00C8355E"/>
    <w:rsid w:val="00C84035"/>
    <w:rsid w:val="00C84B87"/>
    <w:rsid w:val="00C84ED4"/>
    <w:rsid w:val="00C86954"/>
    <w:rsid w:val="00C91B8D"/>
    <w:rsid w:val="00C929C3"/>
    <w:rsid w:val="00C937A3"/>
    <w:rsid w:val="00C93CBB"/>
    <w:rsid w:val="00CA1ABE"/>
    <w:rsid w:val="00CA231D"/>
    <w:rsid w:val="00CA369E"/>
    <w:rsid w:val="00CA7C3C"/>
    <w:rsid w:val="00CB19F0"/>
    <w:rsid w:val="00CB1E50"/>
    <w:rsid w:val="00CB4206"/>
    <w:rsid w:val="00CB5991"/>
    <w:rsid w:val="00CB6716"/>
    <w:rsid w:val="00CB6A9E"/>
    <w:rsid w:val="00CB6FBB"/>
    <w:rsid w:val="00CC0BD0"/>
    <w:rsid w:val="00CC0CCF"/>
    <w:rsid w:val="00CC45E3"/>
    <w:rsid w:val="00CC5217"/>
    <w:rsid w:val="00CC5F39"/>
    <w:rsid w:val="00CC65FA"/>
    <w:rsid w:val="00CC6643"/>
    <w:rsid w:val="00CC74D2"/>
    <w:rsid w:val="00CD28ED"/>
    <w:rsid w:val="00CD37D2"/>
    <w:rsid w:val="00CD425A"/>
    <w:rsid w:val="00CD553E"/>
    <w:rsid w:val="00CD5F12"/>
    <w:rsid w:val="00CD653D"/>
    <w:rsid w:val="00CD67F2"/>
    <w:rsid w:val="00CD73F1"/>
    <w:rsid w:val="00CD75E6"/>
    <w:rsid w:val="00CE01E3"/>
    <w:rsid w:val="00CE4B9D"/>
    <w:rsid w:val="00CE5174"/>
    <w:rsid w:val="00CE57A0"/>
    <w:rsid w:val="00CF240E"/>
    <w:rsid w:val="00CF2496"/>
    <w:rsid w:val="00D005EC"/>
    <w:rsid w:val="00D00C73"/>
    <w:rsid w:val="00D01803"/>
    <w:rsid w:val="00D03014"/>
    <w:rsid w:val="00D032CA"/>
    <w:rsid w:val="00D036A7"/>
    <w:rsid w:val="00D04259"/>
    <w:rsid w:val="00D07343"/>
    <w:rsid w:val="00D07BBC"/>
    <w:rsid w:val="00D109C1"/>
    <w:rsid w:val="00D10BB9"/>
    <w:rsid w:val="00D114A8"/>
    <w:rsid w:val="00D13AFE"/>
    <w:rsid w:val="00D14191"/>
    <w:rsid w:val="00D2103C"/>
    <w:rsid w:val="00D25C1E"/>
    <w:rsid w:val="00D26A4A"/>
    <w:rsid w:val="00D2708E"/>
    <w:rsid w:val="00D2766A"/>
    <w:rsid w:val="00D27984"/>
    <w:rsid w:val="00D27B13"/>
    <w:rsid w:val="00D30DDF"/>
    <w:rsid w:val="00D31966"/>
    <w:rsid w:val="00D31AEC"/>
    <w:rsid w:val="00D3244B"/>
    <w:rsid w:val="00D37CC5"/>
    <w:rsid w:val="00D404F1"/>
    <w:rsid w:val="00D40CA0"/>
    <w:rsid w:val="00D41140"/>
    <w:rsid w:val="00D446C0"/>
    <w:rsid w:val="00D45DA8"/>
    <w:rsid w:val="00D4704A"/>
    <w:rsid w:val="00D52E1F"/>
    <w:rsid w:val="00D54D8F"/>
    <w:rsid w:val="00D54EA1"/>
    <w:rsid w:val="00D55E57"/>
    <w:rsid w:val="00D57794"/>
    <w:rsid w:val="00D6369C"/>
    <w:rsid w:val="00D63997"/>
    <w:rsid w:val="00D63A76"/>
    <w:rsid w:val="00D65AF2"/>
    <w:rsid w:val="00D65D63"/>
    <w:rsid w:val="00D66875"/>
    <w:rsid w:val="00D6715F"/>
    <w:rsid w:val="00D6739B"/>
    <w:rsid w:val="00D6752E"/>
    <w:rsid w:val="00D67EE5"/>
    <w:rsid w:val="00D70A32"/>
    <w:rsid w:val="00D7184D"/>
    <w:rsid w:val="00D71FF6"/>
    <w:rsid w:val="00D73932"/>
    <w:rsid w:val="00D759D0"/>
    <w:rsid w:val="00D809AA"/>
    <w:rsid w:val="00D81B11"/>
    <w:rsid w:val="00D86DC5"/>
    <w:rsid w:val="00D91438"/>
    <w:rsid w:val="00D924E1"/>
    <w:rsid w:val="00D947D0"/>
    <w:rsid w:val="00D96669"/>
    <w:rsid w:val="00DA0807"/>
    <w:rsid w:val="00DA1D16"/>
    <w:rsid w:val="00DA3143"/>
    <w:rsid w:val="00DA36A4"/>
    <w:rsid w:val="00DA51B9"/>
    <w:rsid w:val="00DA6328"/>
    <w:rsid w:val="00DB1688"/>
    <w:rsid w:val="00DB17A5"/>
    <w:rsid w:val="00DB5A0D"/>
    <w:rsid w:val="00DB7449"/>
    <w:rsid w:val="00DC1689"/>
    <w:rsid w:val="00DC2C59"/>
    <w:rsid w:val="00DC3408"/>
    <w:rsid w:val="00DC4F37"/>
    <w:rsid w:val="00DC5275"/>
    <w:rsid w:val="00DC664D"/>
    <w:rsid w:val="00DC7FDE"/>
    <w:rsid w:val="00DD0433"/>
    <w:rsid w:val="00DD1BBB"/>
    <w:rsid w:val="00DD32FF"/>
    <w:rsid w:val="00DD4CC3"/>
    <w:rsid w:val="00DD54B1"/>
    <w:rsid w:val="00DD566F"/>
    <w:rsid w:val="00DD6DF5"/>
    <w:rsid w:val="00DE0293"/>
    <w:rsid w:val="00DE1F98"/>
    <w:rsid w:val="00DE530A"/>
    <w:rsid w:val="00DF0463"/>
    <w:rsid w:val="00DF1D3E"/>
    <w:rsid w:val="00DF3E1B"/>
    <w:rsid w:val="00DF5EE4"/>
    <w:rsid w:val="00DF5F4B"/>
    <w:rsid w:val="00DF7835"/>
    <w:rsid w:val="00DF7886"/>
    <w:rsid w:val="00E03161"/>
    <w:rsid w:val="00E03A21"/>
    <w:rsid w:val="00E04F98"/>
    <w:rsid w:val="00E060B7"/>
    <w:rsid w:val="00E07A9B"/>
    <w:rsid w:val="00E14A0D"/>
    <w:rsid w:val="00E168AB"/>
    <w:rsid w:val="00E252F3"/>
    <w:rsid w:val="00E27659"/>
    <w:rsid w:val="00E31350"/>
    <w:rsid w:val="00E3249A"/>
    <w:rsid w:val="00E32B86"/>
    <w:rsid w:val="00E333ED"/>
    <w:rsid w:val="00E37722"/>
    <w:rsid w:val="00E43DA4"/>
    <w:rsid w:val="00E44CAE"/>
    <w:rsid w:val="00E465C6"/>
    <w:rsid w:val="00E50482"/>
    <w:rsid w:val="00E50A52"/>
    <w:rsid w:val="00E51C2A"/>
    <w:rsid w:val="00E5261A"/>
    <w:rsid w:val="00E532FD"/>
    <w:rsid w:val="00E53E7E"/>
    <w:rsid w:val="00E54BF8"/>
    <w:rsid w:val="00E54EBE"/>
    <w:rsid w:val="00E550A4"/>
    <w:rsid w:val="00E56655"/>
    <w:rsid w:val="00E6028E"/>
    <w:rsid w:val="00E621D8"/>
    <w:rsid w:val="00E6282B"/>
    <w:rsid w:val="00E649C0"/>
    <w:rsid w:val="00E64DA5"/>
    <w:rsid w:val="00E700B9"/>
    <w:rsid w:val="00E70238"/>
    <w:rsid w:val="00E72540"/>
    <w:rsid w:val="00E7260E"/>
    <w:rsid w:val="00E727D1"/>
    <w:rsid w:val="00E73357"/>
    <w:rsid w:val="00E74FAC"/>
    <w:rsid w:val="00E75A4E"/>
    <w:rsid w:val="00E8130D"/>
    <w:rsid w:val="00E835AB"/>
    <w:rsid w:val="00E84DA6"/>
    <w:rsid w:val="00E85268"/>
    <w:rsid w:val="00E87D60"/>
    <w:rsid w:val="00E906C8"/>
    <w:rsid w:val="00E91586"/>
    <w:rsid w:val="00E92540"/>
    <w:rsid w:val="00E92C27"/>
    <w:rsid w:val="00E93101"/>
    <w:rsid w:val="00E96890"/>
    <w:rsid w:val="00EA142B"/>
    <w:rsid w:val="00EA1B49"/>
    <w:rsid w:val="00EA2258"/>
    <w:rsid w:val="00EA2C20"/>
    <w:rsid w:val="00EA3F5C"/>
    <w:rsid w:val="00EA5749"/>
    <w:rsid w:val="00EA735C"/>
    <w:rsid w:val="00EA76AD"/>
    <w:rsid w:val="00EB1ED4"/>
    <w:rsid w:val="00EB3B24"/>
    <w:rsid w:val="00EB5257"/>
    <w:rsid w:val="00EB5EBB"/>
    <w:rsid w:val="00EC2400"/>
    <w:rsid w:val="00EC2920"/>
    <w:rsid w:val="00EC4BEE"/>
    <w:rsid w:val="00ED102F"/>
    <w:rsid w:val="00ED1BF5"/>
    <w:rsid w:val="00ED1D75"/>
    <w:rsid w:val="00ED1E90"/>
    <w:rsid w:val="00ED26FA"/>
    <w:rsid w:val="00ED2AFF"/>
    <w:rsid w:val="00ED5479"/>
    <w:rsid w:val="00ED737C"/>
    <w:rsid w:val="00ED7D21"/>
    <w:rsid w:val="00EE0585"/>
    <w:rsid w:val="00EE3063"/>
    <w:rsid w:val="00EE5FD3"/>
    <w:rsid w:val="00EE6328"/>
    <w:rsid w:val="00EE7440"/>
    <w:rsid w:val="00EE7A08"/>
    <w:rsid w:val="00EF1126"/>
    <w:rsid w:val="00EF3254"/>
    <w:rsid w:val="00EF367D"/>
    <w:rsid w:val="00EF4230"/>
    <w:rsid w:val="00EF4CA3"/>
    <w:rsid w:val="00EF5FC8"/>
    <w:rsid w:val="00EF60AA"/>
    <w:rsid w:val="00F02310"/>
    <w:rsid w:val="00F04D2B"/>
    <w:rsid w:val="00F06064"/>
    <w:rsid w:val="00F10467"/>
    <w:rsid w:val="00F12AA0"/>
    <w:rsid w:val="00F1369F"/>
    <w:rsid w:val="00F13D30"/>
    <w:rsid w:val="00F13DC3"/>
    <w:rsid w:val="00F14801"/>
    <w:rsid w:val="00F1512B"/>
    <w:rsid w:val="00F17873"/>
    <w:rsid w:val="00F264F9"/>
    <w:rsid w:val="00F32E50"/>
    <w:rsid w:val="00F36C0A"/>
    <w:rsid w:val="00F4006A"/>
    <w:rsid w:val="00F4045C"/>
    <w:rsid w:val="00F410D1"/>
    <w:rsid w:val="00F422E4"/>
    <w:rsid w:val="00F42646"/>
    <w:rsid w:val="00F43084"/>
    <w:rsid w:val="00F43402"/>
    <w:rsid w:val="00F447E6"/>
    <w:rsid w:val="00F44864"/>
    <w:rsid w:val="00F44FDD"/>
    <w:rsid w:val="00F52D04"/>
    <w:rsid w:val="00F574AF"/>
    <w:rsid w:val="00F57E53"/>
    <w:rsid w:val="00F61FCC"/>
    <w:rsid w:val="00F66B6B"/>
    <w:rsid w:val="00F671D3"/>
    <w:rsid w:val="00F711DD"/>
    <w:rsid w:val="00F71A2E"/>
    <w:rsid w:val="00F73FC6"/>
    <w:rsid w:val="00F748F0"/>
    <w:rsid w:val="00F834E4"/>
    <w:rsid w:val="00F83661"/>
    <w:rsid w:val="00F90AF5"/>
    <w:rsid w:val="00F92E18"/>
    <w:rsid w:val="00F93FD6"/>
    <w:rsid w:val="00F95D35"/>
    <w:rsid w:val="00F96264"/>
    <w:rsid w:val="00FA1EE8"/>
    <w:rsid w:val="00FA47B9"/>
    <w:rsid w:val="00FA6E3B"/>
    <w:rsid w:val="00FA715D"/>
    <w:rsid w:val="00FB0EDA"/>
    <w:rsid w:val="00FB149C"/>
    <w:rsid w:val="00FB1571"/>
    <w:rsid w:val="00FB1A1D"/>
    <w:rsid w:val="00FB1E45"/>
    <w:rsid w:val="00FB1EEE"/>
    <w:rsid w:val="00FB3F4C"/>
    <w:rsid w:val="00FB4917"/>
    <w:rsid w:val="00FB778A"/>
    <w:rsid w:val="00FC086B"/>
    <w:rsid w:val="00FC0BCE"/>
    <w:rsid w:val="00FC1433"/>
    <w:rsid w:val="00FC150B"/>
    <w:rsid w:val="00FC17F3"/>
    <w:rsid w:val="00FC45F1"/>
    <w:rsid w:val="00FC7401"/>
    <w:rsid w:val="00FC7F72"/>
    <w:rsid w:val="00FD2A3A"/>
    <w:rsid w:val="00FD40D6"/>
    <w:rsid w:val="00FD481C"/>
    <w:rsid w:val="00FD5D99"/>
    <w:rsid w:val="00FD7AAF"/>
    <w:rsid w:val="00FE215A"/>
    <w:rsid w:val="00FE2908"/>
    <w:rsid w:val="00FE36FC"/>
    <w:rsid w:val="00FE5E16"/>
    <w:rsid w:val="00FE7D44"/>
    <w:rsid w:val="00FF529B"/>
    <w:rsid w:val="00FF5BC5"/>
    <w:rsid w:val="03351B0A"/>
    <w:rsid w:val="05F26C17"/>
    <w:rsid w:val="085D78CC"/>
    <w:rsid w:val="09605713"/>
    <w:rsid w:val="0ADF2B11"/>
    <w:rsid w:val="0BF30B17"/>
    <w:rsid w:val="0C1941BA"/>
    <w:rsid w:val="0D0A2093"/>
    <w:rsid w:val="0ED73D61"/>
    <w:rsid w:val="0F560626"/>
    <w:rsid w:val="105F2949"/>
    <w:rsid w:val="11945E0F"/>
    <w:rsid w:val="15307997"/>
    <w:rsid w:val="15E443EC"/>
    <w:rsid w:val="17630885"/>
    <w:rsid w:val="17EB0618"/>
    <w:rsid w:val="18F74016"/>
    <w:rsid w:val="1A185CD7"/>
    <w:rsid w:val="1B127423"/>
    <w:rsid w:val="1B774002"/>
    <w:rsid w:val="1BE31E8A"/>
    <w:rsid w:val="1BFC14EF"/>
    <w:rsid w:val="1F3E13E6"/>
    <w:rsid w:val="23493668"/>
    <w:rsid w:val="23CC0700"/>
    <w:rsid w:val="240729F0"/>
    <w:rsid w:val="24672004"/>
    <w:rsid w:val="24AA66BB"/>
    <w:rsid w:val="251B66C7"/>
    <w:rsid w:val="263D6F9D"/>
    <w:rsid w:val="26BD185F"/>
    <w:rsid w:val="277C1C9D"/>
    <w:rsid w:val="285A0E31"/>
    <w:rsid w:val="286E05BC"/>
    <w:rsid w:val="2A3C775B"/>
    <w:rsid w:val="2B2428FC"/>
    <w:rsid w:val="2C1F2C9E"/>
    <w:rsid w:val="2C852D28"/>
    <w:rsid w:val="31BF7006"/>
    <w:rsid w:val="32A35A1E"/>
    <w:rsid w:val="34B85114"/>
    <w:rsid w:val="35C7685C"/>
    <w:rsid w:val="367F202F"/>
    <w:rsid w:val="37B87202"/>
    <w:rsid w:val="397D2C31"/>
    <w:rsid w:val="39A23069"/>
    <w:rsid w:val="39CD08F4"/>
    <w:rsid w:val="3BF301E3"/>
    <w:rsid w:val="3EB36B90"/>
    <w:rsid w:val="42A209F8"/>
    <w:rsid w:val="42E62B84"/>
    <w:rsid w:val="44507652"/>
    <w:rsid w:val="45541C79"/>
    <w:rsid w:val="472B2021"/>
    <w:rsid w:val="47CC3956"/>
    <w:rsid w:val="483C3DDC"/>
    <w:rsid w:val="49752B1F"/>
    <w:rsid w:val="4A4B1409"/>
    <w:rsid w:val="4B5016FC"/>
    <w:rsid w:val="4BEE0F43"/>
    <w:rsid w:val="4E9870D5"/>
    <w:rsid w:val="4FB16EA2"/>
    <w:rsid w:val="4FF93DA9"/>
    <w:rsid w:val="51550F7C"/>
    <w:rsid w:val="53C41BCD"/>
    <w:rsid w:val="55010A8F"/>
    <w:rsid w:val="57771171"/>
    <w:rsid w:val="57B75207"/>
    <w:rsid w:val="588B51A6"/>
    <w:rsid w:val="5B72392F"/>
    <w:rsid w:val="5BF733A5"/>
    <w:rsid w:val="5C2467E9"/>
    <w:rsid w:val="5C3A5CEE"/>
    <w:rsid w:val="5C7278B3"/>
    <w:rsid w:val="5CE51D0A"/>
    <w:rsid w:val="5D672404"/>
    <w:rsid w:val="601972CB"/>
    <w:rsid w:val="602D0F9A"/>
    <w:rsid w:val="60EC72DD"/>
    <w:rsid w:val="644C6EC1"/>
    <w:rsid w:val="64641893"/>
    <w:rsid w:val="64673B35"/>
    <w:rsid w:val="65E45BE6"/>
    <w:rsid w:val="66515F78"/>
    <w:rsid w:val="68643EA9"/>
    <w:rsid w:val="689135D1"/>
    <w:rsid w:val="6A980FED"/>
    <w:rsid w:val="6D4C299F"/>
    <w:rsid w:val="6F4001D1"/>
    <w:rsid w:val="6FF8548B"/>
    <w:rsid w:val="718555D6"/>
    <w:rsid w:val="72443D6F"/>
    <w:rsid w:val="74880890"/>
    <w:rsid w:val="7501183C"/>
    <w:rsid w:val="7799245A"/>
    <w:rsid w:val="77C40027"/>
    <w:rsid w:val="78763EBC"/>
    <w:rsid w:val="79C556A6"/>
    <w:rsid w:val="79DA2481"/>
    <w:rsid w:val="7A664AB3"/>
    <w:rsid w:val="7BF65FFE"/>
    <w:rsid w:val="7E346179"/>
    <w:rsid w:val="7EDB0B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B278978"/>
  <w15:docId w15:val="{6F0FFA41-B456-4201-9504-13998C0BF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eastAsiaTheme="minorEastAsia"/>
      <w:sz w:val="24"/>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21"/>
      <w:szCs w:val="44"/>
    </w:rPr>
  </w:style>
  <w:style w:type="paragraph" w:styleId="20">
    <w:name w:val="heading 2"/>
    <w:basedOn w:val="a"/>
    <w:next w:val="a"/>
    <w:link w:val="21"/>
    <w:uiPriority w:val="9"/>
    <w:unhideWhenUsed/>
    <w:qFormat/>
    <w:pPr>
      <w:keepNext/>
      <w:keepLines/>
      <w:numPr>
        <w:numId w:val="1"/>
      </w:numPr>
      <w:spacing w:before="260" w:after="260" w:line="416" w:lineRule="auto"/>
      <w:outlineLvl w:val="1"/>
    </w:pPr>
    <w:rPr>
      <w:rFonts w:asciiTheme="majorHAnsi" w:hAnsiTheme="majorHAnsi" w:cstheme="majorBidi"/>
      <w:b/>
      <w:bCs/>
      <w:sz w:val="21"/>
      <w:szCs w:val="32"/>
    </w:rPr>
  </w:style>
  <w:style w:type="paragraph" w:styleId="30">
    <w:name w:val="heading 3"/>
    <w:basedOn w:val="a"/>
    <w:next w:val="a"/>
    <w:link w:val="31"/>
    <w:uiPriority w:val="9"/>
    <w:unhideWhenUsed/>
    <w:qFormat/>
    <w:pPr>
      <w:keepNext/>
      <w:keepLines/>
      <w:spacing w:before="260" w:after="260" w:line="415" w:lineRule="auto"/>
      <w:outlineLvl w:val="2"/>
    </w:pPr>
    <w:rPr>
      <w:rFonts w:eastAsia="黑体"/>
      <w:b/>
      <w:bCs/>
      <w:sz w:val="21"/>
      <w:szCs w:val="32"/>
    </w:rPr>
  </w:style>
  <w:style w:type="paragraph" w:styleId="4">
    <w:name w:val="heading 4"/>
    <w:basedOn w:val="a"/>
    <w:next w:val="a"/>
    <w:link w:val="40"/>
    <w:uiPriority w:val="9"/>
    <w:unhideWhenUsed/>
    <w:qFormat/>
    <w:pPr>
      <w:keepNext/>
      <w:keepLines/>
      <w:spacing w:before="280" w:after="290" w:line="377" w:lineRule="auto"/>
      <w:ind w:firstLineChars="350" w:firstLine="350"/>
      <w:outlineLvl w:val="3"/>
    </w:pPr>
    <w:rPr>
      <w:rFonts w:asciiTheme="majorHAnsi" w:eastAsia="黑体" w:hAnsiTheme="majorHAnsi" w:cstheme="majorBidi"/>
      <w:b/>
      <w:bCs/>
      <w:sz w:val="21"/>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1080"/>
    </w:pPr>
    <w:rPr>
      <w:szCs w:val="18"/>
    </w:rPr>
  </w:style>
  <w:style w:type="paragraph" w:styleId="a3">
    <w:name w:val="Document Map"/>
    <w:basedOn w:val="a"/>
    <w:link w:val="a4"/>
    <w:uiPriority w:val="99"/>
    <w:semiHidden/>
    <w:unhideWhenUsed/>
    <w:qFormat/>
    <w:rPr>
      <w:rFonts w:ascii="宋体" w:eastAsia="宋体"/>
    </w:rPr>
  </w:style>
  <w:style w:type="paragraph" w:styleId="a5">
    <w:name w:val="annotation text"/>
    <w:basedOn w:val="a"/>
    <w:link w:val="a6"/>
    <w:uiPriority w:val="99"/>
    <w:semiHidden/>
    <w:unhideWhenUsed/>
    <w:qFormat/>
  </w:style>
  <w:style w:type="paragraph" w:styleId="TOC5">
    <w:name w:val="toc 5"/>
    <w:basedOn w:val="a"/>
    <w:next w:val="a"/>
    <w:uiPriority w:val="39"/>
    <w:unhideWhenUsed/>
    <w:qFormat/>
    <w:pPr>
      <w:ind w:left="720"/>
    </w:pPr>
    <w:rPr>
      <w:szCs w:val="18"/>
    </w:rPr>
  </w:style>
  <w:style w:type="paragraph" w:styleId="TOC3">
    <w:name w:val="toc 3"/>
    <w:basedOn w:val="a"/>
    <w:next w:val="a"/>
    <w:uiPriority w:val="39"/>
    <w:unhideWhenUsed/>
    <w:qFormat/>
    <w:pPr>
      <w:ind w:left="360"/>
    </w:pPr>
    <w:rPr>
      <w:i/>
      <w:iCs/>
      <w:sz w:val="20"/>
      <w:szCs w:val="20"/>
    </w:rPr>
  </w:style>
  <w:style w:type="paragraph" w:styleId="TOC8">
    <w:name w:val="toc 8"/>
    <w:basedOn w:val="a"/>
    <w:next w:val="a"/>
    <w:uiPriority w:val="39"/>
    <w:unhideWhenUsed/>
    <w:qFormat/>
    <w:pPr>
      <w:ind w:left="1260"/>
    </w:pPr>
    <w:rPr>
      <w:szCs w:val="18"/>
    </w:rPr>
  </w:style>
  <w:style w:type="paragraph" w:styleId="a7">
    <w:name w:val="Date"/>
    <w:basedOn w:val="a"/>
    <w:next w:val="a"/>
    <w:link w:val="a8"/>
    <w:uiPriority w:val="99"/>
    <w:semiHidden/>
    <w:unhideWhenUsed/>
    <w:qFormat/>
    <w:pPr>
      <w:ind w:leftChars="2500" w:left="100"/>
    </w:pPr>
  </w:style>
  <w:style w:type="paragraph" w:styleId="a9">
    <w:name w:val="Balloon Text"/>
    <w:basedOn w:val="a"/>
    <w:link w:val="aa"/>
    <w:uiPriority w:val="99"/>
    <w:semiHidden/>
    <w:unhideWhenUsed/>
    <w:qFormat/>
    <w:rPr>
      <w:szCs w:val="18"/>
    </w:rPr>
  </w:style>
  <w:style w:type="paragraph" w:styleId="ab">
    <w:name w:val="footer"/>
    <w:basedOn w:val="a"/>
    <w:link w:val="ac"/>
    <w:uiPriority w:val="99"/>
    <w:unhideWhenUsed/>
    <w:qFormat/>
    <w:pPr>
      <w:tabs>
        <w:tab w:val="center" w:pos="4153"/>
        <w:tab w:val="right" w:pos="8306"/>
      </w:tabs>
      <w:snapToGrid w:val="0"/>
    </w:pPr>
    <w:rPr>
      <w:szCs w:val="18"/>
    </w:rPr>
  </w:style>
  <w:style w:type="paragraph" w:styleId="ad">
    <w:name w:val="header"/>
    <w:basedOn w:val="a"/>
    <w:link w:val="ae"/>
    <w:uiPriority w:val="99"/>
    <w:unhideWhenUsed/>
    <w:qFormat/>
    <w:pPr>
      <w:pBdr>
        <w:bottom w:val="single" w:sz="6" w:space="1" w:color="auto"/>
      </w:pBdr>
      <w:tabs>
        <w:tab w:val="center" w:pos="4153"/>
        <w:tab w:val="right" w:pos="8306"/>
      </w:tabs>
      <w:snapToGrid w:val="0"/>
      <w:jc w:val="center"/>
    </w:pPr>
    <w:rPr>
      <w:szCs w:val="18"/>
    </w:rPr>
  </w:style>
  <w:style w:type="paragraph" w:styleId="TOC1">
    <w:name w:val="toc 1"/>
    <w:basedOn w:val="a"/>
    <w:next w:val="a"/>
    <w:uiPriority w:val="39"/>
    <w:unhideWhenUsed/>
    <w:qFormat/>
    <w:pPr>
      <w:spacing w:before="120" w:after="120"/>
    </w:pPr>
    <w:rPr>
      <w:b/>
      <w:bCs/>
      <w:caps/>
      <w:sz w:val="20"/>
      <w:szCs w:val="20"/>
    </w:rPr>
  </w:style>
  <w:style w:type="paragraph" w:styleId="TOC4">
    <w:name w:val="toc 4"/>
    <w:basedOn w:val="a"/>
    <w:next w:val="a"/>
    <w:uiPriority w:val="39"/>
    <w:unhideWhenUsed/>
    <w:qFormat/>
    <w:pPr>
      <w:ind w:left="540"/>
    </w:pPr>
    <w:rPr>
      <w:szCs w:val="18"/>
    </w:rPr>
  </w:style>
  <w:style w:type="paragraph" w:styleId="TOC6">
    <w:name w:val="toc 6"/>
    <w:basedOn w:val="a"/>
    <w:next w:val="a"/>
    <w:uiPriority w:val="39"/>
    <w:unhideWhenUsed/>
    <w:qFormat/>
    <w:pPr>
      <w:ind w:left="900"/>
    </w:pPr>
    <w:rPr>
      <w:szCs w:val="18"/>
    </w:rPr>
  </w:style>
  <w:style w:type="paragraph" w:styleId="TOC2">
    <w:name w:val="toc 2"/>
    <w:basedOn w:val="a"/>
    <w:next w:val="a"/>
    <w:uiPriority w:val="39"/>
    <w:unhideWhenUsed/>
    <w:qFormat/>
    <w:pPr>
      <w:ind w:left="180"/>
    </w:pPr>
    <w:rPr>
      <w:smallCaps/>
      <w:sz w:val="20"/>
      <w:szCs w:val="20"/>
    </w:rPr>
  </w:style>
  <w:style w:type="paragraph" w:styleId="TOC9">
    <w:name w:val="toc 9"/>
    <w:basedOn w:val="a"/>
    <w:next w:val="a"/>
    <w:uiPriority w:val="39"/>
    <w:unhideWhenUsed/>
    <w:qFormat/>
    <w:pPr>
      <w:ind w:left="1440"/>
    </w:pPr>
    <w:rPr>
      <w:szCs w:val="18"/>
    </w:rPr>
  </w:style>
  <w:style w:type="paragraph" w:styleId="af">
    <w:name w:val="Normal (Web)"/>
    <w:basedOn w:val="a"/>
    <w:uiPriority w:val="99"/>
    <w:unhideWhenUsed/>
    <w:qFormat/>
    <w:pPr>
      <w:spacing w:before="100" w:beforeAutospacing="1" w:after="100" w:afterAutospacing="1"/>
    </w:pPr>
    <w:rPr>
      <w:rFonts w:ascii="宋体" w:eastAsia="宋体" w:hAnsi="宋体" w:cs="宋体"/>
    </w:rPr>
  </w:style>
  <w:style w:type="paragraph" w:styleId="af0">
    <w:name w:val="annotation subject"/>
    <w:basedOn w:val="a5"/>
    <w:next w:val="a5"/>
    <w:link w:val="af1"/>
    <w:uiPriority w:val="99"/>
    <w:semiHidden/>
    <w:unhideWhenUsed/>
    <w:qFormat/>
    <w:rPr>
      <w:b/>
      <w:bCs/>
    </w:rPr>
  </w:style>
  <w:style w:type="table" w:styleId="af2">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FollowedHyperlink"/>
    <w:basedOn w:val="a0"/>
    <w:uiPriority w:val="99"/>
    <w:semiHidden/>
    <w:unhideWhenUsed/>
    <w:qFormat/>
    <w:rPr>
      <w:color w:val="954F72" w:themeColor="followedHyperlink"/>
      <w:u w:val="single"/>
    </w:rPr>
  </w:style>
  <w:style w:type="character" w:styleId="af4">
    <w:name w:val="Hyperlink"/>
    <w:basedOn w:val="a0"/>
    <w:uiPriority w:val="99"/>
    <w:unhideWhenUsed/>
    <w:qFormat/>
    <w:rPr>
      <w:color w:val="0563C1" w:themeColor="hyperlink"/>
      <w:u w:val="single"/>
    </w:rPr>
  </w:style>
  <w:style w:type="character" w:styleId="af5">
    <w:name w:val="annotation reference"/>
    <w:basedOn w:val="a0"/>
    <w:uiPriority w:val="99"/>
    <w:semiHidden/>
    <w:unhideWhenUsed/>
    <w:qFormat/>
    <w:rPr>
      <w:sz w:val="21"/>
      <w:szCs w:val="21"/>
    </w:r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uiPriority w:val="99"/>
    <w:qFormat/>
    <w:rPr>
      <w:sz w:val="18"/>
      <w:szCs w:val="18"/>
    </w:rPr>
  </w:style>
  <w:style w:type="paragraph" w:styleId="af6">
    <w:name w:val="List Paragraph"/>
    <w:basedOn w:val="a"/>
    <w:link w:val="af7"/>
    <w:uiPriority w:val="34"/>
    <w:qFormat/>
    <w:pPr>
      <w:ind w:firstLine="420"/>
    </w:pPr>
  </w:style>
  <w:style w:type="character" w:customStyle="1" w:styleId="a8">
    <w:name w:val="日期 字符"/>
    <w:basedOn w:val="a0"/>
    <w:link w:val="a7"/>
    <w:uiPriority w:val="99"/>
    <w:semiHidden/>
    <w:qFormat/>
  </w:style>
  <w:style w:type="character" w:customStyle="1" w:styleId="10">
    <w:name w:val="标题 1 字符"/>
    <w:basedOn w:val="a0"/>
    <w:link w:val="1"/>
    <w:uiPriority w:val="9"/>
    <w:qFormat/>
    <w:rPr>
      <w:rFonts w:eastAsia="微软雅黑"/>
      <w:b/>
      <w:bCs/>
      <w:kern w:val="44"/>
      <w:szCs w:val="44"/>
    </w:rPr>
  </w:style>
  <w:style w:type="character" w:customStyle="1" w:styleId="21">
    <w:name w:val="标题 2 字符"/>
    <w:basedOn w:val="a0"/>
    <w:link w:val="20"/>
    <w:uiPriority w:val="9"/>
    <w:qFormat/>
    <w:rPr>
      <w:rFonts w:asciiTheme="majorHAnsi" w:hAnsiTheme="majorHAnsi" w:cstheme="majorBidi"/>
      <w:b/>
      <w:bCs/>
      <w:kern w:val="0"/>
      <w:sz w:val="21"/>
      <w:szCs w:val="32"/>
    </w:rPr>
  </w:style>
  <w:style w:type="character" w:customStyle="1" w:styleId="31">
    <w:name w:val="标题 3 字符"/>
    <w:basedOn w:val="a0"/>
    <w:link w:val="30"/>
    <w:uiPriority w:val="9"/>
    <w:qFormat/>
    <w:rPr>
      <w:rFonts w:eastAsia="黑体"/>
      <w:b/>
      <w:bCs/>
      <w:szCs w:val="32"/>
    </w:rPr>
  </w:style>
  <w:style w:type="character" w:customStyle="1" w:styleId="aa">
    <w:name w:val="批注框文本 字符"/>
    <w:basedOn w:val="a0"/>
    <w:link w:val="a9"/>
    <w:uiPriority w:val="99"/>
    <w:semiHidden/>
    <w:qFormat/>
    <w:rPr>
      <w:sz w:val="18"/>
      <w:szCs w:val="18"/>
    </w:rPr>
  </w:style>
  <w:style w:type="character" w:customStyle="1" w:styleId="40">
    <w:name w:val="标题 4 字符"/>
    <w:basedOn w:val="a0"/>
    <w:link w:val="4"/>
    <w:uiPriority w:val="9"/>
    <w:qFormat/>
    <w:rPr>
      <w:rFonts w:asciiTheme="majorHAnsi" w:eastAsia="黑体" w:hAnsiTheme="majorHAnsi" w:cstheme="majorBidi"/>
      <w:b/>
      <w:bCs/>
      <w:szCs w:val="28"/>
    </w:rPr>
  </w:style>
  <w:style w:type="character" w:customStyle="1" w:styleId="apple-converted-space">
    <w:name w:val="apple-converted-space"/>
    <w:basedOn w:val="a0"/>
    <w:qFormat/>
  </w:style>
  <w:style w:type="paragraph" w:customStyle="1" w:styleId="11">
    <w:name w:val="目录标题1"/>
    <w:basedOn w:val="1"/>
    <w:next w:val="a"/>
    <w:uiPriority w:val="39"/>
    <w:unhideWhenUsed/>
    <w:qFormat/>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character" w:customStyle="1" w:styleId="af7">
    <w:name w:val="列表段落 字符"/>
    <w:basedOn w:val="a0"/>
    <w:link w:val="af6"/>
    <w:uiPriority w:val="34"/>
    <w:qFormat/>
    <w:locked/>
    <w:rPr>
      <w:rFonts w:eastAsia="微软雅黑"/>
      <w:sz w:val="18"/>
    </w:rPr>
  </w:style>
  <w:style w:type="paragraph" w:customStyle="1" w:styleId="af8">
    <w:name w:val="注意和强调"/>
    <w:basedOn w:val="a"/>
    <w:next w:val="a"/>
    <w:qFormat/>
    <w:pPr>
      <w:pBdr>
        <w:left w:val="single" w:sz="36" w:space="4" w:color="999999"/>
      </w:pBdr>
      <w:tabs>
        <w:tab w:val="left" w:pos="360"/>
      </w:tabs>
      <w:spacing w:beforeLines="30" w:before="183" w:afterLines="30" w:after="183"/>
      <w:ind w:left="360"/>
    </w:pPr>
    <w:rPr>
      <w:rFonts w:ascii="微软雅黑" w:hAnsi="微软雅黑"/>
      <w:color w:val="333399"/>
      <w:sz w:val="21"/>
      <w:szCs w:val="21"/>
    </w:rPr>
  </w:style>
  <w:style w:type="character" w:customStyle="1" w:styleId="a6">
    <w:name w:val="批注文字 字符"/>
    <w:basedOn w:val="a0"/>
    <w:link w:val="a5"/>
    <w:uiPriority w:val="99"/>
    <w:semiHidden/>
    <w:qFormat/>
    <w:rPr>
      <w:rFonts w:eastAsia="微软雅黑"/>
      <w:sz w:val="18"/>
    </w:rPr>
  </w:style>
  <w:style w:type="character" w:customStyle="1" w:styleId="af1">
    <w:name w:val="批注主题 字符"/>
    <w:basedOn w:val="a6"/>
    <w:link w:val="af0"/>
    <w:uiPriority w:val="99"/>
    <w:semiHidden/>
    <w:qFormat/>
    <w:rPr>
      <w:rFonts w:eastAsia="微软雅黑"/>
      <w:b/>
      <w:bCs/>
      <w:sz w:val="18"/>
    </w:rPr>
  </w:style>
  <w:style w:type="paragraph" w:styleId="af9">
    <w:name w:val="No Spacing"/>
    <w:uiPriority w:val="1"/>
    <w:qFormat/>
    <w:pPr>
      <w:widowControl w:val="0"/>
      <w:ind w:firstLineChars="200" w:firstLine="200"/>
      <w:jc w:val="both"/>
    </w:pPr>
    <w:rPr>
      <w:rFonts w:asciiTheme="minorHAnsi" w:eastAsia="微软雅黑" w:hAnsiTheme="minorHAnsi" w:cstheme="minorBidi"/>
      <w:kern w:val="2"/>
      <w:sz w:val="18"/>
      <w:szCs w:val="22"/>
    </w:rPr>
  </w:style>
  <w:style w:type="paragraph" w:customStyle="1" w:styleId="Guide">
    <w:name w:val="Guide"/>
    <w:basedOn w:val="a"/>
    <w:link w:val="GuideChar"/>
    <w:qFormat/>
    <w:rPr>
      <w:rFonts w:ascii="Arial" w:eastAsia="宋体" w:hAnsi="Arial"/>
      <w:i/>
      <w:iCs/>
      <w:color w:val="0000FF"/>
      <w:sz w:val="20"/>
      <w:szCs w:val="20"/>
      <w:lang w:val="en-AU"/>
    </w:rPr>
  </w:style>
  <w:style w:type="character" w:customStyle="1" w:styleId="GuideChar">
    <w:name w:val="Guide Char"/>
    <w:link w:val="Guide"/>
    <w:qFormat/>
    <w:rPr>
      <w:rFonts w:ascii="Arial" w:eastAsia="宋体" w:hAnsi="Arial" w:cs="Times New Roman"/>
      <w:i/>
      <w:iCs/>
      <w:color w:val="0000FF"/>
      <w:sz w:val="20"/>
      <w:szCs w:val="20"/>
      <w:lang w:val="en-AU"/>
    </w:rPr>
  </w:style>
  <w:style w:type="paragraph" w:customStyle="1" w:styleId="12">
    <w:name w:val="修订1"/>
    <w:hidden/>
    <w:uiPriority w:val="99"/>
    <w:semiHidden/>
    <w:qFormat/>
    <w:rPr>
      <w:rFonts w:asciiTheme="minorHAnsi" w:eastAsia="微软雅黑" w:hAnsiTheme="minorHAnsi" w:cstheme="minorBidi"/>
      <w:kern w:val="2"/>
      <w:sz w:val="18"/>
      <w:szCs w:val="22"/>
    </w:rPr>
  </w:style>
  <w:style w:type="paragraph" w:customStyle="1" w:styleId="Bullet1">
    <w:name w:val="Bullet 1"/>
    <w:basedOn w:val="a"/>
    <w:link w:val="Bullet1Char"/>
    <w:qFormat/>
    <w:pPr>
      <w:numPr>
        <w:numId w:val="2"/>
      </w:numPr>
      <w:tabs>
        <w:tab w:val="left" w:pos="357"/>
      </w:tabs>
      <w:ind w:firstLine="0"/>
      <w:contextualSpacing/>
    </w:pPr>
    <w:rPr>
      <w:rFonts w:ascii="Arial" w:eastAsia="宋体" w:hAnsi="Arial"/>
      <w:sz w:val="20"/>
      <w:szCs w:val="20"/>
    </w:rPr>
  </w:style>
  <w:style w:type="paragraph" w:customStyle="1" w:styleId="Guide-Bullet">
    <w:name w:val="Guide-Bullet"/>
    <w:basedOn w:val="Bullet1"/>
    <w:qFormat/>
    <w:rPr>
      <w:i/>
      <w:iCs/>
      <w:color w:val="0000FF"/>
      <w:lang w:val="en-AU"/>
    </w:rPr>
  </w:style>
  <w:style w:type="paragraph" w:customStyle="1" w:styleId="Style48">
    <w:name w:val="_Style 48"/>
    <w:basedOn w:val="a"/>
    <w:next w:val="af6"/>
    <w:uiPriority w:val="34"/>
    <w:qFormat/>
    <w:pPr>
      <w:ind w:left="720"/>
      <w:contextualSpacing/>
    </w:pPr>
    <w:rPr>
      <w:rFonts w:ascii="Arial" w:eastAsia="宋体" w:hAnsi="Arial"/>
      <w:sz w:val="20"/>
      <w:szCs w:val="20"/>
    </w:rPr>
  </w:style>
  <w:style w:type="paragraph" w:customStyle="1" w:styleId="32">
    <w:name w:val="列出段落3"/>
    <w:basedOn w:val="a"/>
    <w:uiPriority w:val="34"/>
    <w:qFormat/>
    <w:pPr>
      <w:ind w:firstLine="420"/>
    </w:pPr>
    <w:rPr>
      <w:rFonts w:ascii="Arial" w:eastAsia="宋体" w:hAnsi="Arial"/>
      <w:sz w:val="20"/>
      <w:szCs w:val="20"/>
    </w:rPr>
  </w:style>
  <w:style w:type="character" w:customStyle="1" w:styleId="13">
    <w:name w:val="未处理的提及1"/>
    <w:basedOn w:val="a0"/>
    <w:uiPriority w:val="99"/>
    <w:semiHidden/>
    <w:unhideWhenUsed/>
    <w:qFormat/>
    <w:rPr>
      <w:color w:val="605E5C"/>
      <w:shd w:val="clear" w:color="auto" w:fill="E1DFDD"/>
    </w:rPr>
  </w:style>
  <w:style w:type="character" w:customStyle="1" w:styleId="a4">
    <w:name w:val="文档结构图 字符"/>
    <w:basedOn w:val="a0"/>
    <w:link w:val="a3"/>
    <w:uiPriority w:val="99"/>
    <w:semiHidden/>
    <w:qFormat/>
    <w:rPr>
      <w:rFonts w:ascii="宋体" w:eastAsia="宋体"/>
      <w:sz w:val="24"/>
      <w:szCs w:val="24"/>
    </w:rPr>
  </w:style>
  <w:style w:type="paragraph" w:customStyle="1" w:styleId="14">
    <w:name w:val="修订版本号1"/>
    <w:hidden/>
    <w:uiPriority w:val="99"/>
    <w:semiHidden/>
    <w:qFormat/>
    <w:rPr>
      <w:rFonts w:asciiTheme="minorHAnsi" w:eastAsia="微软雅黑" w:hAnsiTheme="minorHAnsi" w:cstheme="minorBidi"/>
      <w:kern w:val="2"/>
      <w:sz w:val="18"/>
      <w:szCs w:val="22"/>
    </w:rPr>
  </w:style>
  <w:style w:type="character" w:customStyle="1" w:styleId="50">
    <w:name w:val="标题 5 字符"/>
    <w:basedOn w:val="a0"/>
    <w:link w:val="5"/>
    <w:uiPriority w:val="9"/>
    <w:semiHidden/>
    <w:qFormat/>
    <w:rPr>
      <w:rFonts w:eastAsia="微软雅黑"/>
      <w:b/>
      <w:bCs/>
      <w:sz w:val="28"/>
      <w:szCs w:val="28"/>
    </w:rPr>
  </w:style>
  <w:style w:type="character" w:customStyle="1" w:styleId="Bullet1Char">
    <w:name w:val="Bullet 1 Char"/>
    <w:link w:val="Bullet1"/>
    <w:qFormat/>
    <w:rPr>
      <w:rFonts w:ascii="Arial" w:eastAsia="宋体" w:hAnsi="Arial" w:cs="Times New Roman"/>
      <w:kern w:val="0"/>
      <w:sz w:val="20"/>
      <w:szCs w:val="20"/>
    </w:rPr>
  </w:style>
  <w:style w:type="paragraph" w:customStyle="1" w:styleId="15">
    <w:name w:val="列出段落1"/>
    <w:qFormat/>
    <w:pPr>
      <w:ind w:left="720" w:firstLine="360"/>
    </w:pPr>
    <w:rPr>
      <w:rFonts w:ascii="Calibri" w:eastAsia="Calibri" w:hAnsi="Calibri" w:cs="Calibri"/>
      <w:color w:val="000000"/>
      <w:kern w:val="2"/>
      <w:sz w:val="22"/>
      <w:szCs w:val="22"/>
      <w:u w:color="000000"/>
    </w:rPr>
  </w:style>
  <w:style w:type="paragraph" w:customStyle="1" w:styleId="110">
    <w:name w:val="列出段落11"/>
    <w:basedOn w:val="a"/>
    <w:uiPriority w:val="34"/>
    <w:qFormat/>
    <w:pPr>
      <w:ind w:left="720" w:firstLine="360"/>
      <w:contextualSpacing/>
    </w:pPr>
    <w:rPr>
      <w:rFonts w:ascii="Calibri" w:eastAsia="微软雅黑" w:hAnsi="Calibri"/>
      <w:kern w:val="2"/>
      <w:sz w:val="22"/>
      <w:szCs w:val="21"/>
      <w:lang w:eastAsia="en-US" w:bidi="en-US"/>
    </w:rPr>
  </w:style>
  <w:style w:type="paragraph" w:customStyle="1" w:styleId="2">
    <w:name w:val="样式2"/>
    <w:basedOn w:val="4"/>
    <w:qFormat/>
    <w:pPr>
      <w:keepLines w:val="0"/>
      <w:numPr>
        <w:ilvl w:val="3"/>
        <w:numId w:val="3"/>
      </w:numPr>
      <w:spacing w:before="240" w:after="60" w:line="240" w:lineRule="auto"/>
      <w:ind w:firstLineChars="0" w:firstLine="0"/>
    </w:pPr>
    <w:rPr>
      <w:rFonts w:ascii="Calibri" w:eastAsia="宋体" w:hAnsi="Calibri" w:cs="Times New Roman"/>
      <w:sz w:val="24"/>
      <w:lang w:bidi="en-US"/>
    </w:rPr>
  </w:style>
  <w:style w:type="paragraph" w:customStyle="1" w:styleId="3">
    <w:name w:val="样式3"/>
    <w:basedOn w:val="5"/>
    <w:qFormat/>
    <w:pPr>
      <w:keepNext w:val="0"/>
      <w:keepLines w:val="0"/>
      <w:numPr>
        <w:ilvl w:val="4"/>
        <w:numId w:val="3"/>
      </w:numPr>
      <w:spacing w:before="240" w:after="60" w:line="240" w:lineRule="auto"/>
    </w:pPr>
    <w:rPr>
      <w:rFonts w:ascii="Calibri" w:eastAsia="宋体" w:hAnsi="Calibri"/>
      <w:i/>
      <w:iCs/>
      <w:sz w:val="26"/>
      <w:szCs w:val="26"/>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0578441">
      <w:bodyDiv w:val="1"/>
      <w:marLeft w:val="0"/>
      <w:marRight w:val="0"/>
      <w:marTop w:val="0"/>
      <w:marBottom w:val="0"/>
      <w:divBdr>
        <w:top w:val="none" w:sz="0" w:space="0" w:color="auto"/>
        <w:left w:val="none" w:sz="0" w:space="0" w:color="auto"/>
        <w:bottom w:val="none" w:sz="0" w:space="0" w:color="auto"/>
        <w:right w:val="none" w:sz="0" w:space="0" w:color="auto"/>
      </w:divBdr>
      <w:divsChild>
        <w:div w:id="865557581">
          <w:marLeft w:val="0"/>
          <w:marRight w:val="0"/>
          <w:marTop w:val="0"/>
          <w:marBottom w:val="0"/>
          <w:divBdr>
            <w:top w:val="none" w:sz="0" w:space="0" w:color="auto"/>
            <w:left w:val="none" w:sz="0" w:space="0" w:color="auto"/>
            <w:bottom w:val="none" w:sz="0" w:space="0" w:color="auto"/>
            <w:right w:val="none" w:sz="0" w:space="0" w:color="auto"/>
          </w:divBdr>
          <w:divsChild>
            <w:div w:id="1482041738">
              <w:marLeft w:val="0"/>
              <w:marRight w:val="0"/>
              <w:marTop w:val="0"/>
              <w:marBottom w:val="0"/>
              <w:divBdr>
                <w:top w:val="none" w:sz="0" w:space="0" w:color="auto"/>
                <w:left w:val="none" w:sz="0" w:space="0" w:color="auto"/>
                <w:bottom w:val="none" w:sz="0" w:space="0" w:color="auto"/>
                <w:right w:val="none" w:sz="0" w:space="0" w:color="auto"/>
              </w:divBdr>
              <w:divsChild>
                <w:div w:id="1773864299">
                  <w:marLeft w:val="0"/>
                  <w:marRight w:val="0"/>
                  <w:marTop w:val="0"/>
                  <w:marBottom w:val="0"/>
                  <w:divBdr>
                    <w:top w:val="none" w:sz="0" w:space="0" w:color="auto"/>
                    <w:left w:val="none" w:sz="0" w:space="0" w:color="auto"/>
                    <w:bottom w:val="none" w:sz="0" w:space="0" w:color="auto"/>
                    <w:right w:val="none" w:sz="0" w:space="0" w:color="auto"/>
                  </w:divBdr>
                  <w:divsChild>
                    <w:div w:id="1018698700">
                      <w:marLeft w:val="0"/>
                      <w:marRight w:val="0"/>
                      <w:marTop w:val="0"/>
                      <w:marBottom w:val="0"/>
                      <w:divBdr>
                        <w:top w:val="none" w:sz="0" w:space="0" w:color="auto"/>
                        <w:left w:val="none" w:sz="0" w:space="0" w:color="auto"/>
                        <w:bottom w:val="none" w:sz="0" w:space="0" w:color="auto"/>
                        <w:right w:val="none" w:sz="0" w:space="0" w:color="auto"/>
                      </w:divBdr>
                      <w:divsChild>
                        <w:div w:id="146820383">
                          <w:marLeft w:val="0"/>
                          <w:marRight w:val="0"/>
                          <w:marTop w:val="0"/>
                          <w:marBottom w:val="0"/>
                          <w:divBdr>
                            <w:top w:val="none" w:sz="0" w:space="0" w:color="auto"/>
                            <w:left w:val="none" w:sz="0" w:space="0" w:color="auto"/>
                            <w:bottom w:val="none" w:sz="0" w:space="0" w:color="auto"/>
                            <w:right w:val="none" w:sz="0" w:space="0" w:color="auto"/>
                          </w:divBdr>
                          <w:divsChild>
                            <w:div w:id="125883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tiff"/><Relationship Id="rId3" Type="http://schemas.openxmlformats.org/officeDocument/2006/relationships/numbering" Target="numbering.xml"/><Relationship Id="rId21" Type="http://schemas.openxmlformats.org/officeDocument/2006/relationships/image" Target="media/image6.tiff"/><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tiff"/><Relationship Id="rId2" Type="http://schemas.openxmlformats.org/officeDocument/2006/relationships/customXml" Target="../customXml/item2.xml"/><Relationship Id="rId16" Type="http://schemas.openxmlformats.org/officeDocument/2006/relationships/package" Target="embeddings/Microsoft_Visio___.vsdx"/><Relationship Id="rId20" Type="http://schemas.openxmlformats.org/officeDocument/2006/relationships/image" Target="media/image5.tiff"/><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tiff"/><Relationship Id="rId5" Type="http://schemas.openxmlformats.org/officeDocument/2006/relationships/settings" Target="settings.xml"/><Relationship Id="rId15" Type="http://schemas.openxmlformats.org/officeDocument/2006/relationships/image" Target="media/image1.emf"/><Relationship Id="rId23" Type="http://schemas.openxmlformats.org/officeDocument/2006/relationships/image" Target="media/image8.tiff"/><Relationship Id="rId28"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4.tiff"/><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tiff"/><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95636DC-C44B-F247-A64B-A579E42EB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13</Pages>
  <Words>935</Words>
  <Characters>5335</Characters>
  <Application>Microsoft Office Word</Application>
  <DocSecurity>0</DocSecurity>
  <Lines>44</Lines>
  <Paragraphs>12</Paragraphs>
  <ScaleCrop>false</ScaleCrop>
  <Company>航旅纵横</Company>
  <LinksUpToDate>false</LinksUpToDate>
  <CharactersWithSpaces>6258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张晶</dc:creator>
  <cp:keywords/>
  <dc:description/>
  <cp:lastModifiedBy>aprils</cp:lastModifiedBy>
  <cp:revision>2</cp:revision>
  <dcterms:created xsi:type="dcterms:W3CDTF">2021-06-01T03:05:00Z</dcterms:created>
  <dcterms:modified xsi:type="dcterms:W3CDTF">2021-06-01T13:32:00Z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