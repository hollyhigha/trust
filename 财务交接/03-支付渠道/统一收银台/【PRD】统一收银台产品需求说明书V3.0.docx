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B6212" w14:textId="1C8E743E" w:rsidR="006D1C18" w:rsidRPr="007158B7" w:rsidRDefault="007158B7" w:rsidP="007158B7">
      <w:pPr>
        <w:jc w:val="center"/>
        <w:rPr>
          <w:b/>
          <w:bCs/>
          <w:sz w:val="48"/>
          <w:szCs w:val="52"/>
        </w:rPr>
      </w:pPr>
      <w:r w:rsidRPr="007158B7">
        <w:rPr>
          <w:rFonts w:hint="eastAsia"/>
          <w:b/>
          <w:bCs/>
          <w:sz w:val="48"/>
          <w:szCs w:val="52"/>
        </w:rPr>
        <w:t>统一收银</w:t>
      </w:r>
      <w:proofErr w:type="gramStart"/>
      <w:r w:rsidRPr="007158B7">
        <w:rPr>
          <w:rFonts w:hint="eastAsia"/>
          <w:b/>
          <w:bCs/>
          <w:sz w:val="48"/>
          <w:szCs w:val="52"/>
        </w:rPr>
        <w:t>台产品</w:t>
      </w:r>
      <w:proofErr w:type="gramEnd"/>
      <w:r w:rsidRPr="007158B7">
        <w:rPr>
          <w:rFonts w:hint="eastAsia"/>
          <w:b/>
          <w:bCs/>
          <w:sz w:val="48"/>
          <w:szCs w:val="52"/>
        </w:rPr>
        <w:t>需求说明书</w:t>
      </w:r>
    </w:p>
    <w:p w14:paraId="5D2EFE26" w14:textId="6ED8D862" w:rsidR="0071686D" w:rsidRDefault="007158B7" w:rsidP="007158B7">
      <w:pPr>
        <w:widowControl/>
        <w:jc w:val="left"/>
      </w:pPr>
      <w:r>
        <w:br w:type="page"/>
      </w:r>
    </w:p>
    <w:p w14:paraId="5C9D1A12" w14:textId="24CD5979" w:rsidR="0071686D" w:rsidRPr="00672947" w:rsidRDefault="0071686D" w:rsidP="00080157">
      <w:pPr>
        <w:pStyle w:val="1"/>
        <w:numPr>
          <w:ilvl w:val="0"/>
          <w:numId w:val="0"/>
        </w:numPr>
      </w:pPr>
      <w:r>
        <w:rPr>
          <w:rFonts w:hint="eastAsia"/>
        </w:rPr>
        <w:lastRenderedPageBreak/>
        <w:t>【</w:t>
      </w:r>
      <w:r w:rsidRPr="00883B3E">
        <w:rPr>
          <w:rFonts w:hint="eastAsia"/>
        </w:rPr>
        <w:t>版本日志</w:t>
      </w:r>
      <w:r w:rsidRPr="00883B3E">
        <w:t>】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914"/>
        <w:gridCol w:w="1142"/>
        <w:gridCol w:w="1597"/>
        <w:gridCol w:w="4869"/>
      </w:tblGrid>
      <w:tr w:rsidR="0071686D" w:rsidRPr="00137DEC" w14:paraId="199B9DC2" w14:textId="77777777" w:rsidTr="000D007C">
        <w:tc>
          <w:tcPr>
            <w:tcW w:w="536" w:type="pct"/>
            <w:shd w:val="clear" w:color="auto" w:fill="8EAADB" w:themeFill="accent1" w:themeFillTint="99"/>
          </w:tcPr>
          <w:p w14:paraId="11FE05A6" w14:textId="77777777" w:rsidR="0071686D" w:rsidRPr="00137DEC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 w:rsidRPr="00137DEC"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670" w:type="pct"/>
            <w:shd w:val="clear" w:color="auto" w:fill="8EAADB" w:themeFill="accent1" w:themeFillTint="99"/>
          </w:tcPr>
          <w:p w14:paraId="592B745D" w14:textId="77777777" w:rsidR="0071686D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更新人</w:t>
            </w:r>
          </w:p>
        </w:tc>
        <w:tc>
          <w:tcPr>
            <w:tcW w:w="937" w:type="pct"/>
            <w:shd w:val="clear" w:color="auto" w:fill="8EAADB" w:themeFill="accent1" w:themeFillTint="99"/>
          </w:tcPr>
          <w:p w14:paraId="731C036D" w14:textId="77777777" w:rsidR="0071686D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更新日期</w:t>
            </w:r>
          </w:p>
        </w:tc>
        <w:tc>
          <w:tcPr>
            <w:tcW w:w="2857" w:type="pct"/>
            <w:shd w:val="clear" w:color="auto" w:fill="8EAADB" w:themeFill="accent1" w:themeFillTint="99"/>
          </w:tcPr>
          <w:p w14:paraId="14BC5F2A" w14:textId="77777777" w:rsidR="0071686D" w:rsidRPr="00137DEC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更新内容</w:t>
            </w:r>
          </w:p>
        </w:tc>
      </w:tr>
      <w:tr w:rsidR="0071686D" w:rsidRPr="00137DEC" w14:paraId="7839575B" w14:textId="77777777" w:rsidTr="000D007C">
        <w:tc>
          <w:tcPr>
            <w:tcW w:w="536" w:type="pct"/>
            <w:vAlign w:val="center"/>
          </w:tcPr>
          <w:p w14:paraId="01FFEA9B" w14:textId="765816F3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0.1</w:t>
            </w:r>
          </w:p>
        </w:tc>
        <w:tc>
          <w:tcPr>
            <w:tcW w:w="670" w:type="pct"/>
            <w:vAlign w:val="center"/>
          </w:tcPr>
          <w:p w14:paraId="51D7E897" w14:textId="5DD9C7D6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6302D01B" w14:textId="4D5CE272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2021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</w:t>
            </w:r>
            <w:r w:rsidR="00B82F94">
              <w:rPr>
                <w:rFonts w:ascii="微软雅黑" w:hAnsi="微软雅黑"/>
                <w:szCs w:val="18"/>
              </w:rPr>
              <w:t>5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 w:rsidR="00B82F94">
              <w:rPr>
                <w:rFonts w:ascii="微软雅黑" w:hAnsi="微软雅黑"/>
                <w:szCs w:val="18"/>
              </w:rPr>
              <w:t>18</w:t>
            </w:r>
          </w:p>
        </w:tc>
        <w:tc>
          <w:tcPr>
            <w:tcW w:w="2857" w:type="pct"/>
            <w:vAlign w:val="center"/>
          </w:tcPr>
          <w:p w14:paraId="7DF69830" w14:textId="77777777" w:rsidR="0071686D" w:rsidRPr="00917150" w:rsidRDefault="0071686D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创建文档</w:t>
            </w:r>
          </w:p>
        </w:tc>
      </w:tr>
      <w:tr w:rsidR="00257DD5" w:rsidRPr="00137DEC" w14:paraId="50480A91" w14:textId="77777777" w:rsidTr="000D007C">
        <w:tc>
          <w:tcPr>
            <w:tcW w:w="536" w:type="pct"/>
            <w:vAlign w:val="center"/>
          </w:tcPr>
          <w:p w14:paraId="266F7C2E" w14:textId="6E751EF1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1.0</w:t>
            </w:r>
          </w:p>
        </w:tc>
        <w:tc>
          <w:tcPr>
            <w:tcW w:w="670" w:type="pct"/>
            <w:vAlign w:val="center"/>
          </w:tcPr>
          <w:p w14:paraId="1DFBC575" w14:textId="03B265EC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5ED2DDB0" w14:textId="3E6E6B33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05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22</w:t>
            </w:r>
          </w:p>
        </w:tc>
        <w:tc>
          <w:tcPr>
            <w:tcW w:w="2857" w:type="pct"/>
            <w:vAlign w:val="center"/>
          </w:tcPr>
          <w:p w14:paraId="5A8F8E04" w14:textId="3602249B" w:rsidR="00257DD5" w:rsidRDefault="00257DD5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确认一期开发任务，更新版本。</w:t>
            </w:r>
          </w:p>
        </w:tc>
      </w:tr>
      <w:tr w:rsidR="00BB20E6" w:rsidRPr="00137DEC" w14:paraId="5BF8740E" w14:textId="77777777" w:rsidTr="000D007C">
        <w:tc>
          <w:tcPr>
            <w:tcW w:w="536" w:type="pct"/>
            <w:vAlign w:val="center"/>
          </w:tcPr>
          <w:p w14:paraId="1852ECA7" w14:textId="570AECB5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1.1</w:t>
            </w:r>
          </w:p>
        </w:tc>
        <w:tc>
          <w:tcPr>
            <w:tcW w:w="670" w:type="pct"/>
            <w:vAlign w:val="center"/>
          </w:tcPr>
          <w:p w14:paraId="404D8295" w14:textId="4A84F8D2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789765A4" w14:textId="61A5430D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021-06-21</w:t>
            </w:r>
          </w:p>
        </w:tc>
        <w:tc>
          <w:tcPr>
            <w:tcW w:w="2857" w:type="pct"/>
            <w:vAlign w:val="center"/>
          </w:tcPr>
          <w:p w14:paraId="63234AC6" w14:textId="51061E75" w:rsidR="00BB20E6" w:rsidRDefault="00BB20E6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补充页面限额和签约相关文档</w:t>
            </w:r>
          </w:p>
        </w:tc>
      </w:tr>
      <w:tr w:rsidR="00392F73" w:rsidRPr="00137DEC" w14:paraId="044CD990" w14:textId="77777777" w:rsidTr="000D007C">
        <w:tc>
          <w:tcPr>
            <w:tcW w:w="536" w:type="pct"/>
            <w:vAlign w:val="center"/>
          </w:tcPr>
          <w:p w14:paraId="3641BEBF" w14:textId="1F8E94F6" w:rsidR="00392F73" w:rsidRDefault="00392F73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 w:rsidR="00C15884">
              <w:rPr>
                <w:rFonts w:ascii="微软雅黑" w:hAnsi="微软雅黑"/>
                <w:szCs w:val="18"/>
              </w:rPr>
              <w:t>2.0</w:t>
            </w:r>
          </w:p>
        </w:tc>
        <w:tc>
          <w:tcPr>
            <w:tcW w:w="670" w:type="pct"/>
            <w:vAlign w:val="center"/>
          </w:tcPr>
          <w:p w14:paraId="133F7FE7" w14:textId="37D7717B" w:rsidR="00392F73" w:rsidRDefault="00392F73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061A8495" w14:textId="2E1155B8" w:rsidR="00392F73" w:rsidRDefault="00392F73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06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28</w:t>
            </w:r>
          </w:p>
        </w:tc>
        <w:tc>
          <w:tcPr>
            <w:tcW w:w="2857" w:type="pct"/>
            <w:vAlign w:val="center"/>
          </w:tcPr>
          <w:p w14:paraId="425CFC6E" w14:textId="4D159433" w:rsidR="00392F73" w:rsidRPr="00392F73" w:rsidRDefault="00392F73" w:rsidP="00392F73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补充二期需求</w:t>
            </w:r>
          </w:p>
        </w:tc>
      </w:tr>
      <w:tr w:rsidR="00C15884" w:rsidRPr="00137DEC" w14:paraId="64733169" w14:textId="77777777" w:rsidTr="000D007C">
        <w:trPr>
          <w:ins w:id="0" w:author="aprils" w:date="2021-07-23T16:32:00Z"/>
        </w:trPr>
        <w:tc>
          <w:tcPr>
            <w:tcW w:w="536" w:type="pct"/>
            <w:vAlign w:val="center"/>
          </w:tcPr>
          <w:p w14:paraId="5547A01D" w14:textId="2A8EF637" w:rsidR="00C15884" w:rsidRDefault="00C15884" w:rsidP="000D007C">
            <w:pPr>
              <w:adjustRightInd w:val="0"/>
              <w:snapToGrid w:val="0"/>
              <w:rPr>
                <w:ins w:id="1" w:author="aprils" w:date="2021-07-23T16:32:00Z"/>
                <w:rFonts w:ascii="微软雅黑" w:hAnsi="微软雅黑" w:hint="eastAsia"/>
                <w:szCs w:val="18"/>
              </w:rPr>
            </w:pPr>
            <w:ins w:id="2" w:author="aprils" w:date="2021-07-23T16:32:00Z">
              <w:r>
                <w:rPr>
                  <w:rFonts w:ascii="微软雅黑" w:hAnsi="微软雅黑" w:hint="eastAsia"/>
                  <w:szCs w:val="18"/>
                </w:rPr>
                <w:t>V</w:t>
              </w:r>
            </w:ins>
            <w:ins w:id="3" w:author="aprils" w:date="2021-07-23T16:33:00Z">
              <w:r>
                <w:rPr>
                  <w:rFonts w:ascii="微软雅黑" w:hAnsi="微软雅黑"/>
                  <w:szCs w:val="18"/>
                </w:rPr>
                <w:t>3.0</w:t>
              </w:r>
            </w:ins>
          </w:p>
        </w:tc>
        <w:tc>
          <w:tcPr>
            <w:tcW w:w="670" w:type="pct"/>
            <w:vAlign w:val="center"/>
          </w:tcPr>
          <w:p w14:paraId="37D6560C" w14:textId="4165F713" w:rsidR="00C15884" w:rsidRDefault="00C15884" w:rsidP="000D007C">
            <w:pPr>
              <w:adjustRightInd w:val="0"/>
              <w:snapToGrid w:val="0"/>
              <w:rPr>
                <w:ins w:id="4" w:author="aprils" w:date="2021-07-23T16:32:00Z"/>
                <w:rFonts w:ascii="微软雅黑" w:hAnsi="微软雅黑"/>
                <w:szCs w:val="18"/>
              </w:rPr>
            </w:pPr>
            <w:ins w:id="5" w:author="aprils" w:date="2021-07-23T16:33:00Z">
              <w:r>
                <w:rPr>
                  <w:rFonts w:ascii="微软雅黑" w:hAnsi="微软雅黑"/>
                  <w:szCs w:val="18"/>
                </w:rPr>
                <w:t>A</w:t>
              </w:r>
              <w:r>
                <w:rPr>
                  <w:rFonts w:ascii="微软雅黑" w:hAnsi="微软雅黑" w:hint="eastAsia"/>
                  <w:szCs w:val="18"/>
                </w:rPr>
                <w:t>prils</w:t>
              </w:r>
            </w:ins>
          </w:p>
        </w:tc>
        <w:tc>
          <w:tcPr>
            <w:tcW w:w="937" w:type="pct"/>
            <w:vAlign w:val="center"/>
          </w:tcPr>
          <w:p w14:paraId="34AFD836" w14:textId="2961E212" w:rsidR="00C15884" w:rsidRDefault="00C15884" w:rsidP="000D007C">
            <w:pPr>
              <w:adjustRightInd w:val="0"/>
              <w:snapToGrid w:val="0"/>
              <w:rPr>
                <w:ins w:id="6" w:author="aprils" w:date="2021-07-23T16:32:00Z"/>
                <w:rFonts w:ascii="微软雅黑" w:hAnsi="微软雅黑" w:hint="eastAsia"/>
                <w:szCs w:val="18"/>
              </w:rPr>
            </w:pPr>
            <w:ins w:id="7" w:author="aprils" w:date="2021-07-23T16:33:00Z">
              <w:r>
                <w:rPr>
                  <w:rFonts w:ascii="微软雅黑" w:hAnsi="微软雅黑" w:hint="eastAsia"/>
                  <w:szCs w:val="18"/>
                </w:rPr>
                <w:t>2</w:t>
              </w:r>
              <w:r>
                <w:rPr>
                  <w:rFonts w:ascii="微软雅黑" w:hAnsi="微软雅黑"/>
                  <w:szCs w:val="18"/>
                </w:rPr>
                <w:t>021</w:t>
              </w:r>
              <w:r>
                <w:rPr>
                  <w:rFonts w:ascii="微软雅黑" w:hAnsi="微软雅黑" w:hint="eastAsia"/>
                  <w:szCs w:val="18"/>
                </w:rPr>
                <w:t>-</w:t>
              </w:r>
              <w:r>
                <w:rPr>
                  <w:rFonts w:ascii="微软雅黑" w:hAnsi="微软雅黑"/>
                  <w:szCs w:val="18"/>
                </w:rPr>
                <w:t>07</w:t>
              </w:r>
              <w:r>
                <w:rPr>
                  <w:rFonts w:ascii="微软雅黑" w:hAnsi="微软雅黑" w:hint="eastAsia"/>
                  <w:szCs w:val="18"/>
                </w:rPr>
                <w:t>-</w:t>
              </w:r>
              <w:r>
                <w:rPr>
                  <w:rFonts w:ascii="微软雅黑" w:hAnsi="微软雅黑"/>
                  <w:szCs w:val="18"/>
                </w:rPr>
                <w:t>23</w:t>
              </w:r>
            </w:ins>
          </w:p>
        </w:tc>
        <w:tc>
          <w:tcPr>
            <w:tcW w:w="2857" w:type="pct"/>
            <w:vAlign w:val="center"/>
          </w:tcPr>
          <w:p w14:paraId="59065EE4" w14:textId="457F5F30" w:rsidR="00C15884" w:rsidRDefault="00C15884" w:rsidP="00392F73">
            <w:pPr>
              <w:adjustRightInd w:val="0"/>
              <w:snapToGrid w:val="0"/>
              <w:rPr>
                <w:ins w:id="8" w:author="aprils" w:date="2021-07-23T16:32:00Z"/>
                <w:rFonts w:ascii="微软雅黑" w:hAnsi="微软雅黑" w:hint="eastAsia"/>
                <w:szCs w:val="18"/>
              </w:rPr>
            </w:pPr>
            <w:ins w:id="9" w:author="aprils" w:date="2021-07-23T16:33:00Z">
              <w:r>
                <w:rPr>
                  <w:rFonts w:ascii="微软雅黑" w:hAnsi="微软雅黑" w:hint="eastAsia"/>
                  <w:szCs w:val="18"/>
                </w:rPr>
                <w:t>更新三期需求</w:t>
              </w:r>
            </w:ins>
            <w:ins w:id="10" w:author="aprils" w:date="2021-07-23T16:34:00Z">
              <w:r>
                <w:rPr>
                  <w:rFonts w:ascii="微软雅黑" w:hAnsi="微软雅黑" w:hint="eastAsia"/>
                  <w:szCs w:val="18"/>
                </w:rPr>
                <w:t>（保全不在三期范围）</w:t>
              </w:r>
            </w:ins>
          </w:p>
        </w:tc>
      </w:tr>
    </w:tbl>
    <w:p w14:paraId="61A7FB2A" w14:textId="77777777" w:rsidR="0071686D" w:rsidRPr="001517C0" w:rsidRDefault="0071686D" w:rsidP="0071686D">
      <w:pPr>
        <w:ind w:firstLine="360"/>
      </w:pPr>
    </w:p>
    <w:p w14:paraId="045B6DF3" w14:textId="77777777" w:rsidR="0071686D" w:rsidRPr="002E0617" w:rsidRDefault="0071686D" w:rsidP="00A80807">
      <w:pPr>
        <w:pStyle w:val="1"/>
        <w:numPr>
          <w:ilvl w:val="0"/>
          <w:numId w:val="3"/>
        </w:numPr>
      </w:pPr>
      <w:r w:rsidRPr="002E0617">
        <w:rPr>
          <w:rFonts w:hint="eastAsia"/>
        </w:rPr>
        <w:t>【背景和目标】</w:t>
      </w:r>
    </w:p>
    <w:p w14:paraId="4295C823" w14:textId="6C95C359" w:rsidR="0071686D" w:rsidRPr="00EC20D6" w:rsidRDefault="00B82F94" w:rsidP="0071686D">
      <w:pPr>
        <w:ind w:firstLine="360"/>
      </w:pPr>
      <w:r>
        <w:rPr>
          <w:rFonts w:hint="eastAsia"/>
        </w:rPr>
        <w:t>由于</w:t>
      </w:r>
      <w:r w:rsidR="00263C28">
        <w:rPr>
          <w:rFonts w:hint="eastAsia"/>
        </w:rPr>
        <w:t>我社目前支付链路分散在各个业务系统中，不利于内部统一开发和管理。结合我社现有的业务场景，需搭建一个可跨平台、插件式的统一收银台，满足内部自用的</w:t>
      </w:r>
      <w:r w:rsidR="00465760">
        <w:rPr>
          <w:rFonts w:hint="eastAsia"/>
        </w:rPr>
        <w:t>同时</w:t>
      </w:r>
      <w:r w:rsidR="00263C28">
        <w:rPr>
          <w:rFonts w:hint="eastAsia"/>
        </w:rPr>
        <w:t>，也可输出给外部渠道对接</w:t>
      </w:r>
      <w:r w:rsidR="00D14AEC">
        <w:rPr>
          <w:rFonts w:hint="eastAsia"/>
        </w:rPr>
        <w:t>，</w:t>
      </w:r>
      <w:r w:rsidR="00D14AEC" w:rsidRPr="004C563F">
        <w:rPr>
          <w:rFonts w:hint="eastAsia"/>
        </w:rPr>
        <w:t>同时满足互联网可回溯要求。</w:t>
      </w:r>
    </w:p>
    <w:p w14:paraId="072BBDC9" w14:textId="42307B22" w:rsidR="0071686D" w:rsidRDefault="0071686D" w:rsidP="00A80807">
      <w:pPr>
        <w:pStyle w:val="1"/>
        <w:numPr>
          <w:ilvl w:val="0"/>
          <w:numId w:val="3"/>
        </w:numPr>
      </w:pPr>
      <w:r>
        <w:rPr>
          <w:rFonts w:hint="eastAsia"/>
        </w:rPr>
        <w:t>【产品概述】</w:t>
      </w:r>
    </w:p>
    <w:p w14:paraId="341C7E0B" w14:textId="77777777" w:rsidR="0071686D" w:rsidRPr="00E84DA6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E0617">
        <w:rPr>
          <w:rFonts w:hint="eastAsia"/>
        </w:rPr>
        <w:t xml:space="preserve">业务名词解释 </w:t>
      </w:r>
    </w:p>
    <w:p w14:paraId="441C4469" w14:textId="77777777" w:rsidR="0071686D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 xml:space="preserve">产品涉众及用例 </w:t>
      </w:r>
    </w:p>
    <w:p w14:paraId="0B7956E0" w14:textId="77777777" w:rsidR="0071686D" w:rsidRPr="00C403F1" w:rsidRDefault="0071686D" w:rsidP="0071686D">
      <w:pPr>
        <w:ind w:firstLine="360"/>
        <w:rPr>
          <w:rFonts w:ascii="楷体" w:eastAsia="楷体" w:hAnsi="楷体" w:cs="Arial"/>
          <w:b/>
          <w:i/>
          <w:color w:val="767171" w:themeColor="background2" w:themeShade="80"/>
          <w:u w:val="single"/>
        </w:rPr>
      </w:pP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（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1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）产品涉众</w:t>
      </w:r>
    </w:p>
    <w:p w14:paraId="490683F9" w14:textId="77777777" w:rsidR="0071686D" w:rsidRPr="00C403F1" w:rsidRDefault="0071686D" w:rsidP="0071686D">
      <w:pPr>
        <w:ind w:firstLine="360"/>
        <w:rPr>
          <w:rFonts w:ascii="Helvetica" w:hAnsi="Helvetica"/>
          <w:b/>
          <w:color w:val="2F2F2F"/>
          <w:shd w:val="clear" w:color="auto" w:fill="FFFFFF"/>
        </w:rPr>
      </w:pP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（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2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）用例</w:t>
      </w:r>
    </w:p>
    <w:p w14:paraId="1A01D4EE" w14:textId="005F4ADB" w:rsidR="0071686D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65298">
        <w:rPr>
          <w:rFonts w:hint="eastAsia"/>
        </w:rPr>
        <w:lastRenderedPageBreak/>
        <w:t>整体流程</w:t>
      </w:r>
      <w:r>
        <w:rPr>
          <w:rFonts w:hint="eastAsia"/>
        </w:rPr>
        <w:t xml:space="preserve"> </w:t>
      </w:r>
    </w:p>
    <w:p w14:paraId="62C77139" w14:textId="52FA3D69" w:rsidR="000C4646" w:rsidRPr="000C4646" w:rsidRDefault="000C4646" w:rsidP="000C4646">
      <w:r>
        <w:rPr>
          <w:noProof/>
        </w:rPr>
        <w:drawing>
          <wp:inline distT="0" distB="0" distL="0" distR="0" wp14:anchorId="6512D589" wp14:editId="444138B5">
            <wp:extent cx="3810000" cy="3936144"/>
            <wp:effectExtent l="0" t="0" r="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DA78666-86B7-4F09-AD85-25E66E375F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DA78666-86B7-4F09-AD85-25E66E375F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862" cy="39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7066" w14:textId="77777777" w:rsidR="0071686D" w:rsidRPr="00672947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 xml:space="preserve">功能范围 </w:t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675"/>
        <w:gridCol w:w="1842"/>
        <w:gridCol w:w="4820"/>
        <w:gridCol w:w="1185"/>
      </w:tblGrid>
      <w:tr w:rsidR="0071686D" w14:paraId="16C83102" w14:textId="77777777" w:rsidTr="000D007C">
        <w:trPr>
          <w:jc w:val="center"/>
        </w:trPr>
        <w:tc>
          <w:tcPr>
            <w:tcW w:w="396" w:type="pct"/>
            <w:shd w:val="clear" w:color="auto" w:fill="8EAADB" w:themeFill="accent1" w:themeFillTint="99"/>
          </w:tcPr>
          <w:p w14:paraId="1CAECCE7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81" w:type="pct"/>
            <w:shd w:val="clear" w:color="auto" w:fill="8EAADB" w:themeFill="accent1" w:themeFillTint="99"/>
          </w:tcPr>
          <w:p w14:paraId="78F77735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828" w:type="pct"/>
            <w:shd w:val="clear" w:color="auto" w:fill="8EAADB" w:themeFill="accent1" w:themeFillTint="99"/>
          </w:tcPr>
          <w:p w14:paraId="48A51C6C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695" w:type="pct"/>
            <w:shd w:val="clear" w:color="auto" w:fill="8EAADB" w:themeFill="accent1" w:themeFillTint="99"/>
          </w:tcPr>
          <w:p w14:paraId="014031EE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优先级</w:t>
            </w:r>
          </w:p>
        </w:tc>
      </w:tr>
      <w:tr w:rsidR="0071686D" w14:paraId="35F137B4" w14:textId="77777777" w:rsidTr="000D007C">
        <w:trPr>
          <w:jc w:val="center"/>
        </w:trPr>
        <w:tc>
          <w:tcPr>
            <w:tcW w:w="396" w:type="pct"/>
            <w:vAlign w:val="center"/>
          </w:tcPr>
          <w:p w14:paraId="190CE063" w14:textId="77777777" w:rsidR="0071686D" w:rsidRDefault="0071686D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1E08FFF5" w14:textId="1A0E6F38" w:rsidR="0071686D" w:rsidRDefault="00263C28" w:rsidP="000D007C">
            <w:pPr>
              <w:snapToGrid w:val="0"/>
            </w:pPr>
            <w:r>
              <w:rPr>
                <w:rFonts w:hint="eastAsia"/>
              </w:rPr>
              <w:t>支付应用-收银台</w:t>
            </w:r>
          </w:p>
        </w:tc>
        <w:tc>
          <w:tcPr>
            <w:tcW w:w="2828" w:type="pct"/>
          </w:tcPr>
          <w:p w14:paraId="5A502EDC" w14:textId="4FDA6213" w:rsidR="00465760" w:rsidRPr="00EC2920" w:rsidRDefault="00263C28" w:rsidP="0071686D">
            <w:pPr>
              <w:snapToGrid w:val="0"/>
            </w:pPr>
            <w:r>
              <w:rPr>
                <w:rFonts w:hint="eastAsia"/>
              </w:rPr>
              <w:t>收银</w:t>
            </w:r>
            <w:proofErr w:type="gramStart"/>
            <w:r>
              <w:rPr>
                <w:rFonts w:hint="eastAsia"/>
              </w:rPr>
              <w:t>台涉及</w:t>
            </w:r>
            <w:proofErr w:type="gramEnd"/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端和</w:t>
            </w:r>
            <w:r w:rsidR="00CF516E">
              <w:rPr>
                <w:rFonts w:hint="eastAsia"/>
              </w:rPr>
              <w:t>移动</w:t>
            </w:r>
            <w:r w:rsidR="00465760">
              <w:rPr>
                <w:rFonts w:hint="eastAsia"/>
              </w:rPr>
              <w:t>端，本次主要范围为H</w:t>
            </w:r>
            <w:r w:rsidR="00465760">
              <w:t>5</w:t>
            </w:r>
            <w:r w:rsidR="00465760">
              <w:rPr>
                <w:rFonts w:hint="eastAsia"/>
              </w:rPr>
              <w:t>收银台。</w:t>
            </w:r>
          </w:p>
        </w:tc>
        <w:tc>
          <w:tcPr>
            <w:tcW w:w="695" w:type="pct"/>
          </w:tcPr>
          <w:p w14:paraId="51228FBD" w14:textId="77777777" w:rsidR="0071686D" w:rsidRPr="000B57B1" w:rsidRDefault="0071686D" w:rsidP="000D007C">
            <w:pPr>
              <w:jc w:val="center"/>
            </w:pPr>
          </w:p>
        </w:tc>
      </w:tr>
      <w:tr w:rsidR="0071686D" w14:paraId="6CE906D2" w14:textId="77777777" w:rsidTr="000D007C">
        <w:trPr>
          <w:jc w:val="center"/>
        </w:trPr>
        <w:tc>
          <w:tcPr>
            <w:tcW w:w="396" w:type="pct"/>
            <w:vAlign w:val="center"/>
          </w:tcPr>
          <w:p w14:paraId="20412E6E" w14:textId="77777777" w:rsidR="0071686D" w:rsidRDefault="0071686D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7F9F031B" w14:textId="3FBB8B2B" w:rsidR="0071686D" w:rsidRDefault="00465760" w:rsidP="000D007C">
            <w:pPr>
              <w:snapToGrid w:val="0"/>
            </w:pPr>
            <w:r>
              <w:rPr>
                <w:rFonts w:hint="eastAsia"/>
              </w:rPr>
              <w:t>支付接口</w:t>
            </w:r>
          </w:p>
        </w:tc>
        <w:tc>
          <w:tcPr>
            <w:tcW w:w="2828" w:type="pct"/>
          </w:tcPr>
          <w:p w14:paraId="12471826" w14:textId="5036BE9D" w:rsidR="0071686D" w:rsidRPr="00465760" w:rsidRDefault="00465760" w:rsidP="0071686D">
            <w:pPr>
              <w:snapToGrid w:val="0"/>
            </w:pPr>
            <w:r w:rsidRPr="00465760">
              <w:rPr>
                <w:rFonts w:hint="eastAsia"/>
              </w:rPr>
              <w:t>梳理平台现有支付接口进行统一封装，形成统一支付</w:t>
            </w:r>
            <w:r>
              <w:rPr>
                <w:rFonts w:hint="eastAsia"/>
              </w:rPr>
              <w:t>接口，满足内部对接和外部对接。</w:t>
            </w:r>
          </w:p>
        </w:tc>
        <w:tc>
          <w:tcPr>
            <w:tcW w:w="695" w:type="pct"/>
          </w:tcPr>
          <w:p w14:paraId="4C762EAA" w14:textId="77777777" w:rsidR="0071686D" w:rsidRPr="000B57B1" w:rsidRDefault="0071686D" w:rsidP="000D007C">
            <w:pPr>
              <w:jc w:val="center"/>
            </w:pPr>
          </w:p>
        </w:tc>
      </w:tr>
      <w:tr w:rsidR="00465760" w14:paraId="784ACA22" w14:textId="77777777" w:rsidTr="000D007C">
        <w:trPr>
          <w:jc w:val="center"/>
        </w:trPr>
        <w:tc>
          <w:tcPr>
            <w:tcW w:w="396" w:type="pct"/>
            <w:vAlign w:val="center"/>
          </w:tcPr>
          <w:p w14:paraId="03568440" w14:textId="77777777" w:rsidR="00465760" w:rsidRDefault="00465760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291C4C5D" w14:textId="6308128F" w:rsidR="00465760" w:rsidRDefault="00465760" w:rsidP="000D007C">
            <w:pPr>
              <w:snapToGrid w:val="0"/>
            </w:pPr>
            <w:r>
              <w:rPr>
                <w:rFonts w:hint="eastAsia"/>
              </w:rPr>
              <w:t>业务功能</w:t>
            </w:r>
          </w:p>
        </w:tc>
        <w:tc>
          <w:tcPr>
            <w:tcW w:w="2828" w:type="pct"/>
          </w:tcPr>
          <w:p w14:paraId="6E194143" w14:textId="77777777" w:rsidR="00465760" w:rsidRDefault="00465760" w:rsidP="0071686D">
            <w:pPr>
              <w:snapToGrid w:val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契约支付</w:t>
            </w:r>
          </w:p>
          <w:p w14:paraId="42926F44" w14:textId="77777777" w:rsidR="00465760" w:rsidRDefault="00465760" w:rsidP="0071686D">
            <w:pPr>
              <w:snapToGrid w:val="0"/>
            </w:pP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续期</w:t>
            </w:r>
            <w:r w:rsidR="00BB5D13">
              <w:rPr>
                <w:rFonts w:hint="eastAsia"/>
              </w:rPr>
              <w:t>在线交费</w:t>
            </w:r>
          </w:p>
          <w:p w14:paraId="3DAA5FB5" w14:textId="60D87FBB" w:rsidR="009A6224" w:rsidRPr="00465760" w:rsidRDefault="009A6224" w:rsidP="0071686D">
            <w:pPr>
              <w:snapToGrid w:val="0"/>
            </w:pPr>
            <w:commentRangeStart w:id="11"/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保全</w:t>
            </w:r>
            <w:commentRangeEnd w:id="11"/>
            <w:r>
              <w:rPr>
                <w:rStyle w:val="af9"/>
              </w:rPr>
              <w:commentReference w:id="11"/>
            </w:r>
          </w:p>
        </w:tc>
        <w:tc>
          <w:tcPr>
            <w:tcW w:w="695" w:type="pct"/>
          </w:tcPr>
          <w:p w14:paraId="4C266703" w14:textId="77777777" w:rsidR="00465760" w:rsidRPr="000B57B1" w:rsidRDefault="00465760" w:rsidP="000D007C">
            <w:pPr>
              <w:jc w:val="center"/>
            </w:pPr>
          </w:p>
        </w:tc>
      </w:tr>
    </w:tbl>
    <w:p w14:paraId="00114A8F" w14:textId="261C9BD5" w:rsidR="00D551AF" w:rsidRDefault="00D551AF" w:rsidP="00D551AF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功能排期</w:t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674"/>
        <w:gridCol w:w="1277"/>
        <w:gridCol w:w="5386"/>
        <w:gridCol w:w="1185"/>
      </w:tblGrid>
      <w:tr w:rsidR="00D551AF" w14:paraId="307FA7F9" w14:textId="77777777" w:rsidTr="00D551AF">
        <w:trPr>
          <w:jc w:val="center"/>
        </w:trPr>
        <w:tc>
          <w:tcPr>
            <w:tcW w:w="396" w:type="pct"/>
            <w:shd w:val="clear" w:color="auto" w:fill="8EAADB" w:themeFill="accent1" w:themeFillTint="99"/>
          </w:tcPr>
          <w:p w14:paraId="01038CD2" w14:textId="77777777" w:rsidR="00D551AF" w:rsidRDefault="00D551AF" w:rsidP="00D551AF">
            <w:r>
              <w:rPr>
                <w:rFonts w:hint="eastAsia"/>
              </w:rPr>
              <w:t>编号</w:t>
            </w:r>
          </w:p>
        </w:tc>
        <w:tc>
          <w:tcPr>
            <w:tcW w:w="749" w:type="pct"/>
            <w:shd w:val="clear" w:color="auto" w:fill="8EAADB" w:themeFill="accent1" w:themeFillTint="99"/>
          </w:tcPr>
          <w:p w14:paraId="003DF51D" w14:textId="77777777" w:rsidR="00D551AF" w:rsidRDefault="00D551AF" w:rsidP="00D551AF">
            <w:r>
              <w:rPr>
                <w:rFonts w:hint="eastAsia"/>
              </w:rPr>
              <w:t>功能模块</w:t>
            </w:r>
          </w:p>
        </w:tc>
        <w:tc>
          <w:tcPr>
            <w:tcW w:w="3160" w:type="pct"/>
            <w:shd w:val="clear" w:color="auto" w:fill="8EAADB" w:themeFill="accent1" w:themeFillTint="99"/>
          </w:tcPr>
          <w:p w14:paraId="63F0FC14" w14:textId="0F462C84" w:rsidR="00D551AF" w:rsidRDefault="00D551AF" w:rsidP="00D551AF">
            <w:r>
              <w:rPr>
                <w:rFonts w:hint="eastAsia"/>
              </w:rPr>
              <w:t>功能点</w:t>
            </w:r>
          </w:p>
        </w:tc>
        <w:tc>
          <w:tcPr>
            <w:tcW w:w="695" w:type="pct"/>
            <w:shd w:val="clear" w:color="auto" w:fill="8EAADB" w:themeFill="accent1" w:themeFillTint="99"/>
          </w:tcPr>
          <w:p w14:paraId="2F03667D" w14:textId="77777777" w:rsidR="00D551AF" w:rsidRDefault="00D551AF" w:rsidP="00D551AF">
            <w:r>
              <w:rPr>
                <w:rFonts w:hint="eastAsia"/>
              </w:rPr>
              <w:t>优先级</w:t>
            </w:r>
          </w:p>
        </w:tc>
      </w:tr>
      <w:tr w:rsidR="00D551AF" w14:paraId="06138E5D" w14:textId="77777777" w:rsidTr="00D551AF">
        <w:trPr>
          <w:jc w:val="center"/>
        </w:trPr>
        <w:tc>
          <w:tcPr>
            <w:tcW w:w="396" w:type="pct"/>
            <w:vAlign w:val="center"/>
          </w:tcPr>
          <w:p w14:paraId="2C5BB7C7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 w:val="restart"/>
            <w:vAlign w:val="center"/>
          </w:tcPr>
          <w:p w14:paraId="55A6093C" w14:textId="64FAC285" w:rsidR="00D551AF" w:rsidRDefault="00D551AF" w:rsidP="00D551AF">
            <w:pPr>
              <w:snapToGrid w:val="0"/>
            </w:pPr>
            <w:r>
              <w:rPr>
                <w:rFonts w:hint="eastAsia"/>
              </w:rPr>
              <w:t>银行卡</w:t>
            </w:r>
          </w:p>
        </w:tc>
        <w:tc>
          <w:tcPr>
            <w:tcW w:w="3160" w:type="pct"/>
            <w:vAlign w:val="center"/>
          </w:tcPr>
          <w:p w14:paraId="5DBD289F" w14:textId="77AF1799" w:rsidR="00D551AF" w:rsidRPr="00EC2920" w:rsidRDefault="00D551AF" w:rsidP="00D551AF">
            <w:pPr>
              <w:snapToGrid w:val="0"/>
            </w:pPr>
            <w:r>
              <w:rPr>
                <w:rFonts w:hint="eastAsia"/>
              </w:rPr>
              <w:t>验证码签约</w:t>
            </w:r>
          </w:p>
        </w:tc>
        <w:tc>
          <w:tcPr>
            <w:tcW w:w="695" w:type="pct"/>
          </w:tcPr>
          <w:p w14:paraId="3CCC5632" w14:textId="7F3FDA7E" w:rsidR="00D551AF" w:rsidRPr="000B57B1" w:rsidRDefault="005C1BB4" w:rsidP="005C1BB4">
            <w:r>
              <w:rPr>
                <w:rFonts w:hint="eastAsia"/>
              </w:rPr>
              <w:t>1</w:t>
            </w:r>
          </w:p>
        </w:tc>
      </w:tr>
      <w:tr w:rsidR="00D551AF" w14:paraId="3C95E779" w14:textId="77777777" w:rsidTr="00D551AF">
        <w:trPr>
          <w:jc w:val="center"/>
        </w:trPr>
        <w:tc>
          <w:tcPr>
            <w:tcW w:w="396" w:type="pct"/>
            <w:vAlign w:val="center"/>
          </w:tcPr>
          <w:p w14:paraId="3749433A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/>
            <w:vAlign w:val="center"/>
          </w:tcPr>
          <w:p w14:paraId="10A4DFD1" w14:textId="6559BB0A" w:rsidR="00D551AF" w:rsidRDefault="00D551AF" w:rsidP="00D551AF">
            <w:pPr>
              <w:snapToGrid w:val="0"/>
            </w:pPr>
          </w:p>
        </w:tc>
        <w:tc>
          <w:tcPr>
            <w:tcW w:w="3160" w:type="pct"/>
            <w:vAlign w:val="center"/>
          </w:tcPr>
          <w:p w14:paraId="202AFCF1" w14:textId="088DFD29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H</w:t>
            </w:r>
            <w:r>
              <w:t>5</w:t>
            </w:r>
            <w:r>
              <w:rPr>
                <w:rFonts w:hint="eastAsia"/>
              </w:rPr>
              <w:t>签约：目前只涉及招行直联，</w:t>
            </w:r>
            <w:proofErr w:type="gramStart"/>
            <w:r>
              <w:rPr>
                <w:rFonts w:hint="eastAsia"/>
              </w:rPr>
              <w:t>保融招</w:t>
            </w:r>
            <w:proofErr w:type="gramEnd"/>
            <w:r>
              <w:rPr>
                <w:rFonts w:hint="eastAsia"/>
              </w:rPr>
              <w:t>行暂未切换签约</w:t>
            </w:r>
          </w:p>
        </w:tc>
        <w:tc>
          <w:tcPr>
            <w:tcW w:w="695" w:type="pct"/>
          </w:tcPr>
          <w:p w14:paraId="2C365CE1" w14:textId="25DDDE23" w:rsidR="00D551AF" w:rsidRPr="000B57B1" w:rsidRDefault="00372529" w:rsidP="005C1BB4">
            <w:r>
              <w:rPr>
                <w:rFonts w:hint="eastAsia"/>
              </w:rPr>
              <w:t>2</w:t>
            </w:r>
          </w:p>
        </w:tc>
      </w:tr>
      <w:tr w:rsidR="00D551AF" w14:paraId="1A6E623C" w14:textId="77777777" w:rsidTr="00D551AF">
        <w:trPr>
          <w:jc w:val="center"/>
        </w:trPr>
        <w:tc>
          <w:tcPr>
            <w:tcW w:w="396" w:type="pct"/>
            <w:vAlign w:val="center"/>
          </w:tcPr>
          <w:p w14:paraId="5DDDEE96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/>
            <w:vAlign w:val="center"/>
          </w:tcPr>
          <w:p w14:paraId="2616E455" w14:textId="3E6949AC" w:rsidR="00D551AF" w:rsidRDefault="00D551AF" w:rsidP="00D551AF">
            <w:pPr>
              <w:snapToGrid w:val="0"/>
            </w:pPr>
          </w:p>
        </w:tc>
        <w:tc>
          <w:tcPr>
            <w:tcW w:w="3160" w:type="pct"/>
            <w:vAlign w:val="center"/>
          </w:tcPr>
          <w:p w14:paraId="1B314D9F" w14:textId="32B48EF0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线下签约</w:t>
            </w:r>
          </w:p>
        </w:tc>
        <w:tc>
          <w:tcPr>
            <w:tcW w:w="695" w:type="pct"/>
          </w:tcPr>
          <w:p w14:paraId="4D7B9E22" w14:textId="5B8EA022" w:rsidR="00D551AF" w:rsidRPr="000B57B1" w:rsidRDefault="006E6691" w:rsidP="005C1BB4">
            <w:r>
              <w:rPr>
                <w:rFonts w:hint="eastAsia"/>
              </w:rPr>
              <w:t>1</w:t>
            </w:r>
          </w:p>
        </w:tc>
      </w:tr>
      <w:tr w:rsidR="00D551AF" w14:paraId="3EB835D1" w14:textId="77777777" w:rsidTr="00D551AF">
        <w:trPr>
          <w:jc w:val="center"/>
        </w:trPr>
        <w:tc>
          <w:tcPr>
            <w:tcW w:w="396" w:type="pct"/>
            <w:vAlign w:val="center"/>
          </w:tcPr>
          <w:p w14:paraId="2D1A3C67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628BFD94" w14:textId="44A3DF28" w:rsidR="00D551AF" w:rsidRDefault="00D551AF" w:rsidP="00D551AF">
            <w:pPr>
              <w:snapToGrid w:val="0"/>
            </w:pPr>
            <w:r>
              <w:rPr>
                <w:rFonts w:hint="eastAsia"/>
              </w:rPr>
              <w:t>支付</w:t>
            </w:r>
            <w:proofErr w:type="gramStart"/>
            <w:r>
              <w:rPr>
                <w:rFonts w:hint="eastAsia"/>
              </w:rPr>
              <w:t>宝支付</w:t>
            </w:r>
            <w:proofErr w:type="gramEnd"/>
          </w:p>
        </w:tc>
        <w:tc>
          <w:tcPr>
            <w:tcW w:w="3160" w:type="pct"/>
          </w:tcPr>
          <w:p w14:paraId="2F8BFF84" w14:textId="098B5B41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支付宝H</w:t>
            </w:r>
            <w:r>
              <w:t>5</w:t>
            </w:r>
            <w:r>
              <w:rPr>
                <w:rFonts w:hint="eastAsia"/>
              </w:rPr>
              <w:t>签约</w:t>
            </w:r>
          </w:p>
        </w:tc>
        <w:tc>
          <w:tcPr>
            <w:tcW w:w="695" w:type="pct"/>
          </w:tcPr>
          <w:p w14:paraId="28D6423F" w14:textId="4741E315" w:rsidR="00D551AF" w:rsidRPr="000B57B1" w:rsidRDefault="00372529" w:rsidP="005C1BB4">
            <w:r>
              <w:rPr>
                <w:rFonts w:hint="eastAsia"/>
              </w:rPr>
              <w:t>2</w:t>
            </w:r>
          </w:p>
        </w:tc>
      </w:tr>
      <w:tr w:rsidR="00D551AF" w14:paraId="09F0AD57" w14:textId="77777777" w:rsidTr="00D551AF">
        <w:trPr>
          <w:jc w:val="center"/>
        </w:trPr>
        <w:tc>
          <w:tcPr>
            <w:tcW w:w="396" w:type="pct"/>
            <w:vAlign w:val="center"/>
          </w:tcPr>
          <w:p w14:paraId="1208A4CD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70A71560" w14:textId="585BDBF4" w:rsidR="00D551AF" w:rsidRDefault="00D551AF" w:rsidP="00D551AF">
            <w:pPr>
              <w:snapToGrid w:val="0"/>
            </w:pPr>
            <w:proofErr w:type="gramStart"/>
            <w:r>
              <w:rPr>
                <w:rFonts w:hint="eastAsia"/>
              </w:rPr>
              <w:t>微信支付</w:t>
            </w:r>
            <w:proofErr w:type="gramEnd"/>
          </w:p>
        </w:tc>
        <w:tc>
          <w:tcPr>
            <w:tcW w:w="3160" w:type="pct"/>
          </w:tcPr>
          <w:p w14:paraId="54EBF9F6" w14:textId="16F808B9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纯签约-微信内</w:t>
            </w:r>
          </w:p>
        </w:tc>
        <w:tc>
          <w:tcPr>
            <w:tcW w:w="695" w:type="pct"/>
          </w:tcPr>
          <w:p w14:paraId="7BE13665" w14:textId="26E2855B" w:rsidR="00D551AF" w:rsidRPr="000B57B1" w:rsidRDefault="00372529" w:rsidP="005C1BB4">
            <w:r>
              <w:rPr>
                <w:rFonts w:hint="eastAsia"/>
              </w:rPr>
              <w:t>4</w:t>
            </w:r>
          </w:p>
        </w:tc>
      </w:tr>
      <w:tr w:rsidR="00D551AF" w14:paraId="459E9917" w14:textId="77777777" w:rsidTr="00D551AF">
        <w:trPr>
          <w:jc w:val="center"/>
        </w:trPr>
        <w:tc>
          <w:tcPr>
            <w:tcW w:w="396" w:type="pct"/>
            <w:vAlign w:val="center"/>
          </w:tcPr>
          <w:p w14:paraId="16809E83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5F4DB478" w14:textId="77777777" w:rsidR="00D551AF" w:rsidRDefault="00D551AF" w:rsidP="00D551AF">
            <w:pPr>
              <w:snapToGrid w:val="0"/>
            </w:pPr>
          </w:p>
        </w:tc>
        <w:tc>
          <w:tcPr>
            <w:tcW w:w="3160" w:type="pct"/>
          </w:tcPr>
          <w:p w14:paraId="4311583A" w14:textId="60000493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支付中签约-</w:t>
            </w:r>
            <w:proofErr w:type="gramStart"/>
            <w:r>
              <w:rPr>
                <w:rFonts w:hint="eastAsia"/>
              </w:rPr>
              <w:t>微信外</w:t>
            </w:r>
            <w:proofErr w:type="gramEnd"/>
          </w:p>
        </w:tc>
        <w:tc>
          <w:tcPr>
            <w:tcW w:w="695" w:type="pct"/>
          </w:tcPr>
          <w:p w14:paraId="0B7293D9" w14:textId="6C0D4161" w:rsidR="00D551AF" w:rsidRPr="000B57B1" w:rsidRDefault="00372529" w:rsidP="005C1BB4">
            <w:r>
              <w:rPr>
                <w:rFonts w:hint="eastAsia"/>
              </w:rPr>
              <w:t>3</w:t>
            </w:r>
          </w:p>
        </w:tc>
      </w:tr>
      <w:tr w:rsidR="00D551AF" w14:paraId="56521412" w14:textId="77777777" w:rsidTr="00D551AF">
        <w:trPr>
          <w:jc w:val="center"/>
        </w:trPr>
        <w:tc>
          <w:tcPr>
            <w:tcW w:w="396" w:type="pct"/>
            <w:vAlign w:val="center"/>
          </w:tcPr>
          <w:p w14:paraId="1AFFA953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5D0F9C55" w14:textId="77777777" w:rsidR="00D551AF" w:rsidRDefault="00D551AF" w:rsidP="00D551AF">
            <w:pPr>
              <w:snapToGrid w:val="0"/>
            </w:pPr>
          </w:p>
        </w:tc>
        <w:tc>
          <w:tcPr>
            <w:tcW w:w="3160" w:type="pct"/>
          </w:tcPr>
          <w:p w14:paraId="3AED5826" w14:textId="642E7361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支付中签约-微信内</w:t>
            </w:r>
          </w:p>
        </w:tc>
        <w:tc>
          <w:tcPr>
            <w:tcW w:w="695" w:type="pct"/>
          </w:tcPr>
          <w:p w14:paraId="3E5B7987" w14:textId="5B22C5BB" w:rsidR="00D551AF" w:rsidRPr="000B57B1" w:rsidRDefault="00372529" w:rsidP="005C1BB4">
            <w:r>
              <w:rPr>
                <w:rFonts w:hint="eastAsia"/>
              </w:rPr>
              <w:t>3</w:t>
            </w:r>
          </w:p>
        </w:tc>
      </w:tr>
      <w:tr w:rsidR="004C563F" w14:paraId="72E46EC5" w14:textId="77777777" w:rsidTr="00D551AF">
        <w:trPr>
          <w:jc w:val="center"/>
        </w:trPr>
        <w:tc>
          <w:tcPr>
            <w:tcW w:w="396" w:type="pct"/>
            <w:vAlign w:val="center"/>
          </w:tcPr>
          <w:p w14:paraId="10E81F23" w14:textId="77777777" w:rsidR="004C563F" w:rsidRDefault="004C563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33FF35A4" w14:textId="15BDCF7A" w:rsidR="004C563F" w:rsidRDefault="004C563F" w:rsidP="00D551AF">
            <w:pPr>
              <w:snapToGrid w:val="0"/>
            </w:pPr>
            <w:r>
              <w:rPr>
                <w:rFonts w:hint="eastAsia"/>
              </w:rPr>
              <w:t>撤单流程</w:t>
            </w:r>
          </w:p>
        </w:tc>
        <w:tc>
          <w:tcPr>
            <w:tcW w:w="3160" w:type="pct"/>
          </w:tcPr>
          <w:p w14:paraId="60B9A9B2" w14:textId="5DCA6BAB" w:rsidR="004C563F" w:rsidRDefault="004C563F" w:rsidP="00D551AF">
            <w:pPr>
              <w:snapToGrid w:val="0"/>
            </w:pPr>
            <w:r>
              <w:rPr>
                <w:rFonts w:hint="eastAsia"/>
              </w:rPr>
              <w:t>预支付订单撤单处理流程</w:t>
            </w:r>
          </w:p>
        </w:tc>
        <w:tc>
          <w:tcPr>
            <w:tcW w:w="695" w:type="pct"/>
          </w:tcPr>
          <w:p w14:paraId="4DAFF8B1" w14:textId="2DCD3817" w:rsidR="004C563F" w:rsidRDefault="004C563F" w:rsidP="005C1BB4">
            <w:r>
              <w:rPr>
                <w:rFonts w:hint="eastAsia"/>
              </w:rPr>
              <w:t>3</w:t>
            </w:r>
          </w:p>
        </w:tc>
      </w:tr>
      <w:tr w:rsidR="005C1BB4" w14:paraId="22B4F2DB" w14:textId="77777777" w:rsidTr="00D551AF">
        <w:trPr>
          <w:jc w:val="center"/>
        </w:trPr>
        <w:tc>
          <w:tcPr>
            <w:tcW w:w="396" w:type="pct"/>
            <w:vAlign w:val="center"/>
          </w:tcPr>
          <w:p w14:paraId="17A762FB" w14:textId="77777777" w:rsidR="005C1BB4" w:rsidRDefault="005C1BB4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0B8CF441" w14:textId="202A7E0D" w:rsidR="005C1BB4" w:rsidRDefault="005C1BB4" w:rsidP="00D551AF">
            <w:pPr>
              <w:snapToGrid w:val="0"/>
            </w:pPr>
            <w:r>
              <w:rPr>
                <w:rFonts w:hint="eastAsia"/>
              </w:rPr>
              <w:t>O</w:t>
            </w:r>
            <w:r>
              <w:t>CR</w:t>
            </w:r>
            <w:r>
              <w:rPr>
                <w:rFonts w:hint="eastAsia"/>
              </w:rPr>
              <w:t>识别</w:t>
            </w:r>
          </w:p>
        </w:tc>
        <w:tc>
          <w:tcPr>
            <w:tcW w:w="3160" w:type="pct"/>
          </w:tcPr>
          <w:p w14:paraId="39831683" w14:textId="111BEDB5" w:rsidR="005C1BB4" w:rsidRDefault="005C1BB4" w:rsidP="00D551AF">
            <w:pPr>
              <w:snapToGrid w:val="0"/>
            </w:pPr>
          </w:p>
        </w:tc>
        <w:tc>
          <w:tcPr>
            <w:tcW w:w="695" w:type="pct"/>
          </w:tcPr>
          <w:p w14:paraId="75038291" w14:textId="3EC9EE61" w:rsidR="005C1BB4" w:rsidRPr="000B57B1" w:rsidRDefault="00372529" w:rsidP="005C1BB4">
            <w:r>
              <w:rPr>
                <w:rFonts w:hint="eastAsia"/>
              </w:rPr>
              <w:t>优化需求</w:t>
            </w:r>
          </w:p>
        </w:tc>
      </w:tr>
    </w:tbl>
    <w:p w14:paraId="1A4A5526" w14:textId="77777777" w:rsidR="00D551AF" w:rsidRPr="00D551AF" w:rsidRDefault="00D551AF" w:rsidP="00D551AF"/>
    <w:p w14:paraId="01F2B967" w14:textId="77777777" w:rsidR="0071686D" w:rsidRPr="00D91438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D49EE">
        <w:rPr>
          <w:rFonts w:hint="eastAsia"/>
        </w:rPr>
        <w:t>交互及视觉</w:t>
      </w:r>
      <w:r w:rsidRPr="002D49EE">
        <w:t>D</w:t>
      </w:r>
      <w:r w:rsidRPr="002D49EE">
        <w:rPr>
          <w:rFonts w:hint="eastAsia"/>
        </w:rPr>
        <w:t>emo</w:t>
      </w:r>
      <w:r>
        <w:t xml:space="preserve"> </w:t>
      </w:r>
    </w:p>
    <w:p w14:paraId="57BF630F" w14:textId="77777777" w:rsidR="0071686D" w:rsidRDefault="0071686D" w:rsidP="00A80807">
      <w:pPr>
        <w:pStyle w:val="1"/>
        <w:numPr>
          <w:ilvl w:val="0"/>
          <w:numId w:val="3"/>
        </w:numPr>
      </w:pPr>
      <w:r>
        <w:rPr>
          <w:rFonts w:hint="eastAsia"/>
        </w:rPr>
        <w:t>【产品详述】</w:t>
      </w:r>
    </w:p>
    <w:p w14:paraId="64480A98" w14:textId="02C40CD0" w:rsidR="0071686D" w:rsidRDefault="004C1624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契约</w:t>
      </w:r>
    </w:p>
    <w:p w14:paraId="362C2D2D" w14:textId="152955A4" w:rsidR="004C1624" w:rsidRDefault="00EE1342" w:rsidP="00EE1342">
      <w:pPr>
        <w:ind w:firstLine="420"/>
      </w:pPr>
      <w:r>
        <w:rPr>
          <w:rFonts w:hint="eastAsia"/>
        </w:rPr>
        <w:t>当投保</w:t>
      </w:r>
      <w:r w:rsidR="004C1624">
        <w:rPr>
          <w:rFonts w:hint="eastAsia"/>
        </w:rPr>
        <w:t>订单提交支付时，跳转至收银台页面</w:t>
      </w:r>
      <w:r w:rsidR="000C4646">
        <w:rPr>
          <w:rFonts w:hint="eastAsia"/>
        </w:rPr>
        <w:t>，收银台生成对应的预支付订单，</w:t>
      </w:r>
      <w:r>
        <w:rPr>
          <w:rFonts w:hint="eastAsia"/>
        </w:rPr>
        <w:t>订单来源：</w:t>
      </w:r>
    </w:p>
    <w:p w14:paraId="4B66019E" w14:textId="7204C67B" w:rsidR="00EE1342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H</w:t>
      </w:r>
      <w:r>
        <w:t>5</w:t>
      </w:r>
      <w:r>
        <w:rPr>
          <w:rFonts w:hint="eastAsia"/>
        </w:rPr>
        <w:t>投保</w:t>
      </w:r>
    </w:p>
    <w:p w14:paraId="3C3F4A14" w14:textId="7B41C123" w:rsidR="00EE1342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APP投保</w:t>
      </w:r>
    </w:p>
    <w:p w14:paraId="772700A8" w14:textId="01D419CA" w:rsidR="00EE1342" w:rsidRPr="004C1624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投保：包含经纪云，外部渠道对接是否跳转根据渠道对接需求确认</w:t>
      </w:r>
      <w:r w:rsidR="00516DF2">
        <w:rPr>
          <w:rFonts w:hint="eastAsia"/>
        </w:rPr>
        <w:t>，可以选择后台A</w:t>
      </w:r>
      <w:r w:rsidR="00516DF2">
        <w:t>PI</w:t>
      </w:r>
      <w:r w:rsidR="00516DF2">
        <w:rPr>
          <w:rFonts w:hint="eastAsia"/>
        </w:rPr>
        <w:t>对接，也可以选择跳转到我社收银台页面对接。</w:t>
      </w:r>
    </w:p>
    <w:p w14:paraId="71014F1B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17D14553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0874A51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D0E0324" w14:textId="77777777" w:rsidR="004C1624" w:rsidRPr="004C1624" w:rsidRDefault="004C1624" w:rsidP="004C1624">
      <w:pPr>
        <w:pStyle w:val="ac"/>
        <w:keepNext/>
        <w:keepLines/>
        <w:numPr>
          <w:ilvl w:val="1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48F6A55D" w14:textId="18167511" w:rsidR="0071686D" w:rsidRDefault="004C1624" w:rsidP="0071686D">
      <w:pPr>
        <w:pStyle w:val="3"/>
        <w:ind w:leftChars="100" w:left="919"/>
      </w:pPr>
      <w:r>
        <w:rPr>
          <w:rFonts w:hint="eastAsia"/>
        </w:rPr>
        <w:t>信息展示</w:t>
      </w:r>
    </w:p>
    <w:p w14:paraId="3095C5F9" w14:textId="3E840BF1" w:rsidR="004C1624" w:rsidRDefault="003F60F3" w:rsidP="00A8080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订单信息</w:t>
      </w:r>
    </w:p>
    <w:p w14:paraId="6ACAE8FA" w14:textId="6E9E6E16" w:rsidR="003F60F3" w:rsidRDefault="003E7683" w:rsidP="003F60F3">
      <w:pPr>
        <w:pStyle w:val="ac"/>
        <w:ind w:left="836" w:firstLineChars="0" w:firstLine="0"/>
      </w:pPr>
      <w:r>
        <w:rPr>
          <w:rFonts w:hint="eastAsia"/>
        </w:rPr>
        <w:t>展示业务摘要信息和支付信息，具体如下：</w:t>
      </w:r>
    </w:p>
    <w:tbl>
      <w:tblPr>
        <w:tblStyle w:val="a5"/>
        <w:tblW w:w="0" w:type="auto"/>
        <w:tblInd w:w="836" w:type="dxa"/>
        <w:tblLook w:val="04A0" w:firstRow="1" w:lastRow="0" w:firstColumn="1" w:lastColumn="0" w:noHBand="0" w:noVBand="1"/>
      </w:tblPr>
      <w:tblGrid>
        <w:gridCol w:w="1736"/>
        <w:gridCol w:w="4199"/>
        <w:gridCol w:w="1701"/>
      </w:tblGrid>
      <w:tr w:rsidR="001971B3" w14:paraId="40FF5D16" w14:textId="77777777" w:rsidTr="007A39E6">
        <w:tc>
          <w:tcPr>
            <w:tcW w:w="1736" w:type="dxa"/>
          </w:tcPr>
          <w:p w14:paraId="5317FA16" w14:textId="001D78FC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4199" w:type="dxa"/>
          </w:tcPr>
          <w:p w14:paraId="59E204DE" w14:textId="05B71CAA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  <w:tc>
          <w:tcPr>
            <w:tcW w:w="1701" w:type="dxa"/>
          </w:tcPr>
          <w:p w14:paraId="4EE1A18C" w14:textId="5CD35350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7E5843" w14:paraId="5887147A" w14:textId="77777777" w:rsidTr="007A39E6">
        <w:tc>
          <w:tcPr>
            <w:tcW w:w="7636" w:type="dxa"/>
            <w:gridSpan w:val="3"/>
          </w:tcPr>
          <w:p w14:paraId="65A07A77" w14:textId="5C1E0D09" w:rsidR="007E5843" w:rsidRPr="003E7683" w:rsidRDefault="007E5843" w:rsidP="003F60F3">
            <w:pPr>
              <w:pStyle w:val="ac"/>
              <w:ind w:firstLineChars="0" w:firstLine="0"/>
              <w:rPr>
                <w:b/>
                <w:bCs/>
              </w:rPr>
            </w:pPr>
            <w:r w:rsidRPr="003E7683">
              <w:rPr>
                <w:rFonts w:hint="eastAsia"/>
                <w:b/>
                <w:bCs/>
              </w:rPr>
              <w:t>业务摘要信息：</w:t>
            </w:r>
            <w:r w:rsidRPr="003E7683">
              <w:rPr>
                <w:rFonts w:eastAsiaTheme="minorHAnsi" w:cs="Arial"/>
                <w:b/>
                <w:bCs/>
                <w:kern w:val="0"/>
                <w:szCs w:val="21"/>
              </w:rPr>
              <w:t>不同的业务展示不同的摘要信息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，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订单号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、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投保人/交费人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、支付倒计时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由业务系统传给收银台，收银台根据业务系统传的摘要信息展示。</w:t>
            </w:r>
          </w:p>
        </w:tc>
      </w:tr>
      <w:tr w:rsidR="001971B3" w14:paraId="3204E6EC" w14:textId="77777777" w:rsidTr="007A39E6">
        <w:tc>
          <w:tcPr>
            <w:tcW w:w="1736" w:type="dxa"/>
          </w:tcPr>
          <w:p w14:paraId="1FA2FE0B" w14:textId="2C8ADC44" w:rsidR="001971B3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业务单号</w:t>
            </w:r>
          </w:p>
        </w:tc>
        <w:tc>
          <w:tcPr>
            <w:tcW w:w="4199" w:type="dxa"/>
          </w:tcPr>
          <w:p w14:paraId="4AF8B8CC" w14:textId="0191A74D" w:rsidR="001971B3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根据业务传值显示，例如新契约传订单号，续期传保单号/凭证号</w:t>
            </w:r>
          </w:p>
        </w:tc>
        <w:tc>
          <w:tcPr>
            <w:tcW w:w="1701" w:type="dxa"/>
          </w:tcPr>
          <w:p w14:paraId="42D64AEB" w14:textId="77777777" w:rsidR="001971B3" w:rsidRDefault="001971B3" w:rsidP="003F60F3">
            <w:pPr>
              <w:pStyle w:val="ac"/>
              <w:ind w:firstLineChars="0" w:firstLine="0"/>
            </w:pPr>
          </w:p>
        </w:tc>
      </w:tr>
      <w:tr w:rsidR="00473A21" w14:paraId="2F2D33D6" w14:textId="77777777" w:rsidTr="007A39E6">
        <w:tc>
          <w:tcPr>
            <w:tcW w:w="1736" w:type="dxa"/>
          </w:tcPr>
          <w:p w14:paraId="5E5B40C0" w14:textId="7E6008CD" w:rsidR="00473A21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投保人/交费人</w:t>
            </w:r>
          </w:p>
        </w:tc>
        <w:tc>
          <w:tcPr>
            <w:tcW w:w="4199" w:type="dxa"/>
          </w:tcPr>
          <w:p w14:paraId="6DCFE0C9" w14:textId="3278135D" w:rsidR="00473A21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投保人/交费人名称</w:t>
            </w:r>
          </w:p>
        </w:tc>
        <w:tc>
          <w:tcPr>
            <w:tcW w:w="1701" w:type="dxa"/>
          </w:tcPr>
          <w:p w14:paraId="5AEF7375" w14:textId="77777777" w:rsidR="00473A21" w:rsidRDefault="00473A21" w:rsidP="003F60F3">
            <w:pPr>
              <w:pStyle w:val="ac"/>
              <w:ind w:firstLineChars="0" w:firstLine="0"/>
            </w:pPr>
          </w:p>
        </w:tc>
      </w:tr>
      <w:tr w:rsidR="00473A21" w14:paraId="69461C9F" w14:textId="77777777" w:rsidTr="007A39E6">
        <w:tc>
          <w:tcPr>
            <w:tcW w:w="1736" w:type="dxa"/>
          </w:tcPr>
          <w:p w14:paraId="704E2020" w14:textId="60907502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支付倒计时</w:t>
            </w:r>
          </w:p>
        </w:tc>
        <w:tc>
          <w:tcPr>
            <w:tcW w:w="4199" w:type="dxa"/>
          </w:tcPr>
          <w:p w14:paraId="1488536E" w14:textId="77777777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当订单产品撤单时效小于等于2</w:t>
            </w:r>
            <w:r>
              <w:t>4</w:t>
            </w:r>
            <w:r>
              <w:rPr>
                <w:rFonts w:hint="eastAsia"/>
              </w:rPr>
              <w:t>小时，页面显示订单支付倒计时，从首次</w:t>
            </w:r>
            <w:proofErr w:type="gramStart"/>
            <w:r>
              <w:rPr>
                <w:rFonts w:hint="eastAsia"/>
              </w:rPr>
              <w:t>待支付</w:t>
            </w:r>
            <w:proofErr w:type="gramEnd"/>
            <w:r>
              <w:rPr>
                <w:rFonts w:hint="eastAsia"/>
              </w:rPr>
              <w:t>开始计算订单的倒计时，页面显示：</w:t>
            </w:r>
            <w:r w:rsidRPr="001971B3">
              <w:rPr>
                <w:rFonts w:hint="eastAsia"/>
              </w:rPr>
              <w:t>请在</w:t>
            </w:r>
            <w:r w:rsidRPr="001971B3">
              <w:t>xx小时xx分钟xx秒内完成支付逾期订单将自动取消</w:t>
            </w:r>
            <w:r>
              <w:rPr>
                <w:rFonts w:hint="eastAsia"/>
              </w:rPr>
              <w:t>。</w:t>
            </w:r>
          </w:p>
          <w:p w14:paraId="00334EC2" w14:textId="5AAE8F93" w:rsidR="001111D9" w:rsidRDefault="001111D9" w:rsidP="00473A21">
            <w:pPr>
              <w:pStyle w:val="ac"/>
              <w:ind w:firstLineChars="0" w:firstLine="0"/>
            </w:pPr>
            <w:proofErr w:type="gramStart"/>
            <w:r>
              <w:rPr>
                <w:rFonts w:hint="eastAsia"/>
              </w:rPr>
              <w:t>若业务</w:t>
            </w:r>
            <w:proofErr w:type="gramEnd"/>
            <w:r>
              <w:rPr>
                <w:rFonts w:hint="eastAsia"/>
              </w:rPr>
              <w:t>系统未传撤单时间，收银台默认撤单时间为1</w:t>
            </w:r>
            <w:r>
              <w:t>5</w:t>
            </w:r>
            <w:r>
              <w:rPr>
                <w:rFonts w:hint="eastAsia"/>
              </w:rPr>
              <w:t>分钟。</w:t>
            </w:r>
          </w:p>
        </w:tc>
        <w:tc>
          <w:tcPr>
            <w:tcW w:w="1701" w:type="dxa"/>
          </w:tcPr>
          <w:p w14:paraId="4B6127F1" w14:textId="729C83F2" w:rsidR="00473A21" w:rsidRDefault="007E5843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提供撤单接口</w:t>
            </w:r>
          </w:p>
        </w:tc>
      </w:tr>
      <w:tr w:rsidR="007E5843" w14:paraId="646BB816" w14:textId="77777777" w:rsidTr="007A39E6">
        <w:tc>
          <w:tcPr>
            <w:tcW w:w="7636" w:type="dxa"/>
            <w:gridSpan w:val="3"/>
          </w:tcPr>
          <w:p w14:paraId="1DC33241" w14:textId="29F056A0" w:rsidR="007E5843" w:rsidRPr="003E7683" w:rsidRDefault="007E5843" w:rsidP="00473A21">
            <w:pPr>
              <w:pStyle w:val="ac"/>
              <w:ind w:firstLineChars="0" w:firstLine="0"/>
              <w:rPr>
                <w:b/>
                <w:bCs/>
              </w:rPr>
            </w:pPr>
            <w:r w:rsidRPr="003E7683">
              <w:rPr>
                <w:rFonts w:hint="eastAsia"/>
                <w:b/>
                <w:bCs/>
              </w:rPr>
              <w:t>支付信息：收银台展示订单应付金额和订单可用支付方式</w:t>
            </w:r>
          </w:p>
        </w:tc>
      </w:tr>
      <w:tr w:rsidR="00473A21" w14:paraId="25119EA7" w14:textId="77777777" w:rsidTr="007A39E6">
        <w:tc>
          <w:tcPr>
            <w:tcW w:w="1736" w:type="dxa"/>
          </w:tcPr>
          <w:p w14:paraId="419D2AF0" w14:textId="4C24C966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应付金额</w:t>
            </w:r>
          </w:p>
        </w:tc>
        <w:tc>
          <w:tcPr>
            <w:tcW w:w="4199" w:type="dxa"/>
          </w:tcPr>
          <w:p w14:paraId="458517C0" w14:textId="31E11EDB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订单应付金额</w:t>
            </w:r>
          </w:p>
        </w:tc>
        <w:tc>
          <w:tcPr>
            <w:tcW w:w="1701" w:type="dxa"/>
          </w:tcPr>
          <w:p w14:paraId="1DECEB75" w14:textId="77777777" w:rsidR="00473A21" w:rsidRDefault="00473A21" w:rsidP="00473A21">
            <w:pPr>
              <w:pStyle w:val="ac"/>
              <w:ind w:firstLineChars="0" w:firstLine="0"/>
            </w:pPr>
          </w:p>
        </w:tc>
      </w:tr>
      <w:tr w:rsidR="00473A21" w14:paraId="5AD61000" w14:textId="77777777" w:rsidTr="007A39E6">
        <w:tc>
          <w:tcPr>
            <w:tcW w:w="1736" w:type="dxa"/>
          </w:tcPr>
          <w:p w14:paraId="65F2A011" w14:textId="6CD4DBAA" w:rsidR="00473A21" w:rsidRDefault="007E5843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支付方式</w:t>
            </w:r>
          </w:p>
        </w:tc>
        <w:tc>
          <w:tcPr>
            <w:tcW w:w="4199" w:type="dxa"/>
          </w:tcPr>
          <w:p w14:paraId="27F3AB08" w14:textId="16347952" w:rsidR="00473A21" w:rsidRDefault="006F2B1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银行卡</w:t>
            </w:r>
            <w:r w:rsidR="001111D9">
              <w:rPr>
                <w:rFonts w:hint="eastAsia"/>
              </w:rPr>
              <w:t>（卡号、开户行所在地、手机号、</w:t>
            </w:r>
            <w:r w:rsidR="007A39E6">
              <w:rPr>
                <w:rFonts w:hint="eastAsia"/>
              </w:rPr>
              <w:t>单笔限额和单日限额</w:t>
            </w:r>
            <w:r w:rsidR="001111D9">
              <w:rPr>
                <w:rFonts w:hint="eastAsia"/>
              </w:rPr>
              <w:t>）</w:t>
            </w:r>
            <w:r>
              <w:rPr>
                <w:rFonts w:hint="eastAsia"/>
              </w:rPr>
              <w:t>、支付宝支付、</w:t>
            </w:r>
            <w:proofErr w:type="gramStart"/>
            <w:r>
              <w:rPr>
                <w:rFonts w:hint="eastAsia"/>
              </w:rPr>
              <w:t>微信支付</w:t>
            </w:r>
            <w:proofErr w:type="gramEnd"/>
          </w:p>
        </w:tc>
        <w:tc>
          <w:tcPr>
            <w:tcW w:w="1701" w:type="dxa"/>
          </w:tcPr>
          <w:p w14:paraId="49F5193D" w14:textId="5D9E1E3A" w:rsidR="00473A21" w:rsidRDefault="006E669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指定</w:t>
            </w:r>
            <w:r w:rsidR="003E7683">
              <w:rPr>
                <w:rFonts w:hint="eastAsia"/>
              </w:rPr>
              <w:t>支付方式配置不在</w:t>
            </w:r>
            <w:r w:rsidR="006F6630">
              <w:rPr>
                <w:rFonts w:hint="eastAsia"/>
              </w:rPr>
              <w:t>1</w:t>
            </w:r>
            <w:r w:rsidR="003E7683">
              <w:rPr>
                <w:rFonts w:hint="eastAsia"/>
              </w:rPr>
              <w:t>期开发</w:t>
            </w:r>
          </w:p>
        </w:tc>
      </w:tr>
      <w:tr w:rsidR="001111D9" w14:paraId="68A3DD65" w14:textId="77777777" w:rsidTr="007A39E6">
        <w:tc>
          <w:tcPr>
            <w:tcW w:w="1736" w:type="dxa"/>
          </w:tcPr>
          <w:p w14:paraId="57D8A0C6" w14:textId="480C3F81" w:rsidR="001111D9" w:rsidRDefault="001111D9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支持银行</w:t>
            </w:r>
            <w:proofErr w:type="gramStart"/>
            <w:r>
              <w:rPr>
                <w:rFonts w:hint="eastAsia"/>
              </w:rPr>
              <w:t>列表</w:t>
            </w:r>
            <w:r w:rsidR="000156E5">
              <w:rPr>
                <w:rFonts w:hint="eastAsia"/>
              </w:rPr>
              <w:t>弹窗</w:t>
            </w:r>
            <w:proofErr w:type="gramEnd"/>
          </w:p>
        </w:tc>
        <w:tc>
          <w:tcPr>
            <w:tcW w:w="4199" w:type="dxa"/>
          </w:tcPr>
          <w:p w14:paraId="2C9CA89E" w14:textId="07CF1EB4" w:rsidR="001111D9" w:rsidRDefault="001111D9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展示银行logo、银行名称和银行单笔限额</w:t>
            </w:r>
          </w:p>
        </w:tc>
        <w:tc>
          <w:tcPr>
            <w:tcW w:w="1701" w:type="dxa"/>
          </w:tcPr>
          <w:p w14:paraId="10FD8354" w14:textId="77777777" w:rsidR="001111D9" w:rsidRDefault="001111D9" w:rsidP="00473A21">
            <w:pPr>
              <w:pStyle w:val="ac"/>
              <w:ind w:firstLineChars="0" w:firstLine="0"/>
            </w:pPr>
          </w:p>
        </w:tc>
      </w:tr>
    </w:tbl>
    <w:p w14:paraId="7C47DCB4" w14:textId="77777777" w:rsidR="001971B3" w:rsidRDefault="001971B3" w:rsidP="003F60F3">
      <w:pPr>
        <w:pStyle w:val="ac"/>
        <w:ind w:left="836" w:firstLineChars="0" w:firstLine="0"/>
      </w:pPr>
    </w:p>
    <w:p w14:paraId="13060134" w14:textId="3DD0F920" w:rsidR="000C4646" w:rsidRDefault="000C4646" w:rsidP="003E7683">
      <w:pPr>
        <w:pStyle w:val="3"/>
        <w:ind w:leftChars="100" w:left="919"/>
      </w:pPr>
      <w:r>
        <w:rPr>
          <w:rFonts w:hint="eastAsia"/>
        </w:rPr>
        <w:lastRenderedPageBreak/>
        <w:t>支付流程</w:t>
      </w:r>
    </w:p>
    <w:p w14:paraId="7AD75CA2" w14:textId="77777777" w:rsidR="003F60F3" w:rsidRDefault="003F60F3" w:rsidP="000C4646">
      <w:pPr>
        <w:pStyle w:val="ac"/>
        <w:ind w:left="836" w:firstLineChars="0" w:firstLine="0"/>
      </w:pPr>
    </w:p>
    <w:p w14:paraId="3D331456" w14:textId="346DAE74" w:rsidR="004227D8" w:rsidRDefault="003F60F3" w:rsidP="00A44D35">
      <w:r>
        <w:rPr>
          <w:rFonts w:hint="eastAsia"/>
        </w:rPr>
        <w:t xml:space="preserve"> </w:t>
      </w:r>
      <w:r>
        <w:t xml:space="preserve">   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04"/>
        <w:gridCol w:w="474"/>
        <w:gridCol w:w="6944"/>
      </w:tblGrid>
      <w:tr w:rsidR="00A44D35" w:rsidRPr="006A0EFC" w14:paraId="21A14719" w14:textId="6969DE0B" w:rsidTr="00A44D35">
        <w:trPr>
          <w:trHeight w:val="454"/>
          <w:tblHeader/>
        </w:trPr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64AD1AB4" w14:textId="77777777" w:rsidR="00A44D35" w:rsidRPr="006A0EFC" w:rsidRDefault="00A44D35" w:rsidP="00A25806">
            <w:pPr>
              <w:jc w:val="center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字段</w:t>
            </w:r>
          </w:p>
        </w:tc>
        <w:tc>
          <w:tcPr>
            <w:tcW w:w="435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1D7832F3" w14:textId="1019F095" w:rsidR="00A44D35" w:rsidRPr="006A0EFC" w:rsidRDefault="00A44D35" w:rsidP="00A25806">
            <w:pPr>
              <w:jc w:val="center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值</w:t>
            </w:r>
          </w:p>
        </w:tc>
      </w:tr>
      <w:tr w:rsidR="00013B9A" w:rsidRPr="006A0EFC" w14:paraId="5C33CBDF" w14:textId="27475DC9" w:rsidTr="00A44D35">
        <w:trPr>
          <w:trHeight w:val="231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43314520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参与人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涉及系统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43AE52E5" w14:textId="77777777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参与人：客户；</w:t>
            </w:r>
          </w:p>
          <w:p w14:paraId="77E5A2C3" w14:textId="11AEE9F2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涉及系统：电商、API、收银台、F</w:t>
            </w:r>
            <w:r w:rsidRPr="006A0EFC">
              <w:rPr>
                <w:rFonts w:eastAsiaTheme="minorHAnsi"/>
                <w:szCs w:val="21"/>
              </w:rPr>
              <w:t>MT</w:t>
            </w:r>
          </w:p>
        </w:tc>
      </w:tr>
      <w:tr w:rsidR="00013B9A" w:rsidRPr="006A0EFC" w14:paraId="3C210AD0" w14:textId="3FA1FC44" w:rsidTr="00A44D35">
        <w:trPr>
          <w:trHeight w:val="168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4A2111B6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前置条件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输入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4457860F" w14:textId="2D6785AD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客户在移动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端购买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我社产品，投核保通过后提交支付</w:t>
            </w:r>
            <w:r w:rsidR="00A44D35" w:rsidRPr="006A0EFC">
              <w:rPr>
                <w:rFonts w:eastAsiaTheme="minorHAnsi" w:hint="eastAsia"/>
                <w:szCs w:val="21"/>
              </w:rPr>
              <w:t>，进入收银台页面，系统根据订单金额、时间及投保/交费人的证件类型等信息进行分流，支付界面展示</w:t>
            </w:r>
            <w:r w:rsidR="007A39E6" w:rsidRPr="006A0EFC">
              <w:rPr>
                <w:rFonts w:eastAsiaTheme="minorHAnsi" w:hint="eastAsia"/>
                <w:szCs w:val="21"/>
              </w:rPr>
              <w:t>业务信息及</w:t>
            </w:r>
            <w:r w:rsidR="00A44D35" w:rsidRPr="006A0EFC">
              <w:rPr>
                <w:rFonts w:eastAsiaTheme="minorHAnsi" w:hint="eastAsia"/>
                <w:szCs w:val="21"/>
              </w:rPr>
              <w:t>银行账户信息（卡号、开户行所在地、手机号、银行logo-展示支付渠道支持的银行logo及银行单笔限额</w:t>
            </w:r>
            <w:r w:rsidR="007A39E6" w:rsidRPr="006A0EFC">
              <w:rPr>
                <w:rFonts w:eastAsiaTheme="minorHAnsi" w:hint="eastAsia"/>
                <w:szCs w:val="21"/>
              </w:rPr>
              <w:t>）</w:t>
            </w:r>
          </w:p>
        </w:tc>
      </w:tr>
      <w:tr w:rsidR="00013B9A" w:rsidRPr="006A0EFC" w14:paraId="635FCB4C" w14:textId="6CBEC09E" w:rsidTr="00A44D35">
        <w:trPr>
          <w:trHeight w:val="258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5AA89485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后置条件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输出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25B62D75" w14:textId="59D94E7A" w:rsidR="002064EB" w:rsidRPr="006A0EFC" w:rsidRDefault="002064EB" w:rsidP="00981E09">
            <w:pPr>
              <w:pStyle w:val="ac"/>
              <w:numPr>
                <w:ilvl w:val="0"/>
                <w:numId w:val="2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支付成功</w:t>
            </w:r>
            <w:r w:rsidR="007A39E6" w:rsidRPr="006A0EFC">
              <w:rPr>
                <w:rFonts w:eastAsiaTheme="minorHAnsi" w:hint="eastAsia"/>
                <w:szCs w:val="21"/>
              </w:rPr>
              <w:t>，</w:t>
            </w:r>
            <w:proofErr w:type="gramStart"/>
            <w:r w:rsidR="007A39E6" w:rsidRPr="006A0EFC">
              <w:rPr>
                <w:rFonts w:eastAsiaTheme="minorHAnsi" w:hint="eastAsia"/>
                <w:szCs w:val="21"/>
              </w:rPr>
              <w:t>若业务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系统返回跳转链接，则进入业务系统支付成功页面</w:t>
            </w:r>
            <w:r w:rsidR="007A39E6" w:rsidRPr="006A0EFC">
              <w:rPr>
                <w:rFonts w:eastAsiaTheme="minorHAnsi" w:hint="eastAsia"/>
                <w:szCs w:val="21"/>
              </w:rPr>
              <w:t>；</w:t>
            </w:r>
            <w:proofErr w:type="gramStart"/>
            <w:r w:rsidR="007A39E6" w:rsidRPr="006A0EFC">
              <w:rPr>
                <w:rFonts w:eastAsiaTheme="minorHAnsi" w:hint="eastAsia"/>
                <w:szCs w:val="21"/>
              </w:rPr>
              <w:t>若</w:t>
            </w:r>
            <w:r w:rsidRPr="006A0EFC">
              <w:rPr>
                <w:rFonts w:eastAsiaTheme="minorHAnsi" w:hint="eastAsia"/>
                <w:szCs w:val="21"/>
              </w:rPr>
              <w:t>业务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系统未传入跳转链接，则进入收银台默认成功页面；</w:t>
            </w:r>
          </w:p>
          <w:p w14:paraId="6CF05F10" w14:textId="46BD8AE6" w:rsidR="002064EB" w:rsidRPr="006A0EFC" w:rsidRDefault="002064EB" w:rsidP="00981E09">
            <w:pPr>
              <w:pStyle w:val="ac"/>
              <w:numPr>
                <w:ilvl w:val="0"/>
                <w:numId w:val="2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支付失败，则根据失败原因判断。若客户原因失败，则将失败原因</w:t>
            </w:r>
            <w:r w:rsidR="00EA7767">
              <w:rPr>
                <w:rFonts w:eastAsiaTheme="minorHAnsi" w:hint="eastAsia"/>
                <w:szCs w:val="21"/>
              </w:rPr>
              <w:t>描述</w:t>
            </w:r>
            <w:r w:rsidRPr="006A0EFC">
              <w:rPr>
                <w:rFonts w:eastAsiaTheme="minorHAnsi" w:hint="eastAsia"/>
                <w:szCs w:val="21"/>
              </w:rPr>
              <w:t>返回到页面上，客户可以重新发起支付；若非客户原因失败，则提示用户“银行认证失败，</w:t>
            </w:r>
            <w:r w:rsidRPr="006A0EFC">
              <w:rPr>
                <w:rFonts w:eastAsiaTheme="minorHAnsi"/>
                <w:szCs w:val="21"/>
              </w:rPr>
              <w:t>您可联系云客服或拨打客服热线400-139-9990</w:t>
            </w:r>
            <w:r w:rsidRPr="006A0EFC">
              <w:rPr>
                <w:rFonts w:eastAsiaTheme="minorHAnsi" w:hint="eastAsia"/>
                <w:szCs w:val="21"/>
              </w:rPr>
              <w:t>查询具体原因”。</w:t>
            </w:r>
          </w:p>
        </w:tc>
      </w:tr>
      <w:tr w:rsidR="002064EB" w:rsidRPr="006A0EFC" w14:paraId="3345A5BE" w14:textId="5C7BD7C8" w:rsidTr="00A44D35">
        <w:trPr>
          <w:trHeight w:val="454"/>
        </w:trPr>
        <w:tc>
          <w:tcPr>
            <w:tcW w:w="648" w:type="pct"/>
            <w:vMerge w:val="restart"/>
            <w:shd w:val="clear" w:color="auto" w:fill="D9E2F3" w:themeFill="accent1" w:themeFillTint="33"/>
            <w:vAlign w:val="center"/>
          </w:tcPr>
          <w:p w14:paraId="6D070583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主流程描述</w:t>
            </w:r>
          </w:p>
        </w:tc>
        <w:tc>
          <w:tcPr>
            <w:tcW w:w="278" w:type="pct"/>
            <w:shd w:val="clear" w:color="auto" w:fill="auto"/>
          </w:tcPr>
          <w:p w14:paraId="6DCB81F6" w14:textId="0959E04E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银行卡-无需签约</w:t>
            </w:r>
          </w:p>
        </w:tc>
        <w:tc>
          <w:tcPr>
            <w:tcW w:w="4074" w:type="pct"/>
          </w:tcPr>
          <w:p w14:paraId="3C1404EE" w14:textId="76A00C55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若用户录入/选择的银行卡无需签约：</w:t>
            </w:r>
          </w:p>
          <w:p w14:paraId="48D31874" w14:textId="77777777" w:rsidR="007A39E6" w:rsidRPr="006A0EFC" w:rsidRDefault="002064EB" w:rsidP="00981E09">
            <w:pPr>
              <w:pStyle w:val="ac"/>
              <w:numPr>
                <w:ilvl w:val="0"/>
                <w:numId w:val="6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若选择添加新卡支付时，显示银行卡录入页面，支持用户使用OCR识别卡号和手工录入卡号，用户卡号识别成功/录入完成后，若当前银行无需签约，客户点击【确认支付】后，系统调用支付接口，进行支付。</w:t>
            </w:r>
          </w:p>
          <w:p w14:paraId="1611EDF3" w14:textId="2CD41A90" w:rsidR="002064EB" w:rsidRPr="006A0EFC" w:rsidRDefault="002064EB" w:rsidP="00981E09">
            <w:pPr>
              <w:pStyle w:val="ac"/>
              <w:numPr>
                <w:ilvl w:val="0"/>
                <w:numId w:val="6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用户选择历史账户支付，点击【确认支付】按钮，进行支付。若订单应付金额大于历史账户限额，则历史账户不显示。</w:t>
            </w:r>
          </w:p>
        </w:tc>
      </w:tr>
      <w:tr w:rsidR="002064EB" w:rsidRPr="006A0EFC" w14:paraId="5D6DA3CE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27AAD1A2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5F38F929" w14:textId="47262C71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银行卡-验证码签约</w:t>
            </w:r>
          </w:p>
        </w:tc>
        <w:tc>
          <w:tcPr>
            <w:tcW w:w="4074" w:type="pct"/>
          </w:tcPr>
          <w:p w14:paraId="462BA7C0" w14:textId="63B53487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若用户录入的银行账户信息需要验证码签约：</w:t>
            </w:r>
          </w:p>
          <w:p w14:paraId="13CF5814" w14:textId="10469661" w:rsidR="002064EB" w:rsidRPr="006A0EFC" w:rsidRDefault="002064EB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1472BD40" w14:textId="565AA3AE" w:rsidR="002064EB" w:rsidRPr="006A0EFC" w:rsidRDefault="002064EB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若用户未签约：</w:t>
            </w:r>
            <w:r w:rsidR="00454D17" w:rsidRPr="006A0EFC">
              <w:rPr>
                <w:rFonts w:eastAsiaTheme="minorHAnsi" w:hint="eastAsia"/>
                <w:szCs w:val="21"/>
              </w:rPr>
              <w:t>点击【确认支付】并完成授权，</w:t>
            </w:r>
            <w:r w:rsidRPr="006A0EFC">
              <w:rPr>
                <w:rFonts w:eastAsiaTheme="minorHAnsi" w:hint="eastAsia"/>
                <w:szCs w:val="21"/>
              </w:rPr>
              <w:t>显示验证码录入弹窗，用户点击【发送校验码】</w:t>
            </w:r>
            <w:r w:rsidR="00454D17" w:rsidRPr="006A0EFC">
              <w:rPr>
                <w:rFonts w:eastAsiaTheme="minorHAnsi" w:hint="eastAsia"/>
                <w:szCs w:val="21"/>
              </w:rPr>
              <w:t>按钮</w:t>
            </w:r>
            <w:r w:rsidRPr="006A0EFC">
              <w:rPr>
                <w:rFonts w:eastAsiaTheme="minorHAnsi" w:hint="eastAsia"/>
                <w:szCs w:val="21"/>
              </w:rPr>
              <w:t>获取校验码，用户</w:t>
            </w:r>
            <w:r w:rsidR="00454D17" w:rsidRPr="006A0EFC">
              <w:rPr>
                <w:rFonts w:eastAsiaTheme="minorHAnsi" w:hint="eastAsia"/>
                <w:szCs w:val="21"/>
              </w:rPr>
              <w:t>录入验证码</w:t>
            </w:r>
            <w:r w:rsidRPr="006A0EFC">
              <w:rPr>
                <w:rFonts w:eastAsiaTheme="minorHAnsi" w:hint="eastAsia"/>
                <w:szCs w:val="21"/>
              </w:rPr>
              <w:t>后，点击【确认】按钮，调用短信验证接口验证客户填写的校验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码是否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通过：</w:t>
            </w:r>
          </w:p>
          <w:p w14:paraId="171AB259" w14:textId="77777777" w:rsidR="002064EB" w:rsidRPr="006A0EFC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/>
                <w:szCs w:val="21"/>
              </w:rPr>
              <w:t>通过则签约成功，调用代扣接口进行扣费。</w:t>
            </w:r>
          </w:p>
          <w:p w14:paraId="67B12701" w14:textId="77777777" w:rsidR="002064EB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不通过则签约失败，提示返回码映射的错误原因。</w:t>
            </w:r>
            <w:r w:rsidR="006A0EFC" w:rsidRPr="006A0EFC">
              <w:rPr>
                <w:rFonts w:eastAsiaTheme="minorHAnsi" w:hint="eastAsia"/>
                <w:szCs w:val="21"/>
              </w:rPr>
              <w:t>客户可在收银台重新发起签约，直到成功。</w:t>
            </w:r>
          </w:p>
          <w:p w14:paraId="27BB7469" w14:textId="7AD248E3" w:rsidR="006A0EFC" w:rsidRPr="006A0EFC" w:rsidRDefault="006A0EFC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签约成功后，系统调用支付接口完成支付。</w:t>
            </w:r>
          </w:p>
        </w:tc>
      </w:tr>
      <w:tr w:rsidR="002064EB" w:rsidRPr="006A0EFC" w14:paraId="20AFB5E7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01FAB18D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097A2D04" w14:textId="336B5141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</w:p>
        </w:tc>
        <w:tc>
          <w:tcPr>
            <w:tcW w:w="4074" w:type="pct"/>
          </w:tcPr>
          <w:p w14:paraId="247C3026" w14:textId="55F460CB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</w:t>
            </w:r>
            <w:commentRangeStart w:id="12"/>
            <w:r w:rsidRPr="006A0EFC">
              <w:rPr>
                <w:rFonts w:eastAsiaTheme="minorHAnsi" w:hint="eastAsia"/>
                <w:szCs w:val="21"/>
              </w:rPr>
              <w:t>录入的银行账户信息需要H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  <w:r w:rsidR="00BE6BD2">
              <w:rPr>
                <w:rFonts w:eastAsiaTheme="minorHAnsi" w:hint="eastAsia"/>
                <w:szCs w:val="21"/>
              </w:rPr>
              <w:t>（本次只有招行使用H</w:t>
            </w:r>
            <w:r w:rsidR="00BE6BD2">
              <w:rPr>
                <w:rFonts w:eastAsiaTheme="minorHAnsi"/>
                <w:szCs w:val="21"/>
              </w:rPr>
              <w:t>5</w:t>
            </w:r>
            <w:r w:rsidR="00BE6BD2">
              <w:rPr>
                <w:rFonts w:eastAsiaTheme="minorHAnsi" w:hint="eastAsia"/>
                <w:szCs w:val="21"/>
              </w:rPr>
              <w:t>签约）</w:t>
            </w:r>
            <w:commentRangeEnd w:id="12"/>
            <w:r w:rsidR="00BE6BD2">
              <w:rPr>
                <w:rStyle w:val="af9"/>
              </w:rPr>
              <w:commentReference w:id="12"/>
            </w:r>
            <w:r w:rsidRPr="006A0EFC">
              <w:rPr>
                <w:rFonts w:eastAsiaTheme="minorHAnsi" w:hint="eastAsia"/>
                <w:szCs w:val="21"/>
              </w:rPr>
              <w:t>：</w:t>
            </w:r>
          </w:p>
          <w:p w14:paraId="07F107BB" w14:textId="6E4631FC" w:rsidR="002064EB" w:rsidRPr="006A0EFC" w:rsidRDefault="002064EB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若用户已签约，点击【确认支付】按钮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44C246BB" w14:textId="1B323EC3" w:rsidR="002064EB" w:rsidRPr="006A0EFC" w:rsidRDefault="002064EB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若用户未签约，用户录入银行卡信息</w:t>
            </w:r>
            <w:r w:rsidRPr="006A0EFC">
              <w:rPr>
                <w:rFonts w:eastAsiaTheme="minorHAnsi"/>
                <w:szCs w:val="21"/>
              </w:rPr>
              <w:t>，点击</w:t>
            </w:r>
            <w:r w:rsidRPr="006A0EFC">
              <w:rPr>
                <w:rFonts w:eastAsiaTheme="minorHAnsi" w:hint="eastAsia"/>
                <w:szCs w:val="21"/>
              </w:rPr>
              <w:t>【确认支付】</w:t>
            </w:r>
            <w:r w:rsidRPr="006A0EFC">
              <w:rPr>
                <w:rFonts w:eastAsiaTheme="minorHAnsi"/>
                <w:szCs w:val="21"/>
              </w:rPr>
              <w:t>按钮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/>
                <w:szCs w:val="21"/>
              </w:rPr>
              <w:t>，调用</w:t>
            </w:r>
            <w:r w:rsidRPr="006A0EFC">
              <w:rPr>
                <w:rFonts w:eastAsiaTheme="minorHAnsi" w:hint="eastAsia"/>
                <w:szCs w:val="21"/>
              </w:rPr>
              <w:t>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签约请求接口，展示签约页面。（H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签约请求时，</w:t>
            </w:r>
            <w:r w:rsidRPr="006A0EFC">
              <w:rPr>
                <w:rFonts w:eastAsiaTheme="minorHAnsi"/>
                <w:szCs w:val="21"/>
              </w:rPr>
              <w:t>银行会返回</w:t>
            </w:r>
            <w:r w:rsidR="006A0EFC">
              <w:rPr>
                <w:rFonts w:eastAsiaTheme="minorHAnsi" w:hint="eastAsia"/>
                <w:szCs w:val="21"/>
              </w:rPr>
              <w:t>URL</w:t>
            </w:r>
            <w:r w:rsidRPr="006A0EFC">
              <w:rPr>
                <w:rFonts w:eastAsiaTheme="minorHAnsi"/>
                <w:szCs w:val="21"/>
              </w:rPr>
              <w:t>地址</w:t>
            </w:r>
            <w:r w:rsidRPr="006A0EFC">
              <w:rPr>
                <w:rFonts w:eastAsiaTheme="minorHAnsi" w:hint="eastAsia"/>
                <w:szCs w:val="21"/>
              </w:rPr>
              <w:t>。）用户完成签约后，返回签约结果在支付页面。</w:t>
            </w:r>
            <w:r w:rsidRPr="006A0EFC">
              <w:rPr>
                <w:rFonts w:eastAsiaTheme="minorHAnsi"/>
                <w:szCs w:val="21"/>
              </w:rPr>
              <w:t xml:space="preserve"> </w:t>
            </w:r>
          </w:p>
          <w:p w14:paraId="61793C04" w14:textId="77777777" w:rsidR="002064EB" w:rsidRPr="006A0EFC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/>
                <w:szCs w:val="21"/>
              </w:rPr>
              <w:t>通过则签约成功，调用代扣接口进行扣费。</w:t>
            </w:r>
          </w:p>
          <w:p w14:paraId="14D6F9DC" w14:textId="77777777" w:rsidR="002064EB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lastRenderedPageBreak/>
              <w:t>不通过则签约失败，提示返回码映射的错误原因。</w:t>
            </w:r>
          </w:p>
          <w:p w14:paraId="2F1DAE2D" w14:textId="2544D4D3" w:rsidR="006A0EFC" w:rsidRPr="006A0EFC" w:rsidRDefault="006A0EFC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</w:t>
            </w:r>
            <w:r w:rsidR="005C383A">
              <w:rPr>
                <w:rFonts w:eastAsiaTheme="minorHAnsi" w:hint="eastAsia"/>
                <w:szCs w:val="21"/>
              </w:rPr>
              <w:t>返回到收银台页面，</w:t>
            </w:r>
            <w:proofErr w:type="gramStart"/>
            <w:r w:rsidR="005C383A">
              <w:rPr>
                <w:rFonts w:eastAsiaTheme="minorHAnsi" w:hint="eastAsia"/>
                <w:szCs w:val="21"/>
              </w:rPr>
              <w:t>系统弹窗提示</w:t>
            </w:r>
            <w:proofErr w:type="gramEnd"/>
            <w:r w:rsidR="005C383A">
              <w:rPr>
                <w:rFonts w:eastAsiaTheme="minorHAnsi" w:hint="eastAsia"/>
                <w:szCs w:val="21"/>
              </w:rPr>
              <w:t>“</w:t>
            </w:r>
            <w:r w:rsidR="005C383A" w:rsidRPr="005C383A">
              <w:rPr>
                <w:rFonts w:eastAsiaTheme="minorHAnsi" w:hint="eastAsia"/>
                <w:szCs w:val="21"/>
              </w:rPr>
              <w:t>请确认是否已完成自动扣款签约</w:t>
            </w:r>
            <w:r w:rsidR="005C383A">
              <w:rPr>
                <w:rFonts w:eastAsiaTheme="minorHAnsi" w:hint="eastAsia"/>
                <w:szCs w:val="21"/>
              </w:rPr>
              <w:t>”，用户点击【确认】，</w:t>
            </w:r>
            <w:r w:rsidRPr="006A0EFC">
              <w:rPr>
                <w:rFonts w:eastAsiaTheme="minorHAnsi" w:hint="eastAsia"/>
                <w:szCs w:val="21"/>
              </w:rPr>
              <w:t>系统调用支付接口完成支付</w:t>
            </w:r>
            <w:r w:rsidR="005C383A">
              <w:rPr>
                <w:rFonts w:eastAsiaTheme="minorHAnsi" w:hint="eastAsia"/>
                <w:szCs w:val="21"/>
              </w:rPr>
              <w:t>；用户点击【取消】，则停留在当前页面。</w:t>
            </w:r>
          </w:p>
        </w:tc>
      </w:tr>
      <w:tr w:rsidR="002064EB" w:rsidRPr="006A0EFC" w14:paraId="64D5893C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3352F509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108F3AB5" w14:textId="11097873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银行卡-线下签约</w:t>
            </w:r>
          </w:p>
        </w:tc>
        <w:tc>
          <w:tcPr>
            <w:tcW w:w="4074" w:type="pct"/>
          </w:tcPr>
          <w:p w14:paraId="7B35F821" w14:textId="2CF46CFC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若客户录入的银行账户需线下签约</w:t>
            </w:r>
            <w:r w:rsidR="00454D17" w:rsidRPr="006A0EFC">
              <w:rPr>
                <w:rFonts w:eastAsiaTheme="minorHAnsi" w:hint="eastAsia"/>
                <w:szCs w:val="21"/>
              </w:rPr>
              <w:t>：</w:t>
            </w:r>
          </w:p>
          <w:p w14:paraId="1A63C5D2" w14:textId="77777777" w:rsidR="00454D17" w:rsidRPr="006A0EFC" w:rsidRDefault="002064EB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0E47E46B" w14:textId="77777777" w:rsidR="00454D17" w:rsidRPr="006A0EFC" w:rsidRDefault="002064EB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若用户未签约，</w:t>
            </w:r>
            <w:r w:rsidR="00454D17" w:rsidRPr="006A0EFC">
              <w:rPr>
                <w:rFonts w:eastAsiaTheme="minorHAnsi" w:hint="eastAsia"/>
                <w:szCs w:val="21"/>
              </w:rPr>
              <w:t>点击【确认支付】并完成授权：</w:t>
            </w:r>
          </w:p>
          <w:p w14:paraId="2472F7C9" w14:textId="77777777" w:rsidR="007A39E6" w:rsidRPr="006A0EFC" w:rsidRDefault="002064EB" w:rsidP="00981E09">
            <w:pPr>
              <w:pStyle w:val="ac"/>
              <w:numPr>
                <w:ilvl w:val="0"/>
                <w:numId w:val="22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系统提示用户“您的银行卡需要进行签约，签约成功才能正常扣款，点击</w:t>
            </w:r>
            <w:r w:rsidRPr="006A0EFC">
              <w:rPr>
                <w:rFonts w:eastAsiaTheme="minorHAnsi"/>
                <w:szCs w:val="21"/>
              </w:rPr>
              <w:t>”</w:t>
            </w:r>
            <w:r w:rsidRPr="006A0EFC">
              <w:rPr>
                <w:rFonts w:eastAsiaTheme="minorHAnsi" w:hint="eastAsia"/>
                <w:szCs w:val="21"/>
              </w:rPr>
              <w:t>确认支付</w:t>
            </w:r>
            <w:proofErr w:type="gramStart"/>
            <w:r w:rsidRPr="006A0EFC">
              <w:rPr>
                <w:rFonts w:eastAsiaTheme="minorHAnsi"/>
                <w:szCs w:val="21"/>
              </w:rPr>
              <w:t>”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后，请您留意银行发送的签约短信，并请按短信内容回复“</w:t>
            </w:r>
            <w:r w:rsidR="00454D17" w:rsidRPr="006A0EFC">
              <w:rPr>
                <w:rFonts w:eastAsiaTheme="minorHAnsi" w:hint="eastAsia"/>
                <w:szCs w:val="21"/>
              </w:rPr>
              <w:t>；</w:t>
            </w:r>
          </w:p>
          <w:p w14:paraId="4A48D5C2" w14:textId="70AD7B97" w:rsidR="007A39E6" w:rsidRPr="006A0EFC" w:rsidRDefault="002064EB" w:rsidP="00981E09">
            <w:pPr>
              <w:pStyle w:val="ac"/>
              <w:numPr>
                <w:ilvl w:val="0"/>
                <w:numId w:val="22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系统调用签约申请接口，进入签约提示页面，告知用户“已发起签约支付，如未在5分钟内完成签约，请重新进入订单进行签约支付”。</w:t>
            </w:r>
            <w:r w:rsidR="007A39E6" w:rsidRPr="006A0EFC">
              <w:rPr>
                <w:rFonts w:eastAsiaTheme="minorHAnsi" w:hint="eastAsia"/>
                <w:szCs w:val="21"/>
              </w:rPr>
              <w:t>用户完成签约后，点击页面【完成签约】按钮。进入下一步；</w:t>
            </w:r>
          </w:p>
          <w:p w14:paraId="02FAF16A" w14:textId="71BF6D2E" w:rsidR="002064EB" w:rsidRPr="006A0EFC" w:rsidRDefault="002064EB" w:rsidP="00981E09">
            <w:pPr>
              <w:numPr>
                <w:ilvl w:val="0"/>
                <w:numId w:val="14"/>
              </w:numPr>
              <w:ind w:left="1049" w:hanging="198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签约成功，系统自动调用代扣接口进行扣费</w:t>
            </w:r>
            <w:r w:rsidR="007A39E6" w:rsidRPr="006A0EFC">
              <w:rPr>
                <w:rFonts w:eastAsiaTheme="minorHAnsi" w:hint="eastAsia"/>
                <w:szCs w:val="21"/>
              </w:rPr>
              <w:t>；</w:t>
            </w:r>
            <w:r w:rsidR="007A39E6" w:rsidRPr="006A0EFC">
              <w:rPr>
                <w:rFonts w:eastAsiaTheme="minorHAnsi"/>
                <w:szCs w:val="21"/>
              </w:rPr>
              <w:t xml:space="preserve"> </w:t>
            </w:r>
          </w:p>
          <w:p w14:paraId="0DBDD14F" w14:textId="77777777" w:rsidR="002064EB" w:rsidRDefault="002064EB" w:rsidP="00981E09">
            <w:pPr>
              <w:numPr>
                <w:ilvl w:val="0"/>
                <w:numId w:val="14"/>
              </w:numPr>
              <w:ind w:left="1049" w:hanging="198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签约失败，提示返回码映射的错误原因，客户可</w:t>
            </w:r>
            <w:r w:rsidR="007A39E6" w:rsidRPr="006A0EFC">
              <w:rPr>
                <w:rFonts w:eastAsiaTheme="minorHAnsi" w:hint="eastAsia"/>
                <w:szCs w:val="21"/>
              </w:rPr>
              <w:t>在收银台重新</w:t>
            </w:r>
            <w:r w:rsidRPr="006A0EFC">
              <w:rPr>
                <w:rFonts w:eastAsiaTheme="minorHAnsi" w:hint="eastAsia"/>
                <w:szCs w:val="21"/>
              </w:rPr>
              <w:t>发起签约支付，直到支付成功</w:t>
            </w:r>
            <w:r w:rsidR="006A0EFC" w:rsidRPr="006A0EFC">
              <w:rPr>
                <w:rFonts w:eastAsiaTheme="minorHAnsi" w:hint="eastAsia"/>
                <w:szCs w:val="21"/>
              </w:rPr>
              <w:t>。</w:t>
            </w:r>
          </w:p>
          <w:p w14:paraId="61CBDC76" w14:textId="621A0EE1" w:rsidR="006A0EFC" w:rsidRPr="006A0EFC" w:rsidRDefault="006A0EFC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签约成功后，系统调用支付接口完成支付。</w:t>
            </w:r>
          </w:p>
        </w:tc>
      </w:tr>
      <w:tr w:rsidR="00A04055" w:rsidRPr="006A0EFC" w14:paraId="22932B6A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1D20027E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700C6C9E" w14:textId="24A307E5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宝支付</w:t>
            </w:r>
            <w:proofErr w:type="gramEnd"/>
          </w:p>
        </w:tc>
        <w:tc>
          <w:tcPr>
            <w:tcW w:w="4074" w:type="pct"/>
          </w:tcPr>
          <w:p w14:paraId="1D72A134" w14:textId="77777777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</w:t>
            </w:r>
            <w:r w:rsidRPr="006A0EFC">
              <w:rPr>
                <w:rFonts w:eastAsiaTheme="minorHAnsi"/>
                <w:szCs w:val="21"/>
              </w:rPr>
              <w:t>H5</w:t>
            </w:r>
            <w:proofErr w:type="gramStart"/>
            <w:r w:rsidRPr="006A0EFC">
              <w:rPr>
                <w:rFonts w:eastAsiaTheme="minorHAnsi"/>
                <w:szCs w:val="21"/>
              </w:rPr>
              <w:t>端选择支付宝支付</w:t>
            </w:r>
            <w:proofErr w:type="gramEnd"/>
            <w:r w:rsidRPr="006A0EFC">
              <w:rPr>
                <w:rFonts w:eastAsiaTheme="minorHAnsi"/>
                <w:szCs w:val="21"/>
              </w:rPr>
              <w:t>方式，查询用户是否需要签约；</w:t>
            </w:r>
          </w:p>
          <w:p w14:paraId="519F0688" w14:textId="77777777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</w:t>
            </w:r>
            <w:r w:rsidRPr="006A0EFC">
              <w:rPr>
                <w:rFonts w:eastAsiaTheme="minorHAnsi"/>
                <w:szCs w:val="21"/>
              </w:rPr>
              <w:t>若无需签约，则发起支付宝代扣；</w:t>
            </w:r>
          </w:p>
          <w:p w14:paraId="5CCA638D" w14:textId="77777777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若需要签约，则显示支付宝签约弹窗。</w:t>
            </w:r>
          </w:p>
          <w:p w14:paraId="5B59F163" w14:textId="77777777" w:rsidR="00A04055" w:rsidRPr="006A0EFC" w:rsidRDefault="00A04055" w:rsidP="00A04055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用户点击【确认开通】按钮，进入支付宝签约流程；若用户点击【取消】则停留在当前页面。</w:t>
            </w:r>
          </w:p>
          <w:p w14:paraId="248E42A6" w14:textId="2141610D" w:rsidR="00A04055" w:rsidRDefault="00A04055" w:rsidP="00A04055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用户在支付宝页面操作签约，若签约成功，系统自动调用代扣接口进行扣费；若签约失败，在页面提示显示返回码映射的错误原因，客户可在收银台重新发起签约支付。</w:t>
            </w:r>
          </w:p>
          <w:p w14:paraId="12716BA5" w14:textId="0D12D615" w:rsidR="001524D4" w:rsidRPr="001524D4" w:rsidRDefault="001524D4" w:rsidP="001524D4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用户在支付宝页面操作签约，若签约成功，</w:t>
            </w:r>
            <w:r>
              <w:rPr>
                <w:rFonts w:eastAsiaTheme="minorHAnsi" w:hint="eastAsia"/>
                <w:szCs w:val="21"/>
              </w:rPr>
              <w:t>客户点击【完成】返回到收银台页面，系统提示用户“</w:t>
            </w:r>
            <w:r w:rsidRPr="001524D4">
              <w:rPr>
                <w:rFonts w:eastAsiaTheme="minorHAnsi" w:hint="eastAsia"/>
                <w:szCs w:val="21"/>
              </w:rPr>
              <w:t>请确认是否已开通支付宝免密支付</w:t>
            </w:r>
            <w:r>
              <w:rPr>
                <w:rFonts w:eastAsiaTheme="minorHAnsi" w:hint="eastAsia"/>
                <w:szCs w:val="21"/>
              </w:rPr>
              <w:t>”，用户</w:t>
            </w:r>
            <w:r w:rsidR="005C383A">
              <w:rPr>
                <w:rFonts w:eastAsiaTheme="minorHAnsi" w:hint="eastAsia"/>
                <w:szCs w:val="21"/>
              </w:rPr>
              <w:t>【确定】</w:t>
            </w:r>
            <w:r>
              <w:rPr>
                <w:rFonts w:eastAsiaTheme="minorHAnsi" w:hint="eastAsia"/>
                <w:szCs w:val="21"/>
              </w:rPr>
              <w:t>，</w:t>
            </w:r>
            <w:r w:rsidRPr="006A0EFC">
              <w:rPr>
                <w:rFonts w:eastAsiaTheme="minorHAnsi" w:hint="eastAsia"/>
                <w:szCs w:val="21"/>
              </w:rPr>
              <w:t>系统自动调用</w:t>
            </w:r>
            <w:r w:rsidR="005C383A">
              <w:rPr>
                <w:rFonts w:eastAsiaTheme="minorHAnsi" w:hint="eastAsia"/>
                <w:szCs w:val="21"/>
              </w:rPr>
              <w:t>支付</w:t>
            </w:r>
            <w:r w:rsidRPr="006A0EFC">
              <w:rPr>
                <w:rFonts w:eastAsiaTheme="minorHAnsi" w:hint="eastAsia"/>
                <w:szCs w:val="21"/>
              </w:rPr>
              <w:t>接口进行扣费；</w:t>
            </w:r>
            <w:r>
              <w:rPr>
                <w:rFonts w:eastAsiaTheme="minorHAnsi" w:hint="eastAsia"/>
                <w:szCs w:val="21"/>
              </w:rPr>
              <w:t>若用户</w:t>
            </w:r>
            <w:r w:rsidR="005C383A">
              <w:rPr>
                <w:rFonts w:eastAsiaTheme="minorHAnsi" w:hint="eastAsia"/>
                <w:szCs w:val="21"/>
              </w:rPr>
              <w:t>【取消】</w:t>
            </w:r>
            <w:r>
              <w:rPr>
                <w:rFonts w:eastAsiaTheme="minorHAnsi" w:hint="eastAsia"/>
                <w:szCs w:val="21"/>
              </w:rPr>
              <w:t>，则停留在收银台页面。当</w:t>
            </w:r>
            <w:r w:rsidRPr="006A0EFC">
              <w:rPr>
                <w:rFonts w:eastAsiaTheme="minorHAnsi" w:hint="eastAsia"/>
                <w:szCs w:val="21"/>
              </w:rPr>
              <w:t>签约失败</w:t>
            </w:r>
            <w:r>
              <w:rPr>
                <w:rFonts w:eastAsiaTheme="minorHAnsi" w:hint="eastAsia"/>
                <w:szCs w:val="21"/>
              </w:rPr>
              <w:t>时</w:t>
            </w:r>
            <w:r w:rsidRPr="006A0EFC">
              <w:rPr>
                <w:rFonts w:eastAsiaTheme="minorHAnsi" w:hint="eastAsia"/>
                <w:szCs w:val="21"/>
              </w:rPr>
              <w:t>，在页面提示显示返回码映射的错误原因，客户可在收银台重新发起签约支付。</w:t>
            </w:r>
          </w:p>
          <w:p w14:paraId="27AFE93A" w14:textId="009FB26D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用户完成签约后，系统自动调用支付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宝支付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接口，完成收费。支付成功后，跳转到订单完成页面。</w:t>
            </w:r>
          </w:p>
        </w:tc>
      </w:tr>
      <w:tr w:rsidR="00A04055" w:rsidRPr="006A0EFC" w14:paraId="49A5B72F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33EAB484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3BB3DF2D" w14:textId="77777777" w:rsidR="00A04055" w:rsidRDefault="00A04055" w:rsidP="00A04055">
            <w:pPr>
              <w:rPr>
                <w:rFonts w:eastAsiaTheme="minorHAnsi"/>
                <w:szCs w:val="21"/>
              </w:rPr>
            </w:pPr>
            <w:commentRangeStart w:id="13"/>
            <w:proofErr w:type="gramStart"/>
            <w:r w:rsidRPr="006A0EFC">
              <w:rPr>
                <w:rFonts w:eastAsiaTheme="minorHAnsi" w:hint="eastAsia"/>
                <w:szCs w:val="21"/>
              </w:rPr>
              <w:t>微信支付</w:t>
            </w:r>
            <w:commentRangeEnd w:id="13"/>
            <w:proofErr w:type="gramEnd"/>
            <w:r>
              <w:rPr>
                <w:rStyle w:val="af9"/>
              </w:rPr>
              <w:commentReference w:id="13"/>
            </w:r>
          </w:p>
          <w:p w14:paraId="4E1BEB1E" w14:textId="117E774F" w:rsidR="00A04055" w:rsidRPr="006A0EFC" w:rsidRDefault="00A04055" w:rsidP="00A04055">
            <w:pPr>
              <w:rPr>
                <w:rFonts w:eastAsiaTheme="minorHAnsi"/>
                <w:szCs w:val="21"/>
              </w:rPr>
            </w:pPr>
          </w:p>
        </w:tc>
        <w:tc>
          <w:tcPr>
            <w:tcW w:w="4074" w:type="pct"/>
          </w:tcPr>
          <w:p w14:paraId="611B2CDD" w14:textId="20FA9635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客户购买产品存在续期、续保险种，选择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微信支付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方式，</w:t>
            </w:r>
            <w:ins w:id="14" w:author="aprils" w:date="2021-07-23T14:49:00Z">
              <w:r w:rsidR="007A1F9C">
                <w:rPr>
                  <w:rFonts w:eastAsiaTheme="minorHAnsi" w:hint="eastAsia"/>
                  <w:szCs w:val="21"/>
                </w:rPr>
                <w:t>根据</w:t>
              </w:r>
            </w:ins>
            <w:ins w:id="15" w:author="aprils" w:date="2021-07-23T14:50:00Z">
              <w:r w:rsidR="007A1F9C">
                <w:rPr>
                  <w:rFonts w:eastAsiaTheme="minorHAnsi" w:hint="eastAsia"/>
                  <w:szCs w:val="21"/>
                </w:rPr>
                <w:t>提交渠道来判断</w:t>
              </w:r>
            </w:ins>
            <w:del w:id="16" w:author="aprils" w:date="2021-07-23T16:32:00Z">
              <w:r w:rsidRPr="006A0EFC" w:rsidDel="00C15884">
                <w:rPr>
                  <w:rFonts w:eastAsiaTheme="minorHAnsi" w:hint="eastAsia"/>
                  <w:szCs w:val="21"/>
                </w:rPr>
                <w:delText>完成</w:delText>
              </w:r>
            </w:del>
            <w:r w:rsidRPr="006A0EFC">
              <w:rPr>
                <w:rFonts w:eastAsiaTheme="minorHAnsi" w:hint="eastAsia"/>
                <w:szCs w:val="21"/>
              </w:rPr>
              <w:t>签约。</w:t>
            </w:r>
          </w:p>
          <w:p w14:paraId="1880A8C2" w14:textId="6825E50B" w:rsidR="00A04055" w:rsidRPr="006A0EFC" w:rsidRDefault="00A04055" w:rsidP="00A04055">
            <w:pPr>
              <w:pStyle w:val="ac"/>
              <w:numPr>
                <w:ilvl w:val="0"/>
                <w:numId w:val="18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纯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  <w:ins w:id="17" w:author="aprils" w:date="2021-07-23T16:32:00Z">
              <w:r w:rsidR="00C15884">
                <w:rPr>
                  <w:rFonts w:eastAsiaTheme="minorHAnsi" w:hint="eastAsia"/>
                  <w:szCs w:val="21"/>
                </w:rPr>
                <w:t>（目前对接是公众号签约）</w:t>
              </w:r>
            </w:ins>
          </w:p>
          <w:p w14:paraId="6A9515EA" w14:textId="52B7B472" w:rsidR="00A04055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</w:t>
            </w:r>
            <w:proofErr w:type="gramStart"/>
            <w:r>
              <w:rPr>
                <w:rFonts w:eastAsiaTheme="minorHAnsi" w:hint="eastAsia"/>
                <w:szCs w:val="21"/>
              </w:rPr>
              <w:t>选择微信支付</w:t>
            </w:r>
            <w:proofErr w:type="gramEnd"/>
            <w:r>
              <w:rPr>
                <w:rFonts w:eastAsiaTheme="minorHAnsi" w:hint="eastAsia"/>
                <w:szCs w:val="21"/>
              </w:rPr>
              <w:t>，确认协议后进</w:t>
            </w:r>
            <w:proofErr w:type="gramStart"/>
            <w:r>
              <w:rPr>
                <w:rFonts w:eastAsiaTheme="minorHAnsi" w:hint="eastAsia"/>
                <w:szCs w:val="21"/>
              </w:rPr>
              <w:t>入微信</w:t>
            </w:r>
            <w:proofErr w:type="gramEnd"/>
            <w:r>
              <w:rPr>
                <w:rFonts w:eastAsiaTheme="minorHAnsi" w:hint="eastAsia"/>
                <w:szCs w:val="21"/>
              </w:rPr>
              <w:t>签约流程；</w:t>
            </w:r>
          </w:p>
          <w:p w14:paraId="6C9265C2" w14:textId="18D06CE3" w:rsidR="00A04055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客户在</w:t>
            </w:r>
            <w:proofErr w:type="gramStart"/>
            <w:r>
              <w:rPr>
                <w:rFonts w:eastAsiaTheme="minorHAnsi" w:hint="eastAsia"/>
                <w:szCs w:val="21"/>
              </w:rPr>
              <w:t>微信完成</w:t>
            </w:r>
            <w:proofErr w:type="gramEnd"/>
            <w:r>
              <w:rPr>
                <w:rFonts w:eastAsiaTheme="minorHAnsi" w:hint="eastAsia"/>
                <w:szCs w:val="21"/>
              </w:rPr>
              <w:t>签约后，点击【完成】返回我社收银台；</w:t>
            </w:r>
          </w:p>
          <w:p w14:paraId="0EEE094C" w14:textId="329651A8" w:rsidR="00A04055" w:rsidRPr="006A0EFC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收银</w:t>
            </w:r>
            <w:proofErr w:type="gramStart"/>
            <w:r>
              <w:rPr>
                <w:rFonts w:eastAsiaTheme="minorHAnsi" w:hint="eastAsia"/>
                <w:szCs w:val="21"/>
              </w:rPr>
              <w:t>台</w:t>
            </w:r>
            <w:r w:rsidR="005C383A">
              <w:rPr>
                <w:rFonts w:eastAsiaTheme="minorHAnsi" w:hint="eastAsia"/>
                <w:szCs w:val="21"/>
              </w:rPr>
              <w:t>弹窗</w:t>
            </w:r>
            <w:proofErr w:type="gramEnd"/>
            <w:r w:rsidR="005C383A">
              <w:rPr>
                <w:rFonts w:eastAsiaTheme="minorHAnsi" w:hint="eastAsia"/>
                <w:szCs w:val="21"/>
              </w:rPr>
              <w:t>提示</w:t>
            </w:r>
            <w:r>
              <w:rPr>
                <w:rFonts w:eastAsiaTheme="minorHAnsi" w:hint="eastAsia"/>
                <w:szCs w:val="21"/>
              </w:rPr>
              <w:t>“</w:t>
            </w:r>
            <w:r w:rsidRPr="00EA7767">
              <w:rPr>
                <w:rFonts w:eastAsiaTheme="minorHAnsi" w:hint="eastAsia"/>
                <w:szCs w:val="21"/>
              </w:rPr>
              <w:t>请确认是否已开通微信自动续费</w:t>
            </w:r>
            <w:r>
              <w:rPr>
                <w:rFonts w:eastAsiaTheme="minorHAnsi" w:hint="eastAsia"/>
                <w:szCs w:val="21"/>
              </w:rPr>
              <w:t>”，若用户选择</w:t>
            </w:r>
            <w:r w:rsidR="005C383A">
              <w:rPr>
                <w:rFonts w:eastAsiaTheme="minorHAnsi" w:hint="eastAsia"/>
                <w:szCs w:val="21"/>
              </w:rPr>
              <w:t>【确定】</w:t>
            </w:r>
            <w:r>
              <w:rPr>
                <w:rFonts w:eastAsiaTheme="minorHAnsi" w:hint="eastAsia"/>
                <w:szCs w:val="21"/>
              </w:rPr>
              <w:t>，系统调用</w:t>
            </w:r>
            <w:proofErr w:type="gramStart"/>
            <w:r>
              <w:rPr>
                <w:rFonts w:eastAsiaTheme="minorHAnsi" w:hint="eastAsia"/>
                <w:szCs w:val="21"/>
              </w:rPr>
              <w:t>微信支付</w:t>
            </w:r>
            <w:proofErr w:type="gramEnd"/>
            <w:r>
              <w:rPr>
                <w:rFonts w:eastAsiaTheme="minorHAnsi" w:hint="eastAsia"/>
                <w:szCs w:val="21"/>
              </w:rPr>
              <w:t>接口，进行费用代扣；若用户选择</w:t>
            </w:r>
            <w:r w:rsidR="005C383A">
              <w:rPr>
                <w:rFonts w:eastAsiaTheme="minorHAnsi" w:hint="eastAsia"/>
                <w:szCs w:val="21"/>
              </w:rPr>
              <w:t>【取消】</w:t>
            </w:r>
            <w:r>
              <w:rPr>
                <w:rFonts w:eastAsiaTheme="minorHAnsi" w:hint="eastAsia"/>
                <w:szCs w:val="21"/>
              </w:rPr>
              <w:t>，关闭弹窗，停留在收银</w:t>
            </w:r>
            <w:proofErr w:type="gramStart"/>
            <w:r>
              <w:rPr>
                <w:rFonts w:eastAsiaTheme="minorHAnsi" w:hint="eastAsia"/>
                <w:szCs w:val="21"/>
              </w:rPr>
              <w:t>台当前</w:t>
            </w:r>
            <w:proofErr w:type="gramEnd"/>
            <w:r>
              <w:rPr>
                <w:rFonts w:eastAsiaTheme="minorHAnsi" w:hint="eastAsia"/>
                <w:szCs w:val="21"/>
              </w:rPr>
              <w:t>页面。</w:t>
            </w:r>
          </w:p>
          <w:p w14:paraId="505014D7" w14:textId="4D038B7E" w:rsidR="00A04055" w:rsidRDefault="00A04055" w:rsidP="00A04055">
            <w:pPr>
              <w:pStyle w:val="ac"/>
              <w:numPr>
                <w:ilvl w:val="0"/>
                <w:numId w:val="2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若签约成功，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微信会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异步通知我社；若签约失败，则不</w:t>
            </w:r>
            <w:r w:rsidRPr="006A0EFC">
              <w:rPr>
                <w:rFonts w:eastAsiaTheme="minorHAnsi" w:hint="eastAsia"/>
                <w:szCs w:val="21"/>
              </w:rPr>
              <w:lastRenderedPageBreak/>
              <w:t>通知，页面投保流程阻断，订单为“待支付”，由于目前并未接入</w:t>
            </w:r>
            <w:r w:rsidRPr="006A0EFC">
              <w:rPr>
                <w:rFonts w:eastAsiaTheme="minorHAnsi"/>
                <w:szCs w:val="21"/>
              </w:rPr>
              <w:t>APP签约和支付，对于未完成的订单，用户需在信美APP上使用支付宝/银行卡继续支付。</w:t>
            </w:r>
          </w:p>
          <w:p w14:paraId="73FF7917" w14:textId="48124D9D" w:rsidR="00A04055" w:rsidRDefault="00A04055" w:rsidP="00A04055">
            <w:pPr>
              <w:pStyle w:val="ac"/>
              <w:numPr>
                <w:ilvl w:val="0"/>
                <w:numId w:val="18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支付中签约</w:t>
            </w:r>
            <w:ins w:id="18" w:author="aprils" w:date="2021-07-23T16:32:00Z">
              <w:r w:rsidR="00C15884">
                <w:rPr>
                  <w:rFonts w:eastAsiaTheme="minorHAnsi" w:hint="eastAsia"/>
                  <w:szCs w:val="21"/>
                </w:rPr>
                <w:t>（目前对接是H</w:t>
              </w:r>
              <w:r w:rsidR="00C15884">
                <w:rPr>
                  <w:rFonts w:eastAsiaTheme="minorHAnsi"/>
                  <w:szCs w:val="21"/>
                </w:rPr>
                <w:t>5</w:t>
              </w:r>
              <w:r w:rsidR="00C15884">
                <w:rPr>
                  <w:rFonts w:eastAsiaTheme="minorHAnsi" w:hint="eastAsia"/>
                  <w:szCs w:val="21"/>
                </w:rPr>
                <w:t>支付）</w:t>
              </w:r>
            </w:ins>
          </w:p>
          <w:p w14:paraId="48976DB0" w14:textId="3DA6F1CF" w:rsidR="00A04055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</w:t>
            </w:r>
            <w:proofErr w:type="gramStart"/>
            <w:r>
              <w:rPr>
                <w:rFonts w:eastAsiaTheme="minorHAnsi" w:hint="eastAsia"/>
                <w:szCs w:val="21"/>
              </w:rPr>
              <w:t>选择微信支付</w:t>
            </w:r>
            <w:proofErr w:type="gramEnd"/>
            <w:r>
              <w:rPr>
                <w:rFonts w:eastAsiaTheme="minorHAnsi" w:hint="eastAsia"/>
                <w:szCs w:val="21"/>
              </w:rPr>
              <w:t>，确认协议后进</w:t>
            </w:r>
            <w:proofErr w:type="gramStart"/>
            <w:r>
              <w:rPr>
                <w:rFonts w:eastAsiaTheme="minorHAnsi" w:hint="eastAsia"/>
                <w:szCs w:val="21"/>
              </w:rPr>
              <w:t>入微信支付</w:t>
            </w:r>
            <w:proofErr w:type="gramEnd"/>
            <w:r>
              <w:rPr>
                <w:rFonts w:eastAsiaTheme="minorHAnsi" w:hint="eastAsia"/>
                <w:szCs w:val="21"/>
              </w:rPr>
              <w:t>中签约流程；</w:t>
            </w:r>
          </w:p>
          <w:p w14:paraId="19B5DC44" w14:textId="77777777" w:rsidR="00A04055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客户进</w:t>
            </w:r>
            <w:proofErr w:type="gramStart"/>
            <w:r>
              <w:rPr>
                <w:rFonts w:eastAsiaTheme="minorHAnsi" w:hint="eastAsia"/>
                <w:szCs w:val="21"/>
              </w:rPr>
              <w:t>入微信页面</w:t>
            </w:r>
            <w:proofErr w:type="gramEnd"/>
            <w:r>
              <w:rPr>
                <w:rFonts w:eastAsiaTheme="minorHAnsi" w:hint="eastAsia"/>
                <w:szCs w:val="21"/>
              </w:rPr>
              <w:t>后，可以选择【支付】或开通自动续</w:t>
            </w:r>
            <w:proofErr w:type="gramStart"/>
            <w:r>
              <w:rPr>
                <w:rFonts w:eastAsiaTheme="minorHAnsi" w:hint="eastAsia"/>
                <w:szCs w:val="21"/>
              </w:rPr>
              <w:t>费协议</w:t>
            </w:r>
            <w:proofErr w:type="gramEnd"/>
            <w:r>
              <w:rPr>
                <w:rFonts w:eastAsiaTheme="minorHAnsi" w:hint="eastAsia"/>
                <w:szCs w:val="21"/>
              </w:rPr>
              <w:t>支付。</w:t>
            </w:r>
          </w:p>
          <w:p w14:paraId="2017BC76" w14:textId="0CF79792" w:rsidR="00A04055" w:rsidRPr="00EA7767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客户在</w:t>
            </w:r>
            <w:proofErr w:type="gramStart"/>
            <w:r>
              <w:rPr>
                <w:rFonts w:eastAsiaTheme="minorHAnsi" w:hint="eastAsia"/>
                <w:szCs w:val="21"/>
              </w:rPr>
              <w:t>微信页面</w:t>
            </w:r>
            <w:proofErr w:type="gramEnd"/>
            <w:r>
              <w:rPr>
                <w:rFonts w:eastAsiaTheme="minorHAnsi" w:hint="eastAsia"/>
                <w:szCs w:val="21"/>
              </w:rPr>
              <w:t>点击【支付】，调用</w:t>
            </w:r>
            <w:proofErr w:type="gramStart"/>
            <w:r>
              <w:rPr>
                <w:rFonts w:eastAsiaTheme="minorHAnsi" w:hint="eastAsia"/>
                <w:szCs w:val="21"/>
              </w:rPr>
              <w:t>微信支付</w:t>
            </w:r>
            <w:proofErr w:type="gramEnd"/>
            <w:r>
              <w:rPr>
                <w:rFonts w:eastAsiaTheme="minorHAnsi" w:hint="eastAsia"/>
                <w:szCs w:val="21"/>
              </w:rPr>
              <w:t>接口进行费用代扣。</w:t>
            </w:r>
          </w:p>
        </w:tc>
      </w:tr>
      <w:tr w:rsidR="00A04055" w:rsidRPr="006A0EFC" w14:paraId="34241C5E" w14:textId="77777777" w:rsidTr="00A44D35">
        <w:trPr>
          <w:trHeight w:val="454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32B22602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7768E25B" w14:textId="6DA44B4D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线下转账</w:t>
            </w:r>
          </w:p>
        </w:tc>
        <w:tc>
          <w:tcPr>
            <w:tcW w:w="4074" w:type="pct"/>
          </w:tcPr>
          <w:p w14:paraId="682BFDB9" w14:textId="5027DD60" w:rsidR="00A04055" w:rsidRPr="006A0EFC" w:rsidRDefault="00A04055" w:rsidP="00A04055">
            <w:pPr>
              <w:ind w:firstLineChars="200" w:firstLine="42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分流规则中若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无当前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订单可用银行，或用户输入的银行卡超出我社限额，则显示“线下转账”入口，用户选择线下转账后，显示我社的线下转账信息。</w:t>
            </w:r>
          </w:p>
          <w:p w14:paraId="0DC0AFC7" w14:textId="5943D9E4" w:rsidR="00A04055" w:rsidRPr="006A0EFC" w:rsidRDefault="00A04055" w:rsidP="00A04055">
            <w:pPr>
              <w:ind w:firstLineChars="200" w:firstLine="42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若用户点击页面的线下转账，显示提示信息“尊敬的客户：选择线下转账，将由我们的服务专员与您联系，指导您通过网银、电汇等方式汇款至本社对公账户，如有其他疑问，您可联系云客服或拨打客服热线</w:t>
            </w:r>
            <w:r w:rsidRPr="006A0EFC">
              <w:rPr>
                <w:rFonts w:eastAsiaTheme="minorHAnsi"/>
                <w:szCs w:val="21"/>
              </w:rPr>
              <w:t>400-139-9990</w:t>
            </w:r>
            <w:r w:rsidRPr="006A0EFC">
              <w:rPr>
                <w:rFonts w:eastAsiaTheme="minorHAnsi" w:hint="eastAsia"/>
                <w:szCs w:val="21"/>
              </w:rPr>
              <w:t>”</w:t>
            </w:r>
          </w:p>
        </w:tc>
      </w:tr>
      <w:tr w:rsidR="00A04055" w:rsidRPr="006A0EFC" w14:paraId="2634CD84" w14:textId="48E23208" w:rsidTr="00A44D35">
        <w:trPr>
          <w:trHeight w:val="282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11F428BE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分支流程描述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33474112" w14:textId="77777777" w:rsidR="00851096" w:rsidRDefault="00A04055" w:rsidP="00A04055">
            <w:pPr>
              <w:pStyle w:val="ac"/>
              <w:numPr>
                <w:ilvl w:val="0"/>
                <w:numId w:val="26"/>
              </w:numPr>
              <w:ind w:firstLineChars="0"/>
              <w:rPr>
                <w:rFonts w:eastAsiaTheme="minorHAnsi"/>
                <w:szCs w:val="21"/>
              </w:rPr>
            </w:pPr>
            <w:r w:rsidRPr="00851096">
              <w:rPr>
                <w:rFonts w:eastAsiaTheme="minorHAnsi" w:hint="eastAsia"/>
                <w:szCs w:val="21"/>
              </w:rPr>
              <w:t>若订单支付时间超时，则需要业务系统重新发起支付。业务系统的订单有效时间应大于收银台的支付有效时间。此处时效应满足：业务系统订单有效时间＞收银台订单支付时间＞支付渠道订单有效时间，避免出现客户订单失效但支付成功的场景。</w:t>
            </w:r>
          </w:p>
          <w:p w14:paraId="32B871DF" w14:textId="77777777" w:rsidR="00A0750B" w:rsidRDefault="00A0750B" w:rsidP="00A04055">
            <w:pPr>
              <w:pStyle w:val="ac"/>
              <w:numPr>
                <w:ilvl w:val="0"/>
                <w:numId w:val="26"/>
              </w:numPr>
              <w:ind w:firstLineChars="0"/>
              <w:rPr>
                <w:rFonts w:eastAsiaTheme="minorHAnsi"/>
                <w:szCs w:val="21"/>
              </w:rPr>
            </w:pPr>
            <w:commentRangeStart w:id="19"/>
            <w:r w:rsidRPr="00851096">
              <w:rPr>
                <w:rFonts w:eastAsiaTheme="minorHAnsi" w:hint="eastAsia"/>
                <w:szCs w:val="21"/>
              </w:rPr>
              <w:t>若用户在规定的支付时间内未完成支付，系统撤单，则提示用户“订单逾期未支付，系统自动撤销”。若用户打开支付入口后，又在另一个页面进入支付页面，再次返回原支付入口时，根据业务订单最新的支付状态更新页面：</w:t>
            </w:r>
            <w:r w:rsidR="00851096">
              <w:rPr>
                <w:rFonts w:eastAsiaTheme="minorHAnsi" w:hint="eastAsia"/>
                <w:szCs w:val="21"/>
              </w:rPr>
              <w:t>订单已完成支付，则提示用户“订单已完成支付，请勿重复提交”；订单支付中，则提示用户“</w:t>
            </w:r>
            <w:r w:rsidR="00851096" w:rsidRPr="00A0750B">
              <w:rPr>
                <w:rFonts w:eastAsiaTheme="minorHAnsi" w:hint="eastAsia"/>
                <w:szCs w:val="21"/>
              </w:rPr>
              <w:t>订单支付处理中，请勿重复提交</w:t>
            </w:r>
            <w:r w:rsidR="00851096">
              <w:rPr>
                <w:rFonts w:eastAsiaTheme="minorHAnsi" w:hint="eastAsia"/>
                <w:szCs w:val="21"/>
              </w:rPr>
              <w:t>”；订单未支付时，则生成新的预支付订单，用户可以在页面完成支付。</w:t>
            </w:r>
            <w:commentRangeEnd w:id="19"/>
            <w:r w:rsidR="00851096">
              <w:rPr>
                <w:rStyle w:val="af9"/>
              </w:rPr>
              <w:commentReference w:id="19"/>
            </w:r>
          </w:p>
          <w:p w14:paraId="28A643EF" w14:textId="1D1D5AE6" w:rsidR="005C383A" w:rsidRPr="00851096" w:rsidRDefault="005C383A" w:rsidP="005C383A">
            <w:pPr>
              <w:pStyle w:val="ac"/>
              <w:ind w:left="420" w:firstLineChars="0" w:firstLine="0"/>
              <w:rPr>
                <w:rFonts w:eastAsia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34F157" wp14:editId="310D52B9">
                  <wp:extent cx="1613333" cy="7027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662" cy="706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055" w:rsidRPr="006A0EFC" w14:paraId="6DDA0B41" w14:textId="0D88F84D" w:rsidTr="00A44D35">
        <w:trPr>
          <w:trHeight w:val="90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52BD158C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例外情况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异常流程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13B35D88" w14:textId="517809CA" w:rsidR="00A04055" w:rsidRPr="00A0750B" w:rsidRDefault="00A04055" w:rsidP="00A0750B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若因用户原因支付失败，则在页面上显示对应的失败原因</w:t>
            </w:r>
            <w:r w:rsidR="00A0750B">
              <w:rPr>
                <w:rFonts w:eastAsiaTheme="minorHAnsi" w:hint="eastAsia"/>
                <w:szCs w:val="21"/>
              </w:rPr>
              <w:t>描述</w:t>
            </w:r>
            <w:r w:rsidRPr="006A0EFC">
              <w:rPr>
                <w:rFonts w:eastAsiaTheme="minorHAnsi" w:hint="eastAsia"/>
                <w:szCs w:val="21"/>
              </w:rPr>
              <w:t>，用户可以重新发起支付；</w:t>
            </w:r>
            <w:r w:rsidRPr="00A0750B">
              <w:rPr>
                <w:rFonts w:eastAsiaTheme="minorHAnsi" w:hint="eastAsia"/>
                <w:szCs w:val="21"/>
              </w:rPr>
              <w:t>若因系统原因支付失败，则进入支付中页面，提示客户“订单支付处理中，请勿重复提交”，避免客户重复支付，订单进入手工异常处理任务池；</w:t>
            </w:r>
          </w:p>
          <w:p w14:paraId="6317E213" w14:textId="77777777" w:rsidR="00A04055" w:rsidRPr="006A0EFC" w:rsidRDefault="00A04055" w:rsidP="00A04055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若用户勾选的历史账户未阅读授权文件，点击【确认支付】时则进入添加新卡页面，自动带出银行卡信息，并弹出授权文件，用户点击【已阅读】后，点击【确定】按钮，自动发起支付；</w:t>
            </w:r>
          </w:p>
          <w:p w14:paraId="2648F188" w14:textId="1FE47EF9" w:rsidR="00A04055" w:rsidRPr="006A0EFC" w:rsidRDefault="00A04055" w:rsidP="00A04055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若用户勾选的历史账户未签约，用户选择账户后，进入添加新卡页面，并带出签约信息，用户可在页面上完成签约流程；</w:t>
            </w:r>
          </w:p>
          <w:p w14:paraId="5AAA5898" w14:textId="3204E70E" w:rsidR="00A0750B" w:rsidRPr="00A0750B" w:rsidRDefault="00A04055" w:rsidP="00A0750B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招商银行为批量代扣，订单提交支付后，提示客户“订单支付处理中，请勿重复提交”。</w:t>
            </w:r>
          </w:p>
        </w:tc>
      </w:tr>
      <w:tr w:rsidR="00A04055" w:rsidRPr="006A0EFC" w14:paraId="0041C844" w14:textId="5415A904" w:rsidTr="00A44D35">
        <w:trPr>
          <w:trHeight w:val="454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60EEBC70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业务状态描述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5E01EA93" w14:textId="66D1B261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订单支付状态更新和支付异常处理同现有逻辑；</w:t>
            </w:r>
          </w:p>
        </w:tc>
      </w:tr>
    </w:tbl>
    <w:p w14:paraId="1B27F5E7" w14:textId="027E4AD6" w:rsidR="006A0EFC" w:rsidRPr="000C4646" w:rsidRDefault="00442ECF" w:rsidP="004C1624">
      <w:pPr>
        <w:pStyle w:val="3"/>
        <w:ind w:leftChars="100" w:left="919"/>
      </w:pPr>
      <w:r>
        <w:rPr>
          <w:rFonts w:hint="eastAsia"/>
        </w:rPr>
        <w:lastRenderedPageBreak/>
        <w:t>页面原型</w:t>
      </w:r>
    </w:p>
    <w:p w14:paraId="6711711D" w14:textId="56170ED1" w:rsidR="006A0EFC" w:rsidRDefault="006A0EFC" w:rsidP="006A0EFC">
      <w:pPr>
        <w:pStyle w:val="4"/>
      </w:pPr>
      <w:r>
        <w:rPr>
          <w:rFonts w:hint="eastAsia"/>
        </w:rPr>
        <w:t>银行卡支付-验证码</w:t>
      </w:r>
      <w:r w:rsidR="00B0377F">
        <w:rPr>
          <w:rFonts w:hint="eastAsia"/>
        </w:rPr>
        <w:t>&amp;无需签约</w:t>
      </w:r>
    </w:p>
    <w:p w14:paraId="0BA07178" w14:textId="65C637F5" w:rsidR="006A0EFC" w:rsidRDefault="00823F09" w:rsidP="006A0EFC">
      <w:r>
        <w:rPr>
          <w:noProof/>
        </w:rPr>
        <w:drawing>
          <wp:inline distT="0" distB="0" distL="0" distR="0" wp14:anchorId="52C10C22" wp14:editId="3113F5B7">
            <wp:extent cx="5274310" cy="1695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0FA" w14:textId="7EA6D560" w:rsidR="00823F09" w:rsidRPr="006A0EFC" w:rsidRDefault="00823F09" w:rsidP="006A0EFC">
      <w:r>
        <w:rPr>
          <w:noProof/>
        </w:rPr>
        <w:drawing>
          <wp:inline distT="0" distB="0" distL="0" distR="0" wp14:anchorId="6154CB6C" wp14:editId="124910EF">
            <wp:extent cx="5274310" cy="17043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AD36" w14:textId="16F9406B" w:rsidR="006A0EFC" w:rsidRDefault="006A0EFC">
      <w:pPr>
        <w:pStyle w:val="4"/>
      </w:pPr>
      <w:r>
        <w:rPr>
          <w:rFonts w:hint="eastAsia"/>
        </w:rPr>
        <w:t>银行卡</w:t>
      </w:r>
      <w:r w:rsidR="00765B19">
        <w:rPr>
          <w:rFonts w:hint="eastAsia"/>
        </w:rPr>
        <w:t>支付-</w:t>
      </w:r>
      <w:r w:rsidR="00765B19">
        <w:t>H5</w:t>
      </w:r>
    </w:p>
    <w:p w14:paraId="7328F5AD" w14:textId="61F35DEC" w:rsidR="00893D44" w:rsidRPr="00893D44" w:rsidRDefault="00DB0F2C" w:rsidP="00893D44">
      <w:r>
        <w:rPr>
          <w:noProof/>
        </w:rPr>
        <w:drawing>
          <wp:inline distT="0" distB="0" distL="0" distR="0" wp14:anchorId="50670033" wp14:editId="18C235DA">
            <wp:extent cx="5274310" cy="17881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C66" w14:textId="21431A67" w:rsidR="00765B19" w:rsidRDefault="00765B19" w:rsidP="00765B19">
      <w:pPr>
        <w:pStyle w:val="4"/>
      </w:pPr>
      <w:r>
        <w:rPr>
          <w:rFonts w:hint="eastAsia"/>
        </w:rPr>
        <w:lastRenderedPageBreak/>
        <w:t>银行卡支付-线下</w:t>
      </w:r>
    </w:p>
    <w:p w14:paraId="2658AF92" w14:textId="5A4CC3A1" w:rsidR="00A04184" w:rsidRPr="00A04184" w:rsidRDefault="00A04184" w:rsidP="00A04184">
      <w:r>
        <w:rPr>
          <w:noProof/>
        </w:rPr>
        <w:drawing>
          <wp:inline distT="0" distB="0" distL="0" distR="0" wp14:anchorId="4DF9D227" wp14:editId="2EB3B374">
            <wp:extent cx="5274310" cy="20783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F575" w14:textId="77777777" w:rsidR="00893D44" w:rsidRPr="00893D44" w:rsidRDefault="00893D44" w:rsidP="00893D44"/>
    <w:p w14:paraId="3D2BC4AD" w14:textId="7375B654" w:rsidR="00396ED7" w:rsidRPr="00396ED7" w:rsidRDefault="00765B19" w:rsidP="00396ED7">
      <w:pPr>
        <w:pStyle w:val="4"/>
      </w:pPr>
      <w:r>
        <w:rPr>
          <w:rFonts w:hint="eastAsia"/>
        </w:rPr>
        <w:t>支付宝</w:t>
      </w:r>
    </w:p>
    <w:p w14:paraId="25485EA3" w14:textId="0751C3BA" w:rsidR="00765B19" w:rsidRDefault="00A04055" w:rsidP="00765B19">
      <w:r>
        <w:rPr>
          <w:noProof/>
        </w:rPr>
        <w:drawing>
          <wp:inline distT="0" distB="0" distL="0" distR="0" wp14:anchorId="3C8AE03F" wp14:editId="6C3737C3">
            <wp:extent cx="5274310" cy="2771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5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BA5C13" wp14:editId="76E6AC5B">
            <wp:extent cx="5274310" cy="27793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B65" w14:textId="4A1A5740" w:rsidR="00765B19" w:rsidRDefault="00765B19" w:rsidP="00765B19">
      <w:pPr>
        <w:pStyle w:val="4"/>
      </w:pPr>
      <w:proofErr w:type="gramStart"/>
      <w:r>
        <w:rPr>
          <w:rFonts w:hint="eastAsia"/>
        </w:rPr>
        <w:t>微信</w:t>
      </w:r>
      <w:proofErr w:type="gramEnd"/>
      <w:r w:rsidR="00785355">
        <w:rPr>
          <w:rFonts w:hint="eastAsia"/>
        </w:rPr>
        <w:t>-纯签约（先签约后支付）</w:t>
      </w:r>
    </w:p>
    <w:p w14:paraId="03E36349" w14:textId="33427051" w:rsidR="0065611D" w:rsidRDefault="00785355" w:rsidP="0065611D">
      <w:r>
        <w:rPr>
          <w:noProof/>
        </w:rPr>
        <w:drawing>
          <wp:inline distT="0" distB="0" distL="0" distR="0" wp14:anchorId="16DB9C55" wp14:editId="3B1DC58F">
            <wp:extent cx="5274310" cy="16935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CCA8" w14:textId="6F920E7C" w:rsidR="00785355" w:rsidRDefault="00785355" w:rsidP="0065611D">
      <w:r>
        <w:rPr>
          <w:noProof/>
        </w:rPr>
        <w:drawing>
          <wp:inline distT="0" distB="0" distL="0" distR="0" wp14:anchorId="186E6F7B" wp14:editId="51090418">
            <wp:extent cx="5274310" cy="2044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9BE3" w14:textId="08CD4606" w:rsidR="00785355" w:rsidRDefault="00785355" w:rsidP="00785355">
      <w:pPr>
        <w:pStyle w:val="4"/>
      </w:pPr>
      <w:proofErr w:type="gramStart"/>
      <w:r>
        <w:rPr>
          <w:rFonts w:hint="eastAsia"/>
        </w:rPr>
        <w:lastRenderedPageBreak/>
        <w:t>微信</w:t>
      </w:r>
      <w:proofErr w:type="gramEnd"/>
      <w:r>
        <w:rPr>
          <w:rFonts w:hint="eastAsia"/>
        </w:rPr>
        <w:t>-支付中签约（支付同时签约）</w:t>
      </w:r>
    </w:p>
    <w:p w14:paraId="46041A9D" w14:textId="305F3631" w:rsidR="00785355" w:rsidRPr="00785355" w:rsidRDefault="00785355" w:rsidP="00785355">
      <w:r>
        <w:rPr>
          <w:noProof/>
        </w:rPr>
        <w:drawing>
          <wp:inline distT="0" distB="0" distL="0" distR="0" wp14:anchorId="4FAEB4AA" wp14:editId="22617959">
            <wp:extent cx="5274310" cy="17513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20C" w14:textId="34582BC3" w:rsidR="00396ED7" w:rsidRPr="00442ECF" w:rsidRDefault="00442ECF" w:rsidP="00442ECF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续期</w:t>
      </w:r>
    </w:p>
    <w:p w14:paraId="10E434B8" w14:textId="77777777" w:rsidR="00396ED7" w:rsidRPr="00396ED7" w:rsidRDefault="00396ED7" w:rsidP="00396ED7">
      <w:pPr>
        <w:pStyle w:val="ac"/>
        <w:keepNext/>
        <w:keepLines/>
        <w:numPr>
          <w:ilvl w:val="1"/>
          <w:numId w:val="27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7F55BEF0" w14:textId="77777777" w:rsidR="00396ED7" w:rsidRPr="00396ED7" w:rsidRDefault="00396ED7" w:rsidP="00396ED7">
      <w:pPr>
        <w:pStyle w:val="ac"/>
        <w:keepNext/>
        <w:keepLines/>
        <w:numPr>
          <w:ilvl w:val="1"/>
          <w:numId w:val="27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19DAF882" w14:textId="60DFD6D5" w:rsidR="00396ED7" w:rsidRDefault="00396ED7" w:rsidP="00396ED7">
      <w:pPr>
        <w:pStyle w:val="3"/>
        <w:numPr>
          <w:ilvl w:val="2"/>
          <w:numId w:val="27"/>
        </w:numPr>
      </w:pPr>
      <w:r>
        <w:rPr>
          <w:rFonts w:hint="eastAsia"/>
        </w:rPr>
        <w:t>银保业务</w:t>
      </w:r>
    </w:p>
    <w:p w14:paraId="0641A3AA" w14:textId="535BCB85" w:rsidR="00396ED7" w:rsidRDefault="00396ED7" w:rsidP="00396ED7">
      <w:pPr>
        <w:ind w:left="993"/>
      </w:pPr>
      <w:r>
        <w:rPr>
          <w:rFonts w:hint="eastAsia"/>
        </w:rPr>
        <w:t>银保业务在收银台进行续期在线交费时，收银台根据业务系统传的银保标识，进行判断：</w:t>
      </w:r>
    </w:p>
    <w:p w14:paraId="365E6416" w14:textId="00383287" w:rsidR="00396ED7" w:rsidRDefault="00396ED7" w:rsidP="00396ED7">
      <w:pPr>
        <w:ind w:left="993"/>
      </w:pPr>
      <w:r>
        <w:rPr>
          <w:rFonts w:hint="eastAsia"/>
        </w:rPr>
        <w:t xml:space="preserve"> </w:t>
      </w:r>
      <w:r>
        <w:t xml:space="preserve">  1.</w:t>
      </w:r>
      <w:r>
        <w:rPr>
          <w:rFonts w:hint="eastAsia"/>
        </w:rPr>
        <w:t>支持的银行卡列表中，只展示当前订单首期的交费银行；</w:t>
      </w:r>
    </w:p>
    <w:p w14:paraId="34B012F4" w14:textId="69073AC2" w:rsidR="00DB0F2C" w:rsidRPr="00DB0F2C" w:rsidRDefault="00396ED7" w:rsidP="00DB0F2C">
      <w:pPr>
        <w:ind w:left="993"/>
      </w:pPr>
      <w:r>
        <w:rPr>
          <w:rFonts w:hint="eastAsia"/>
        </w:rPr>
        <w:t xml:space="preserve"> </w:t>
      </w:r>
      <w:r>
        <w:t xml:space="preserve">  2.</w:t>
      </w:r>
      <w:r>
        <w:rPr>
          <w:rFonts w:hint="eastAsia"/>
        </w:rPr>
        <w:t>当客户</w:t>
      </w:r>
      <w:proofErr w:type="gramStart"/>
      <w:r>
        <w:rPr>
          <w:rFonts w:hint="eastAsia"/>
        </w:rPr>
        <w:t>新增卡</w:t>
      </w:r>
      <w:proofErr w:type="gramEnd"/>
      <w:r>
        <w:rPr>
          <w:rFonts w:hint="eastAsia"/>
        </w:rPr>
        <w:t>时，录入非首期银行的银行卡账号时，当完成银行账户录入，系统自动识别到银行与</w:t>
      </w:r>
      <w:proofErr w:type="gramStart"/>
      <w:r>
        <w:rPr>
          <w:rFonts w:hint="eastAsia"/>
        </w:rPr>
        <w:t>首期不</w:t>
      </w:r>
      <w:proofErr w:type="gramEnd"/>
      <w:r>
        <w:rPr>
          <w:rFonts w:hint="eastAsia"/>
        </w:rPr>
        <w:t>一致时，提示用户：当前订单为银保出单，请录入</w:t>
      </w:r>
      <w:r w:rsidRPr="00396ED7">
        <w:rPr>
          <w:rFonts w:hint="eastAsia"/>
          <w:i/>
          <w:iCs/>
          <w:color w:val="4472C4" w:themeColor="accent1"/>
        </w:rPr>
        <w:t>X</w:t>
      </w:r>
      <w:r w:rsidRPr="00396ED7">
        <w:rPr>
          <w:i/>
          <w:iCs/>
          <w:color w:val="4472C4" w:themeColor="accent1"/>
        </w:rPr>
        <w:t>XX</w:t>
      </w:r>
      <w:r w:rsidRPr="00396ED7">
        <w:rPr>
          <w:rFonts w:hint="eastAsia"/>
          <w:i/>
          <w:iCs/>
          <w:color w:val="4472C4" w:themeColor="accent1"/>
        </w:rPr>
        <w:t>银行</w:t>
      </w:r>
      <w:r>
        <w:rPr>
          <w:rFonts w:hint="eastAsia"/>
          <w:i/>
          <w:iCs/>
          <w:color w:val="4472C4" w:themeColor="accent1"/>
        </w:rPr>
        <w:t xml:space="preserve"> </w:t>
      </w:r>
      <w:r>
        <w:rPr>
          <w:rFonts w:hint="eastAsia"/>
        </w:rPr>
        <w:t>账户。X</w:t>
      </w:r>
      <w:r>
        <w:t>XX</w:t>
      </w:r>
      <w:r>
        <w:rPr>
          <w:rFonts w:hint="eastAsia"/>
        </w:rPr>
        <w:t>根据不同的银行展示对应的银行名称。</w:t>
      </w:r>
    </w:p>
    <w:p w14:paraId="542DD73F" w14:textId="361639DF" w:rsidR="00396ED7" w:rsidRDefault="00396ED7" w:rsidP="00396ED7">
      <w:pPr>
        <w:pStyle w:val="3"/>
        <w:numPr>
          <w:ilvl w:val="2"/>
          <w:numId w:val="27"/>
        </w:numPr>
      </w:pPr>
      <w:proofErr w:type="gramStart"/>
      <w:r>
        <w:rPr>
          <w:rFonts w:hint="eastAsia"/>
        </w:rPr>
        <w:t>微信</w:t>
      </w:r>
      <w:proofErr w:type="gramEnd"/>
      <w:r>
        <w:t>/</w:t>
      </w:r>
      <w:r>
        <w:rPr>
          <w:rFonts w:hint="eastAsia"/>
        </w:rPr>
        <w:t>支付宝</w:t>
      </w:r>
    </w:p>
    <w:p w14:paraId="0DB700BF" w14:textId="050A5703" w:rsidR="00396ED7" w:rsidRDefault="00396ED7" w:rsidP="00396ED7">
      <w:pPr>
        <w:pStyle w:val="ac"/>
        <w:numPr>
          <w:ilvl w:val="0"/>
          <w:numId w:val="28"/>
        </w:numPr>
        <w:ind w:firstLineChars="0"/>
      </w:pPr>
      <w:r>
        <w:rPr>
          <w:rFonts w:hint="eastAsia"/>
        </w:rPr>
        <w:t>当客户首期</w:t>
      </w:r>
      <w:proofErr w:type="gramStart"/>
      <w:r>
        <w:rPr>
          <w:rFonts w:hint="eastAsia"/>
        </w:rPr>
        <w:t>用微信</w:t>
      </w:r>
      <w:proofErr w:type="gramEnd"/>
      <w:r>
        <w:rPr>
          <w:rFonts w:hint="eastAsia"/>
        </w:rPr>
        <w:t>/支付</w:t>
      </w:r>
      <w:proofErr w:type="gramStart"/>
      <w:r>
        <w:rPr>
          <w:rFonts w:hint="eastAsia"/>
        </w:rPr>
        <w:t>宝支付</w:t>
      </w:r>
      <w:proofErr w:type="gramEnd"/>
      <w:r>
        <w:rPr>
          <w:rFonts w:hint="eastAsia"/>
        </w:rPr>
        <w:t>时，若续期在线交费时无法</w:t>
      </w:r>
      <w:proofErr w:type="gramStart"/>
      <w:r>
        <w:rPr>
          <w:rFonts w:hint="eastAsia"/>
        </w:rPr>
        <w:t>展示微信</w:t>
      </w:r>
      <w:proofErr w:type="gramEnd"/>
      <w:r>
        <w:rPr>
          <w:rFonts w:hint="eastAsia"/>
        </w:rPr>
        <w:t>/支付宝，</w:t>
      </w:r>
      <w:r w:rsidR="005C383A">
        <w:rPr>
          <w:rFonts w:hint="eastAsia"/>
        </w:rPr>
        <w:t>且无银行卡信息时，</w:t>
      </w:r>
      <w:r>
        <w:rPr>
          <w:rFonts w:hint="eastAsia"/>
        </w:rPr>
        <w:t>【确认支付】按钮禁用</w:t>
      </w:r>
      <w:r w:rsidR="005C383A">
        <w:rPr>
          <w:rFonts w:hint="eastAsia"/>
        </w:rPr>
        <w:t>；</w:t>
      </w:r>
    </w:p>
    <w:p w14:paraId="0B5B45FA" w14:textId="25B30D61" w:rsidR="00396ED7" w:rsidRPr="00396ED7" w:rsidRDefault="00396ED7" w:rsidP="00396ED7">
      <w:pPr>
        <w:pStyle w:val="ac"/>
        <w:numPr>
          <w:ilvl w:val="0"/>
          <w:numId w:val="28"/>
        </w:numPr>
        <w:ind w:firstLineChars="0"/>
      </w:pPr>
      <w:commentRangeStart w:id="20"/>
      <w:r>
        <w:rPr>
          <w:rFonts w:hint="eastAsia"/>
        </w:rPr>
        <w:t>续期在线交费时，由于用户选择的支付方式不会改变订单的交费方式，选择支付宝/</w:t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时，不需要签约，系统调用支付接口</w:t>
      </w:r>
      <w:proofErr w:type="gramStart"/>
      <w:r>
        <w:rPr>
          <w:rFonts w:hint="eastAsia"/>
        </w:rPr>
        <w:t>完成扣费即</w:t>
      </w:r>
      <w:proofErr w:type="gramEnd"/>
      <w:r>
        <w:rPr>
          <w:rFonts w:hint="eastAsia"/>
        </w:rPr>
        <w:t>可。</w:t>
      </w:r>
      <w:commentRangeEnd w:id="20"/>
      <w:r>
        <w:rPr>
          <w:rStyle w:val="af9"/>
        </w:rPr>
        <w:commentReference w:id="20"/>
      </w:r>
    </w:p>
    <w:p w14:paraId="4D0A3F9C" w14:textId="1D3726F4" w:rsidR="00442ECF" w:rsidRPr="00442ECF" w:rsidRDefault="00442ECF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保全</w:t>
      </w:r>
    </w:p>
    <w:p w14:paraId="0B43B448" w14:textId="77777777" w:rsidR="00E81211" w:rsidRPr="00E81211" w:rsidRDefault="00E81211" w:rsidP="00E81211">
      <w:pPr>
        <w:pStyle w:val="ac"/>
        <w:keepNext/>
        <w:keepLines/>
        <w:numPr>
          <w:ilvl w:val="1"/>
          <w:numId w:val="1"/>
        </w:numPr>
        <w:spacing w:line="360" w:lineRule="auto"/>
        <w:ind w:firstLineChars="0"/>
        <w:outlineLvl w:val="1"/>
        <w:rPr>
          <w:ins w:id="21" w:author="aprils" w:date="2021-07-22T15:46:00Z"/>
          <w:rFonts w:asciiTheme="majorHAnsi" w:eastAsiaTheme="majorEastAsia" w:hAnsiTheme="majorHAnsi" w:cstheme="majorBidi" w:hint="eastAsia"/>
          <w:b/>
          <w:bCs/>
          <w:vanish/>
          <w:sz w:val="28"/>
          <w:szCs w:val="28"/>
        </w:rPr>
      </w:pPr>
    </w:p>
    <w:p w14:paraId="76E417AD" w14:textId="77777777" w:rsidR="009367A6" w:rsidRDefault="00F95F91" w:rsidP="004C1624">
      <w:pPr>
        <w:pStyle w:val="3"/>
        <w:rPr>
          <w:ins w:id="22" w:author="aprils" w:date="2021-07-22T15:48:00Z"/>
        </w:rPr>
      </w:pPr>
      <w:ins w:id="23" w:author="aprils" w:date="2021-07-22T15:29:00Z">
        <w:r>
          <w:rPr>
            <w:rFonts w:hint="eastAsia"/>
          </w:rPr>
          <w:t>银保业务</w:t>
        </w:r>
      </w:ins>
    </w:p>
    <w:p w14:paraId="4E6A4DB8" w14:textId="6BEC3584" w:rsidR="00F95F91" w:rsidRDefault="00F95F91" w:rsidP="009367A6">
      <w:pPr>
        <w:ind w:left="993"/>
        <w:rPr>
          <w:ins w:id="24" w:author="aprils" w:date="2021-07-22T15:34:00Z"/>
        </w:rPr>
      </w:pPr>
      <w:ins w:id="25" w:author="aprils" w:date="2021-07-22T15:29:00Z">
        <w:r>
          <w:rPr>
            <w:rFonts w:hint="eastAsia"/>
          </w:rPr>
          <w:t>银保业务在进行</w:t>
        </w:r>
      </w:ins>
      <w:ins w:id="26" w:author="aprils" w:date="2021-07-22T15:32:00Z">
        <w:r>
          <w:rPr>
            <w:rFonts w:hint="eastAsia"/>
          </w:rPr>
          <w:t>客户</w:t>
        </w:r>
      </w:ins>
      <w:ins w:id="27" w:author="aprils" w:date="2021-07-22T17:16:00Z">
        <w:r w:rsidR="008C185F">
          <w:rPr>
            <w:rFonts w:hint="eastAsia"/>
          </w:rPr>
          <w:t>申请</w:t>
        </w:r>
      </w:ins>
      <w:ins w:id="28" w:author="aprils" w:date="2021-07-22T15:32:00Z">
        <w:r>
          <w:rPr>
            <w:rFonts w:hint="eastAsia"/>
          </w:rPr>
          <w:t>保全收费业务</w:t>
        </w:r>
      </w:ins>
      <w:ins w:id="29" w:author="aprils" w:date="2021-07-22T15:34:00Z">
        <w:r>
          <w:rPr>
            <w:rFonts w:hint="eastAsia"/>
          </w:rPr>
          <w:t>时，收银台根据业务系统传的银保标识，进行判断：</w:t>
        </w:r>
      </w:ins>
    </w:p>
    <w:p w14:paraId="2D1145F5" w14:textId="68D63608" w:rsidR="00F95F91" w:rsidRDefault="00F95F91" w:rsidP="00F95F91">
      <w:pPr>
        <w:pStyle w:val="ac"/>
        <w:numPr>
          <w:ilvl w:val="0"/>
          <w:numId w:val="30"/>
        </w:numPr>
        <w:ind w:firstLineChars="0"/>
        <w:rPr>
          <w:ins w:id="30" w:author="aprils" w:date="2021-07-22T15:43:00Z"/>
        </w:rPr>
      </w:pPr>
      <w:ins w:id="31" w:author="aprils" w:date="2021-07-22T15:34:00Z">
        <w:r>
          <w:rPr>
            <w:rFonts w:hint="eastAsia"/>
          </w:rPr>
          <w:t>支持的银行卡列表中，</w:t>
        </w:r>
      </w:ins>
      <w:ins w:id="32" w:author="aprils" w:date="2021-07-22T15:35:00Z">
        <w:r>
          <w:rPr>
            <w:rFonts w:hint="eastAsia"/>
          </w:rPr>
          <w:t>只展示当</w:t>
        </w:r>
      </w:ins>
      <w:commentRangeStart w:id="33"/>
      <w:ins w:id="34" w:author="aprils" w:date="2021-07-22T15:43:00Z">
        <w:r w:rsidR="00E81211">
          <w:rPr>
            <w:rFonts w:hint="eastAsia"/>
          </w:rPr>
          <w:t>保单</w:t>
        </w:r>
      </w:ins>
      <w:commentRangeEnd w:id="33"/>
      <w:ins w:id="35" w:author="aprils" w:date="2021-07-22T15:44:00Z">
        <w:r w:rsidR="00E81211">
          <w:rPr>
            <w:rStyle w:val="af9"/>
          </w:rPr>
          <w:commentReference w:id="33"/>
        </w:r>
      </w:ins>
      <w:ins w:id="36" w:author="aprils" w:date="2021-07-22T15:43:00Z">
        <w:r w:rsidR="00E81211">
          <w:rPr>
            <w:rFonts w:hint="eastAsia"/>
          </w:rPr>
          <w:t>的交费银行；</w:t>
        </w:r>
      </w:ins>
    </w:p>
    <w:p w14:paraId="52C446C7" w14:textId="08699B89" w:rsidR="00E81211" w:rsidRDefault="00E81211" w:rsidP="00E81211">
      <w:pPr>
        <w:pStyle w:val="ac"/>
        <w:numPr>
          <w:ilvl w:val="0"/>
          <w:numId w:val="30"/>
        </w:numPr>
        <w:ind w:firstLineChars="0"/>
        <w:rPr>
          <w:ins w:id="37" w:author="aprils" w:date="2021-07-22T15:46:00Z"/>
        </w:rPr>
      </w:pPr>
      <w:ins w:id="38" w:author="aprils" w:date="2021-07-22T15:43:00Z">
        <w:r>
          <w:rPr>
            <w:rFonts w:hint="eastAsia"/>
          </w:rPr>
          <w:t>当客户系变更银行账户时，录入非保单</w:t>
        </w:r>
      </w:ins>
      <w:ins w:id="39" w:author="aprils" w:date="2021-07-22T15:44:00Z">
        <w:r>
          <w:rPr>
            <w:rFonts w:hint="eastAsia"/>
          </w:rPr>
          <w:t>的交费银行的银行卡账号时，当完成银行卡录入，系统自动识别到银行和</w:t>
        </w:r>
      </w:ins>
      <w:ins w:id="40" w:author="aprils" w:date="2021-07-22T15:49:00Z">
        <w:r w:rsidR="009367A6">
          <w:rPr>
            <w:rFonts w:hint="eastAsia"/>
          </w:rPr>
          <w:t>保单</w:t>
        </w:r>
      </w:ins>
      <w:ins w:id="41" w:author="aprils" w:date="2021-07-22T15:44:00Z">
        <w:r>
          <w:rPr>
            <w:rFonts w:hint="eastAsia"/>
          </w:rPr>
          <w:t>不一致时，提示用户</w:t>
        </w:r>
      </w:ins>
      <w:ins w:id="42" w:author="aprils" w:date="2021-07-22T15:45:00Z">
        <w:r>
          <w:rPr>
            <w:rFonts w:hint="eastAsia"/>
          </w:rPr>
          <w:t>：请录入X</w:t>
        </w:r>
        <w:r>
          <w:t>XX</w:t>
        </w:r>
        <w:r>
          <w:rPr>
            <w:rFonts w:hint="eastAsia"/>
          </w:rPr>
          <w:t>银行账户。X</w:t>
        </w:r>
        <w:r>
          <w:t>XX</w:t>
        </w:r>
        <w:r>
          <w:rPr>
            <w:rFonts w:hint="eastAsia"/>
          </w:rPr>
          <w:t>根据不同的</w:t>
        </w:r>
      </w:ins>
      <w:ins w:id="43" w:author="aprils" w:date="2021-07-22T15:46:00Z">
        <w:r>
          <w:rPr>
            <w:rFonts w:hint="eastAsia"/>
          </w:rPr>
          <w:t>银行展示对应的银行名称。</w:t>
        </w:r>
      </w:ins>
    </w:p>
    <w:p w14:paraId="4653A379" w14:textId="11B33C8A" w:rsidR="00E81211" w:rsidRDefault="00E81211" w:rsidP="00E81211">
      <w:pPr>
        <w:pStyle w:val="ac"/>
        <w:ind w:left="475" w:firstLineChars="0" w:firstLine="0"/>
        <w:rPr>
          <w:ins w:id="44" w:author="aprils" w:date="2021-07-22T15:46:00Z"/>
        </w:rPr>
      </w:pPr>
    </w:p>
    <w:p w14:paraId="24263CF9" w14:textId="05528799" w:rsidR="00E81211" w:rsidRDefault="00E81211" w:rsidP="00E81211">
      <w:pPr>
        <w:pStyle w:val="3"/>
        <w:rPr>
          <w:ins w:id="45" w:author="aprils" w:date="2021-07-22T15:49:00Z"/>
        </w:rPr>
      </w:pPr>
      <w:proofErr w:type="gramStart"/>
      <w:ins w:id="46" w:author="aprils" w:date="2021-07-22T15:47:00Z">
        <w:r>
          <w:rPr>
            <w:rFonts w:hint="eastAsia"/>
          </w:rPr>
          <w:t>微信</w:t>
        </w:r>
        <w:proofErr w:type="gramEnd"/>
        <w:r>
          <w:rPr>
            <w:rFonts w:hint="eastAsia"/>
          </w:rPr>
          <w:t>/支付宝</w:t>
        </w:r>
      </w:ins>
    </w:p>
    <w:p w14:paraId="4A28AD2E" w14:textId="07E0090A" w:rsidR="009367A6" w:rsidRDefault="009367A6" w:rsidP="00BB70E7">
      <w:pPr>
        <w:pStyle w:val="ac"/>
        <w:numPr>
          <w:ilvl w:val="0"/>
          <w:numId w:val="32"/>
        </w:numPr>
        <w:ind w:firstLineChars="0"/>
        <w:rPr>
          <w:ins w:id="47" w:author="aprils" w:date="2021-07-22T16:25:00Z"/>
        </w:rPr>
      </w:pPr>
      <w:ins w:id="48" w:author="aprils" w:date="2021-07-22T15:49:00Z">
        <w:r>
          <w:rPr>
            <w:rFonts w:hint="eastAsia"/>
          </w:rPr>
          <w:t>当客户首期</w:t>
        </w:r>
        <w:proofErr w:type="gramStart"/>
        <w:r>
          <w:rPr>
            <w:rFonts w:hint="eastAsia"/>
          </w:rPr>
          <w:t>用微信</w:t>
        </w:r>
        <w:proofErr w:type="gramEnd"/>
        <w:r>
          <w:rPr>
            <w:rFonts w:hint="eastAsia"/>
          </w:rPr>
          <w:t>/支付</w:t>
        </w:r>
        <w:proofErr w:type="gramStart"/>
        <w:r>
          <w:rPr>
            <w:rFonts w:hint="eastAsia"/>
          </w:rPr>
          <w:t>宝支付</w:t>
        </w:r>
        <w:proofErr w:type="gramEnd"/>
        <w:r>
          <w:rPr>
            <w:rFonts w:hint="eastAsia"/>
          </w:rPr>
          <w:t>时，</w:t>
        </w:r>
      </w:ins>
      <w:ins w:id="49" w:author="aprils" w:date="2021-07-22T16:24:00Z">
        <w:r w:rsidR="00F249F9">
          <w:rPr>
            <w:rFonts w:hint="eastAsia"/>
          </w:rPr>
          <w:t>保全做交费方式变更或更换支付方式时，目前只能切换银行卡</w:t>
        </w:r>
      </w:ins>
      <w:ins w:id="50" w:author="aprils" w:date="2021-07-22T16:25:00Z">
        <w:r w:rsidR="00F249F9">
          <w:rPr>
            <w:rFonts w:hint="eastAsia"/>
          </w:rPr>
          <w:t>。</w:t>
        </w:r>
      </w:ins>
    </w:p>
    <w:p w14:paraId="38C76740" w14:textId="2F83E1FC" w:rsidR="00F249F9" w:rsidRPr="009367A6" w:rsidRDefault="008C185F" w:rsidP="00BB70E7">
      <w:pPr>
        <w:pStyle w:val="ac"/>
        <w:numPr>
          <w:ilvl w:val="0"/>
          <w:numId w:val="32"/>
        </w:numPr>
        <w:ind w:firstLineChars="0"/>
        <w:rPr>
          <w:ins w:id="51" w:author="aprils" w:date="2021-07-22T15:47:00Z"/>
          <w:rFonts w:hint="eastAsia"/>
        </w:rPr>
      </w:pPr>
      <w:ins w:id="52" w:author="aprils" w:date="2021-07-22T17:17:00Z">
        <w:r>
          <w:rPr>
            <w:rFonts w:hint="eastAsia"/>
          </w:rPr>
          <w:t>收费类保全</w:t>
        </w:r>
      </w:ins>
      <w:ins w:id="53" w:author="aprils" w:date="2021-07-22T17:18:00Z">
        <w:r>
          <w:rPr>
            <w:rFonts w:hint="eastAsia"/>
          </w:rPr>
          <w:t>业务暂不</w:t>
        </w:r>
        <w:proofErr w:type="gramStart"/>
        <w:r>
          <w:rPr>
            <w:rFonts w:hint="eastAsia"/>
          </w:rPr>
          <w:t>涉及微信和</w:t>
        </w:r>
        <w:proofErr w:type="gramEnd"/>
        <w:r>
          <w:rPr>
            <w:rFonts w:hint="eastAsia"/>
          </w:rPr>
          <w:t>支付宝，保全暂时只能使用银行卡</w:t>
        </w:r>
      </w:ins>
      <w:ins w:id="54" w:author="aprils" w:date="2021-07-23T13:12:00Z">
        <w:r w:rsidR="00C73ABD">
          <w:rPr>
            <w:rFonts w:hint="eastAsia"/>
          </w:rPr>
          <w:t>收付</w:t>
        </w:r>
      </w:ins>
      <w:ins w:id="55" w:author="aprils" w:date="2021-07-22T17:18:00Z">
        <w:r>
          <w:rPr>
            <w:rFonts w:hint="eastAsia"/>
          </w:rPr>
          <w:t>。</w:t>
        </w:r>
      </w:ins>
    </w:p>
    <w:p w14:paraId="015A3D87" w14:textId="77777777" w:rsidR="00E81211" w:rsidRPr="00C73ABD" w:rsidRDefault="00E81211" w:rsidP="009367A6">
      <w:pPr>
        <w:rPr>
          <w:rFonts w:hint="eastAsia"/>
        </w:rPr>
      </w:pPr>
    </w:p>
    <w:p w14:paraId="467106E1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 xml:space="preserve">【非功能需求】 </w:t>
      </w:r>
    </w:p>
    <w:p w14:paraId="7921CDA9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数据统计需求</w:t>
      </w:r>
    </w:p>
    <w:p w14:paraId="541B1BF9" w14:textId="2F0D0A02" w:rsidR="00AA3553" w:rsidRDefault="00AA3553" w:rsidP="00AA3553">
      <w:pPr>
        <w:ind w:firstLine="360"/>
      </w:pPr>
      <w:r>
        <w:rPr>
          <w:rFonts w:hint="eastAsia"/>
        </w:rPr>
        <w:t>针对收银台进行埋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通知，埋</w:t>
      </w:r>
      <w:proofErr w:type="gramStart"/>
      <w:r>
        <w:rPr>
          <w:rFonts w:hint="eastAsia"/>
        </w:rPr>
        <w:t>点统计</w:t>
      </w:r>
      <w:proofErr w:type="gramEnd"/>
      <w:r>
        <w:rPr>
          <w:rFonts w:hint="eastAsia"/>
        </w:rPr>
        <w:t>如下：</w:t>
      </w:r>
    </w:p>
    <w:p w14:paraId="3EF4D91F" w14:textId="5F4512E7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t>页面埋</w:t>
      </w:r>
      <w:proofErr w:type="gramStart"/>
      <w:r>
        <w:rPr>
          <w:rFonts w:hint="eastAsia"/>
        </w:rPr>
        <w:t>点统计</w:t>
      </w:r>
      <w:proofErr w:type="gramEnd"/>
      <w:r>
        <w:t>PV</w:t>
      </w:r>
      <w:r>
        <w:rPr>
          <w:rFonts w:hint="eastAsia"/>
        </w:rPr>
        <w:t>和</w:t>
      </w:r>
      <w:r>
        <w:t>UV</w:t>
      </w:r>
      <w:r>
        <w:rPr>
          <w:rFonts w:hint="eastAsia"/>
        </w:rPr>
        <w:t>统计：支付方式点击、新增账户（添加银行卡、扫描、卡号录入、开户银行、手机号码、勾选授权书、【确定】）、【确认支付】</w:t>
      </w:r>
    </w:p>
    <w:p w14:paraId="2AE5FFAC" w14:textId="2515589A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lastRenderedPageBreak/>
        <w:t>不同支付方式使用率统计：支付宝/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/银行卡（区分银行）支付成功统计；</w:t>
      </w:r>
    </w:p>
    <w:p w14:paraId="70213FAD" w14:textId="5F36ADAA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t>页面支付时间统计。</w:t>
      </w:r>
    </w:p>
    <w:p w14:paraId="4694C3D6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数据安全需求</w:t>
      </w:r>
    </w:p>
    <w:p w14:paraId="5429C979" w14:textId="77777777" w:rsidR="00AA3553" w:rsidRDefault="00AA3553" w:rsidP="00AA3553">
      <w:pPr>
        <w:ind w:firstLine="360"/>
      </w:pPr>
      <w:r>
        <w:rPr>
          <w:rFonts w:hint="eastAsia"/>
        </w:rPr>
        <w:t>暂无</w:t>
      </w:r>
    </w:p>
    <w:p w14:paraId="622313E7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性能需求</w:t>
      </w:r>
    </w:p>
    <w:p w14:paraId="76BF62CD" w14:textId="77777777" w:rsidR="00AA3553" w:rsidRDefault="00AA3553" w:rsidP="00AA3553">
      <w:pPr>
        <w:ind w:firstLine="360"/>
      </w:pPr>
      <w:r>
        <w:rPr>
          <w:rFonts w:hint="eastAsia"/>
        </w:rPr>
        <w:t>暂无</w:t>
      </w:r>
    </w:p>
    <w:p w14:paraId="273E432B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其他非功能需求</w:t>
      </w:r>
    </w:p>
    <w:p w14:paraId="22A983EE" w14:textId="44053E9B" w:rsidR="000156E5" w:rsidRDefault="000156E5" w:rsidP="00AA3553">
      <w:pPr>
        <w:ind w:firstLine="360"/>
      </w:pPr>
      <w:r>
        <w:rPr>
          <w:rFonts w:hint="eastAsia"/>
        </w:rPr>
        <w:t>签约</w:t>
      </w:r>
      <w:r w:rsidR="00747A83">
        <w:rPr>
          <w:rFonts w:hint="eastAsia"/>
        </w:rPr>
        <w:t>模式参考如下，生产环境已财务配置的分流规则为准。</w:t>
      </w:r>
    </w:p>
    <w:tbl>
      <w:tblPr>
        <w:tblW w:w="9950" w:type="dxa"/>
        <w:tblInd w:w="113" w:type="dxa"/>
        <w:tblLook w:val="04A0" w:firstRow="1" w:lastRow="0" w:firstColumn="1" w:lastColumn="0" w:noHBand="0" w:noVBand="1"/>
      </w:tblPr>
      <w:tblGrid>
        <w:gridCol w:w="1100"/>
        <w:gridCol w:w="1589"/>
        <w:gridCol w:w="1309"/>
        <w:gridCol w:w="876"/>
        <w:gridCol w:w="1116"/>
        <w:gridCol w:w="1820"/>
        <w:gridCol w:w="2140"/>
      </w:tblGrid>
      <w:tr w:rsidR="00747A83" w:rsidRPr="000156E5" w14:paraId="1CB4364C" w14:textId="77777777" w:rsidTr="00747A83">
        <w:trPr>
          <w:trHeight w:val="936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644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银行编码</w:t>
            </w:r>
          </w:p>
        </w:tc>
        <w:tc>
          <w:tcPr>
            <w:tcW w:w="15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F2B4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银行名称</w:t>
            </w:r>
          </w:p>
        </w:tc>
        <w:tc>
          <w:tcPr>
            <w:tcW w:w="1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CA4A0" w14:textId="11E876D3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限额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161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比例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AFAC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日限额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3CBC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第三方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CAA0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签约模式</w:t>
            </w:r>
          </w:p>
        </w:tc>
      </w:tr>
      <w:tr w:rsidR="00747A83" w:rsidRPr="000156E5" w14:paraId="01B288F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3D45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309001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588B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兴业银行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9B758F" w14:textId="55EB7D7F" w:rsidR="00747A83" w:rsidRPr="00A44D35" w:rsidRDefault="00747A83" w:rsidP="000156E5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5D08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BE5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C97C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兴业银行汇收付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7F2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8EA3F87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CE2A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06E6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中国农业银行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90DD6" w14:textId="34848781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564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3C6E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2EDE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D8A2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582B4EAE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408D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104001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30D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E627B" w14:textId="088B09E5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0DC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6517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FC33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0899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10EBDDC0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477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0B3C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1D32A1" w14:textId="04F9E69C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EA1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FF8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36DA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8AF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A83FB3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6C9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306001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E0F6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广发银行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C27926" w14:textId="538DCCFF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4DD2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427E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CD9D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EA52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2AEEF27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9C35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307001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8210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平安银行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77A80B" w14:textId="2A9D4EBD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B54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D85D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363B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282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AFCC896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9919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308001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359A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3F314" w14:textId="11158984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B095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782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ABF6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2FB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H5签约</w:t>
            </w:r>
          </w:p>
        </w:tc>
      </w:tr>
      <w:tr w:rsidR="00747A83" w:rsidRPr="000156E5" w14:paraId="00CC029C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8106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A77E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邮储银行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264750" w14:textId="00BDE2EA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3D9D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9708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E362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FA2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01CA681C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D1B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301001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7534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交通银行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225CF7" w14:textId="3F3BAA6E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</w:t>
            </w:r>
            <w:r>
              <w:rPr>
                <w:rFonts w:ascii="等线" w:eastAsia="等线" w:hAnsi="等线"/>
                <w:color w:val="000000"/>
                <w:sz w:val="22"/>
              </w:rPr>
              <w:t>,5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AC59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E8E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1FF9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32D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79F578D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8BE9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2DC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中国工商银行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DC0480" w14:textId="6F060451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</w:t>
            </w:r>
            <w:r>
              <w:rPr>
                <w:rFonts w:ascii="等线" w:eastAsia="等线" w:hAnsi="等线"/>
                <w:color w:val="000000"/>
                <w:sz w:val="22"/>
              </w:rPr>
              <w:t>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FB0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9DEC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4C6A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8AE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3E7EC89E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E919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33D3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15E00" w14:textId="2B7C6570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AC7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8F36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FA68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4E55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04746678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32DF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325290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72B0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EAA4A0" w14:textId="165F476F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11D4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DEAF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ADC7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B4F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9C4F63B" w14:textId="77777777" w:rsidTr="00747A83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BB62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8B91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中国光大银行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423C11" w14:textId="6C7964C8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7BE8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63990" w14:textId="77777777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156E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B09F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A8C4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F30A46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71F3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6068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中信银行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96538D" w14:textId="1021093A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227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42E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F6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CA4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4D6F154" w14:textId="77777777" w:rsidTr="00747A83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078C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7723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北京银行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769496" w14:textId="4681DD9A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C51D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BAC40" w14:textId="77777777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156E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C74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7C9D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3A7422F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5148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104001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095C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1E788A" w14:textId="6C37C6AC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AB80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2185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CA5D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3C41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E9E5BB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E10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F050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91E98A" w14:textId="52DA27B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4001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7D0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F19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3563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线下签约</w:t>
            </w:r>
          </w:p>
        </w:tc>
      </w:tr>
      <w:tr w:rsidR="00747A83" w:rsidRPr="000156E5" w14:paraId="1ADEBDBB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11AA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41B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中国农业银行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E33DE" w14:textId="14BCC22D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C3AB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862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95B5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0CA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07B5BE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173B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29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中国工商银行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92E321" w14:textId="67228BA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10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6A58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9DBC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2F8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6F32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F1B10F2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1E8B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310001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8891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上海浦东发展银行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41344C" w14:textId="48ACBB35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F05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FD0C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9A76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8FCE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APP签约（未对接）</w:t>
            </w:r>
          </w:p>
        </w:tc>
      </w:tr>
      <w:tr w:rsidR="00747A83" w:rsidRPr="000156E5" w14:paraId="331DDC73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5E46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786F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民生银行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010213" w14:textId="4A55423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E73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5014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A6A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01E0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3AC782E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EE7B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308001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B48D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559C3" w14:textId="006A30E0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81D0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0EA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4DB3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招商直连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B59F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H5签约</w:t>
            </w:r>
          </w:p>
        </w:tc>
      </w:tr>
    </w:tbl>
    <w:p w14:paraId="1AA3834B" w14:textId="06AB4D82" w:rsidR="00AA3553" w:rsidRDefault="00AA3553" w:rsidP="00AA3553">
      <w:pPr>
        <w:ind w:firstLine="360"/>
      </w:pPr>
    </w:p>
    <w:p w14:paraId="04FB98E7" w14:textId="154AAE80" w:rsidR="00174083" w:rsidRDefault="00174083" w:rsidP="00F95F91">
      <w:pPr>
        <w:pStyle w:val="2"/>
        <w:numPr>
          <w:ilvl w:val="1"/>
          <w:numId w:val="3"/>
        </w:numPr>
      </w:pPr>
      <w:r>
        <w:rPr>
          <w:rFonts w:hint="eastAsia"/>
        </w:rPr>
        <w:t>特殊分流规则</w:t>
      </w:r>
    </w:p>
    <w:tbl>
      <w:tblPr>
        <w:tblW w:w="9521" w:type="dxa"/>
        <w:tblInd w:w="113" w:type="dxa"/>
        <w:tblLook w:val="04A0" w:firstRow="1" w:lastRow="0" w:firstColumn="1" w:lastColumn="0" w:noHBand="0" w:noVBand="1"/>
      </w:tblPr>
      <w:tblGrid>
        <w:gridCol w:w="1028"/>
        <w:gridCol w:w="1298"/>
        <w:gridCol w:w="1275"/>
        <w:gridCol w:w="851"/>
        <w:gridCol w:w="1276"/>
        <w:gridCol w:w="992"/>
        <w:gridCol w:w="3005"/>
      </w:tblGrid>
      <w:tr w:rsidR="00F95F91" w:rsidRPr="00174083" w14:paraId="08872FC9" w14:textId="77777777" w:rsidTr="00E667F2">
        <w:trPr>
          <w:trHeight w:val="288"/>
          <w:ins w:id="56" w:author="aprils" w:date="2021-07-22T15:28:00Z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D2F2A" w14:textId="77777777" w:rsidR="00F95F91" w:rsidRPr="00174083" w:rsidRDefault="00F95F91" w:rsidP="00E667F2">
            <w:pPr>
              <w:widowControl/>
              <w:jc w:val="left"/>
              <w:rPr>
                <w:ins w:id="57" w:author="aprils" w:date="2021-07-22T15:28:00Z"/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ins w:id="58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产品ID</w:t>
              </w:r>
            </w:ins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72729" w14:textId="77777777" w:rsidR="00F95F91" w:rsidRPr="00174083" w:rsidRDefault="00F95F91" w:rsidP="00E667F2">
            <w:pPr>
              <w:widowControl/>
              <w:jc w:val="left"/>
              <w:rPr>
                <w:ins w:id="59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60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产品编码</w:t>
              </w:r>
            </w:ins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645FC" w14:textId="77777777" w:rsidR="00F95F91" w:rsidRPr="00174083" w:rsidRDefault="00F95F91" w:rsidP="00E667F2">
            <w:pPr>
              <w:widowControl/>
              <w:jc w:val="left"/>
              <w:rPr>
                <w:ins w:id="61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62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产品名称</w:t>
              </w:r>
            </w:ins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79237" w14:textId="77777777" w:rsidR="00F95F91" w:rsidRPr="00174083" w:rsidRDefault="00F95F91" w:rsidP="00E667F2">
            <w:pPr>
              <w:widowControl/>
              <w:jc w:val="left"/>
              <w:rPr>
                <w:ins w:id="63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64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当前对接渠道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10E43" w14:textId="77777777" w:rsidR="00F95F91" w:rsidRPr="00174083" w:rsidRDefault="00F95F91" w:rsidP="00E667F2">
            <w:pPr>
              <w:widowControl/>
              <w:jc w:val="left"/>
              <w:rPr>
                <w:ins w:id="65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66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对接渠道名称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D08B7" w14:textId="77777777" w:rsidR="00F95F91" w:rsidRPr="00174083" w:rsidRDefault="00F95F91" w:rsidP="00E667F2">
            <w:pPr>
              <w:widowControl/>
              <w:jc w:val="left"/>
              <w:rPr>
                <w:ins w:id="67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68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业务类型</w:t>
              </w:r>
            </w:ins>
          </w:p>
        </w:tc>
        <w:tc>
          <w:tcPr>
            <w:tcW w:w="3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42F4B" w14:textId="77777777" w:rsidR="00F95F91" w:rsidRPr="00174083" w:rsidRDefault="00F95F91" w:rsidP="00E667F2">
            <w:pPr>
              <w:widowControl/>
              <w:jc w:val="left"/>
              <w:rPr>
                <w:ins w:id="69" w:author="aprils" w:date="2021-07-22T15:28:00Z"/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ins w:id="70" w:author="aprils" w:date="2021-07-22T15:28:00Z">
              <w:r w:rsidRPr="00174083">
                <w:rPr>
                  <w:rFonts w:ascii="等线" w:eastAsia="等线" w:hAnsi="等线" w:cs="宋体" w:hint="eastAsia"/>
                  <w:b/>
                  <w:bCs/>
                  <w:color w:val="000000"/>
                  <w:kern w:val="0"/>
                  <w:sz w:val="22"/>
                </w:rPr>
                <w:t>支付渠道</w:t>
              </w:r>
            </w:ins>
          </w:p>
        </w:tc>
      </w:tr>
      <w:tr w:rsidR="00F95F91" w:rsidRPr="00174083" w14:paraId="5DC904E5" w14:textId="77777777" w:rsidTr="00E667F2">
        <w:trPr>
          <w:trHeight w:val="288"/>
          <w:ins w:id="71" w:author="aprils" w:date="2021-07-22T15:28:00Z"/>
        </w:trPr>
        <w:tc>
          <w:tcPr>
            <w:tcW w:w="98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5D6" w14:textId="77777777" w:rsidR="00F95F91" w:rsidRPr="00174083" w:rsidRDefault="00F95F91" w:rsidP="00E667F2">
            <w:pPr>
              <w:widowControl/>
              <w:jc w:val="center"/>
              <w:rPr>
                <w:ins w:id="7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7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1000308</w:t>
              </w:r>
            </w:ins>
          </w:p>
        </w:tc>
        <w:tc>
          <w:tcPr>
            <w:tcW w:w="11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845D6" w14:textId="77777777" w:rsidR="00F95F91" w:rsidRPr="00174083" w:rsidRDefault="00F95F91" w:rsidP="00E667F2">
            <w:pPr>
              <w:widowControl/>
              <w:jc w:val="center"/>
              <w:rPr>
                <w:ins w:id="7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7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IAMILTI01A</w:t>
              </w:r>
            </w:ins>
          </w:p>
        </w:tc>
        <w:tc>
          <w:tcPr>
            <w:tcW w:w="12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C0D71" w14:textId="77777777" w:rsidR="00F95F91" w:rsidRPr="00174083" w:rsidRDefault="00F95F91" w:rsidP="00E667F2">
            <w:pPr>
              <w:widowControl/>
              <w:rPr>
                <w:ins w:id="76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77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挺好保A</w:t>
              </w:r>
            </w:ins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C74B4" w14:textId="77777777" w:rsidR="00F95F91" w:rsidRPr="00174083" w:rsidRDefault="00F95F91" w:rsidP="00E667F2">
            <w:pPr>
              <w:widowControl/>
              <w:jc w:val="left"/>
              <w:rPr>
                <w:ins w:id="78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79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377</w:t>
              </w:r>
            </w:ins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5F043" w14:textId="77777777" w:rsidR="00F95F91" w:rsidRPr="00174083" w:rsidRDefault="00F95F91" w:rsidP="00E667F2">
            <w:pPr>
              <w:widowControl/>
              <w:jc w:val="left"/>
              <w:rPr>
                <w:ins w:id="80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81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银保-招行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F1022" w14:textId="77777777" w:rsidR="00F95F91" w:rsidRPr="00174083" w:rsidRDefault="00F95F91" w:rsidP="00E667F2">
            <w:pPr>
              <w:widowControl/>
              <w:jc w:val="left"/>
              <w:rPr>
                <w:ins w:id="8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8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新契约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C15E" w14:textId="77777777" w:rsidR="00F95F91" w:rsidRPr="00174083" w:rsidRDefault="00F95F91" w:rsidP="00E667F2">
            <w:pPr>
              <w:widowControl/>
              <w:jc w:val="left"/>
              <w:rPr>
                <w:ins w:id="8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8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60B9A39F" w14:textId="77777777" w:rsidTr="00E667F2">
        <w:trPr>
          <w:trHeight w:val="288"/>
          <w:ins w:id="86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DA58E" w14:textId="77777777" w:rsidR="00F95F91" w:rsidRPr="00174083" w:rsidRDefault="00F95F91" w:rsidP="00E667F2">
            <w:pPr>
              <w:widowControl/>
              <w:jc w:val="left"/>
              <w:rPr>
                <w:ins w:id="8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4DC55" w14:textId="77777777" w:rsidR="00F95F91" w:rsidRPr="00174083" w:rsidRDefault="00F95F91" w:rsidP="00E667F2">
            <w:pPr>
              <w:widowControl/>
              <w:jc w:val="left"/>
              <w:rPr>
                <w:ins w:id="8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54EA4" w14:textId="77777777" w:rsidR="00F95F91" w:rsidRPr="00174083" w:rsidRDefault="00F95F91" w:rsidP="00E667F2">
            <w:pPr>
              <w:widowControl/>
              <w:jc w:val="left"/>
              <w:rPr>
                <w:ins w:id="8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6D867" w14:textId="77777777" w:rsidR="00F95F91" w:rsidRPr="00174083" w:rsidRDefault="00F95F91" w:rsidP="00E667F2">
            <w:pPr>
              <w:widowControl/>
              <w:jc w:val="left"/>
              <w:rPr>
                <w:ins w:id="9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8A455" w14:textId="77777777" w:rsidR="00F95F91" w:rsidRPr="00174083" w:rsidRDefault="00F95F91" w:rsidP="00E667F2">
            <w:pPr>
              <w:widowControl/>
              <w:jc w:val="left"/>
              <w:rPr>
                <w:ins w:id="91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54492" w14:textId="77777777" w:rsidR="00F95F91" w:rsidRPr="00174083" w:rsidRDefault="00F95F91" w:rsidP="00E667F2">
            <w:pPr>
              <w:widowControl/>
              <w:jc w:val="left"/>
              <w:rPr>
                <w:ins w:id="9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9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续期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459E6" w14:textId="77777777" w:rsidR="00F95F91" w:rsidRPr="00174083" w:rsidRDefault="00F95F91" w:rsidP="00E667F2">
            <w:pPr>
              <w:widowControl/>
              <w:jc w:val="left"/>
              <w:rPr>
                <w:ins w:id="9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9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75E16B6C" w14:textId="77777777" w:rsidTr="00E667F2">
        <w:trPr>
          <w:trHeight w:val="288"/>
          <w:ins w:id="96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6E726" w14:textId="77777777" w:rsidR="00F95F91" w:rsidRPr="00174083" w:rsidRDefault="00F95F91" w:rsidP="00E667F2">
            <w:pPr>
              <w:widowControl/>
              <w:jc w:val="left"/>
              <w:rPr>
                <w:ins w:id="9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E7539" w14:textId="77777777" w:rsidR="00F95F91" w:rsidRPr="00174083" w:rsidRDefault="00F95F91" w:rsidP="00E667F2">
            <w:pPr>
              <w:widowControl/>
              <w:jc w:val="left"/>
              <w:rPr>
                <w:ins w:id="9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3CC12" w14:textId="77777777" w:rsidR="00F95F91" w:rsidRPr="00174083" w:rsidRDefault="00F95F91" w:rsidP="00E667F2">
            <w:pPr>
              <w:widowControl/>
              <w:jc w:val="left"/>
              <w:rPr>
                <w:ins w:id="9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A980" w14:textId="77777777" w:rsidR="00F95F91" w:rsidRPr="00174083" w:rsidRDefault="00F95F91" w:rsidP="00E667F2">
            <w:pPr>
              <w:widowControl/>
              <w:jc w:val="left"/>
              <w:rPr>
                <w:ins w:id="10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80F9" w14:textId="77777777" w:rsidR="00F95F91" w:rsidRPr="00174083" w:rsidRDefault="00F95F91" w:rsidP="00E667F2">
            <w:pPr>
              <w:widowControl/>
              <w:jc w:val="left"/>
              <w:rPr>
                <w:ins w:id="101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9266" w14:textId="77777777" w:rsidR="00F95F91" w:rsidRPr="00174083" w:rsidRDefault="00F95F91" w:rsidP="00E667F2">
            <w:pPr>
              <w:widowControl/>
              <w:jc w:val="left"/>
              <w:rPr>
                <w:ins w:id="10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0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保全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0008A" w14:textId="77777777" w:rsidR="00F95F91" w:rsidRPr="00174083" w:rsidRDefault="00F95F91" w:rsidP="00E667F2">
            <w:pPr>
              <w:widowControl/>
              <w:jc w:val="left"/>
              <w:rPr>
                <w:ins w:id="10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0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5D8BF2FC" w14:textId="77777777" w:rsidTr="00E667F2">
        <w:trPr>
          <w:trHeight w:val="288"/>
          <w:ins w:id="106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2FE66" w14:textId="77777777" w:rsidR="00F95F91" w:rsidRPr="00174083" w:rsidRDefault="00F95F91" w:rsidP="00E667F2">
            <w:pPr>
              <w:widowControl/>
              <w:jc w:val="left"/>
              <w:rPr>
                <w:ins w:id="10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68C1D" w14:textId="77777777" w:rsidR="00F95F91" w:rsidRPr="00174083" w:rsidRDefault="00F95F91" w:rsidP="00E667F2">
            <w:pPr>
              <w:widowControl/>
              <w:jc w:val="left"/>
              <w:rPr>
                <w:ins w:id="10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9EE15" w14:textId="77777777" w:rsidR="00F95F91" w:rsidRPr="00174083" w:rsidRDefault="00F95F91" w:rsidP="00E667F2">
            <w:pPr>
              <w:widowControl/>
              <w:jc w:val="left"/>
              <w:rPr>
                <w:ins w:id="10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F6248" w14:textId="77777777" w:rsidR="00F95F91" w:rsidRPr="00174083" w:rsidRDefault="00F95F91" w:rsidP="00E667F2">
            <w:pPr>
              <w:widowControl/>
              <w:jc w:val="left"/>
              <w:rPr>
                <w:ins w:id="110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11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460</w:t>
              </w:r>
            </w:ins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A6F60" w14:textId="77777777" w:rsidR="00F95F91" w:rsidRPr="00174083" w:rsidRDefault="00F95F91" w:rsidP="00E667F2">
            <w:pPr>
              <w:widowControl/>
              <w:jc w:val="left"/>
              <w:rPr>
                <w:ins w:id="11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1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字节直销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F7C3B" w14:textId="77777777" w:rsidR="00F95F91" w:rsidRPr="00174083" w:rsidRDefault="00F95F91" w:rsidP="00E667F2">
            <w:pPr>
              <w:widowControl/>
              <w:jc w:val="left"/>
              <w:rPr>
                <w:ins w:id="11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1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新契约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DD2C8" w14:textId="77777777" w:rsidR="00F95F91" w:rsidRPr="00174083" w:rsidRDefault="00F95F91" w:rsidP="00E667F2">
            <w:pPr>
              <w:widowControl/>
              <w:jc w:val="left"/>
              <w:rPr>
                <w:ins w:id="116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proofErr w:type="gramStart"/>
            <w:ins w:id="117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微信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  <w:tr w:rsidR="00F95F91" w:rsidRPr="00174083" w14:paraId="0E9DDC81" w14:textId="77777777" w:rsidTr="00E667F2">
        <w:trPr>
          <w:trHeight w:val="288"/>
          <w:ins w:id="118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58D74" w14:textId="77777777" w:rsidR="00F95F91" w:rsidRPr="00174083" w:rsidRDefault="00F95F91" w:rsidP="00E667F2">
            <w:pPr>
              <w:widowControl/>
              <w:jc w:val="left"/>
              <w:rPr>
                <w:ins w:id="11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08829" w14:textId="77777777" w:rsidR="00F95F91" w:rsidRPr="00174083" w:rsidRDefault="00F95F91" w:rsidP="00E667F2">
            <w:pPr>
              <w:widowControl/>
              <w:jc w:val="left"/>
              <w:rPr>
                <w:ins w:id="12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471BF" w14:textId="77777777" w:rsidR="00F95F91" w:rsidRPr="00174083" w:rsidRDefault="00F95F91" w:rsidP="00E667F2">
            <w:pPr>
              <w:widowControl/>
              <w:jc w:val="left"/>
              <w:rPr>
                <w:ins w:id="121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C98F5" w14:textId="77777777" w:rsidR="00F95F91" w:rsidRPr="00174083" w:rsidRDefault="00F95F91" w:rsidP="00E667F2">
            <w:pPr>
              <w:widowControl/>
              <w:jc w:val="left"/>
              <w:rPr>
                <w:ins w:id="122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4D07C" w14:textId="77777777" w:rsidR="00F95F91" w:rsidRPr="00174083" w:rsidRDefault="00F95F91" w:rsidP="00E667F2">
            <w:pPr>
              <w:widowControl/>
              <w:jc w:val="left"/>
              <w:rPr>
                <w:ins w:id="123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F0AF3" w14:textId="77777777" w:rsidR="00F95F91" w:rsidRPr="00174083" w:rsidRDefault="00F95F91" w:rsidP="00E667F2">
            <w:pPr>
              <w:widowControl/>
              <w:jc w:val="left"/>
              <w:rPr>
                <w:ins w:id="12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2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续期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E750" w14:textId="77777777" w:rsidR="00F95F91" w:rsidRPr="00174083" w:rsidRDefault="00F95F91" w:rsidP="00E667F2">
            <w:pPr>
              <w:widowControl/>
              <w:jc w:val="left"/>
              <w:rPr>
                <w:ins w:id="126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proofErr w:type="gramStart"/>
            <w:ins w:id="127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微信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  <w:tr w:rsidR="00F95F91" w:rsidRPr="00174083" w14:paraId="65FE48EE" w14:textId="77777777" w:rsidTr="00E667F2">
        <w:trPr>
          <w:trHeight w:val="288"/>
          <w:ins w:id="128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0FEAE" w14:textId="77777777" w:rsidR="00F95F91" w:rsidRPr="00174083" w:rsidRDefault="00F95F91" w:rsidP="00E667F2">
            <w:pPr>
              <w:widowControl/>
              <w:jc w:val="left"/>
              <w:rPr>
                <w:ins w:id="12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72D6E" w14:textId="77777777" w:rsidR="00F95F91" w:rsidRPr="00174083" w:rsidRDefault="00F95F91" w:rsidP="00E667F2">
            <w:pPr>
              <w:widowControl/>
              <w:jc w:val="left"/>
              <w:rPr>
                <w:ins w:id="13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6B519" w14:textId="77777777" w:rsidR="00F95F91" w:rsidRPr="00174083" w:rsidRDefault="00F95F91" w:rsidP="00E667F2">
            <w:pPr>
              <w:widowControl/>
              <w:jc w:val="left"/>
              <w:rPr>
                <w:ins w:id="131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E3549" w14:textId="77777777" w:rsidR="00F95F91" w:rsidRPr="00174083" w:rsidRDefault="00F95F91" w:rsidP="00E667F2">
            <w:pPr>
              <w:widowControl/>
              <w:jc w:val="left"/>
              <w:rPr>
                <w:ins w:id="132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33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E3A6" w14:textId="77777777" w:rsidR="00F95F91" w:rsidRPr="00174083" w:rsidRDefault="00F95F91" w:rsidP="00E667F2">
            <w:pPr>
              <w:widowControl/>
              <w:jc w:val="left"/>
              <w:rPr>
                <w:ins w:id="134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35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其他通用渠道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1EA3" w14:textId="77777777" w:rsidR="00F95F91" w:rsidRPr="00174083" w:rsidRDefault="00F95F91" w:rsidP="00E667F2">
            <w:pPr>
              <w:widowControl/>
              <w:jc w:val="left"/>
              <w:rPr>
                <w:ins w:id="136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37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全部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42A0F" w14:textId="77777777" w:rsidR="00F95F91" w:rsidRPr="00174083" w:rsidRDefault="00F95F91" w:rsidP="00E667F2">
            <w:pPr>
              <w:widowControl/>
              <w:jc w:val="left"/>
              <w:rPr>
                <w:ins w:id="138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39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  <w:tr w:rsidR="00F95F91" w:rsidRPr="00174083" w14:paraId="11DAB180" w14:textId="77777777" w:rsidTr="00E667F2">
        <w:trPr>
          <w:trHeight w:val="288"/>
          <w:ins w:id="140" w:author="aprils" w:date="2021-07-22T15:28:00Z"/>
        </w:trPr>
        <w:tc>
          <w:tcPr>
            <w:tcW w:w="98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B73D" w14:textId="77777777" w:rsidR="00F95F91" w:rsidRPr="00174083" w:rsidRDefault="00F95F91" w:rsidP="00E667F2">
            <w:pPr>
              <w:widowControl/>
              <w:jc w:val="center"/>
              <w:rPr>
                <w:ins w:id="14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4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1000392</w:t>
              </w:r>
            </w:ins>
          </w:p>
        </w:tc>
        <w:tc>
          <w:tcPr>
            <w:tcW w:w="11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284C4" w14:textId="77777777" w:rsidR="00F95F91" w:rsidRPr="00174083" w:rsidRDefault="00F95F91" w:rsidP="00E667F2">
            <w:pPr>
              <w:widowControl/>
              <w:jc w:val="center"/>
              <w:rPr>
                <w:ins w:id="14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4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IAMILTI02A</w:t>
              </w:r>
            </w:ins>
          </w:p>
        </w:tc>
        <w:tc>
          <w:tcPr>
            <w:tcW w:w="127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C125F" w14:textId="77777777" w:rsidR="00F95F91" w:rsidRPr="00174083" w:rsidRDefault="00F95F91" w:rsidP="00E667F2">
            <w:pPr>
              <w:widowControl/>
              <w:rPr>
                <w:ins w:id="145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46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挺好保B</w:t>
              </w:r>
            </w:ins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97EB5" w14:textId="77777777" w:rsidR="00F95F91" w:rsidRPr="00174083" w:rsidRDefault="00F95F91" w:rsidP="00E667F2">
            <w:pPr>
              <w:widowControl/>
              <w:jc w:val="left"/>
              <w:rPr>
                <w:ins w:id="147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48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377</w:t>
              </w:r>
            </w:ins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EC870" w14:textId="77777777" w:rsidR="00F95F91" w:rsidRPr="00174083" w:rsidRDefault="00F95F91" w:rsidP="00E667F2">
            <w:pPr>
              <w:widowControl/>
              <w:jc w:val="left"/>
              <w:rPr>
                <w:ins w:id="149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50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银保-招行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2CA1" w14:textId="77777777" w:rsidR="00F95F91" w:rsidRPr="00174083" w:rsidRDefault="00F95F91" w:rsidP="00E667F2">
            <w:pPr>
              <w:widowControl/>
              <w:jc w:val="left"/>
              <w:rPr>
                <w:ins w:id="15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5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新契约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90250" w14:textId="77777777" w:rsidR="00F95F91" w:rsidRPr="00174083" w:rsidRDefault="00F95F91" w:rsidP="00E667F2">
            <w:pPr>
              <w:widowControl/>
              <w:jc w:val="left"/>
              <w:rPr>
                <w:ins w:id="15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5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51EC47C2" w14:textId="77777777" w:rsidTr="00E667F2">
        <w:trPr>
          <w:trHeight w:val="339"/>
          <w:ins w:id="155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82756" w14:textId="77777777" w:rsidR="00F95F91" w:rsidRPr="00174083" w:rsidRDefault="00F95F91" w:rsidP="00E667F2">
            <w:pPr>
              <w:widowControl/>
              <w:jc w:val="left"/>
              <w:rPr>
                <w:ins w:id="156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9CBAF" w14:textId="77777777" w:rsidR="00F95F91" w:rsidRPr="00174083" w:rsidRDefault="00F95F91" w:rsidP="00E667F2">
            <w:pPr>
              <w:widowControl/>
              <w:jc w:val="left"/>
              <w:rPr>
                <w:ins w:id="15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7D051" w14:textId="77777777" w:rsidR="00F95F91" w:rsidRPr="00174083" w:rsidRDefault="00F95F91" w:rsidP="00E667F2">
            <w:pPr>
              <w:widowControl/>
              <w:jc w:val="left"/>
              <w:rPr>
                <w:ins w:id="15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F81CE" w14:textId="77777777" w:rsidR="00F95F91" w:rsidRPr="00174083" w:rsidRDefault="00F95F91" w:rsidP="00E667F2">
            <w:pPr>
              <w:widowControl/>
              <w:jc w:val="left"/>
              <w:rPr>
                <w:ins w:id="15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36F2A" w14:textId="77777777" w:rsidR="00F95F91" w:rsidRPr="00174083" w:rsidRDefault="00F95F91" w:rsidP="00E667F2">
            <w:pPr>
              <w:widowControl/>
              <w:jc w:val="left"/>
              <w:rPr>
                <w:ins w:id="16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61FF" w14:textId="77777777" w:rsidR="00F95F91" w:rsidRPr="00174083" w:rsidRDefault="00F95F91" w:rsidP="00E667F2">
            <w:pPr>
              <w:widowControl/>
              <w:jc w:val="left"/>
              <w:rPr>
                <w:ins w:id="16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6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续期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82EE8" w14:textId="77777777" w:rsidR="00F95F91" w:rsidRPr="00174083" w:rsidRDefault="00F95F91" w:rsidP="00E667F2">
            <w:pPr>
              <w:widowControl/>
              <w:jc w:val="left"/>
              <w:rPr>
                <w:ins w:id="16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6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7C3B9028" w14:textId="77777777" w:rsidTr="00E667F2">
        <w:trPr>
          <w:trHeight w:val="288"/>
          <w:ins w:id="165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9BEA8" w14:textId="77777777" w:rsidR="00F95F91" w:rsidRPr="00174083" w:rsidRDefault="00F95F91" w:rsidP="00E667F2">
            <w:pPr>
              <w:widowControl/>
              <w:jc w:val="left"/>
              <w:rPr>
                <w:ins w:id="166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4236C" w14:textId="77777777" w:rsidR="00F95F91" w:rsidRPr="00174083" w:rsidRDefault="00F95F91" w:rsidP="00E667F2">
            <w:pPr>
              <w:widowControl/>
              <w:jc w:val="left"/>
              <w:rPr>
                <w:ins w:id="16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FD1C1" w14:textId="77777777" w:rsidR="00F95F91" w:rsidRPr="00174083" w:rsidRDefault="00F95F91" w:rsidP="00E667F2">
            <w:pPr>
              <w:widowControl/>
              <w:jc w:val="left"/>
              <w:rPr>
                <w:ins w:id="16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ECC21" w14:textId="77777777" w:rsidR="00F95F91" w:rsidRPr="00174083" w:rsidRDefault="00F95F91" w:rsidP="00E667F2">
            <w:pPr>
              <w:widowControl/>
              <w:jc w:val="left"/>
              <w:rPr>
                <w:ins w:id="16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9E0F0" w14:textId="77777777" w:rsidR="00F95F91" w:rsidRPr="00174083" w:rsidRDefault="00F95F91" w:rsidP="00E667F2">
            <w:pPr>
              <w:widowControl/>
              <w:jc w:val="left"/>
              <w:rPr>
                <w:ins w:id="17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70D95" w14:textId="77777777" w:rsidR="00F95F91" w:rsidRPr="00174083" w:rsidRDefault="00F95F91" w:rsidP="00E667F2">
            <w:pPr>
              <w:widowControl/>
              <w:jc w:val="left"/>
              <w:rPr>
                <w:ins w:id="17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7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保全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10862" w14:textId="77777777" w:rsidR="00F95F91" w:rsidRPr="00174083" w:rsidRDefault="00F95F91" w:rsidP="00E667F2">
            <w:pPr>
              <w:widowControl/>
              <w:jc w:val="left"/>
              <w:rPr>
                <w:ins w:id="17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7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招行直连</w:t>
              </w:r>
            </w:ins>
          </w:p>
        </w:tc>
      </w:tr>
      <w:tr w:rsidR="00F95F91" w:rsidRPr="00174083" w14:paraId="5B357D99" w14:textId="77777777" w:rsidTr="00E667F2">
        <w:trPr>
          <w:trHeight w:val="288"/>
          <w:ins w:id="175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658B4" w14:textId="77777777" w:rsidR="00F95F91" w:rsidRPr="00174083" w:rsidRDefault="00F95F91" w:rsidP="00E667F2">
            <w:pPr>
              <w:widowControl/>
              <w:jc w:val="left"/>
              <w:rPr>
                <w:ins w:id="176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5A2C5" w14:textId="77777777" w:rsidR="00F95F91" w:rsidRPr="00174083" w:rsidRDefault="00F95F91" w:rsidP="00E667F2">
            <w:pPr>
              <w:widowControl/>
              <w:jc w:val="left"/>
              <w:rPr>
                <w:ins w:id="177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22DF1" w14:textId="77777777" w:rsidR="00F95F91" w:rsidRPr="00174083" w:rsidRDefault="00F95F91" w:rsidP="00E667F2">
            <w:pPr>
              <w:widowControl/>
              <w:jc w:val="left"/>
              <w:rPr>
                <w:ins w:id="17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503E" w14:textId="77777777" w:rsidR="00F95F91" w:rsidRPr="00174083" w:rsidRDefault="00F95F91" w:rsidP="00E667F2">
            <w:pPr>
              <w:widowControl/>
              <w:jc w:val="left"/>
              <w:rPr>
                <w:ins w:id="179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80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460</w:t>
              </w:r>
            </w:ins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1E42" w14:textId="77777777" w:rsidR="00F95F91" w:rsidRPr="00174083" w:rsidRDefault="00F95F91" w:rsidP="00E667F2">
            <w:pPr>
              <w:widowControl/>
              <w:jc w:val="left"/>
              <w:rPr>
                <w:ins w:id="18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8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字节直销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DAB9C" w14:textId="77777777" w:rsidR="00F95F91" w:rsidRPr="00174083" w:rsidRDefault="00F95F91" w:rsidP="00E667F2">
            <w:pPr>
              <w:widowControl/>
              <w:jc w:val="left"/>
              <w:rPr>
                <w:ins w:id="18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8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新契约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D4D25" w14:textId="77777777" w:rsidR="00F95F91" w:rsidRPr="00174083" w:rsidRDefault="00F95F91" w:rsidP="00E667F2">
            <w:pPr>
              <w:widowControl/>
              <w:jc w:val="left"/>
              <w:rPr>
                <w:ins w:id="185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proofErr w:type="gramStart"/>
            <w:ins w:id="186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微信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  <w:tr w:rsidR="00F95F91" w:rsidRPr="00174083" w14:paraId="63EEB41F" w14:textId="77777777" w:rsidTr="00E667F2">
        <w:trPr>
          <w:trHeight w:val="288"/>
          <w:ins w:id="187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4BD9" w14:textId="77777777" w:rsidR="00F95F91" w:rsidRPr="00174083" w:rsidRDefault="00F95F91" w:rsidP="00E667F2">
            <w:pPr>
              <w:widowControl/>
              <w:jc w:val="left"/>
              <w:rPr>
                <w:ins w:id="18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A8193" w14:textId="77777777" w:rsidR="00F95F91" w:rsidRPr="00174083" w:rsidRDefault="00F95F91" w:rsidP="00E667F2">
            <w:pPr>
              <w:widowControl/>
              <w:jc w:val="left"/>
              <w:rPr>
                <w:ins w:id="18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9B1A8" w14:textId="77777777" w:rsidR="00F95F91" w:rsidRPr="00174083" w:rsidRDefault="00F95F91" w:rsidP="00E667F2">
            <w:pPr>
              <w:widowControl/>
              <w:jc w:val="left"/>
              <w:rPr>
                <w:ins w:id="19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137ED" w14:textId="77777777" w:rsidR="00F95F91" w:rsidRPr="00174083" w:rsidRDefault="00F95F91" w:rsidP="00E667F2">
            <w:pPr>
              <w:widowControl/>
              <w:jc w:val="left"/>
              <w:rPr>
                <w:ins w:id="191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B33ED" w14:textId="77777777" w:rsidR="00F95F91" w:rsidRPr="00174083" w:rsidRDefault="00F95F91" w:rsidP="00E667F2">
            <w:pPr>
              <w:widowControl/>
              <w:jc w:val="left"/>
              <w:rPr>
                <w:ins w:id="192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3C0C0" w14:textId="77777777" w:rsidR="00F95F91" w:rsidRPr="00174083" w:rsidRDefault="00F95F91" w:rsidP="00E667F2">
            <w:pPr>
              <w:widowControl/>
              <w:jc w:val="left"/>
              <w:rPr>
                <w:ins w:id="19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19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续期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3B54" w14:textId="77777777" w:rsidR="00F95F91" w:rsidRPr="00174083" w:rsidRDefault="00F95F91" w:rsidP="00E667F2">
            <w:pPr>
              <w:widowControl/>
              <w:jc w:val="left"/>
              <w:rPr>
                <w:ins w:id="195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proofErr w:type="gramStart"/>
            <w:ins w:id="196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微信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  <w:tr w:rsidR="00F95F91" w:rsidRPr="00174083" w14:paraId="196D2FA2" w14:textId="77777777" w:rsidTr="00E667F2">
        <w:trPr>
          <w:trHeight w:val="288"/>
          <w:ins w:id="197" w:author="aprils" w:date="2021-07-22T15:28:00Z"/>
        </w:trPr>
        <w:tc>
          <w:tcPr>
            <w:tcW w:w="98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0E25A" w14:textId="77777777" w:rsidR="00F95F91" w:rsidRPr="00174083" w:rsidRDefault="00F95F91" w:rsidP="00E667F2">
            <w:pPr>
              <w:widowControl/>
              <w:jc w:val="left"/>
              <w:rPr>
                <w:ins w:id="198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86F6A" w14:textId="77777777" w:rsidR="00F95F91" w:rsidRPr="00174083" w:rsidRDefault="00F95F91" w:rsidP="00E667F2">
            <w:pPr>
              <w:widowControl/>
              <w:jc w:val="left"/>
              <w:rPr>
                <w:ins w:id="199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6EB61" w14:textId="77777777" w:rsidR="00F95F91" w:rsidRPr="00174083" w:rsidRDefault="00F95F91" w:rsidP="00E667F2">
            <w:pPr>
              <w:widowControl/>
              <w:jc w:val="left"/>
              <w:rPr>
                <w:ins w:id="200" w:author="aprils" w:date="2021-07-22T15:28:00Z"/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0D916" w14:textId="77777777" w:rsidR="00F95F91" w:rsidRPr="00174083" w:rsidRDefault="00F95F91" w:rsidP="00E667F2">
            <w:pPr>
              <w:widowControl/>
              <w:jc w:val="left"/>
              <w:rPr>
                <w:ins w:id="201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202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4C33D" w14:textId="77777777" w:rsidR="00F95F91" w:rsidRPr="00174083" w:rsidRDefault="00F95F91" w:rsidP="00E667F2">
            <w:pPr>
              <w:widowControl/>
              <w:jc w:val="left"/>
              <w:rPr>
                <w:ins w:id="203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204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其他通用渠道</w:t>
              </w:r>
            </w:ins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2AF04" w14:textId="77777777" w:rsidR="00F95F91" w:rsidRPr="00174083" w:rsidRDefault="00F95F91" w:rsidP="00E667F2">
            <w:pPr>
              <w:widowControl/>
              <w:jc w:val="left"/>
              <w:rPr>
                <w:ins w:id="205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206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全部</w:t>
              </w:r>
            </w:ins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EB3C" w14:textId="77777777" w:rsidR="00F95F91" w:rsidRPr="00174083" w:rsidRDefault="00F95F91" w:rsidP="00E667F2">
            <w:pPr>
              <w:widowControl/>
              <w:jc w:val="left"/>
              <w:rPr>
                <w:ins w:id="207" w:author="aprils" w:date="2021-07-22T15:28:00Z"/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ins w:id="208" w:author="aprils" w:date="2021-07-22T15:28:00Z"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支付宝/</w:t>
              </w:r>
              <w:proofErr w:type="gramStart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保融</w:t>
              </w:r>
              <w:proofErr w:type="gramEnd"/>
              <w:r w:rsidRPr="00174083">
                <w:rPr>
                  <w:rFonts w:ascii="等线" w:eastAsia="等线" w:hAnsi="等线" w:cs="宋体" w:hint="eastAsia"/>
                  <w:color w:val="000000"/>
                  <w:kern w:val="0"/>
                  <w:sz w:val="22"/>
                </w:rPr>
                <w:t>/通联/兴业等（不包含招行直连）</w:t>
              </w:r>
            </w:ins>
          </w:p>
        </w:tc>
      </w:tr>
    </w:tbl>
    <w:p w14:paraId="024C8719" w14:textId="77777777" w:rsidR="00174083" w:rsidRPr="00F95F91" w:rsidRDefault="00174083" w:rsidP="00174083">
      <w:pPr>
        <w:rPr>
          <w:rFonts w:hint="eastAsia"/>
        </w:rPr>
      </w:pPr>
    </w:p>
    <w:p w14:paraId="0DF09058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>【权限说明】</w:t>
      </w:r>
    </w:p>
    <w:p w14:paraId="60DE2701" w14:textId="77777777" w:rsidR="00AA3553" w:rsidRDefault="00AA3553" w:rsidP="00AA3553">
      <w:pPr>
        <w:ind w:firstLine="360"/>
      </w:pPr>
    </w:p>
    <w:p w14:paraId="458B438E" w14:textId="77777777" w:rsidR="00AA3553" w:rsidRDefault="00AA3553" w:rsidP="00AA3553">
      <w:pPr>
        <w:ind w:firstLine="360"/>
      </w:pPr>
    </w:p>
    <w:p w14:paraId="0AAB7189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>【关键测试点】</w:t>
      </w:r>
    </w:p>
    <w:tbl>
      <w:tblPr>
        <w:tblStyle w:val="a5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1184"/>
        <w:gridCol w:w="2027"/>
        <w:gridCol w:w="2027"/>
        <w:gridCol w:w="3284"/>
      </w:tblGrid>
      <w:tr w:rsidR="00AA3553" w14:paraId="1B26DC6A" w14:textId="77777777" w:rsidTr="007052AE">
        <w:trPr>
          <w:jc w:val="center"/>
        </w:trPr>
        <w:tc>
          <w:tcPr>
            <w:tcW w:w="1184" w:type="dxa"/>
            <w:shd w:val="clear" w:color="auto" w:fill="8EAADB" w:themeFill="accent1" w:themeFillTint="99"/>
          </w:tcPr>
          <w:p w14:paraId="6E2F4B2A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027" w:type="dxa"/>
            <w:shd w:val="clear" w:color="auto" w:fill="8EAADB" w:themeFill="accent1" w:themeFillTint="99"/>
          </w:tcPr>
          <w:p w14:paraId="27638584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2027" w:type="dxa"/>
            <w:shd w:val="clear" w:color="auto" w:fill="8EAADB" w:themeFill="accent1" w:themeFillTint="99"/>
          </w:tcPr>
          <w:p w14:paraId="3005EB27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测试点</w:t>
            </w:r>
          </w:p>
        </w:tc>
        <w:tc>
          <w:tcPr>
            <w:tcW w:w="3284" w:type="dxa"/>
            <w:shd w:val="clear" w:color="auto" w:fill="8EAADB" w:themeFill="accent1" w:themeFillTint="99"/>
          </w:tcPr>
          <w:p w14:paraId="6E1AF49B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预期结果</w:t>
            </w:r>
          </w:p>
        </w:tc>
      </w:tr>
      <w:tr w:rsidR="00AA3553" w14:paraId="273BAE46" w14:textId="77777777" w:rsidTr="007052AE">
        <w:trPr>
          <w:jc w:val="center"/>
        </w:trPr>
        <w:tc>
          <w:tcPr>
            <w:tcW w:w="1184" w:type="dxa"/>
            <w:vAlign w:val="center"/>
          </w:tcPr>
          <w:p w14:paraId="3CE29CF5" w14:textId="77777777" w:rsidR="00AA3553" w:rsidRDefault="00AA3553" w:rsidP="007052AE"/>
        </w:tc>
        <w:tc>
          <w:tcPr>
            <w:tcW w:w="2027" w:type="dxa"/>
          </w:tcPr>
          <w:p w14:paraId="5CAC43A9" w14:textId="77777777" w:rsidR="00AA3553" w:rsidRDefault="00AA3553" w:rsidP="00981E09">
            <w:pPr>
              <w:pStyle w:val="ac"/>
              <w:numPr>
                <w:ilvl w:val="0"/>
                <w:numId w:val="9"/>
              </w:numPr>
              <w:ind w:firstLineChars="0"/>
            </w:pPr>
          </w:p>
        </w:tc>
        <w:tc>
          <w:tcPr>
            <w:tcW w:w="2027" w:type="dxa"/>
          </w:tcPr>
          <w:p w14:paraId="57AC905F" w14:textId="77777777" w:rsidR="00AA3553" w:rsidRDefault="00AA3553" w:rsidP="00981E09">
            <w:pPr>
              <w:pStyle w:val="ac"/>
              <w:numPr>
                <w:ilvl w:val="0"/>
                <w:numId w:val="9"/>
              </w:numPr>
              <w:ind w:firstLineChars="0"/>
            </w:pPr>
          </w:p>
        </w:tc>
        <w:tc>
          <w:tcPr>
            <w:tcW w:w="3284" w:type="dxa"/>
          </w:tcPr>
          <w:p w14:paraId="122B6E85" w14:textId="77777777" w:rsidR="00AA3553" w:rsidRDefault="00AA3553" w:rsidP="00981E09">
            <w:pPr>
              <w:pStyle w:val="ac"/>
              <w:numPr>
                <w:ilvl w:val="0"/>
                <w:numId w:val="10"/>
              </w:numPr>
              <w:ind w:firstLineChars="0"/>
            </w:pPr>
          </w:p>
        </w:tc>
      </w:tr>
    </w:tbl>
    <w:p w14:paraId="3799719F" w14:textId="77777777" w:rsidR="00AA3553" w:rsidRDefault="00AA3553" w:rsidP="00AA3553">
      <w:pPr>
        <w:ind w:firstLine="360"/>
      </w:pPr>
    </w:p>
    <w:p w14:paraId="14A8B176" w14:textId="77777777" w:rsidR="00AA3553" w:rsidRDefault="00AA3553" w:rsidP="00AA3553">
      <w:pPr>
        <w:pStyle w:val="1"/>
        <w:numPr>
          <w:ilvl w:val="0"/>
          <w:numId w:val="3"/>
        </w:numPr>
      </w:pPr>
      <w:bookmarkStart w:id="209" w:name="_Toc510951156"/>
      <w:r>
        <w:rPr>
          <w:rFonts w:hint="eastAsia"/>
        </w:rPr>
        <w:t>【风险</w:t>
      </w:r>
      <w:bookmarkEnd w:id="209"/>
      <w:r>
        <w:rPr>
          <w:rFonts w:hint="eastAsia"/>
        </w:rPr>
        <w:t>点、除外条件及应对】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2993"/>
        <w:gridCol w:w="3436"/>
      </w:tblGrid>
      <w:tr w:rsidR="00AA3553" w14:paraId="48C1F968" w14:textId="77777777" w:rsidTr="007052AE">
        <w:tc>
          <w:tcPr>
            <w:tcW w:w="2093" w:type="dxa"/>
            <w:shd w:val="clear" w:color="auto" w:fill="8EAADB" w:themeFill="accent1" w:themeFillTint="99"/>
          </w:tcPr>
          <w:p w14:paraId="26ACC766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风险点</w:t>
            </w:r>
            <w:r>
              <w:t>/</w:t>
            </w:r>
            <w:r>
              <w:rPr>
                <w:rFonts w:hint="eastAsia"/>
              </w:rPr>
              <w:t>除外条件</w:t>
            </w:r>
          </w:p>
        </w:tc>
        <w:tc>
          <w:tcPr>
            <w:tcW w:w="2993" w:type="dxa"/>
            <w:shd w:val="clear" w:color="auto" w:fill="8EAADB" w:themeFill="accent1" w:themeFillTint="99"/>
          </w:tcPr>
          <w:p w14:paraId="4D6A4B20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影响范围</w:t>
            </w:r>
          </w:p>
        </w:tc>
        <w:tc>
          <w:tcPr>
            <w:tcW w:w="3436" w:type="dxa"/>
            <w:shd w:val="clear" w:color="auto" w:fill="8EAADB" w:themeFill="accent1" w:themeFillTint="99"/>
          </w:tcPr>
          <w:p w14:paraId="01D0F7E0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应对方案</w:t>
            </w:r>
          </w:p>
        </w:tc>
      </w:tr>
      <w:tr w:rsidR="00AA3553" w14:paraId="714F885F" w14:textId="77777777" w:rsidTr="007052AE">
        <w:tc>
          <w:tcPr>
            <w:tcW w:w="2093" w:type="dxa"/>
          </w:tcPr>
          <w:p w14:paraId="5489EAFE" w14:textId="77777777" w:rsidR="00AA3553" w:rsidRDefault="00AA3553" w:rsidP="007052AE"/>
        </w:tc>
        <w:tc>
          <w:tcPr>
            <w:tcW w:w="2993" w:type="dxa"/>
          </w:tcPr>
          <w:p w14:paraId="4A08E572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525711B7" w14:textId="77777777" w:rsidR="00AA3553" w:rsidRDefault="00AA3553" w:rsidP="007052AE">
            <w:pPr>
              <w:ind w:firstLine="360"/>
            </w:pPr>
          </w:p>
        </w:tc>
      </w:tr>
      <w:tr w:rsidR="00AA3553" w14:paraId="11AA433A" w14:textId="77777777" w:rsidTr="007052AE">
        <w:tc>
          <w:tcPr>
            <w:tcW w:w="2093" w:type="dxa"/>
          </w:tcPr>
          <w:p w14:paraId="132F9E20" w14:textId="77777777" w:rsidR="00AA3553" w:rsidRDefault="00AA3553" w:rsidP="007052AE"/>
        </w:tc>
        <w:tc>
          <w:tcPr>
            <w:tcW w:w="2993" w:type="dxa"/>
          </w:tcPr>
          <w:p w14:paraId="24D1DD9C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222F750D" w14:textId="77777777" w:rsidR="00AA3553" w:rsidRDefault="00AA3553" w:rsidP="007052AE">
            <w:pPr>
              <w:ind w:firstLine="360"/>
            </w:pPr>
          </w:p>
        </w:tc>
      </w:tr>
      <w:tr w:rsidR="00AA3553" w14:paraId="78DE7856" w14:textId="77777777" w:rsidTr="007052AE">
        <w:tc>
          <w:tcPr>
            <w:tcW w:w="2093" w:type="dxa"/>
          </w:tcPr>
          <w:p w14:paraId="4BE1B0D5" w14:textId="77777777" w:rsidR="00AA3553" w:rsidRDefault="00AA3553" w:rsidP="007052AE"/>
        </w:tc>
        <w:tc>
          <w:tcPr>
            <w:tcW w:w="2993" w:type="dxa"/>
          </w:tcPr>
          <w:p w14:paraId="2C49AE07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21A6036F" w14:textId="77777777" w:rsidR="00AA3553" w:rsidRDefault="00AA3553" w:rsidP="007052AE">
            <w:pPr>
              <w:ind w:firstLine="360"/>
            </w:pPr>
          </w:p>
        </w:tc>
      </w:tr>
    </w:tbl>
    <w:p w14:paraId="09BB723B" w14:textId="77777777" w:rsidR="00AA3553" w:rsidRDefault="00AA3553" w:rsidP="00AA3553">
      <w:pPr>
        <w:ind w:firstLine="360"/>
      </w:pPr>
    </w:p>
    <w:p w14:paraId="771A05FD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>【相关文档】</w:t>
      </w:r>
    </w:p>
    <w:p w14:paraId="0566039C" w14:textId="43907AB9" w:rsidR="00BB20E6" w:rsidRDefault="00BB20E6" w:rsidP="00AA3553">
      <w:pPr>
        <w:ind w:firstLine="360"/>
      </w:pPr>
      <w:r>
        <w:rPr>
          <w:rFonts w:hint="eastAsia"/>
        </w:rPr>
        <w:t>签约涉及文档：</w:t>
      </w:r>
    </w:p>
    <w:p w14:paraId="3C64C2D5" w14:textId="5625BE90" w:rsidR="00AA3553" w:rsidRDefault="001111D9" w:rsidP="00AA3553">
      <w:pPr>
        <w:ind w:firstLine="360"/>
      </w:pPr>
      <w:r>
        <w:rPr>
          <w:rFonts w:hint="eastAsia"/>
        </w:rPr>
        <w:t>支付宝：</w:t>
      </w:r>
      <w:r w:rsidR="00D45331" w:rsidRPr="00D45331">
        <w:t>https://trustlife.yuque.com/uzgbot/dd7hkh/uto4bc</w:t>
      </w:r>
    </w:p>
    <w:p w14:paraId="31A3939A" w14:textId="288D7A8E" w:rsidR="001111D9" w:rsidRDefault="001111D9" w:rsidP="00AA3553">
      <w:pPr>
        <w:ind w:firstLine="360"/>
      </w:pPr>
      <w:r>
        <w:rPr>
          <w:rFonts w:hint="eastAsia"/>
        </w:rPr>
        <w:t>招行</w:t>
      </w:r>
      <w:r w:rsidR="00747A83">
        <w:rPr>
          <w:rFonts w:hint="eastAsia"/>
        </w:rPr>
        <w:t>H</w:t>
      </w:r>
      <w:r w:rsidR="00747A83">
        <w:t>5</w:t>
      </w:r>
      <w:r w:rsidR="00747A83">
        <w:rPr>
          <w:rFonts w:hint="eastAsia"/>
        </w:rPr>
        <w:t>签约</w:t>
      </w:r>
      <w:r>
        <w:rPr>
          <w:rFonts w:hint="eastAsia"/>
        </w:rPr>
        <w:t>：</w:t>
      </w:r>
      <w:r w:rsidR="00BB20E6" w:rsidRPr="00BB20E6">
        <w:t>https://trustlife.yuque.com/uzgbot/dd7hkh/dbu4ki</w:t>
      </w:r>
    </w:p>
    <w:p w14:paraId="33EB55BB" w14:textId="4D7E1149" w:rsidR="001111D9" w:rsidRDefault="001111D9" w:rsidP="00AA3553">
      <w:pPr>
        <w:ind w:firstLine="360"/>
      </w:pPr>
      <w:r>
        <w:rPr>
          <w:rFonts w:hint="eastAsia"/>
        </w:rPr>
        <w:t>兴业：</w:t>
      </w:r>
      <w:r w:rsidR="00BB20E6" w:rsidRPr="00BB20E6">
        <w:t>https://trustlife.yuque.com/uzgbot/dd7hkh/uyfy9g</w:t>
      </w:r>
    </w:p>
    <w:p w14:paraId="1CDED29E" w14:textId="0DBC3599" w:rsidR="001111D9" w:rsidRDefault="001111D9" w:rsidP="00AA3553">
      <w:pPr>
        <w:ind w:firstLine="360"/>
      </w:pPr>
      <w:r>
        <w:rPr>
          <w:rFonts w:hint="eastAsia"/>
        </w:rPr>
        <w:t>微信：</w:t>
      </w:r>
      <w:r w:rsidR="00BB20E6" w:rsidRPr="00BB20E6">
        <w:t>https://trustlife.yuque.com/uzgbot/dd7hkh/xzgac4</w:t>
      </w:r>
    </w:p>
    <w:p w14:paraId="51B69F56" w14:textId="58D32B2E" w:rsidR="001111D9" w:rsidRDefault="001111D9" w:rsidP="00AA3553">
      <w:pPr>
        <w:ind w:firstLine="360"/>
      </w:pPr>
      <w:r>
        <w:rPr>
          <w:rFonts w:hint="eastAsia"/>
        </w:rPr>
        <w:t>保融：</w:t>
      </w:r>
      <w:r w:rsidR="00BB20E6" w:rsidRPr="00BB20E6">
        <w:t>https://trustlife.yuque.com/uzgbot/dd7hkh/euc7y9</w:t>
      </w:r>
    </w:p>
    <w:p w14:paraId="1CA67CBC" w14:textId="1A32FA2B" w:rsidR="001111D9" w:rsidRDefault="001111D9" w:rsidP="00AA3553">
      <w:pPr>
        <w:ind w:firstLine="360"/>
      </w:pPr>
      <w:r>
        <w:rPr>
          <w:rFonts w:hint="eastAsia"/>
        </w:rPr>
        <w:t>通联：</w:t>
      </w:r>
      <w:r w:rsidR="00BB20E6" w:rsidRPr="00BB20E6">
        <w:t>https://trustlife.yuque.com/uzgbot/dd7hkh/euc7y9</w:t>
      </w:r>
    </w:p>
    <w:p w14:paraId="1D404D81" w14:textId="4C187AC9" w:rsidR="001111D9" w:rsidRDefault="001111D9" w:rsidP="001111D9">
      <w:pPr>
        <w:ind w:firstLine="360"/>
      </w:pPr>
      <w:r>
        <w:rPr>
          <w:rFonts w:hint="eastAsia"/>
        </w:rPr>
        <w:t>保银通签约：</w:t>
      </w:r>
      <w:hyperlink r:id="rId23" w:history="1">
        <w:r w:rsidR="004A1DF9" w:rsidRPr="005B6DE0">
          <w:rPr>
            <w:rStyle w:val="ae"/>
          </w:rPr>
          <w:t>https://trustlife.yuque.com/uzgbot/dd7hkh/np97df、</w:t>
        </w:r>
      </w:hyperlink>
    </w:p>
    <w:p w14:paraId="61A39955" w14:textId="77777777" w:rsidR="004A1DF9" w:rsidRDefault="004A1DF9" w:rsidP="001111D9">
      <w:pPr>
        <w:ind w:firstLine="360"/>
      </w:pPr>
    </w:p>
    <w:p w14:paraId="00932C0A" w14:textId="77777777" w:rsidR="00AA3553" w:rsidRDefault="00AA3553" w:rsidP="00AA3553">
      <w:pPr>
        <w:ind w:firstLine="360"/>
      </w:pPr>
    </w:p>
    <w:p w14:paraId="7E0950E3" w14:textId="77777777" w:rsidR="00AA3553" w:rsidRPr="004A1DF9" w:rsidRDefault="00AA3553" w:rsidP="004C1624"/>
    <w:sectPr w:rsidR="00AA3553" w:rsidRPr="004A1D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1" w:author="aprils" w:date="2021-05-25T10:55:00Z" w:initials="A">
    <w:p w14:paraId="4E38F400" w14:textId="4E1EE78B" w:rsidR="003E7683" w:rsidRDefault="009A6224" w:rsidP="006E6691">
      <w:pPr>
        <w:pStyle w:val="af1"/>
      </w:pPr>
      <w:r>
        <w:rPr>
          <w:rStyle w:val="af9"/>
        </w:rPr>
        <w:annotationRef/>
      </w:r>
      <w:r w:rsidR="003E7683">
        <w:t>ecif是否做了银行账户信息，有无统一管理。历史账户信息是否可以从ecif管理，需要开发确认</w:t>
      </w:r>
    </w:p>
  </w:comment>
  <w:comment w:id="12" w:author="aprils" w:date="2021-06-24T10:41:00Z" w:initials="A">
    <w:p w14:paraId="2CFA286A" w14:textId="7107A077" w:rsidR="00A04055" w:rsidRDefault="00BE6BD2" w:rsidP="004A20EF">
      <w:pPr>
        <w:pStyle w:val="af1"/>
      </w:pPr>
      <w:r>
        <w:rPr>
          <w:rStyle w:val="af9"/>
        </w:rPr>
        <w:annotationRef/>
      </w:r>
      <w:r w:rsidR="00A04055">
        <w:t>1.确认官微唤起招行H5页面是否会有问题</w:t>
      </w:r>
    </w:p>
    <w:p w14:paraId="13ED3C1C" w14:textId="77777777" w:rsidR="00A04055" w:rsidRDefault="00A04055">
      <w:pPr>
        <w:pStyle w:val="af1"/>
      </w:pPr>
      <w:r>
        <w:t>2.保融-招行H5签约模式目前未分流；</w:t>
      </w:r>
    </w:p>
    <w:p w14:paraId="0F27AA3C" w14:textId="77777777" w:rsidR="00A04055" w:rsidRDefault="00A04055" w:rsidP="00DE538E">
      <w:pPr>
        <w:pStyle w:val="af1"/>
      </w:pPr>
      <w:r>
        <w:t>3.银保渠道+挺好保A/挺好保B使用招行直联，涉及到H5签约模式</w:t>
      </w:r>
    </w:p>
  </w:comment>
  <w:comment w:id="13" w:author="aprils" w:date="2021-06-26T15:37:00Z" w:initials="A">
    <w:p w14:paraId="5C49EF1C" w14:textId="35139C0B" w:rsidR="00A04055" w:rsidRDefault="00A04055" w:rsidP="001524D4">
      <w:pPr>
        <w:pStyle w:val="af1"/>
      </w:pPr>
      <w:r>
        <w:rPr>
          <w:rStyle w:val="af9"/>
        </w:rPr>
        <w:annotationRef/>
      </w:r>
      <w:r>
        <w:t>目前微信支付只支持460渠道出单的挺好保A和挺好保B两个产品使用。</w:t>
      </w:r>
    </w:p>
  </w:comment>
  <w:comment w:id="19" w:author="aprils" w:date="2021-06-29T11:24:00Z" w:initials="A">
    <w:p w14:paraId="39B9BB29" w14:textId="77777777" w:rsidR="004C563F" w:rsidRDefault="00851096" w:rsidP="005911E4">
      <w:pPr>
        <w:pStyle w:val="af1"/>
      </w:pPr>
      <w:r>
        <w:rPr>
          <w:rStyle w:val="af9"/>
        </w:rPr>
        <w:annotationRef/>
      </w:r>
      <w:r w:rsidR="004C563F">
        <w:t>根据用户的支付状态，刷新页面支付状态。待评估最终的实现方案</w:t>
      </w:r>
    </w:p>
  </w:comment>
  <w:comment w:id="20" w:author="aprils" w:date="2021-07-01T14:48:00Z" w:initials="A">
    <w:p w14:paraId="4DA656E5" w14:textId="254DE8DD" w:rsidR="00396ED7" w:rsidRDefault="00396ED7" w:rsidP="004C563F">
      <w:pPr>
        <w:pStyle w:val="af1"/>
      </w:pPr>
      <w:r>
        <w:rPr>
          <w:rStyle w:val="af9"/>
        </w:rPr>
        <w:annotationRef/>
      </w:r>
      <w:r>
        <w:t>现续期有补签约的流程，后续下线后涉及优化。</w:t>
      </w:r>
    </w:p>
  </w:comment>
  <w:comment w:id="33" w:author="aprils" w:date="2021-07-22T15:44:00Z" w:initials="A">
    <w:p w14:paraId="18D29BC7" w14:textId="77777777" w:rsidR="00C73ABD" w:rsidRDefault="00E81211">
      <w:pPr>
        <w:pStyle w:val="af1"/>
      </w:pPr>
      <w:r>
        <w:rPr>
          <w:rStyle w:val="af9"/>
        </w:rPr>
        <w:annotationRef/>
      </w:r>
      <w:r w:rsidR="00C73ABD">
        <w:t>1.保全是否对接收银台？保全中台如何对接</w:t>
      </w:r>
    </w:p>
    <w:p w14:paraId="62AECEB3" w14:textId="77777777" w:rsidR="00C73ABD" w:rsidRDefault="00C73ABD">
      <w:pPr>
        <w:pStyle w:val="af1"/>
      </w:pPr>
      <w:r>
        <w:t>2.待确认保全的维度是保单还是订单？</w:t>
      </w:r>
    </w:p>
    <w:p w14:paraId="673C85B6" w14:textId="77777777" w:rsidR="00C73ABD" w:rsidRDefault="00C73ABD" w:rsidP="00720F03">
      <w:pPr>
        <w:pStyle w:val="af1"/>
      </w:pPr>
      <w:r>
        <w:t>3.保全做交费方式变更，签约流程如何处理？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E38F400" w15:done="0"/>
  <w15:commentEx w15:paraId="0F27AA3C" w15:done="0"/>
  <w15:commentEx w15:paraId="5C49EF1C" w15:done="0"/>
  <w15:commentEx w15:paraId="39B9BB29" w15:done="0"/>
  <w15:commentEx w15:paraId="4DA656E5" w15:done="0"/>
  <w15:commentEx w15:paraId="673C85B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575606" w16cex:dateUtc="2021-05-25T02:55:00Z"/>
  <w16cex:commentExtensible w16cex:durableId="247EDFBC" w16cex:dateUtc="2021-06-24T02:41:00Z"/>
  <w16cex:commentExtensible w16cex:durableId="2481C82C" w16cex:dateUtc="2021-06-26T07:37:00Z"/>
  <w16cex:commentExtensible w16cex:durableId="24858154" w16cex:dateUtc="2021-06-29T03:24:00Z"/>
  <w16cex:commentExtensible w16cex:durableId="24885448" w16cex:dateUtc="2021-07-01T06:48:00Z"/>
  <w16cex:commentExtensible w16cex:durableId="24A410C6" w16cex:dateUtc="2021-07-22T0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E38F400" w16cid:durableId="24575606"/>
  <w16cid:commentId w16cid:paraId="0F27AA3C" w16cid:durableId="247EDFBC"/>
  <w16cid:commentId w16cid:paraId="5C49EF1C" w16cid:durableId="2481C82C"/>
  <w16cid:commentId w16cid:paraId="39B9BB29" w16cid:durableId="24858154"/>
  <w16cid:commentId w16cid:paraId="4DA656E5" w16cid:durableId="24885448"/>
  <w16cid:commentId w16cid:paraId="673C85B6" w16cid:durableId="24A410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9A03F" w14:textId="77777777" w:rsidR="00ED7579" w:rsidRDefault="00ED7579" w:rsidP="006D1C18">
      <w:r>
        <w:separator/>
      </w:r>
    </w:p>
  </w:endnote>
  <w:endnote w:type="continuationSeparator" w:id="0">
    <w:p w14:paraId="46F45239" w14:textId="77777777" w:rsidR="00ED7579" w:rsidRDefault="00ED7579" w:rsidP="006D1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301F8" w14:textId="77777777" w:rsidR="00ED7579" w:rsidRDefault="00ED7579" w:rsidP="006D1C18">
      <w:r>
        <w:separator/>
      </w:r>
    </w:p>
  </w:footnote>
  <w:footnote w:type="continuationSeparator" w:id="0">
    <w:p w14:paraId="30FC4691" w14:textId="77777777" w:rsidR="00ED7579" w:rsidRDefault="00ED7579" w:rsidP="006D1C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663A1"/>
    <w:multiLevelType w:val="hybridMultilevel"/>
    <w:tmpl w:val="C6EE56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957E7"/>
    <w:multiLevelType w:val="hybridMultilevel"/>
    <w:tmpl w:val="F59273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E01992"/>
    <w:multiLevelType w:val="hybridMultilevel"/>
    <w:tmpl w:val="77768EE8"/>
    <w:lvl w:ilvl="0" w:tplc="04090011">
      <w:start w:val="1"/>
      <w:numFmt w:val="decimal"/>
      <w:lvlText w:val="%1)"/>
      <w:lvlJc w:val="left"/>
      <w:pPr>
        <w:ind w:left="1010" w:hanging="420"/>
      </w:pPr>
    </w:lvl>
    <w:lvl w:ilvl="1" w:tplc="04090019" w:tentative="1">
      <w:start w:val="1"/>
      <w:numFmt w:val="lowerLetter"/>
      <w:lvlText w:val="%2)"/>
      <w:lvlJc w:val="left"/>
      <w:pPr>
        <w:ind w:left="1430" w:hanging="420"/>
      </w:pPr>
    </w:lvl>
    <w:lvl w:ilvl="2" w:tplc="0409001B" w:tentative="1">
      <w:start w:val="1"/>
      <w:numFmt w:val="lowerRoman"/>
      <w:lvlText w:val="%3."/>
      <w:lvlJc w:val="right"/>
      <w:pPr>
        <w:ind w:left="1850" w:hanging="420"/>
      </w:pPr>
    </w:lvl>
    <w:lvl w:ilvl="3" w:tplc="0409000F" w:tentative="1">
      <w:start w:val="1"/>
      <w:numFmt w:val="decimal"/>
      <w:lvlText w:val="%4."/>
      <w:lvlJc w:val="left"/>
      <w:pPr>
        <w:ind w:left="2270" w:hanging="420"/>
      </w:pPr>
    </w:lvl>
    <w:lvl w:ilvl="4" w:tplc="04090019" w:tentative="1">
      <w:start w:val="1"/>
      <w:numFmt w:val="lowerLetter"/>
      <w:lvlText w:val="%5)"/>
      <w:lvlJc w:val="left"/>
      <w:pPr>
        <w:ind w:left="2690" w:hanging="420"/>
      </w:pPr>
    </w:lvl>
    <w:lvl w:ilvl="5" w:tplc="0409001B" w:tentative="1">
      <w:start w:val="1"/>
      <w:numFmt w:val="lowerRoman"/>
      <w:lvlText w:val="%6."/>
      <w:lvlJc w:val="right"/>
      <w:pPr>
        <w:ind w:left="3110" w:hanging="420"/>
      </w:pPr>
    </w:lvl>
    <w:lvl w:ilvl="6" w:tplc="0409000F" w:tentative="1">
      <w:start w:val="1"/>
      <w:numFmt w:val="decimal"/>
      <w:lvlText w:val="%7."/>
      <w:lvlJc w:val="left"/>
      <w:pPr>
        <w:ind w:left="3530" w:hanging="420"/>
      </w:pPr>
    </w:lvl>
    <w:lvl w:ilvl="7" w:tplc="04090019" w:tentative="1">
      <w:start w:val="1"/>
      <w:numFmt w:val="lowerLetter"/>
      <w:lvlText w:val="%8)"/>
      <w:lvlJc w:val="left"/>
      <w:pPr>
        <w:ind w:left="3950" w:hanging="420"/>
      </w:pPr>
    </w:lvl>
    <w:lvl w:ilvl="8" w:tplc="0409001B" w:tentative="1">
      <w:start w:val="1"/>
      <w:numFmt w:val="lowerRoman"/>
      <w:lvlText w:val="%9."/>
      <w:lvlJc w:val="right"/>
      <w:pPr>
        <w:ind w:left="4370" w:hanging="420"/>
      </w:pPr>
    </w:lvl>
  </w:abstractNum>
  <w:abstractNum w:abstractNumId="3" w15:restartNumberingAfterBreak="0">
    <w:nsid w:val="1A4A460F"/>
    <w:multiLevelType w:val="hybridMultilevel"/>
    <w:tmpl w:val="FF5C2B6E"/>
    <w:lvl w:ilvl="0" w:tplc="E38628B0">
      <w:start w:val="1"/>
      <w:numFmt w:val="decimal"/>
      <w:lvlText w:val="%1"/>
      <w:lvlJc w:val="left"/>
      <w:pPr>
        <w:ind w:left="84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830673B"/>
    <w:multiLevelType w:val="hybridMultilevel"/>
    <w:tmpl w:val="7DB05826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AC7B1B"/>
    <w:multiLevelType w:val="hybridMultilevel"/>
    <w:tmpl w:val="04C6818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20D5AA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850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39506881"/>
    <w:multiLevelType w:val="multilevel"/>
    <w:tmpl w:val="39506881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9A7ABF0"/>
    <w:multiLevelType w:val="singleLevel"/>
    <w:tmpl w:val="04090001"/>
    <w:lvl w:ilvl="0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</w:abstractNum>
  <w:abstractNum w:abstractNumId="9" w15:restartNumberingAfterBreak="0">
    <w:nsid w:val="39F417E4"/>
    <w:multiLevelType w:val="hybridMultilevel"/>
    <w:tmpl w:val="8A8A3AD8"/>
    <w:lvl w:ilvl="0" w:tplc="04090001">
      <w:start w:val="1"/>
      <w:numFmt w:val="bullet"/>
      <w:lvlText w:val=""/>
      <w:lvlJc w:val="left"/>
      <w:pPr>
        <w:ind w:left="1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30" w:hanging="420"/>
      </w:pPr>
      <w:rPr>
        <w:rFonts w:ascii="Wingdings" w:hAnsi="Wingdings" w:hint="default"/>
      </w:rPr>
    </w:lvl>
  </w:abstractNum>
  <w:abstractNum w:abstractNumId="10" w15:restartNumberingAfterBreak="0">
    <w:nsid w:val="3ED65472"/>
    <w:multiLevelType w:val="hybridMultilevel"/>
    <w:tmpl w:val="D4428178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9858A7"/>
    <w:multiLevelType w:val="multilevel"/>
    <w:tmpl w:val="3F9858A7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B73974"/>
    <w:multiLevelType w:val="hybridMultilevel"/>
    <w:tmpl w:val="BA340C74"/>
    <w:lvl w:ilvl="0" w:tplc="0409000F">
      <w:start w:val="1"/>
      <w:numFmt w:val="decimal"/>
      <w:lvlText w:val="%1."/>
      <w:lvlJc w:val="left"/>
      <w:pPr>
        <w:ind w:left="945" w:hanging="420"/>
      </w:p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3" w15:restartNumberingAfterBreak="0">
    <w:nsid w:val="47EB574E"/>
    <w:multiLevelType w:val="hybridMultilevel"/>
    <w:tmpl w:val="4D1A5BB2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4" w15:restartNumberingAfterBreak="0">
    <w:nsid w:val="4C17B919"/>
    <w:multiLevelType w:val="singleLevel"/>
    <w:tmpl w:val="4C17B9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55DB69B8"/>
    <w:multiLevelType w:val="hybridMultilevel"/>
    <w:tmpl w:val="12F47938"/>
    <w:lvl w:ilvl="0" w:tplc="0409000F">
      <w:start w:val="1"/>
      <w:numFmt w:val="decimal"/>
      <w:lvlText w:val="%1.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16" w15:restartNumberingAfterBreak="0">
    <w:nsid w:val="5DFB255E"/>
    <w:multiLevelType w:val="hybridMultilevel"/>
    <w:tmpl w:val="7020F87E"/>
    <w:lvl w:ilvl="0" w:tplc="0409000F">
      <w:start w:val="1"/>
      <w:numFmt w:val="decimal"/>
      <w:lvlText w:val="%1."/>
      <w:lvlJc w:val="left"/>
      <w:pPr>
        <w:ind w:left="836" w:hanging="420"/>
      </w:p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7" w15:restartNumberingAfterBreak="0">
    <w:nsid w:val="5EE65918"/>
    <w:multiLevelType w:val="hybridMultilevel"/>
    <w:tmpl w:val="7FDA5CC4"/>
    <w:lvl w:ilvl="0" w:tplc="04090011">
      <w:start w:val="1"/>
      <w:numFmt w:val="decimal"/>
      <w:lvlText w:val="%1)"/>
      <w:lvlJc w:val="left"/>
      <w:pPr>
        <w:ind w:left="945" w:hanging="420"/>
      </w:p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8" w15:restartNumberingAfterBreak="0">
    <w:nsid w:val="5F6A2924"/>
    <w:multiLevelType w:val="hybridMultilevel"/>
    <w:tmpl w:val="293C6E1E"/>
    <w:lvl w:ilvl="0" w:tplc="E38628B0">
      <w:start w:val="1"/>
      <w:numFmt w:val="decimal"/>
      <w:lvlText w:val="%1"/>
      <w:lvlJc w:val="left"/>
      <w:pPr>
        <w:ind w:left="1623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43" w:hanging="420"/>
      </w:pPr>
    </w:lvl>
    <w:lvl w:ilvl="2" w:tplc="0409001B" w:tentative="1">
      <w:start w:val="1"/>
      <w:numFmt w:val="lowerRoman"/>
      <w:lvlText w:val="%3."/>
      <w:lvlJc w:val="right"/>
      <w:pPr>
        <w:ind w:left="2463" w:hanging="420"/>
      </w:pPr>
    </w:lvl>
    <w:lvl w:ilvl="3" w:tplc="0409000F" w:tentative="1">
      <w:start w:val="1"/>
      <w:numFmt w:val="decimal"/>
      <w:lvlText w:val="%4."/>
      <w:lvlJc w:val="left"/>
      <w:pPr>
        <w:ind w:left="2883" w:hanging="420"/>
      </w:pPr>
    </w:lvl>
    <w:lvl w:ilvl="4" w:tplc="04090019" w:tentative="1">
      <w:start w:val="1"/>
      <w:numFmt w:val="lowerLetter"/>
      <w:lvlText w:val="%5)"/>
      <w:lvlJc w:val="left"/>
      <w:pPr>
        <w:ind w:left="3303" w:hanging="420"/>
      </w:pPr>
    </w:lvl>
    <w:lvl w:ilvl="5" w:tplc="0409001B" w:tentative="1">
      <w:start w:val="1"/>
      <w:numFmt w:val="lowerRoman"/>
      <w:lvlText w:val="%6."/>
      <w:lvlJc w:val="right"/>
      <w:pPr>
        <w:ind w:left="3723" w:hanging="420"/>
      </w:pPr>
    </w:lvl>
    <w:lvl w:ilvl="6" w:tplc="0409000F" w:tentative="1">
      <w:start w:val="1"/>
      <w:numFmt w:val="decimal"/>
      <w:lvlText w:val="%7."/>
      <w:lvlJc w:val="left"/>
      <w:pPr>
        <w:ind w:left="4143" w:hanging="420"/>
      </w:pPr>
    </w:lvl>
    <w:lvl w:ilvl="7" w:tplc="04090019" w:tentative="1">
      <w:start w:val="1"/>
      <w:numFmt w:val="lowerLetter"/>
      <w:lvlText w:val="%8)"/>
      <w:lvlJc w:val="left"/>
      <w:pPr>
        <w:ind w:left="4563" w:hanging="420"/>
      </w:pPr>
    </w:lvl>
    <w:lvl w:ilvl="8" w:tplc="0409001B" w:tentative="1">
      <w:start w:val="1"/>
      <w:numFmt w:val="lowerRoman"/>
      <w:lvlText w:val="%9."/>
      <w:lvlJc w:val="right"/>
      <w:pPr>
        <w:ind w:left="4983" w:hanging="420"/>
      </w:pPr>
    </w:lvl>
  </w:abstractNum>
  <w:abstractNum w:abstractNumId="19" w15:restartNumberingAfterBreak="0">
    <w:nsid w:val="60C64940"/>
    <w:multiLevelType w:val="hybridMultilevel"/>
    <w:tmpl w:val="238CF2A0"/>
    <w:lvl w:ilvl="0" w:tplc="E38628B0">
      <w:start w:val="1"/>
      <w:numFmt w:val="decimal"/>
      <w:lvlText w:val="%1"/>
      <w:lvlJc w:val="left"/>
      <w:pPr>
        <w:ind w:left="84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1E5604E"/>
    <w:multiLevelType w:val="hybridMultilevel"/>
    <w:tmpl w:val="D4428178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C64493"/>
    <w:multiLevelType w:val="hybridMultilevel"/>
    <w:tmpl w:val="0D7CC9EA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323CF6"/>
    <w:multiLevelType w:val="hybridMultilevel"/>
    <w:tmpl w:val="EC96B5A6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3" w15:restartNumberingAfterBreak="0">
    <w:nsid w:val="6CDA3FE1"/>
    <w:multiLevelType w:val="multilevel"/>
    <w:tmpl w:val="F6A2695E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DB47034"/>
    <w:multiLevelType w:val="hybridMultilevel"/>
    <w:tmpl w:val="F7B8F6E2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E631E64"/>
    <w:multiLevelType w:val="multilevel"/>
    <w:tmpl w:val="F118C95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993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6" w15:restartNumberingAfterBreak="0">
    <w:nsid w:val="6FA440C8"/>
    <w:multiLevelType w:val="hybridMultilevel"/>
    <w:tmpl w:val="12F47938"/>
    <w:lvl w:ilvl="0" w:tplc="0409000F">
      <w:start w:val="1"/>
      <w:numFmt w:val="decimal"/>
      <w:lvlText w:val="%1.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27" w15:restartNumberingAfterBreak="0">
    <w:nsid w:val="767954BD"/>
    <w:multiLevelType w:val="hybridMultilevel"/>
    <w:tmpl w:val="23C819F8"/>
    <w:lvl w:ilvl="0" w:tplc="0409000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num w:numId="1">
    <w:abstractNumId w:val="25"/>
  </w:num>
  <w:num w:numId="2">
    <w:abstractNumId w:val="23"/>
  </w:num>
  <w:num w:numId="3">
    <w:abstractNumId w:val="6"/>
  </w:num>
  <w:num w:numId="4">
    <w:abstractNumId w:val="16"/>
  </w:num>
  <w:num w:numId="5">
    <w:abstractNumId w:val="12"/>
  </w:num>
  <w:num w:numId="6">
    <w:abstractNumId w:val="1"/>
  </w:num>
  <w:num w:numId="7">
    <w:abstractNumId w:val="0"/>
  </w:num>
  <w:num w:numId="8">
    <w:abstractNumId w:val="14"/>
  </w:num>
  <w:num w:numId="9">
    <w:abstractNumId w:val="11"/>
  </w:num>
  <w:num w:numId="10">
    <w:abstractNumId w:val="7"/>
  </w:num>
  <w:num w:numId="11">
    <w:abstractNumId w:val="19"/>
  </w:num>
  <w:num w:numId="12">
    <w:abstractNumId w:val="9"/>
  </w:num>
  <w:num w:numId="13">
    <w:abstractNumId w:val="3"/>
  </w:num>
  <w:num w:numId="14">
    <w:abstractNumId w:val="8"/>
  </w:num>
  <w:num w:numId="15">
    <w:abstractNumId w:val="24"/>
  </w:num>
  <w:num w:numId="16">
    <w:abstractNumId w:val="22"/>
  </w:num>
  <w:num w:numId="17">
    <w:abstractNumId w:val="17"/>
  </w:num>
  <w:num w:numId="18">
    <w:abstractNumId w:val="20"/>
  </w:num>
  <w:num w:numId="19">
    <w:abstractNumId w:val="4"/>
  </w:num>
  <w:num w:numId="20">
    <w:abstractNumId w:val="13"/>
  </w:num>
  <w:num w:numId="21">
    <w:abstractNumId w:val="21"/>
  </w:num>
  <w:num w:numId="22">
    <w:abstractNumId w:val="5"/>
  </w:num>
  <w:num w:numId="23">
    <w:abstractNumId w:val="25"/>
  </w:num>
  <w:num w:numId="24">
    <w:abstractNumId w:val="2"/>
  </w:num>
  <w:num w:numId="25">
    <w:abstractNumId w:val="27"/>
  </w:num>
  <w:num w:numId="26">
    <w:abstractNumId w:val="10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8"/>
  </w:num>
  <w:num w:numId="29">
    <w:abstractNumId w:val="25"/>
  </w:num>
  <w:num w:numId="30">
    <w:abstractNumId w:val="26"/>
  </w:num>
  <w:num w:numId="31">
    <w:abstractNumId w:val="25"/>
  </w:num>
  <w:num w:numId="32">
    <w:abstractNumId w:val="15"/>
  </w:num>
  <w:numIdMacAtCleanup w:val="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prils">
    <w15:presenceInfo w15:providerId="None" w15:userId="april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trackRevisions/>
  <w:defaultTabStop w:val="4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1712"/>
    <w:rsid w:val="00013B9A"/>
    <w:rsid w:val="000156E5"/>
    <w:rsid w:val="000239A5"/>
    <w:rsid w:val="0005036E"/>
    <w:rsid w:val="00080157"/>
    <w:rsid w:val="000C4646"/>
    <w:rsid w:val="000D007C"/>
    <w:rsid w:val="000D1712"/>
    <w:rsid w:val="000E707A"/>
    <w:rsid w:val="001063FA"/>
    <w:rsid w:val="00106E62"/>
    <w:rsid w:val="001111D9"/>
    <w:rsid w:val="00124DB4"/>
    <w:rsid w:val="001524D4"/>
    <w:rsid w:val="00174083"/>
    <w:rsid w:val="001971B3"/>
    <w:rsid w:val="002064EB"/>
    <w:rsid w:val="00223146"/>
    <w:rsid w:val="002473AB"/>
    <w:rsid w:val="00257DD5"/>
    <w:rsid w:val="00263C28"/>
    <w:rsid w:val="00266A5E"/>
    <w:rsid w:val="00306155"/>
    <w:rsid w:val="00355503"/>
    <w:rsid w:val="00372529"/>
    <w:rsid w:val="00392F73"/>
    <w:rsid w:val="00396ED7"/>
    <w:rsid w:val="003E7683"/>
    <w:rsid w:val="003F60F3"/>
    <w:rsid w:val="00413F22"/>
    <w:rsid w:val="004227D8"/>
    <w:rsid w:val="00434F6A"/>
    <w:rsid w:val="00442ECF"/>
    <w:rsid w:val="00454D17"/>
    <w:rsid w:val="00465760"/>
    <w:rsid w:val="004701F4"/>
    <w:rsid w:val="00473A21"/>
    <w:rsid w:val="004950DD"/>
    <w:rsid w:val="004A1DF9"/>
    <w:rsid w:val="004A20EF"/>
    <w:rsid w:val="004C1624"/>
    <w:rsid w:val="004C563F"/>
    <w:rsid w:val="005004F5"/>
    <w:rsid w:val="00516DF2"/>
    <w:rsid w:val="00555D76"/>
    <w:rsid w:val="00586C92"/>
    <w:rsid w:val="005C1BB4"/>
    <w:rsid w:val="005C383A"/>
    <w:rsid w:val="005F433B"/>
    <w:rsid w:val="0061132A"/>
    <w:rsid w:val="00612078"/>
    <w:rsid w:val="0065611D"/>
    <w:rsid w:val="006A0EFC"/>
    <w:rsid w:val="006C02C6"/>
    <w:rsid w:val="006D1C18"/>
    <w:rsid w:val="006E6691"/>
    <w:rsid w:val="006F2B11"/>
    <w:rsid w:val="006F6630"/>
    <w:rsid w:val="007158B7"/>
    <w:rsid w:val="0071686D"/>
    <w:rsid w:val="007346D6"/>
    <w:rsid w:val="00747A83"/>
    <w:rsid w:val="00765B19"/>
    <w:rsid w:val="00771947"/>
    <w:rsid w:val="00785355"/>
    <w:rsid w:val="0078767B"/>
    <w:rsid w:val="007A1F9C"/>
    <w:rsid w:val="007A39E6"/>
    <w:rsid w:val="007E5843"/>
    <w:rsid w:val="00802BBC"/>
    <w:rsid w:val="00823F09"/>
    <w:rsid w:val="008313C6"/>
    <w:rsid w:val="00851096"/>
    <w:rsid w:val="00853403"/>
    <w:rsid w:val="00893D44"/>
    <w:rsid w:val="008B2F9C"/>
    <w:rsid w:val="008C185F"/>
    <w:rsid w:val="008C79E0"/>
    <w:rsid w:val="008D7D04"/>
    <w:rsid w:val="00901D79"/>
    <w:rsid w:val="009024D8"/>
    <w:rsid w:val="009367A6"/>
    <w:rsid w:val="00981E09"/>
    <w:rsid w:val="0098262B"/>
    <w:rsid w:val="009A577B"/>
    <w:rsid w:val="009A6224"/>
    <w:rsid w:val="009B1D69"/>
    <w:rsid w:val="009D0F10"/>
    <w:rsid w:val="009E4C1B"/>
    <w:rsid w:val="009F6A8E"/>
    <w:rsid w:val="00A04055"/>
    <w:rsid w:val="00A04184"/>
    <w:rsid w:val="00A0750B"/>
    <w:rsid w:val="00A10A99"/>
    <w:rsid w:val="00A1281C"/>
    <w:rsid w:val="00A44D35"/>
    <w:rsid w:val="00A50803"/>
    <w:rsid w:val="00A80807"/>
    <w:rsid w:val="00AA3553"/>
    <w:rsid w:val="00AF2DB8"/>
    <w:rsid w:val="00B0377F"/>
    <w:rsid w:val="00B14EB1"/>
    <w:rsid w:val="00B66A94"/>
    <w:rsid w:val="00B759EA"/>
    <w:rsid w:val="00B82F94"/>
    <w:rsid w:val="00BB20E6"/>
    <w:rsid w:val="00BB5D13"/>
    <w:rsid w:val="00BB70E7"/>
    <w:rsid w:val="00BC0373"/>
    <w:rsid w:val="00BE58BA"/>
    <w:rsid w:val="00BE6BD2"/>
    <w:rsid w:val="00BF0763"/>
    <w:rsid w:val="00BF5746"/>
    <w:rsid w:val="00C15884"/>
    <w:rsid w:val="00C73ABD"/>
    <w:rsid w:val="00C774D0"/>
    <w:rsid w:val="00C8220F"/>
    <w:rsid w:val="00CF516E"/>
    <w:rsid w:val="00D14AEC"/>
    <w:rsid w:val="00D45331"/>
    <w:rsid w:val="00D551AF"/>
    <w:rsid w:val="00DA45FC"/>
    <w:rsid w:val="00DB0F2C"/>
    <w:rsid w:val="00DD6FAB"/>
    <w:rsid w:val="00E02BE4"/>
    <w:rsid w:val="00E60EDF"/>
    <w:rsid w:val="00E81211"/>
    <w:rsid w:val="00EA7767"/>
    <w:rsid w:val="00EB32B2"/>
    <w:rsid w:val="00ED7579"/>
    <w:rsid w:val="00EE1342"/>
    <w:rsid w:val="00F03C29"/>
    <w:rsid w:val="00F2248C"/>
    <w:rsid w:val="00F2260E"/>
    <w:rsid w:val="00F249F9"/>
    <w:rsid w:val="00F95F91"/>
    <w:rsid w:val="00FF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DF5DBA7"/>
  <w15:docId w15:val="{47955F0D-DEFE-4709-849C-43E86EFE5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171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171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1712"/>
    <w:pPr>
      <w:keepNext/>
      <w:keepLines/>
      <w:numPr>
        <w:ilvl w:val="1"/>
        <w:numId w:val="1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D1712"/>
    <w:pPr>
      <w:keepNext/>
      <w:keepLines/>
      <w:numPr>
        <w:ilvl w:val="2"/>
        <w:numId w:val="1"/>
      </w:numPr>
      <w:spacing w:line="360" w:lineRule="auto"/>
      <w:outlineLvl w:val="2"/>
    </w:pPr>
    <w:rPr>
      <w:rFonts w:asciiTheme="majorEastAsia" w:eastAsiaTheme="majorEastAsia" w:hAnsiTheme="majorEastAsia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D171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EastAsia" w:eastAsiaTheme="majorEastAsia" w:hAnsiTheme="majorEastAsia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0D171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D171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D171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0D171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0D171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171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D171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0D1712"/>
    <w:rPr>
      <w:rFonts w:asciiTheme="majorEastAsia" w:eastAsiaTheme="majorEastAsia" w:hAnsiTheme="majorEastAsia"/>
      <w:b/>
      <w:bCs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0D1712"/>
    <w:rPr>
      <w:rFonts w:asciiTheme="majorEastAsia" w:eastAsiaTheme="majorEastAsia" w:hAnsiTheme="majorEastAsia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0D171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D171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D171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0D171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0D1712"/>
    <w:rPr>
      <w:rFonts w:asciiTheme="majorHAnsi" w:eastAsiaTheme="majorEastAsia" w:hAnsiTheme="majorHAnsi" w:cstheme="majorBidi"/>
      <w:szCs w:val="21"/>
    </w:rPr>
  </w:style>
  <w:style w:type="paragraph" w:styleId="a3">
    <w:name w:val="Normal (Web)"/>
    <w:basedOn w:val="a"/>
    <w:uiPriority w:val="99"/>
    <w:unhideWhenUsed/>
    <w:rsid w:val="000D17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D1712"/>
    <w:rPr>
      <w:b/>
      <w:bCs/>
    </w:rPr>
  </w:style>
  <w:style w:type="table" w:styleId="a5">
    <w:name w:val="Table Grid"/>
    <w:basedOn w:val="a1"/>
    <w:uiPriority w:val="39"/>
    <w:qFormat/>
    <w:rsid w:val="000D17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批注框文本 字符"/>
    <w:basedOn w:val="a0"/>
    <w:link w:val="a7"/>
    <w:uiPriority w:val="99"/>
    <w:semiHidden/>
    <w:rsid w:val="000D1712"/>
    <w:rPr>
      <w:sz w:val="18"/>
      <w:szCs w:val="18"/>
    </w:rPr>
  </w:style>
  <w:style w:type="paragraph" w:styleId="a7">
    <w:name w:val="Balloon Text"/>
    <w:basedOn w:val="a"/>
    <w:link w:val="a6"/>
    <w:uiPriority w:val="99"/>
    <w:semiHidden/>
    <w:unhideWhenUsed/>
    <w:rsid w:val="000D1712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0D17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D171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D17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D1712"/>
    <w:rPr>
      <w:sz w:val="18"/>
      <w:szCs w:val="18"/>
    </w:rPr>
  </w:style>
  <w:style w:type="paragraph" w:customStyle="1" w:styleId="Default">
    <w:name w:val="Default"/>
    <w:rsid w:val="000D1712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paragraph" w:styleId="ac">
    <w:name w:val="List Paragraph"/>
    <w:aliases w:val="列出段落"/>
    <w:basedOn w:val="a"/>
    <w:link w:val="ad"/>
    <w:uiPriority w:val="34"/>
    <w:qFormat/>
    <w:rsid w:val="000D171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0D17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0D1712"/>
    <w:pPr>
      <w:widowControl/>
      <w:tabs>
        <w:tab w:val="left" w:pos="840"/>
        <w:tab w:val="left" w:pos="3288"/>
      </w:tabs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0D1712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0D171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e">
    <w:name w:val="Hyperlink"/>
    <w:basedOn w:val="a0"/>
    <w:uiPriority w:val="99"/>
    <w:unhideWhenUsed/>
    <w:rsid w:val="000D1712"/>
    <w:rPr>
      <w:color w:val="0563C1" w:themeColor="hyperlink"/>
      <w:u w:val="single"/>
    </w:rPr>
  </w:style>
  <w:style w:type="paragraph" w:styleId="af">
    <w:name w:val="Normal Indent"/>
    <w:basedOn w:val="a"/>
    <w:rsid w:val="000D1712"/>
    <w:pPr>
      <w:ind w:firstLineChars="200" w:firstLine="420"/>
    </w:pPr>
    <w:rPr>
      <w:rFonts w:ascii="Times New Roman" w:eastAsia="宋体" w:hAnsi="Times New Roman" w:cs="Times New Roman"/>
      <w:szCs w:val="21"/>
    </w:rPr>
  </w:style>
  <w:style w:type="character" w:customStyle="1" w:styleId="af0">
    <w:name w:val="批注文字 字符"/>
    <w:basedOn w:val="a0"/>
    <w:link w:val="af1"/>
    <w:uiPriority w:val="99"/>
    <w:rsid w:val="000D1712"/>
  </w:style>
  <w:style w:type="paragraph" w:styleId="af1">
    <w:name w:val="annotation text"/>
    <w:basedOn w:val="a"/>
    <w:link w:val="af0"/>
    <w:uiPriority w:val="99"/>
    <w:unhideWhenUsed/>
    <w:rsid w:val="000D1712"/>
    <w:pPr>
      <w:jc w:val="left"/>
    </w:pPr>
  </w:style>
  <w:style w:type="character" w:customStyle="1" w:styleId="af2">
    <w:name w:val="批注主题 字符"/>
    <w:basedOn w:val="af0"/>
    <w:link w:val="af3"/>
    <w:uiPriority w:val="99"/>
    <w:semiHidden/>
    <w:rsid w:val="000D1712"/>
    <w:rPr>
      <w:b/>
      <w:bCs/>
    </w:rPr>
  </w:style>
  <w:style w:type="paragraph" w:styleId="af3">
    <w:name w:val="annotation subject"/>
    <w:basedOn w:val="af1"/>
    <w:next w:val="af1"/>
    <w:link w:val="af2"/>
    <w:uiPriority w:val="99"/>
    <w:semiHidden/>
    <w:unhideWhenUsed/>
    <w:rsid w:val="000D1712"/>
    <w:rPr>
      <w:b/>
      <w:bCs/>
    </w:rPr>
  </w:style>
  <w:style w:type="character" w:customStyle="1" w:styleId="af4">
    <w:name w:val="文档结构图 字符"/>
    <w:basedOn w:val="a0"/>
    <w:link w:val="af5"/>
    <w:uiPriority w:val="99"/>
    <w:semiHidden/>
    <w:rsid w:val="000D1712"/>
    <w:rPr>
      <w:rFonts w:ascii="宋体" w:eastAsia="宋体"/>
      <w:sz w:val="24"/>
      <w:szCs w:val="24"/>
    </w:rPr>
  </w:style>
  <w:style w:type="paragraph" w:styleId="af5">
    <w:name w:val="Document Map"/>
    <w:basedOn w:val="a"/>
    <w:link w:val="af4"/>
    <w:uiPriority w:val="99"/>
    <w:semiHidden/>
    <w:unhideWhenUsed/>
    <w:rsid w:val="000D1712"/>
    <w:rPr>
      <w:rFonts w:ascii="宋体" w:eastAsia="宋体"/>
      <w:sz w:val="24"/>
      <w:szCs w:val="24"/>
    </w:rPr>
  </w:style>
  <w:style w:type="character" w:customStyle="1" w:styleId="html-tag">
    <w:name w:val="html-tag"/>
    <w:basedOn w:val="a0"/>
    <w:rsid w:val="000D1712"/>
  </w:style>
  <w:style w:type="character" w:customStyle="1" w:styleId="text">
    <w:name w:val="text"/>
    <w:basedOn w:val="a0"/>
    <w:rsid w:val="000D1712"/>
  </w:style>
  <w:style w:type="character" w:customStyle="1" w:styleId="comment">
    <w:name w:val="comment"/>
    <w:basedOn w:val="a0"/>
    <w:rsid w:val="000D1712"/>
  </w:style>
  <w:style w:type="character" w:customStyle="1" w:styleId="html-attribute">
    <w:name w:val="html-attribute"/>
    <w:basedOn w:val="a0"/>
    <w:rsid w:val="000D1712"/>
  </w:style>
  <w:style w:type="character" w:customStyle="1" w:styleId="apple-converted-space">
    <w:name w:val="apple-converted-space"/>
    <w:basedOn w:val="a0"/>
    <w:rsid w:val="000D1712"/>
  </w:style>
  <w:style w:type="character" w:customStyle="1" w:styleId="html-attribute-name">
    <w:name w:val="html-attribute-name"/>
    <w:basedOn w:val="a0"/>
    <w:rsid w:val="000D1712"/>
  </w:style>
  <w:style w:type="character" w:customStyle="1" w:styleId="html-attribute-value">
    <w:name w:val="html-attribute-value"/>
    <w:basedOn w:val="a0"/>
    <w:rsid w:val="000D1712"/>
  </w:style>
  <w:style w:type="paragraph" w:customStyle="1" w:styleId="af6">
    <w:name w:val="表格正文"/>
    <w:basedOn w:val="a"/>
    <w:rsid w:val="000D1712"/>
    <w:pPr>
      <w:widowControl/>
      <w:overflowPunct w:val="0"/>
      <w:autoSpaceDE w:val="0"/>
      <w:autoSpaceDN w:val="0"/>
      <w:adjustRightInd w:val="0"/>
      <w:spacing w:before="60" w:after="60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7">
    <w:name w:val="表格栏头"/>
    <w:basedOn w:val="af6"/>
    <w:next w:val="af6"/>
    <w:rsid w:val="000D1712"/>
    <w:rPr>
      <w:b/>
    </w:rPr>
  </w:style>
  <w:style w:type="paragraph" w:customStyle="1" w:styleId="TableCell">
    <w:name w:val="TableCell"/>
    <w:basedOn w:val="a"/>
    <w:rsid w:val="000D1712"/>
    <w:pPr>
      <w:widowControl/>
      <w:spacing w:before="60" w:after="60"/>
      <w:jc w:val="left"/>
    </w:pPr>
    <w:rPr>
      <w:rFonts w:ascii="Garamond" w:eastAsia="宋体" w:hAnsi="Garamond" w:cs="Times New Roman"/>
      <w:kern w:val="0"/>
      <w:sz w:val="20"/>
      <w:szCs w:val="20"/>
    </w:rPr>
  </w:style>
  <w:style w:type="paragraph" w:customStyle="1" w:styleId="21">
    <w:name w:val="信息标题2"/>
    <w:basedOn w:val="af8"/>
    <w:next w:val="af8"/>
    <w:autoRedefine/>
    <w:rsid w:val="000D1712"/>
    <w:pPr>
      <w:spacing w:beforeLines="100" w:afterLines="100"/>
      <w:jc w:val="left"/>
      <w:outlineLvl w:val="0"/>
    </w:pPr>
    <w:rPr>
      <w:rFonts w:ascii="Arial Black" w:eastAsia="宋体" w:hAnsi="Arial Black" w:cs="Times New Roman"/>
      <w:b/>
      <w:bCs/>
      <w:sz w:val="28"/>
    </w:rPr>
  </w:style>
  <w:style w:type="paragraph" w:styleId="af8">
    <w:name w:val="caption"/>
    <w:basedOn w:val="a"/>
    <w:next w:val="a"/>
    <w:uiPriority w:val="35"/>
    <w:semiHidden/>
    <w:unhideWhenUsed/>
    <w:qFormat/>
    <w:rsid w:val="000D1712"/>
    <w:rPr>
      <w:rFonts w:asciiTheme="majorHAnsi" w:eastAsia="黑体" w:hAnsiTheme="majorHAnsi" w:cstheme="majorBidi"/>
      <w:sz w:val="20"/>
      <w:szCs w:val="20"/>
    </w:rPr>
  </w:style>
  <w:style w:type="character" w:customStyle="1" w:styleId="jsonkey">
    <w:name w:val="json_key"/>
    <w:basedOn w:val="a0"/>
    <w:rsid w:val="000D1712"/>
  </w:style>
  <w:style w:type="character" w:customStyle="1" w:styleId="jsonnumber">
    <w:name w:val="json_number"/>
    <w:basedOn w:val="a0"/>
    <w:rsid w:val="000D1712"/>
  </w:style>
  <w:style w:type="character" w:customStyle="1" w:styleId="jsonstring">
    <w:name w:val="json_string"/>
    <w:basedOn w:val="a0"/>
    <w:rsid w:val="000D1712"/>
  </w:style>
  <w:style w:type="paragraph" w:styleId="HTML">
    <w:name w:val="HTML Preformatted"/>
    <w:basedOn w:val="a"/>
    <w:link w:val="HTML0"/>
    <w:uiPriority w:val="99"/>
    <w:unhideWhenUsed/>
    <w:rsid w:val="000D17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712"/>
    <w:rPr>
      <w:rFonts w:ascii="宋体" w:eastAsia="宋体" w:hAnsi="宋体" w:cs="宋体"/>
      <w:kern w:val="0"/>
      <w:sz w:val="24"/>
      <w:szCs w:val="24"/>
    </w:rPr>
  </w:style>
  <w:style w:type="character" w:customStyle="1" w:styleId="cm-comment">
    <w:name w:val="cm-comment"/>
    <w:basedOn w:val="a0"/>
    <w:rsid w:val="000D1712"/>
  </w:style>
  <w:style w:type="paragraph" w:styleId="TOC4">
    <w:name w:val="toc 4"/>
    <w:basedOn w:val="a"/>
    <w:next w:val="a"/>
    <w:autoRedefine/>
    <w:uiPriority w:val="39"/>
    <w:unhideWhenUsed/>
    <w:rsid w:val="000D1712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0D1712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0D1712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0D1712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0D1712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0D1712"/>
    <w:pPr>
      <w:ind w:leftChars="1600" w:left="3360"/>
    </w:pPr>
  </w:style>
  <w:style w:type="character" w:styleId="af9">
    <w:name w:val="annotation reference"/>
    <w:basedOn w:val="a0"/>
    <w:uiPriority w:val="99"/>
    <w:semiHidden/>
    <w:unhideWhenUsed/>
    <w:rsid w:val="006D1C18"/>
    <w:rPr>
      <w:sz w:val="21"/>
      <w:szCs w:val="21"/>
    </w:rPr>
  </w:style>
  <w:style w:type="character" w:customStyle="1" w:styleId="11">
    <w:name w:val="未处理的提及1"/>
    <w:basedOn w:val="a0"/>
    <w:uiPriority w:val="99"/>
    <w:semiHidden/>
    <w:unhideWhenUsed/>
    <w:rsid w:val="006D1C18"/>
    <w:rPr>
      <w:color w:val="808080"/>
      <w:shd w:val="clear" w:color="auto" w:fill="E6E6E6"/>
    </w:rPr>
  </w:style>
  <w:style w:type="character" w:styleId="afa">
    <w:name w:val="FollowedHyperlink"/>
    <w:basedOn w:val="a0"/>
    <w:uiPriority w:val="99"/>
    <w:semiHidden/>
    <w:unhideWhenUsed/>
    <w:rsid w:val="006D1C18"/>
    <w:rPr>
      <w:color w:val="954F72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D1C18"/>
    <w:rPr>
      <w:color w:val="605E5C"/>
      <w:shd w:val="clear" w:color="auto" w:fill="E1DFDD"/>
    </w:rPr>
  </w:style>
  <w:style w:type="character" w:customStyle="1" w:styleId="ad">
    <w:name w:val="列表段落 字符"/>
    <w:aliases w:val="列出段落 字符"/>
    <w:basedOn w:val="a0"/>
    <w:link w:val="ac"/>
    <w:uiPriority w:val="34"/>
    <w:qFormat/>
    <w:locked/>
    <w:rsid w:val="0071686D"/>
  </w:style>
  <w:style w:type="character" w:customStyle="1" w:styleId="cf01">
    <w:name w:val="cf01"/>
    <w:basedOn w:val="a0"/>
    <w:rsid w:val="00BF0763"/>
    <w:rPr>
      <w:rFonts w:ascii="Microsoft YaHei UI" w:eastAsia="Microsoft YaHei UI" w:hAnsi="Microsoft YaHei UI" w:hint="eastAsia"/>
      <w:sz w:val="18"/>
      <w:szCs w:val="18"/>
    </w:rPr>
  </w:style>
  <w:style w:type="character" w:customStyle="1" w:styleId="cf11">
    <w:name w:val="cf11"/>
    <w:basedOn w:val="a0"/>
    <w:rsid w:val="00BF0763"/>
    <w:rPr>
      <w:rFonts w:ascii="Microsoft YaHei UI" w:eastAsia="Microsoft YaHei UI" w:hAnsi="Microsoft YaHei UI" w:hint="eastAsia"/>
      <w:sz w:val="18"/>
      <w:szCs w:val="18"/>
    </w:rPr>
  </w:style>
  <w:style w:type="paragraph" w:customStyle="1" w:styleId="pf0">
    <w:name w:val="pf0"/>
    <w:basedOn w:val="a"/>
    <w:rsid w:val="00DB0F2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1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trustlife.yuque.com/uzgbot/dd7hkh/np97df&#12289;" TargetMode="Externa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C8ED3-4CF8-4114-9543-34B01A7D2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1044</Words>
  <Characters>5954</Characters>
  <Application>Microsoft Office Word</Application>
  <DocSecurity>0</DocSecurity>
  <Lines>49</Lines>
  <Paragraphs>13</Paragraphs>
  <ScaleCrop>false</ScaleCrop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aprils wang</dc:creator>
  <cp:keywords/>
  <dc:description/>
  <cp:lastModifiedBy>aprils</cp:lastModifiedBy>
  <cp:revision>2</cp:revision>
  <dcterms:created xsi:type="dcterms:W3CDTF">2021-07-23T08:34:00Z</dcterms:created>
  <dcterms:modified xsi:type="dcterms:W3CDTF">2021-07-23T08:34:00Z</dcterms:modified>
</cp:coreProperties>
</file>