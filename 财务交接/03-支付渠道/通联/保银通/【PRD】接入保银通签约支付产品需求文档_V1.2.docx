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736DFA" w14:textId="77777777" w:rsidR="00ED460D" w:rsidRDefault="00ED460D" w:rsidP="00ED460D">
      <w:pPr>
        <w:ind w:leftChars="-12" w:left="-22"/>
        <w:jc w:val="center"/>
        <w:rPr>
          <w:rFonts w:ascii="微软雅黑" w:hAnsi="微软雅黑"/>
          <w:b/>
          <w:sz w:val="28"/>
        </w:rPr>
      </w:pPr>
    </w:p>
    <w:p w14:paraId="50DCFBC9" w14:textId="1F9035D9" w:rsidR="00ED460D" w:rsidRPr="00AD3A15" w:rsidRDefault="00ED460D" w:rsidP="000D05CE">
      <w:pPr>
        <w:jc w:val="center"/>
        <w:rPr>
          <w:rFonts w:ascii="微软雅黑" w:hAnsi="微软雅黑"/>
          <w:b/>
          <w:sz w:val="44"/>
          <w:szCs w:val="40"/>
        </w:rPr>
      </w:pPr>
      <w:r w:rsidRPr="00AD3A15">
        <w:rPr>
          <w:rFonts w:ascii="微软雅黑" w:hAnsi="微软雅黑" w:hint="eastAsia"/>
          <w:b/>
          <w:sz w:val="44"/>
          <w:szCs w:val="40"/>
        </w:rPr>
        <w:t>接入保银通支付产品需求说明书</w:t>
      </w:r>
    </w:p>
    <w:p w14:paraId="48B41C8B" w14:textId="77777777" w:rsidR="00ED460D" w:rsidRDefault="00ED460D" w:rsidP="00ED460D">
      <w:pPr>
        <w:jc w:val="center"/>
        <w:rPr>
          <w:rFonts w:ascii="微软雅黑" w:hAnsi="微软雅黑"/>
          <w:b/>
          <w:sz w:val="28"/>
        </w:rPr>
      </w:pPr>
    </w:p>
    <w:p w14:paraId="40B7E81F" w14:textId="77777777" w:rsidR="00ED460D" w:rsidRDefault="00ED460D" w:rsidP="00ED460D">
      <w:pPr>
        <w:ind w:firstLine="360"/>
      </w:pPr>
    </w:p>
    <w:p w14:paraId="6A50CF1E" w14:textId="77777777" w:rsidR="00ED460D" w:rsidRPr="000D05CE" w:rsidRDefault="00ED460D" w:rsidP="00ED460D">
      <w:pPr>
        <w:ind w:firstLineChars="111" w:firstLine="200"/>
        <w:sectPr w:rsidR="00ED460D" w:rsidRPr="000D05C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9269448" w14:textId="77777777" w:rsidR="00ED460D" w:rsidRDefault="00ED460D" w:rsidP="00ED460D"/>
    <w:p w14:paraId="18135497" w14:textId="77777777" w:rsidR="00ED460D" w:rsidRDefault="00ED460D" w:rsidP="00ED460D">
      <w:pPr>
        <w:pStyle w:val="1"/>
        <w:ind w:firstLine="420"/>
      </w:pPr>
      <w:bookmarkStart w:id="0" w:name="_Toc43299128"/>
      <w:r>
        <w:rPr>
          <w:rFonts w:hint="eastAsia"/>
        </w:rPr>
        <w:t>【版本日志</w:t>
      </w:r>
      <w:r>
        <w:t>】</w:t>
      </w:r>
      <w:bookmarkEnd w:id="0"/>
    </w:p>
    <w:p w14:paraId="38A0F4CE" w14:textId="77777777" w:rsidR="00ED460D" w:rsidRDefault="00ED460D" w:rsidP="00ED460D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914"/>
        <w:gridCol w:w="1142"/>
        <w:gridCol w:w="1597"/>
        <w:gridCol w:w="4869"/>
      </w:tblGrid>
      <w:tr w:rsidR="00ED460D" w14:paraId="7FB3F824" w14:textId="77777777" w:rsidTr="00253857">
        <w:trPr>
          <w:trHeight w:val="339"/>
        </w:trPr>
        <w:tc>
          <w:tcPr>
            <w:tcW w:w="914" w:type="dxa"/>
            <w:shd w:val="clear" w:color="auto" w:fill="D0CECE" w:themeFill="background2" w:themeFillShade="E6"/>
          </w:tcPr>
          <w:p w14:paraId="11DC5569" w14:textId="77777777" w:rsidR="00ED460D" w:rsidRDefault="00ED460D" w:rsidP="00253857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1142" w:type="dxa"/>
            <w:shd w:val="clear" w:color="auto" w:fill="D0CECE" w:themeFill="background2" w:themeFillShade="E6"/>
          </w:tcPr>
          <w:p w14:paraId="4CC55710" w14:textId="77777777" w:rsidR="00ED460D" w:rsidRDefault="00ED460D" w:rsidP="00253857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更新人</w:t>
            </w:r>
          </w:p>
        </w:tc>
        <w:tc>
          <w:tcPr>
            <w:tcW w:w="1597" w:type="dxa"/>
            <w:shd w:val="clear" w:color="auto" w:fill="D0CECE" w:themeFill="background2" w:themeFillShade="E6"/>
          </w:tcPr>
          <w:p w14:paraId="49A9EA50" w14:textId="77777777" w:rsidR="00ED460D" w:rsidRDefault="00ED460D" w:rsidP="00253857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更新日期</w:t>
            </w:r>
          </w:p>
        </w:tc>
        <w:tc>
          <w:tcPr>
            <w:tcW w:w="4869" w:type="dxa"/>
            <w:shd w:val="clear" w:color="auto" w:fill="D0CECE" w:themeFill="background2" w:themeFillShade="E6"/>
          </w:tcPr>
          <w:p w14:paraId="168ECF50" w14:textId="77777777" w:rsidR="00ED460D" w:rsidRDefault="00ED460D" w:rsidP="00253857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更新内容</w:t>
            </w:r>
          </w:p>
        </w:tc>
      </w:tr>
      <w:tr w:rsidR="00ED460D" w14:paraId="2CF12350" w14:textId="77777777" w:rsidTr="00253857">
        <w:tc>
          <w:tcPr>
            <w:tcW w:w="914" w:type="dxa"/>
            <w:vAlign w:val="center"/>
          </w:tcPr>
          <w:p w14:paraId="3643733E" w14:textId="77777777" w:rsidR="00ED460D" w:rsidRPr="006324F7" w:rsidRDefault="00ED460D" w:rsidP="00253857">
            <w:pPr>
              <w:adjustRightInd w:val="0"/>
              <w:snapToGrid w:val="0"/>
              <w:rPr>
                <w:rFonts w:ascii="等线" w:eastAsia="等线" w:hAnsi="等线"/>
                <w:szCs w:val="18"/>
              </w:rPr>
            </w:pPr>
            <w:r w:rsidRPr="006324F7">
              <w:rPr>
                <w:rFonts w:ascii="等线" w:eastAsia="等线" w:hAnsi="等线" w:hint="eastAsia"/>
                <w:szCs w:val="18"/>
              </w:rPr>
              <w:t>V1.0</w:t>
            </w:r>
          </w:p>
        </w:tc>
        <w:tc>
          <w:tcPr>
            <w:tcW w:w="1142" w:type="dxa"/>
            <w:vAlign w:val="center"/>
          </w:tcPr>
          <w:p w14:paraId="54A8D63B" w14:textId="087F59E6" w:rsidR="00ED460D" w:rsidRPr="006324F7" w:rsidRDefault="00ED460D" w:rsidP="00253857">
            <w:pPr>
              <w:adjustRightInd w:val="0"/>
              <w:snapToGrid w:val="0"/>
              <w:rPr>
                <w:rFonts w:ascii="等线" w:eastAsia="等线" w:hAnsi="等线"/>
                <w:szCs w:val="18"/>
              </w:rPr>
            </w:pPr>
            <w:r w:rsidRPr="006324F7">
              <w:rPr>
                <w:rFonts w:ascii="等线" w:eastAsia="等线" w:hAnsi="等线"/>
                <w:szCs w:val="18"/>
              </w:rPr>
              <w:t>Aprils</w:t>
            </w:r>
          </w:p>
        </w:tc>
        <w:tc>
          <w:tcPr>
            <w:tcW w:w="1597" w:type="dxa"/>
            <w:vAlign w:val="center"/>
          </w:tcPr>
          <w:p w14:paraId="6C2F84ED" w14:textId="17421306" w:rsidR="00ED460D" w:rsidRPr="006324F7" w:rsidRDefault="00ED460D" w:rsidP="00253857">
            <w:pPr>
              <w:adjustRightInd w:val="0"/>
              <w:snapToGrid w:val="0"/>
              <w:rPr>
                <w:rFonts w:ascii="等线" w:eastAsia="等线" w:hAnsi="等线"/>
                <w:szCs w:val="18"/>
              </w:rPr>
            </w:pPr>
            <w:r w:rsidRPr="006324F7">
              <w:rPr>
                <w:rFonts w:ascii="等线" w:eastAsia="等线" w:hAnsi="等线" w:hint="eastAsia"/>
                <w:szCs w:val="18"/>
              </w:rPr>
              <w:t>2020-06-16</w:t>
            </w:r>
          </w:p>
        </w:tc>
        <w:tc>
          <w:tcPr>
            <w:tcW w:w="4869" w:type="dxa"/>
            <w:vAlign w:val="center"/>
          </w:tcPr>
          <w:p w14:paraId="760B5CB9" w14:textId="77777777" w:rsidR="00ED460D" w:rsidRPr="006324F7" w:rsidRDefault="00ED460D" w:rsidP="00ED460D">
            <w:pPr>
              <w:pStyle w:val="aa"/>
              <w:adjustRightInd w:val="0"/>
              <w:snapToGrid w:val="0"/>
              <w:ind w:left="33" w:firstLineChars="0" w:firstLine="0"/>
              <w:rPr>
                <w:rFonts w:ascii="等线" w:eastAsia="等线" w:hAnsi="等线"/>
                <w:szCs w:val="18"/>
              </w:rPr>
            </w:pPr>
            <w:r w:rsidRPr="006324F7">
              <w:rPr>
                <w:rFonts w:ascii="等线" w:eastAsia="等线" w:hAnsi="等线" w:hint="eastAsia"/>
                <w:szCs w:val="18"/>
              </w:rPr>
              <w:t>产品需求说明书初稿</w:t>
            </w:r>
          </w:p>
        </w:tc>
      </w:tr>
      <w:tr w:rsidR="00ED460D" w14:paraId="41E43933" w14:textId="77777777" w:rsidTr="006324F7">
        <w:trPr>
          <w:trHeight w:val="169"/>
        </w:trPr>
        <w:tc>
          <w:tcPr>
            <w:tcW w:w="914" w:type="dxa"/>
            <w:vAlign w:val="center"/>
          </w:tcPr>
          <w:p w14:paraId="39E48283" w14:textId="2F971F25" w:rsidR="00ED460D" w:rsidRDefault="000934F0" w:rsidP="00253857">
            <w:pPr>
              <w:adjustRightInd w:val="0"/>
              <w:snapToGrid w:val="0"/>
              <w:rPr>
                <w:rFonts w:ascii="微软雅黑" w:eastAsia="微软雅黑" w:hAnsi="微软雅黑"/>
                <w:szCs w:val="18"/>
              </w:rPr>
            </w:pPr>
            <w:ins w:id="1" w:author="信美人寿相互保险社" w:date="2020-07-17T16:47:00Z">
              <w:r>
                <w:rPr>
                  <w:rFonts w:ascii="微软雅黑" w:eastAsia="微软雅黑" w:hAnsi="微软雅黑" w:hint="eastAsia"/>
                  <w:szCs w:val="18"/>
                </w:rPr>
                <w:t>V</w:t>
              </w:r>
              <w:r>
                <w:rPr>
                  <w:rFonts w:ascii="微软雅黑" w:eastAsia="微软雅黑" w:hAnsi="微软雅黑"/>
                  <w:szCs w:val="18"/>
                </w:rPr>
                <w:t>1.1</w:t>
              </w:r>
            </w:ins>
          </w:p>
        </w:tc>
        <w:tc>
          <w:tcPr>
            <w:tcW w:w="1142" w:type="dxa"/>
            <w:vAlign w:val="center"/>
          </w:tcPr>
          <w:p w14:paraId="0E6FBC40" w14:textId="2CBD9ED0" w:rsidR="00ED460D" w:rsidRDefault="000934F0" w:rsidP="00253857">
            <w:pPr>
              <w:adjustRightInd w:val="0"/>
              <w:snapToGrid w:val="0"/>
              <w:rPr>
                <w:rFonts w:ascii="微软雅黑" w:eastAsia="微软雅黑" w:hAnsi="微软雅黑"/>
                <w:szCs w:val="18"/>
              </w:rPr>
            </w:pPr>
            <w:ins w:id="2" w:author="信美人寿相互保险社" w:date="2020-07-17T16:47:00Z">
              <w:r>
                <w:rPr>
                  <w:rFonts w:ascii="微软雅黑" w:eastAsia="微软雅黑" w:hAnsi="微软雅黑"/>
                  <w:szCs w:val="18"/>
                </w:rPr>
                <w:t>A</w:t>
              </w:r>
              <w:r>
                <w:rPr>
                  <w:rFonts w:ascii="微软雅黑" w:eastAsia="微软雅黑" w:hAnsi="微软雅黑" w:hint="eastAsia"/>
                  <w:szCs w:val="18"/>
                </w:rPr>
                <w:t>prils</w:t>
              </w:r>
            </w:ins>
          </w:p>
        </w:tc>
        <w:tc>
          <w:tcPr>
            <w:tcW w:w="1597" w:type="dxa"/>
            <w:vAlign w:val="center"/>
          </w:tcPr>
          <w:p w14:paraId="6F95A2DD" w14:textId="29DEF7CC" w:rsidR="00ED460D" w:rsidRDefault="000934F0" w:rsidP="00253857">
            <w:pPr>
              <w:adjustRightInd w:val="0"/>
              <w:snapToGrid w:val="0"/>
              <w:rPr>
                <w:rFonts w:ascii="微软雅黑" w:eastAsia="微软雅黑" w:hAnsi="微软雅黑"/>
                <w:szCs w:val="18"/>
              </w:rPr>
            </w:pPr>
            <w:ins w:id="3" w:author="信美人寿相互保险社" w:date="2020-07-17T16:47:00Z">
              <w:r>
                <w:rPr>
                  <w:rFonts w:ascii="微软雅黑" w:eastAsia="微软雅黑" w:hAnsi="微软雅黑" w:hint="eastAsia"/>
                  <w:szCs w:val="18"/>
                </w:rPr>
                <w:t>2</w:t>
              </w:r>
              <w:r>
                <w:rPr>
                  <w:rFonts w:ascii="微软雅黑" w:eastAsia="微软雅黑" w:hAnsi="微软雅黑"/>
                  <w:szCs w:val="18"/>
                </w:rPr>
                <w:t>020</w:t>
              </w:r>
              <w:r>
                <w:rPr>
                  <w:rFonts w:ascii="微软雅黑" w:eastAsia="微软雅黑" w:hAnsi="微软雅黑" w:hint="eastAsia"/>
                  <w:szCs w:val="18"/>
                </w:rPr>
                <w:t>-</w:t>
              </w:r>
              <w:r>
                <w:rPr>
                  <w:rFonts w:ascii="微软雅黑" w:eastAsia="微软雅黑" w:hAnsi="微软雅黑"/>
                  <w:szCs w:val="18"/>
                </w:rPr>
                <w:t>07</w:t>
              </w:r>
              <w:r>
                <w:rPr>
                  <w:rFonts w:ascii="微软雅黑" w:eastAsia="微软雅黑" w:hAnsi="微软雅黑" w:hint="eastAsia"/>
                  <w:szCs w:val="18"/>
                </w:rPr>
                <w:t>-</w:t>
              </w:r>
              <w:r>
                <w:rPr>
                  <w:rFonts w:ascii="微软雅黑" w:eastAsia="微软雅黑" w:hAnsi="微软雅黑"/>
                  <w:szCs w:val="18"/>
                </w:rPr>
                <w:t>17</w:t>
              </w:r>
            </w:ins>
          </w:p>
        </w:tc>
        <w:tc>
          <w:tcPr>
            <w:tcW w:w="4869" w:type="dxa"/>
            <w:vAlign w:val="center"/>
          </w:tcPr>
          <w:p w14:paraId="5A95DA4A" w14:textId="2A62E986" w:rsidR="00ED460D" w:rsidRPr="00ED460D" w:rsidRDefault="000934F0" w:rsidP="00ED460D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ins w:id="4" w:author="信美人寿相互保险社" w:date="2020-07-17T16:48:00Z">
              <w:r w:rsidRPr="000934F0">
                <w:rPr>
                  <w:rFonts w:ascii="微软雅黑" w:hAnsi="微软雅黑" w:hint="eastAsia"/>
                  <w:szCs w:val="18"/>
                </w:rPr>
                <w:t>新契约的</w:t>
              </w:r>
              <w:r w:rsidRPr="000934F0">
                <w:rPr>
                  <w:rFonts w:ascii="微软雅黑" w:hAnsi="微软雅黑" w:hint="eastAsia"/>
                  <w:szCs w:val="18"/>
                </w:rPr>
                <w:t>PC</w:t>
              </w:r>
              <w:r w:rsidRPr="000934F0">
                <w:rPr>
                  <w:rFonts w:ascii="微软雅黑" w:hAnsi="微软雅黑" w:hint="eastAsia"/>
                  <w:szCs w:val="18"/>
                </w:rPr>
                <w:t>和</w:t>
              </w:r>
              <w:r w:rsidRPr="000934F0">
                <w:rPr>
                  <w:rFonts w:ascii="微软雅黑" w:hAnsi="微软雅黑" w:hint="eastAsia"/>
                  <w:szCs w:val="18"/>
                </w:rPr>
                <w:t>APP</w:t>
              </w:r>
              <w:r w:rsidRPr="000934F0">
                <w:rPr>
                  <w:rFonts w:ascii="微软雅黑" w:hAnsi="微软雅黑" w:hint="eastAsia"/>
                  <w:szCs w:val="18"/>
                </w:rPr>
                <w:t>新增</w:t>
              </w:r>
              <w:r>
                <w:rPr>
                  <w:rFonts w:ascii="微软雅黑" w:hAnsi="微软雅黑" w:hint="eastAsia"/>
                  <w:szCs w:val="18"/>
                </w:rPr>
                <w:t>签约</w:t>
              </w:r>
              <w:r w:rsidRPr="000934F0">
                <w:rPr>
                  <w:rFonts w:ascii="微软雅黑" w:hAnsi="微软雅黑" w:hint="eastAsia"/>
                  <w:szCs w:val="18"/>
                </w:rPr>
                <w:t>跳转页面</w:t>
              </w:r>
            </w:ins>
          </w:p>
        </w:tc>
      </w:tr>
      <w:tr w:rsidR="00136403" w14:paraId="2D40CBCA" w14:textId="77777777" w:rsidTr="006324F7">
        <w:trPr>
          <w:trHeight w:val="169"/>
          <w:ins w:id="5" w:author="信美人寿相互保险社" w:date="2020-08-03T16:04:00Z"/>
        </w:trPr>
        <w:tc>
          <w:tcPr>
            <w:tcW w:w="914" w:type="dxa"/>
            <w:vAlign w:val="center"/>
          </w:tcPr>
          <w:p w14:paraId="70D3E0A2" w14:textId="68842713" w:rsidR="00136403" w:rsidRDefault="00136403" w:rsidP="00253857">
            <w:pPr>
              <w:adjustRightInd w:val="0"/>
              <w:snapToGrid w:val="0"/>
              <w:rPr>
                <w:ins w:id="6" w:author="信美人寿相互保险社" w:date="2020-08-03T16:04:00Z"/>
                <w:rFonts w:ascii="微软雅黑" w:eastAsia="微软雅黑" w:hAnsi="微软雅黑"/>
                <w:szCs w:val="18"/>
              </w:rPr>
            </w:pPr>
            <w:ins w:id="7" w:author="信美人寿相互保险社" w:date="2020-08-03T16:04:00Z">
              <w:r>
                <w:rPr>
                  <w:rFonts w:ascii="微软雅黑" w:eastAsia="微软雅黑" w:hAnsi="微软雅黑" w:hint="eastAsia"/>
                  <w:szCs w:val="18"/>
                </w:rPr>
                <w:t>V</w:t>
              </w:r>
              <w:r>
                <w:rPr>
                  <w:rFonts w:ascii="微软雅黑" w:eastAsia="微软雅黑" w:hAnsi="微软雅黑"/>
                  <w:szCs w:val="18"/>
                </w:rPr>
                <w:t>1.2</w:t>
              </w:r>
            </w:ins>
          </w:p>
        </w:tc>
        <w:tc>
          <w:tcPr>
            <w:tcW w:w="1142" w:type="dxa"/>
            <w:vAlign w:val="center"/>
          </w:tcPr>
          <w:p w14:paraId="0B5DA243" w14:textId="2BC238F4" w:rsidR="00136403" w:rsidRDefault="00136403" w:rsidP="00253857">
            <w:pPr>
              <w:adjustRightInd w:val="0"/>
              <w:snapToGrid w:val="0"/>
              <w:rPr>
                <w:ins w:id="8" w:author="信美人寿相互保险社" w:date="2020-08-03T16:04:00Z"/>
                <w:rFonts w:ascii="微软雅黑" w:eastAsia="微软雅黑" w:hAnsi="微软雅黑"/>
                <w:szCs w:val="18"/>
              </w:rPr>
            </w:pPr>
            <w:ins w:id="9" w:author="信美人寿相互保险社" w:date="2020-08-03T16:04:00Z">
              <w:r>
                <w:rPr>
                  <w:rFonts w:ascii="微软雅黑" w:eastAsia="微软雅黑" w:hAnsi="微软雅黑"/>
                  <w:szCs w:val="18"/>
                </w:rPr>
                <w:t>Aprils</w:t>
              </w:r>
            </w:ins>
          </w:p>
        </w:tc>
        <w:tc>
          <w:tcPr>
            <w:tcW w:w="1597" w:type="dxa"/>
            <w:vAlign w:val="center"/>
          </w:tcPr>
          <w:p w14:paraId="22269E1D" w14:textId="54AA43B1" w:rsidR="00136403" w:rsidRDefault="00136403" w:rsidP="00253857">
            <w:pPr>
              <w:adjustRightInd w:val="0"/>
              <w:snapToGrid w:val="0"/>
              <w:rPr>
                <w:ins w:id="10" w:author="信美人寿相互保险社" w:date="2020-08-03T16:04:00Z"/>
                <w:rFonts w:ascii="微软雅黑" w:eastAsia="微软雅黑" w:hAnsi="微软雅黑"/>
                <w:szCs w:val="18"/>
              </w:rPr>
            </w:pPr>
            <w:ins w:id="11" w:author="信美人寿相互保险社" w:date="2020-08-03T16:05:00Z">
              <w:r>
                <w:rPr>
                  <w:rFonts w:ascii="微软雅黑" w:eastAsia="微软雅黑" w:hAnsi="微软雅黑" w:hint="eastAsia"/>
                  <w:szCs w:val="18"/>
                </w:rPr>
                <w:t>2</w:t>
              </w:r>
              <w:r>
                <w:rPr>
                  <w:rFonts w:ascii="微软雅黑" w:eastAsia="微软雅黑" w:hAnsi="微软雅黑"/>
                  <w:szCs w:val="18"/>
                </w:rPr>
                <w:t>020-08-03</w:t>
              </w:r>
            </w:ins>
          </w:p>
        </w:tc>
        <w:tc>
          <w:tcPr>
            <w:tcW w:w="4869" w:type="dxa"/>
            <w:vAlign w:val="center"/>
          </w:tcPr>
          <w:p w14:paraId="3E8C73BC" w14:textId="5C947E84" w:rsidR="00136403" w:rsidRPr="000934F0" w:rsidRDefault="00136403" w:rsidP="00ED460D">
            <w:pPr>
              <w:adjustRightInd w:val="0"/>
              <w:snapToGrid w:val="0"/>
              <w:rPr>
                <w:ins w:id="12" w:author="信美人寿相互保险社" w:date="2020-08-03T16:04:00Z"/>
                <w:rFonts w:ascii="微软雅黑" w:hAnsi="微软雅黑"/>
                <w:szCs w:val="18"/>
              </w:rPr>
            </w:pPr>
            <w:ins w:id="13" w:author="信美人寿相互保险社" w:date="2020-08-03T16:05:00Z">
              <w:r>
                <w:rPr>
                  <w:rFonts w:ascii="微软雅黑" w:hAnsi="微软雅黑" w:hint="eastAsia"/>
                  <w:szCs w:val="18"/>
                </w:rPr>
                <w:t>新契约</w:t>
              </w:r>
              <w:r>
                <w:rPr>
                  <w:rFonts w:ascii="微软雅黑" w:hAnsi="微软雅黑" w:hint="eastAsia"/>
                  <w:szCs w:val="18"/>
                </w:rPr>
                <w:t>P</w:t>
              </w:r>
              <w:r>
                <w:rPr>
                  <w:rFonts w:ascii="微软雅黑" w:hAnsi="微软雅黑"/>
                  <w:szCs w:val="18"/>
                </w:rPr>
                <w:t>C</w:t>
              </w:r>
              <w:r>
                <w:rPr>
                  <w:rFonts w:ascii="微软雅黑" w:hAnsi="微软雅黑" w:hint="eastAsia"/>
                  <w:szCs w:val="18"/>
                </w:rPr>
                <w:t>页面删除“切换支付方式”入口</w:t>
              </w:r>
            </w:ins>
          </w:p>
        </w:tc>
      </w:tr>
    </w:tbl>
    <w:p w14:paraId="7F048B51" w14:textId="77777777" w:rsidR="00AD3A15" w:rsidRDefault="00AD3A15"/>
    <w:p w14:paraId="78F0A8ED" w14:textId="77777777" w:rsidR="00AD3A15" w:rsidRDefault="00AD3A15">
      <w: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18"/>
          <w:szCs w:val="24"/>
          <w:lang w:val="zh-CN"/>
        </w:rPr>
        <w:id w:val="-13824701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8D71A0" w14:textId="77777777" w:rsidR="00AD3A15" w:rsidRPr="00AD3A15" w:rsidRDefault="00AD3A15" w:rsidP="00AD3A15">
          <w:pPr>
            <w:pStyle w:val="TOC"/>
            <w:rPr>
              <w:color w:val="000000" w:themeColor="text1"/>
            </w:rPr>
          </w:pPr>
          <w:r w:rsidRPr="00AD3A15">
            <w:rPr>
              <w:color w:val="000000" w:themeColor="text1"/>
              <w:lang w:val="zh-CN"/>
            </w:rPr>
            <w:t>目录</w:t>
          </w:r>
        </w:p>
        <w:p w14:paraId="244CE5C3" w14:textId="77777777" w:rsidR="00AD3A15" w:rsidRDefault="00AD3A15" w:rsidP="00AD3A1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99128" w:history="1">
            <w:r w:rsidRPr="009B5564">
              <w:rPr>
                <w:rStyle w:val="a9"/>
                <w:noProof/>
              </w:rPr>
              <w:t>【版本日志】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72D20" w14:textId="77777777" w:rsidR="00AD3A15" w:rsidRDefault="00032E26" w:rsidP="00AD3A1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3299129" w:history="1">
            <w:r w:rsidR="00AD3A15" w:rsidRPr="009B5564">
              <w:rPr>
                <w:rStyle w:val="a9"/>
                <w:noProof/>
              </w:rPr>
              <w:t>1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【背景和目标】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_Toc43299129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2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552B02CF" w14:textId="77777777" w:rsidR="00AD3A15" w:rsidRDefault="00032E26" w:rsidP="00AD3A1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3299130" w:history="1">
            <w:r w:rsidR="00AD3A15" w:rsidRPr="009B5564">
              <w:rPr>
                <w:rStyle w:val="a9"/>
                <w:noProof/>
              </w:rPr>
              <w:t>2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【产品概述】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_Toc43299130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2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6E17A566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1" w:history="1">
            <w:r w:rsidR="00AD3A15" w:rsidRPr="009B5564">
              <w:rPr>
                <w:rStyle w:val="a9"/>
                <w:noProof/>
              </w:rPr>
              <w:t>2.1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业务名词解释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_Toc43299131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2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1C3130F8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2" w:history="1">
            <w:r w:rsidR="00AD3A15" w:rsidRPr="009B5564">
              <w:rPr>
                <w:rStyle w:val="a9"/>
                <w:noProof/>
              </w:rPr>
              <w:t>2.2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产品涉众及用例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_Toc43299132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2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263057C3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3" w:history="1">
            <w:r w:rsidR="00AD3A15" w:rsidRPr="009B5564">
              <w:rPr>
                <w:rStyle w:val="a9"/>
                <w:noProof/>
              </w:rPr>
              <w:t>2.3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整体流程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_Toc43299133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3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27A39A20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4" w:history="1">
            <w:r w:rsidR="00AD3A15" w:rsidRPr="009B5564">
              <w:rPr>
                <w:rStyle w:val="a9"/>
                <w:noProof/>
              </w:rPr>
              <w:t>2.4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功能范围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_Toc43299134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3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4A5C7FA3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5" w:history="1">
            <w:r w:rsidR="00AD3A15" w:rsidRPr="009B5564">
              <w:rPr>
                <w:rStyle w:val="a9"/>
                <w:noProof/>
              </w:rPr>
              <w:t>2.5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交互及视觉</w:t>
            </w:r>
            <w:r w:rsidR="00AD3A15" w:rsidRPr="009B5564">
              <w:rPr>
                <w:rStyle w:val="a9"/>
                <w:noProof/>
              </w:rPr>
              <w:t>Demo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_Toc43299135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3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59996B07" w14:textId="77777777" w:rsidR="00AD3A15" w:rsidRDefault="00032E26" w:rsidP="00AD3A1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3299136" w:history="1">
            <w:r w:rsidR="00AD3A15" w:rsidRPr="009B5564">
              <w:rPr>
                <w:rStyle w:val="a9"/>
                <w:noProof/>
              </w:rPr>
              <w:t>3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【产品详述】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_Toc43299136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3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6DABCB13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37" w:history="1">
            <w:r w:rsidR="00AD3A15" w:rsidRPr="009B5564">
              <w:rPr>
                <w:rStyle w:val="a9"/>
                <w:noProof/>
              </w:rPr>
              <w:t>3.1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契约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_Toc43299137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4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729A8871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38" w:history="1">
            <w:r w:rsidR="00AD3A15" w:rsidRPr="009B5564">
              <w:rPr>
                <w:rStyle w:val="a9"/>
                <w:noProof/>
              </w:rPr>
              <w:t>3.1.1.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功能简述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_Toc43299138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4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2D7150A9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39" w:history="1">
            <w:r w:rsidR="00AD3A15" w:rsidRPr="009B5564">
              <w:rPr>
                <w:rStyle w:val="a9"/>
                <w:noProof/>
              </w:rPr>
              <w:t>3.1.2.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功能详述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_Toc43299139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4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6F3035BD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40" w:history="1">
            <w:r w:rsidR="00AD3A15" w:rsidRPr="009B5564">
              <w:rPr>
                <w:rStyle w:val="a9"/>
                <w:noProof/>
              </w:rPr>
              <w:t>3.1.3.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业务规则</w:t>
            </w:r>
            <w:r w:rsidR="00AD3A15" w:rsidRPr="009B5564">
              <w:rPr>
                <w:rStyle w:val="a9"/>
                <w:noProof/>
              </w:rPr>
              <w:t>/</w:t>
            </w:r>
            <w:r w:rsidR="00AD3A15" w:rsidRPr="009B5564">
              <w:rPr>
                <w:rStyle w:val="a9"/>
                <w:noProof/>
              </w:rPr>
              <w:t>提示信息描述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_Toc43299140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5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278A8567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41" w:history="1">
            <w:r w:rsidR="00AD3A15" w:rsidRPr="009B5564">
              <w:rPr>
                <w:rStyle w:val="a9"/>
                <w:noProof/>
              </w:rPr>
              <w:t>3.1.4.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界面原型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_Toc43299141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5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082C9012" w14:textId="77777777" w:rsidR="00AD3A15" w:rsidRDefault="00032E26" w:rsidP="00AD3A15">
          <w:pPr>
            <w:pStyle w:val="TOC2"/>
            <w:tabs>
              <w:tab w:val="left" w:pos="1050"/>
              <w:tab w:val="right" w:leader="dot" w:pos="8296"/>
            </w:tabs>
            <w:ind w:left="360"/>
            <w:rPr>
              <w:noProof/>
            </w:rPr>
          </w:pPr>
          <w:hyperlink w:anchor="_Toc43299142" w:history="1">
            <w:r w:rsidR="00AD3A15" w:rsidRPr="009B5564">
              <w:rPr>
                <w:rStyle w:val="a9"/>
                <w:noProof/>
              </w:rPr>
              <w:t>3.2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保全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_Toc43299142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9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309FB93D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48" w:history="1">
            <w:r w:rsidR="00AD3A15" w:rsidRPr="009B5564">
              <w:rPr>
                <w:rStyle w:val="a9"/>
                <w:noProof/>
              </w:rPr>
              <w:t>3.2.1.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功能简述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_Toc43299148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9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7A922390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49" w:history="1">
            <w:r w:rsidR="00AD3A15" w:rsidRPr="009B5564">
              <w:rPr>
                <w:rStyle w:val="a9"/>
                <w:noProof/>
              </w:rPr>
              <w:t>3.2.2.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功能详述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_Toc43299149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9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536B3350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50" w:history="1">
            <w:r w:rsidR="00AD3A15" w:rsidRPr="009B5564">
              <w:rPr>
                <w:rStyle w:val="a9"/>
                <w:noProof/>
              </w:rPr>
              <w:t>3.2.3.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业务规则</w:t>
            </w:r>
            <w:r w:rsidR="00AD3A15" w:rsidRPr="009B5564">
              <w:rPr>
                <w:rStyle w:val="a9"/>
                <w:noProof/>
              </w:rPr>
              <w:t>/</w:t>
            </w:r>
            <w:r w:rsidR="00AD3A15" w:rsidRPr="009B5564">
              <w:rPr>
                <w:rStyle w:val="a9"/>
                <w:noProof/>
              </w:rPr>
              <w:t>提示信息描述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_Toc43299150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10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529C6265" w14:textId="77777777" w:rsidR="00AD3A15" w:rsidRDefault="00032E26" w:rsidP="00AD3A15">
          <w:pPr>
            <w:pStyle w:val="TOC3"/>
            <w:tabs>
              <w:tab w:val="left" w:pos="1680"/>
              <w:tab w:val="right" w:leader="dot" w:pos="8296"/>
            </w:tabs>
            <w:ind w:left="720"/>
            <w:rPr>
              <w:noProof/>
            </w:rPr>
          </w:pPr>
          <w:hyperlink w:anchor="_Toc43299151" w:history="1">
            <w:r w:rsidR="00AD3A15" w:rsidRPr="009B5564">
              <w:rPr>
                <w:rStyle w:val="a9"/>
                <w:noProof/>
              </w:rPr>
              <w:t>3.2.4.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界面原型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_Toc43299151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11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5477B0D4" w14:textId="77777777" w:rsidR="00AD3A15" w:rsidRDefault="00032E26" w:rsidP="00AD3A1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3299152" w:history="1">
            <w:r w:rsidR="00AD3A15" w:rsidRPr="009B5564">
              <w:rPr>
                <w:rStyle w:val="a9"/>
                <w:noProof/>
              </w:rPr>
              <w:t>4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非功能需求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_Toc43299152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13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0EC7A3B0" w14:textId="77777777" w:rsidR="00AD3A15" w:rsidRDefault="00032E26" w:rsidP="00AD3A1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3299153" w:history="1">
            <w:r w:rsidR="00AD3A15" w:rsidRPr="009B5564">
              <w:rPr>
                <w:rStyle w:val="a9"/>
                <w:noProof/>
              </w:rPr>
              <w:t>5</w:t>
            </w:r>
            <w:r w:rsidR="00AD3A15">
              <w:rPr>
                <w:noProof/>
              </w:rPr>
              <w:tab/>
            </w:r>
            <w:r w:rsidR="00AD3A15" w:rsidRPr="009B5564">
              <w:rPr>
                <w:rStyle w:val="a9"/>
                <w:noProof/>
              </w:rPr>
              <w:t>【风险点、除外条件及应对】</w:t>
            </w:r>
            <w:r w:rsidR="00AD3A15">
              <w:rPr>
                <w:noProof/>
                <w:webHidden/>
              </w:rPr>
              <w:tab/>
            </w:r>
            <w:r w:rsidR="00AD3A15">
              <w:rPr>
                <w:noProof/>
                <w:webHidden/>
              </w:rPr>
              <w:fldChar w:fldCharType="begin"/>
            </w:r>
            <w:r w:rsidR="00AD3A15">
              <w:rPr>
                <w:noProof/>
                <w:webHidden/>
              </w:rPr>
              <w:instrText xml:space="preserve"> PAGEREF _Toc43299153 \h </w:instrText>
            </w:r>
            <w:r w:rsidR="00AD3A15">
              <w:rPr>
                <w:noProof/>
                <w:webHidden/>
              </w:rPr>
            </w:r>
            <w:r w:rsidR="00AD3A15">
              <w:rPr>
                <w:noProof/>
                <w:webHidden/>
              </w:rPr>
              <w:fldChar w:fldCharType="separate"/>
            </w:r>
            <w:r w:rsidR="00AD3A15">
              <w:rPr>
                <w:noProof/>
                <w:webHidden/>
              </w:rPr>
              <w:t>14</w:t>
            </w:r>
            <w:r w:rsidR="00AD3A15">
              <w:rPr>
                <w:noProof/>
                <w:webHidden/>
              </w:rPr>
              <w:fldChar w:fldCharType="end"/>
            </w:r>
          </w:hyperlink>
        </w:p>
        <w:p w14:paraId="1BDF5548" w14:textId="77777777" w:rsidR="00AD3A15" w:rsidRDefault="00AD3A15" w:rsidP="00AD3A15">
          <w:r>
            <w:rPr>
              <w:b/>
              <w:bCs/>
              <w:lang w:val="zh-CN"/>
            </w:rPr>
            <w:fldChar w:fldCharType="end"/>
          </w:r>
        </w:p>
      </w:sdtContent>
    </w:sdt>
    <w:p w14:paraId="6B733E14" w14:textId="6C61A480" w:rsidR="00AD3A15" w:rsidRDefault="00AD3A15">
      <w:r>
        <w:br w:type="page"/>
      </w:r>
    </w:p>
    <w:p w14:paraId="0BC0DE50" w14:textId="77777777" w:rsidR="00ED460D" w:rsidRDefault="00ED460D" w:rsidP="00ED460D">
      <w:pPr>
        <w:ind w:firstLine="360"/>
      </w:pPr>
    </w:p>
    <w:p w14:paraId="3F217C54" w14:textId="687B697F" w:rsidR="00ED460D" w:rsidRDefault="00ED460D" w:rsidP="00B6321B">
      <w:pPr>
        <w:pStyle w:val="1"/>
        <w:numPr>
          <w:ilvl w:val="0"/>
          <w:numId w:val="1"/>
        </w:numPr>
        <w:ind w:firstLineChars="0"/>
      </w:pPr>
      <w:bookmarkStart w:id="14" w:name="_Toc43299129"/>
      <w:r>
        <w:rPr>
          <w:rFonts w:hint="eastAsia"/>
        </w:rPr>
        <w:t>【背景和目标】</w:t>
      </w:r>
      <w:bookmarkEnd w:id="14"/>
    </w:p>
    <w:p w14:paraId="3FEAC81A" w14:textId="60D256E4" w:rsidR="00ED460D" w:rsidRPr="00D403A4" w:rsidRDefault="00ED460D" w:rsidP="00D403A4">
      <w:pPr>
        <w:ind w:firstLine="360"/>
        <w:rPr>
          <w:rFonts w:ascii="等线" w:eastAsia="等线" w:hAnsi="等线"/>
          <w:szCs w:val="18"/>
        </w:rPr>
      </w:pPr>
      <w:r w:rsidRPr="006324F7">
        <w:rPr>
          <w:rFonts w:ascii="等线" w:eastAsia="等线" w:hAnsi="等线" w:hint="eastAsia"/>
          <w:szCs w:val="18"/>
        </w:rPr>
        <w:t>为满足线上收费需求，接入通联的保银通产品，保证收款的稳定性。</w:t>
      </w:r>
      <w:r w:rsidRPr="006324F7">
        <w:rPr>
          <w:rFonts w:ascii="等线" w:eastAsia="等线" w:hAnsi="等线"/>
          <w:szCs w:val="18"/>
        </w:rPr>
        <w:t>根据银行要求，需在原接口的基础上新增“签约”接口，签约接口中包含了后续通联所有产品的签约。</w:t>
      </w:r>
      <w:r w:rsidR="007A32B4">
        <w:rPr>
          <w:rFonts w:hint="eastAsia"/>
        </w:rPr>
        <w:t>用户首次签约成功后，后续交费无需重新签约。</w:t>
      </w:r>
      <w:r w:rsidRPr="006324F7">
        <w:rPr>
          <w:rFonts w:ascii="等线" w:eastAsia="等线" w:hAnsi="等线" w:hint="eastAsia"/>
          <w:szCs w:val="18"/>
        </w:rPr>
        <w:t xml:space="preserve">  </w:t>
      </w:r>
      <w:r w:rsidRPr="006324F7">
        <w:rPr>
          <w:rFonts w:ascii="等线" w:eastAsia="等线" w:hAnsi="等线" w:hint="eastAsia"/>
        </w:rPr>
        <w:t xml:space="preserve"> </w:t>
      </w:r>
    </w:p>
    <w:p w14:paraId="64F891A0" w14:textId="704DED5B" w:rsidR="000B1350" w:rsidRPr="006324F7" w:rsidRDefault="000B1350" w:rsidP="00ED460D">
      <w:pPr>
        <w:ind w:firstLine="360"/>
        <w:rPr>
          <w:rFonts w:ascii="等线" w:eastAsia="等线" w:hAnsi="等线"/>
          <w:szCs w:val="18"/>
        </w:rPr>
      </w:pPr>
      <w:r w:rsidRPr="000B1350">
        <w:rPr>
          <w:rFonts w:ascii="等线" w:eastAsia="等线" w:hAnsi="等线" w:hint="eastAsia"/>
          <w:szCs w:val="18"/>
        </w:rPr>
        <w:t>保银通拟对接的6个银行</w:t>
      </w:r>
      <w:ins w:id="15" w:author="信美人寿相互保险社" w:date="2020-08-03T16:03:00Z">
        <w:r w:rsidR="00136403">
          <w:rPr>
            <w:rFonts w:ascii="等线" w:eastAsia="等线" w:hAnsi="等线" w:hint="eastAsia"/>
            <w:szCs w:val="18"/>
          </w:rPr>
          <w:t>（</w:t>
        </w:r>
        <w:r w:rsidR="00136403" w:rsidRPr="00136403">
          <w:rPr>
            <w:rFonts w:ascii="等线" w:eastAsia="等线" w:hAnsi="等线" w:hint="eastAsia"/>
            <w:szCs w:val="18"/>
          </w:rPr>
          <w:t>中行</w:t>
        </w:r>
      </w:ins>
      <w:ins w:id="16" w:author="信美人寿相互保险社" w:date="2020-08-03T16:04:00Z">
        <w:r w:rsidR="00136403">
          <w:rPr>
            <w:rFonts w:ascii="等线" w:eastAsia="等线" w:hAnsi="等线" w:hint="eastAsia"/>
            <w:szCs w:val="18"/>
          </w:rPr>
          <w:t>/</w:t>
        </w:r>
      </w:ins>
      <w:ins w:id="17" w:author="信美人寿相互保险社" w:date="2020-08-03T16:03:00Z">
        <w:r w:rsidR="00136403" w:rsidRPr="00136403">
          <w:rPr>
            <w:rFonts w:ascii="等线" w:eastAsia="等线" w:hAnsi="等线" w:hint="eastAsia"/>
            <w:szCs w:val="18"/>
          </w:rPr>
          <w:t>工行</w:t>
        </w:r>
      </w:ins>
      <w:ins w:id="18" w:author="信美人寿相互保险社" w:date="2020-08-03T16:04:00Z">
        <w:r w:rsidR="00136403">
          <w:rPr>
            <w:rFonts w:ascii="等线" w:eastAsia="等线" w:hAnsi="等线" w:hint="eastAsia"/>
            <w:szCs w:val="18"/>
          </w:rPr>
          <w:t>/</w:t>
        </w:r>
      </w:ins>
      <w:ins w:id="19" w:author="信美人寿相互保险社" w:date="2020-08-03T16:03:00Z">
        <w:r w:rsidR="00136403" w:rsidRPr="00136403">
          <w:rPr>
            <w:rFonts w:ascii="等线" w:eastAsia="等线" w:hAnsi="等线" w:hint="eastAsia"/>
            <w:szCs w:val="18"/>
          </w:rPr>
          <w:t>农行</w:t>
        </w:r>
      </w:ins>
      <w:ins w:id="20" w:author="信美人寿相互保险社" w:date="2020-08-03T16:04:00Z">
        <w:r w:rsidR="00136403">
          <w:rPr>
            <w:rFonts w:ascii="等线" w:eastAsia="等线" w:hAnsi="等线" w:hint="eastAsia"/>
            <w:szCs w:val="18"/>
          </w:rPr>
          <w:t>/</w:t>
        </w:r>
        <w:r w:rsidR="00136403" w:rsidRPr="00136403">
          <w:rPr>
            <w:rFonts w:ascii="等线" w:eastAsia="等线" w:hAnsi="等线" w:hint="eastAsia"/>
            <w:szCs w:val="18"/>
          </w:rPr>
          <w:t>招行</w:t>
        </w:r>
        <w:r w:rsidR="00136403">
          <w:rPr>
            <w:rFonts w:ascii="等线" w:eastAsia="等线" w:hAnsi="等线" w:hint="eastAsia"/>
            <w:szCs w:val="18"/>
          </w:rPr>
          <w:t>/</w:t>
        </w:r>
        <w:r w:rsidR="00136403" w:rsidRPr="00136403">
          <w:rPr>
            <w:rFonts w:ascii="等线" w:eastAsia="等线" w:hAnsi="等线" w:hint="eastAsia"/>
            <w:szCs w:val="18"/>
          </w:rPr>
          <w:t>邮储</w:t>
        </w:r>
        <w:r w:rsidR="00136403">
          <w:rPr>
            <w:rFonts w:ascii="等线" w:eastAsia="等线" w:hAnsi="等线" w:hint="eastAsia"/>
            <w:szCs w:val="18"/>
          </w:rPr>
          <w:t>/建行/民生/浦发</w:t>
        </w:r>
      </w:ins>
      <w:ins w:id="21" w:author="信美人寿相互保险社" w:date="2020-08-03T16:03:00Z">
        <w:r w:rsidR="00136403">
          <w:rPr>
            <w:rFonts w:ascii="等线" w:eastAsia="等线" w:hAnsi="等线" w:hint="eastAsia"/>
            <w:szCs w:val="18"/>
          </w:rPr>
          <w:t>）</w:t>
        </w:r>
      </w:ins>
      <w:r w:rsidRPr="000B1350">
        <w:rPr>
          <w:rFonts w:ascii="等线" w:eastAsia="等线" w:hAnsi="等线" w:hint="eastAsia"/>
          <w:szCs w:val="18"/>
        </w:rPr>
        <w:t>中，目前仅建行要求签约，签约模式为“短信模式”。即：用户提交签约信息后，建行会发送短信给用户，用户直接回复短信签约。其余银行暂无签约要求。</w:t>
      </w:r>
    </w:p>
    <w:p w14:paraId="2D0B51D9" w14:textId="77777777" w:rsidR="00ED460D" w:rsidRDefault="00ED460D" w:rsidP="00B6321B">
      <w:pPr>
        <w:pStyle w:val="1"/>
        <w:numPr>
          <w:ilvl w:val="0"/>
          <w:numId w:val="1"/>
        </w:numPr>
        <w:ind w:firstLineChars="0"/>
      </w:pPr>
      <w:bookmarkStart w:id="22" w:name="_Toc43299130"/>
      <w:r>
        <w:rPr>
          <w:rFonts w:hint="eastAsia"/>
        </w:rPr>
        <w:t>【产品概述】</w:t>
      </w:r>
      <w:bookmarkEnd w:id="22"/>
    </w:p>
    <w:p w14:paraId="264FB62B" w14:textId="77777777" w:rsidR="00ED460D" w:rsidRDefault="00ED460D" w:rsidP="00011227">
      <w:pPr>
        <w:pStyle w:val="2"/>
      </w:pPr>
      <w:bookmarkStart w:id="23" w:name="_Toc43299131"/>
      <w:r>
        <w:rPr>
          <w:rFonts w:hint="eastAsia"/>
        </w:rPr>
        <w:t>业务名词解释</w:t>
      </w:r>
      <w:bookmarkEnd w:id="23"/>
      <w:r>
        <w:rPr>
          <w:rFonts w:hint="eastAsia"/>
        </w:rPr>
        <w:t xml:space="preserve"> </w:t>
      </w:r>
    </w:p>
    <w:p w14:paraId="5B0C5C45" w14:textId="77777777" w:rsidR="00ED460D" w:rsidRDefault="00ED460D" w:rsidP="00ED460D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1650"/>
        <w:gridCol w:w="6872"/>
      </w:tblGrid>
      <w:tr w:rsidR="00ED460D" w:rsidRPr="00E4113C" w14:paraId="7F9A5737" w14:textId="77777777" w:rsidTr="00253857">
        <w:tc>
          <w:tcPr>
            <w:tcW w:w="1650" w:type="dxa"/>
            <w:shd w:val="clear" w:color="auto" w:fill="D0CECE" w:themeFill="background2" w:themeFillShade="E6"/>
          </w:tcPr>
          <w:p w14:paraId="043CBC4E" w14:textId="77777777" w:rsidR="00ED460D" w:rsidRPr="00E4113C" w:rsidRDefault="00ED460D" w:rsidP="00253857">
            <w:pPr>
              <w:jc w:val="center"/>
              <w:rPr>
                <w:rFonts w:ascii="等线" w:eastAsia="等线" w:hAnsi="等线"/>
                <w:color w:val="8EAADB" w:themeColor="accent1" w:themeTint="99"/>
                <w:szCs w:val="18"/>
              </w:rPr>
            </w:pPr>
            <w:r w:rsidRPr="00E4113C">
              <w:rPr>
                <w:rFonts w:ascii="等线" w:eastAsia="等线" w:hAnsi="等线" w:hint="eastAsia"/>
                <w:szCs w:val="18"/>
              </w:rPr>
              <w:t>名称</w:t>
            </w:r>
          </w:p>
        </w:tc>
        <w:tc>
          <w:tcPr>
            <w:tcW w:w="6872" w:type="dxa"/>
            <w:shd w:val="clear" w:color="auto" w:fill="D0CECE" w:themeFill="background2" w:themeFillShade="E6"/>
          </w:tcPr>
          <w:p w14:paraId="2910ABC4" w14:textId="77777777" w:rsidR="00ED460D" w:rsidRPr="00E4113C" w:rsidRDefault="00ED460D" w:rsidP="00253857">
            <w:pPr>
              <w:jc w:val="center"/>
              <w:rPr>
                <w:rFonts w:ascii="等线" w:eastAsia="等线" w:hAnsi="等线"/>
                <w:color w:val="8EAADB" w:themeColor="accent1" w:themeTint="99"/>
                <w:szCs w:val="18"/>
              </w:rPr>
            </w:pPr>
            <w:r w:rsidRPr="00E4113C">
              <w:rPr>
                <w:rFonts w:ascii="等线" w:eastAsia="等线" w:hAnsi="等线" w:hint="eastAsia"/>
                <w:szCs w:val="18"/>
              </w:rPr>
              <w:t>说明</w:t>
            </w:r>
          </w:p>
        </w:tc>
      </w:tr>
      <w:tr w:rsidR="00ED460D" w:rsidRPr="00E4113C" w14:paraId="59C5F974" w14:textId="77777777" w:rsidTr="00253857">
        <w:tc>
          <w:tcPr>
            <w:tcW w:w="1650" w:type="dxa"/>
            <w:shd w:val="clear" w:color="auto" w:fill="auto"/>
          </w:tcPr>
          <w:p w14:paraId="5F10D117" w14:textId="69E7E5F6" w:rsidR="00ED460D" w:rsidRPr="00E4113C" w:rsidRDefault="00D60BD6" w:rsidP="00253857">
            <w:pPr>
              <w:jc w:val="center"/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保银通</w:t>
            </w:r>
            <w:r w:rsidR="00ED460D" w:rsidRPr="00E4113C">
              <w:rPr>
                <w:rFonts w:ascii="等线" w:eastAsia="等线" w:hAnsi="等线" w:hint="eastAsia"/>
                <w:szCs w:val="18"/>
              </w:rPr>
              <w:t>签约支付</w:t>
            </w:r>
          </w:p>
        </w:tc>
        <w:tc>
          <w:tcPr>
            <w:tcW w:w="6872" w:type="dxa"/>
            <w:shd w:val="clear" w:color="auto" w:fill="auto"/>
          </w:tcPr>
          <w:p w14:paraId="23323FCA" w14:textId="1511E0C0" w:rsidR="00ED460D" w:rsidRPr="00E4113C" w:rsidRDefault="00D60BD6" w:rsidP="00253857">
            <w:pPr>
              <w:rPr>
                <w:rFonts w:ascii="等线" w:eastAsia="等线" w:hAnsi="等线"/>
                <w:szCs w:val="18"/>
              </w:rPr>
            </w:pPr>
            <w:r w:rsidRPr="00E4113C">
              <w:rPr>
                <w:rFonts w:ascii="等线" w:eastAsia="等线" w:hAnsi="等线" w:hint="eastAsia"/>
                <w:szCs w:val="18"/>
              </w:rPr>
              <w:t>用户提交签约信息后，银行会发送短信给用户，用户直接回复短信签约，然后商户（即：我社）可以使用支付协议号通过代扣形式完成支付。</w:t>
            </w:r>
          </w:p>
        </w:tc>
      </w:tr>
    </w:tbl>
    <w:p w14:paraId="1AFFC583" w14:textId="77777777" w:rsidR="00ED460D" w:rsidRDefault="00ED460D" w:rsidP="00ED460D">
      <w:pPr>
        <w:ind w:firstLine="360"/>
      </w:pPr>
    </w:p>
    <w:p w14:paraId="6148FB6B" w14:textId="77777777" w:rsidR="00ED460D" w:rsidRDefault="00ED460D" w:rsidP="00011227">
      <w:pPr>
        <w:pStyle w:val="2"/>
      </w:pPr>
      <w:bookmarkStart w:id="24" w:name="_Toc43299132"/>
      <w:r>
        <w:rPr>
          <w:rFonts w:hint="eastAsia"/>
        </w:rPr>
        <w:t>产品涉众及用例</w:t>
      </w:r>
      <w:bookmarkEnd w:id="24"/>
      <w:r>
        <w:rPr>
          <w:rFonts w:hint="eastAsia"/>
        </w:rPr>
        <w:t xml:space="preserve"> </w:t>
      </w:r>
    </w:p>
    <w:p w14:paraId="47E226FD" w14:textId="77777777" w:rsidR="00ED460D" w:rsidRDefault="00ED460D" w:rsidP="00B6321B">
      <w:pPr>
        <w:pStyle w:val="aa"/>
        <w:numPr>
          <w:ilvl w:val="0"/>
          <w:numId w:val="2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产品涉众</w:t>
      </w:r>
    </w:p>
    <w:p w14:paraId="49FEA00F" w14:textId="77777777" w:rsidR="00ED460D" w:rsidRDefault="00ED460D" w:rsidP="00ED460D">
      <w:pPr>
        <w:pStyle w:val="aa"/>
        <w:ind w:left="1080" w:firstLineChars="0" w:firstLine="0"/>
        <w:rPr>
          <w:rFonts w:ascii="Helvetica" w:hAnsi="Helvetica"/>
          <w:b/>
          <w:color w:val="2F2F2F"/>
          <w:shd w:val="clear" w:color="auto" w:fill="FFFFFF"/>
        </w:rPr>
      </w:pPr>
    </w:p>
    <w:p w14:paraId="484F4BB8" w14:textId="77777777" w:rsidR="00ED460D" w:rsidRPr="006324F7" w:rsidRDefault="00ED460D" w:rsidP="00ED460D">
      <w:pPr>
        <w:pStyle w:val="aa"/>
        <w:widowControl/>
        <w:autoSpaceDE w:val="0"/>
        <w:autoSpaceDN w:val="0"/>
        <w:adjustRightInd w:val="0"/>
        <w:spacing w:after="240" w:line="200" w:lineRule="atLeast"/>
        <w:ind w:left="480" w:firstLineChars="0" w:firstLine="0"/>
        <w:jc w:val="left"/>
        <w:rPr>
          <w:rFonts w:ascii="Times New Roman" w:eastAsiaTheme="minorEastAsia" w:hAnsi="Times New Roman" w:cs="Times New Roman"/>
          <w:kern w:val="0"/>
          <w:szCs w:val="24"/>
        </w:rPr>
      </w:pPr>
      <w:r w:rsidRPr="006324F7">
        <w:rPr>
          <w:rFonts w:ascii="Times New Roman" w:eastAsiaTheme="minorEastAsia" w:hAnsi="Times New Roman" w:cs="Times New Roman"/>
          <w:kern w:val="0"/>
          <w:szCs w:val="24"/>
        </w:rPr>
        <w:t>C</w:t>
      </w:r>
      <w:r w:rsidRPr="006324F7">
        <w:rPr>
          <w:rFonts w:ascii="Times New Roman" w:eastAsiaTheme="minorEastAsia" w:hAnsi="Times New Roman" w:cs="Times New Roman"/>
          <w:kern w:val="0"/>
          <w:szCs w:val="24"/>
        </w:rPr>
        <w:t>端用户</w:t>
      </w:r>
      <w:r w:rsidRPr="006324F7">
        <w:rPr>
          <w:rFonts w:ascii="Times New Roman" w:eastAsiaTheme="minorEastAsia" w:hAnsi="Times New Roman" w:cs="Times New Roman"/>
          <w:kern w:val="0"/>
          <w:szCs w:val="24"/>
        </w:rPr>
        <w:t>:</w:t>
      </w:r>
      <w:r w:rsidRPr="006324F7">
        <w:rPr>
          <w:rFonts w:ascii="Times New Roman" w:eastAsiaTheme="minorEastAsia" w:hAnsi="Times New Roman" w:cs="Times New Roman" w:hint="eastAsia"/>
          <w:kern w:val="0"/>
          <w:szCs w:val="24"/>
        </w:rPr>
        <w:t xml:space="preserve">   </w:t>
      </w:r>
      <w:r w:rsidRPr="006324F7">
        <w:rPr>
          <w:rFonts w:ascii="Times New Roman" w:eastAsiaTheme="minorEastAsia" w:hAnsi="Times New Roman" w:cs="Times New Roman" w:hint="eastAsia"/>
          <w:kern w:val="0"/>
          <w:szCs w:val="24"/>
        </w:rPr>
        <w:t>购买保险产品的</w:t>
      </w:r>
      <w:r w:rsidRPr="006324F7">
        <w:rPr>
          <w:rFonts w:ascii="Times New Roman" w:eastAsiaTheme="minorEastAsia" w:hAnsi="Times New Roman" w:cs="Times New Roman"/>
          <w:kern w:val="0"/>
          <w:szCs w:val="24"/>
        </w:rPr>
        <w:t>付款人</w:t>
      </w:r>
      <w:r w:rsidRPr="006324F7">
        <w:rPr>
          <w:rFonts w:ascii="Times New Roman" w:eastAsiaTheme="minorEastAsia" w:hAnsi="Times New Roman" w:cs="Times New Roman"/>
          <w:kern w:val="0"/>
          <w:szCs w:val="24"/>
        </w:rPr>
        <w:t>,</w:t>
      </w:r>
      <w:r w:rsidRPr="006324F7">
        <w:rPr>
          <w:rFonts w:ascii="Times New Roman" w:eastAsiaTheme="minorEastAsia" w:hAnsi="Times New Roman" w:cs="Times New Roman"/>
          <w:kern w:val="0"/>
          <w:szCs w:val="24"/>
        </w:rPr>
        <w:t>其为业务主体行为用户。</w:t>
      </w:r>
    </w:p>
    <w:p w14:paraId="2518BDBE" w14:textId="77777777" w:rsidR="00ED460D" w:rsidRPr="006324F7" w:rsidRDefault="00ED460D" w:rsidP="00ED460D">
      <w:pPr>
        <w:pStyle w:val="aa"/>
        <w:widowControl/>
        <w:autoSpaceDE w:val="0"/>
        <w:autoSpaceDN w:val="0"/>
        <w:adjustRightInd w:val="0"/>
        <w:spacing w:after="240" w:line="200" w:lineRule="atLeast"/>
        <w:ind w:left="480" w:firstLineChars="0" w:firstLine="0"/>
        <w:jc w:val="left"/>
        <w:rPr>
          <w:rFonts w:ascii="Times New Roman" w:eastAsiaTheme="minorEastAsia" w:hAnsi="Times New Roman" w:cs="Times New Roman"/>
          <w:kern w:val="0"/>
          <w:szCs w:val="24"/>
        </w:rPr>
      </w:pPr>
      <w:r w:rsidRPr="006324F7">
        <w:rPr>
          <w:rFonts w:ascii="Times New Roman" w:eastAsiaTheme="minorEastAsia" w:hAnsi="Times New Roman" w:cs="Times New Roman" w:hint="eastAsia"/>
          <w:kern w:val="0"/>
          <w:szCs w:val="24"/>
        </w:rPr>
        <w:t>保险公司：</w:t>
      </w:r>
      <w:r w:rsidRPr="006324F7">
        <w:rPr>
          <w:rFonts w:ascii="Times New Roman" w:eastAsiaTheme="minorEastAsia" w:hAnsi="Times New Roman" w:cs="Times New Roman" w:hint="eastAsia"/>
          <w:kern w:val="0"/>
          <w:szCs w:val="24"/>
        </w:rPr>
        <w:t xml:space="preserve"> </w:t>
      </w:r>
      <w:r w:rsidRPr="006324F7">
        <w:rPr>
          <w:rFonts w:ascii="Times New Roman" w:eastAsiaTheme="minorEastAsia" w:hAnsi="Times New Roman" w:cs="Times New Roman" w:hint="eastAsia"/>
          <w:kern w:val="0"/>
          <w:szCs w:val="24"/>
        </w:rPr>
        <w:t>提供客户签约入口；</w:t>
      </w:r>
    </w:p>
    <w:p w14:paraId="4133EB14" w14:textId="77777777" w:rsidR="00ED460D" w:rsidRDefault="00ED460D" w:rsidP="00B6321B">
      <w:pPr>
        <w:pStyle w:val="aa"/>
        <w:numPr>
          <w:ilvl w:val="0"/>
          <w:numId w:val="2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用例</w:t>
      </w:r>
    </w:p>
    <w:p w14:paraId="7FCE3BEC" w14:textId="77777777" w:rsidR="00ED460D" w:rsidRDefault="00ED460D" w:rsidP="00ED460D">
      <w:pPr>
        <w:pStyle w:val="aa"/>
        <w:ind w:left="1080" w:firstLineChars="0" w:firstLine="0"/>
        <w:rPr>
          <w:rFonts w:ascii="Helvetica" w:hAnsi="Helvetica"/>
          <w:b/>
          <w:color w:val="2F2F2F"/>
          <w:shd w:val="clear" w:color="auto" w:fill="FFFFFF"/>
        </w:rPr>
      </w:pPr>
    </w:p>
    <w:p w14:paraId="25DDCEE3" w14:textId="77777777" w:rsidR="00ED460D" w:rsidRPr="006324F7" w:rsidRDefault="00ED460D" w:rsidP="00B6321B">
      <w:pPr>
        <w:pStyle w:val="aa"/>
        <w:numPr>
          <w:ilvl w:val="3"/>
          <w:numId w:val="2"/>
        </w:numPr>
        <w:ind w:firstLineChars="0"/>
        <w:rPr>
          <w:rFonts w:ascii="等线" w:eastAsia="等线" w:hAnsi="等线"/>
        </w:rPr>
      </w:pPr>
      <w:r w:rsidRPr="006324F7">
        <w:rPr>
          <w:rFonts w:ascii="等线" w:eastAsia="等线" w:hAnsi="等线" w:hint="eastAsia"/>
        </w:rPr>
        <w:t>C端用例</w:t>
      </w:r>
    </w:p>
    <w:p w14:paraId="4956A192" w14:textId="12AF7D59" w:rsidR="00ED460D" w:rsidRDefault="00754ECE" w:rsidP="00ED460D">
      <w:pPr>
        <w:pStyle w:val="aa"/>
        <w:widowControl/>
        <w:autoSpaceDE w:val="0"/>
        <w:autoSpaceDN w:val="0"/>
        <w:adjustRightInd w:val="0"/>
        <w:spacing w:after="240" w:line="200" w:lineRule="atLeast"/>
        <w:ind w:left="480" w:firstLineChars="0" w:firstLine="0"/>
        <w:jc w:val="left"/>
      </w:pPr>
      <w:r>
        <w:rPr>
          <w:noProof/>
        </w:rPr>
        <w:drawing>
          <wp:inline distT="0" distB="0" distL="0" distR="0" wp14:anchorId="716872E1" wp14:editId="3791E5DB">
            <wp:extent cx="5274310" cy="8909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4657" w14:textId="77777777" w:rsidR="00ED460D" w:rsidRPr="006324F7" w:rsidRDefault="00ED460D" w:rsidP="00B6321B">
      <w:pPr>
        <w:pStyle w:val="aa"/>
        <w:widowControl/>
        <w:numPr>
          <w:ilvl w:val="3"/>
          <w:numId w:val="2"/>
        </w:numPr>
        <w:autoSpaceDE w:val="0"/>
        <w:autoSpaceDN w:val="0"/>
        <w:adjustRightInd w:val="0"/>
        <w:spacing w:after="240" w:line="200" w:lineRule="atLeast"/>
        <w:ind w:firstLineChars="0"/>
        <w:jc w:val="left"/>
        <w:rPr>
          <w:rFonts w:ascii="等线" w:eastAsia="等线" w:hAnsi="等线"/>
        </w:rPr>
      </w:pPr>
      <w:r w:rsidRPr="006324F7">
        <w:rPr>
          <w:rFonts w:ascii="等线" w:eastAsia="等线" w:hAnsi="等线" w:hint="eastAsia"/>
        </w:rPr>
        <w:t>保险公司</w:t>
      </w:r>
    </w:p>
    <w:p w14:paraId="49744B73" w14:textId="77777777" w:rsidR="00ED460D" w:rsidRDefault="00ED460D" w:rsidP="00ED460D">
      <w:pPr>
        <w:pStyle w:val="aa"/>
        <w:widowControl/>
        <w:autoSpaceDE w:val="0"/>
        <w:autoSpaceDN w:val="0"/>
        <w:adjustRightInd w:val="0"/>
        <w:spacing w:after="240" w:line="200" w:lineRule="atLeast"/>
        <w:ind w:left="48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36EFFA3" wp14:editId="4451E209">
            <wp:extent cx="2778760" cy="133921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3067" cy="13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5E6F" w14:textId="77777777" w:rsidR="00ED460D" w:rsidRDefault="00ED460D" w:rsidP="00ED460D">
      <w:pPr>
        <w:pStyle w:val="aa"/>
        <w:widowControl/>
        <w:autoSpaceDE w:val="0"/>
        <w:autoSpaceDN w:val="0"/>
        <w:adjustRightInd w:val="0"/>
        <w:spacing w:after="240" w:line="200" w:lineRule="atLeast"/>
        <w:ind w:left="480" w:firstLineChars="0" w:firstLine="0"/>
        <w:jc w:val="left"/>
      </w:pPr>
      <w:r>
        <w:rPr>
          <w:rFonts w:hint="eastAsia"/>
        </w:rPr>
        <w:t xml:space="preserve"> </w:t>
      </w:r>
    </w:p>
    <w:p w14:paraId="6A569220" w14:textId="0CC4FD21" w:rsidR="00ED460D" w:rsidRDefault="00ED460D" w:rsidP="00011227">
      <w:pPr>
        <w:pStyle w:val="2"/>
      </w:pPr>
      <w:bookmarkStart w:id="25" w:name="_Toc43299133"/>
      <w:r>
        <w:rPr>
          <w:rFonts w:hint="eastAsia"/>
        </w:rPr>
        <w:t>整体流程</w:t>
      </w:r>
      <w:bookmarkEnd w:id="25"/>
    </w:p>
    <w:p w14:paraId="0633C0B1" w14:textId="77777777" w:rsidR="00985929" w:rsidRPr="00985929" w:rsidRDefault="00985929" w:rsidP="00985929">
      <w:pPr>
        <w:pStyle w:val="aa"/>
        <w:keepNext/>
        <w:keepLines/>
        <w:numPr>
          <w:ilvl w:val="0"/>
          <w:numId w:val="3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</w:p>
    <w:p w14:paraId="7C2FA1CB" w14:textId="33CF33E6" w:rsidR="00985929" w:rsidRPr="00985929" w:rsidRDefault="00985929" w:rsidP="00985929">
      <w:r>
        <w:rPr>
          <w:rFonts w:hint="eastAsia"/>
        </w:rPr>
        <w:t>1</w:t>
      </w:r>
      <w:r>
        <w:t>.</w:t>
      </w:r>
      <w:r>
        <w:rPr>
          <w:rFonts w:hint="eastAsia"/>
        </w:rPr>
        <w:t>新契约</w:t>
      </w:r>
    </w:p>
    <w:p w14:paraId="7D9D6341" w14:textId="2E8566EE" w:rsidR="00D713BB" w:rsidRDefault="004D0795" w:rsidP="00D713BB">
      <w:r>
        <w:rPr>
          <w:noProof/>
        </w:rPr>
        <w:lastRenderedPageBreak/>
        <w:drawing>
          <wp:inline distT="0" distB="0" distL="0" distR="0" wp14:anchorId="4ECA8410" wp14:editId="7914446A">
            <wp:extent cx="5274310" cy="61772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CED2" w14:textId="3EDF6D2B" w:rsidR="00985929" w:rsidRDefault="00FD2598" w:rsidP="00FD259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保全</w:t>
      </w:r>
    </w:p>
    <w:p w14:paraId="1A956B39" w14:textId="68CA7C19" w:rsidR="00FD2598" w:rsidRDefault="00CE2FA2" w:rsidP="00D713BB">
      <w:r>
        <w:rPr>
          <w:noProof/>
        </w:rPr>
        <w:lastRenderedPageBreak/>
        <w:drawing>
          <wp:inline distT="0" distB="0" distL="0" distR="0" wp14:anchorId="3B07B3AF" wp14:editId="5242FF65">
            <wp:extent cx="4951562" cy="5587050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4277" cy="55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4FFE" w14:textId="0F3FAC6F" w:rsidR="003B511F" w:rsidRDefault="003B511F" w:rsidP="00D713BB">
      <w:r>
        <w:rPr>
          <w:rFonts w:hint="eastAsia"/>
        </w:rPr>
        <w:t>失败处理流程：</w:t>
      </w:r>
    </w:p>
    <w:p w14:paraId="4C98A923" w14:textId="0014BFFE" w:rsidR="0093301A" w:rsidRPr="00D713BB" w:rsidRDefault="00B02A72" w:rsidP="00D713BB">
      <w:r>
        <w:rPr>
          <w:noProof/>
        </w:rPr>
        <w:lastRenderedPageBreak/>
        <w:drawing>
          <wp:inline distT="0" distB="0" distL="0" distR="0" wp14:anchorId="371625B3" wp14:editId="04C459D1">
            <wp:extent cx="4865298" cy="39345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5298" cy="39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D29C" w14:textId="77777777" w:rsidR="00ED460D" w:rsidRDefault="00ED460D" w:rsidP="00011227">
      <w:pPr>
        <w:pStyle w:val="2"/>
      </w:pPr>
      <w:bookmarkStart w:id="26" w:name="_Toc43299134"/>
      <w:r>
        <w:rPr>
          <w:rFonts w:hint="eastAsia"/>
        </w:rPr>
        <w:t>功能范围</w:t>
      </w:r>
      <w:bookmarkEnd w:id="26"/>
      <w:r>
        <w:rPr>
          <w:rFonts w:hint="eastAsia"/>
        </w:rPr>
        <w:t xml:space="preserve"> </w:t>
      </w:r>
    </w:p>
    <w:p w14:paraId="6A0C5D3F" w14:textId="77777777" w:rsidR="00ED460D" w:rsidRDefault="00ED460D" w:rsidP="00ED460D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8"/>
        <w:tblW w:w="8617" w:type="dxa"/>
        <w:jc w:val="center"/>
        <w:tblLayout w:type="fixed"/>
        <w:tblLook w:val="04A0" w:firstRow="1" w:lastRow="0" w:firstColumn="1" w:lastColumn="0" w:noHBand="0" w:noVBand="1"/>
      </w:tblPr>
      <w:tblGrid>
        <w:gridCol w:w="674"/>
        <w:gridCol w:w="2654"/>
        <w:gridCol w:w="4050"/>
        <w:gridCol w:w="1239"/>
      </w:tblGrid>
      <w:tr w:rsidR="00ED460D" w:rsidRPr="00E4113C" w14:paraId="4D424D32" w14:textId="77777777" w:rsidTr="00253857">
        <w:trPr>
          <w:trHeight w:val="311"/>
          <w:jc w:val="center"/>
        </w:trPr>
        <w:tc>
          <w:tcPr>
            <w:tcW w:w="674" w:type="dxa"/>
            <w:shd w:val="clear" w:color="auto" w:fill="D0CECE" w:themeFill="background2" w:themeFillShade="E6"/>
          </w:tcPr>
          <w:p w14:paraId="77622B06" w14:textId="77777777" w:rsidR="00ED460D" w:rsidRPr="00E4113C" w:rsidRDefault="00ED460D" w:rsidP="00253857">
            <w:pPr>
              <w:jc w:val="center"/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编号</w:t>
            </w:r>
          </w:p>
        </w:tc>
        <w:tc>
          <w:tcPr>
            <w:tcW w:w="2654" w:type="dxa"/>
            <w:shd w:val="clear" w:color="auto" w:fill="D0CECE" w:themeFill="background2" w:themeFillShade="E6"/>
          </w:tcPr>
          <w:p w14:paraId="0C199006" w14:textId="77777777" w:rsidR="00ED460D" w:rsidRPr="00E4113C" w:rsidRDefault="00ED460D" w:rsidP="00253857">
            <w:pPr>
              <w:jc w:val="center"/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功能模块</w:t>
            </w:r>
          </w:p>
        </w:tc>
        <w:tc>
          <w:tcPr>
            <w:tcW w:w="4050" w:type="dxa"/>
            <w:shd w:val="clear" w:color="auto" w:fill="D0CECE" w:themeFill="background2" w:themeFillShade="E6"/>
          </w:tcPr>
          <w:p w14:paraId="4BB6FFFC" w14:textId="77777777" w:rsidR="00ED460D" w:rsidRPr="00E4113C" w:rsidRDefault="00ED460D" w:rsidP="00253857">
            <w:pPr>
              <w:jc w:val="center"/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功能点</w:t>
            </w:r>
          </w:p>
        </w:tc>
        <w:tc>
          <w:tcPr>
            <w:tcW w:w="1239" w:type="dxa"/>
            <w:shd w:val="clear" w:color="auto" w:fill="D0CECE" w:themeFill="background2" w:themeFillShade="E6"/>
          </w:tcPr>
          <w:p w14:paraId="46873D2A" w14:textId="77777777" w:rsidR="00ED460D" w:rsidRPr="00E4113C" w:rsidRDefault="00ED460D" w:rsidP="00253857">
            <w:pPr>
              <w:jc w:val="center"/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优先级</w:t>
            </w:r>
          </w:p>
        </w:tc>
      </w:tr>
      <w:tr w:rsidR="00ED460D" w:rsidRPr="00E4113C" w14:paraId="1E4B7B46" w14:textId="77777777" w:rsidTr="00E4113C">
        <w:trPr>
          <w:trHeight w:val="241"/>
          <w:jc w:val="center"/>
        </w:trPr>
        <w:tc>
          <w:tcPr>
            <w:tcW w:w="674" w:type="dxa"/>
            <w:shd w:val="clear" w:color="auto" w:fill="auto"/>
          </w:tcPr>
          <w:p w14:paraId="0398684F" w14:textId="77777777" w:rsidR="00ED460D" w:rsidRPr="00E4113C" w:rsidRDefault="00ED460D" w:rsidP="00253857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1</w:t>
            </w:r>
          </w:p>
        </w:tc>
        <w:tc>
          <w:tcPr>
            <w:tcW w:w="2654" w:type="dxa"/>
            <w:shd w:val="clear" w:color="auto" w:fill="auto"/>
          </w:tcPr>
          <w:p w14:paraId="08E65CD2" w14:textId="77777777" w:rsidR="00ED460D" w:rsidRPr="00E4113C" w:rsidRDefault="00ED460D" w:rsidP="00253857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收银台界面调整</w:t>
            </w:r>
          </w:p>
        </w:tc>
        <w:tc>
          <w:tcPr>
            <w:tcW w:w="4050" w:type="dxa"/>
            <w:shd w:val="clear" w:color="auto" w:fill="auto"/>
          </w:tcPr>
          <w:p w14:paraId="088387A9" w14:textId="52CD64F8" w:rsidR="00E4113C" w:rsidRPr="00E4113C" w:rsidRDefault="00ED460D" w:rsidP="00E4113C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新契约收费、保全</w:t>
            </w:r>
            <w:r w:rsidR="00D403A4">
              <w:rPr>
                <w:rFonts w:asciiTheme="minorEastAsia" w:hAnsiTheme="minorEastAsia" w:hint="eastAsia"/>
                <w:szCs w:val="18"/>
              </w:rPr>
              <w:t>交费方式变更和</w:t>
            </w:r>
            <w:r w:rsidRPr="00E4113C">
              <w:rPr>
                <w:rFonts w:asciiTheme="minorEastAsia" w:hAnsiTheme="minorEastAsia" w:hint="eastAsia"/>
                <w:szCs w:val="18"/>
              </w:rPr>
              <w:t>收费</w:t>
            </w:r>
            <w:r w:rsidR="00E4113C" w:rsidRPr="00E4113C">
              <w:rPr>
                <w:rFonts w:asciiTheme="minorEastAsia" w:hAnsiTheme="minorEastAsia" w:hint="eastAsia"/>
                <w:szCs w:val="18"/>
              </w:rPr>
              <w:t>页面调整</w:t>
            </w:r>
          </w:p>
        </w:tc>
        <w:tc>
          <w:tcPr>
            <w:tcW w:w="1239" w:type="dxa"/>
            <w:shd w:val="clear" w:color="auto" w:fill="auto"/>
          </w:tcPr>
          <w:p w14:paraId="38F807AE" w14:textId="77777777" w:rsidR="00ED460D" w:rsidRPr="00E4113C" w:rsidRDefault="00ED460D" w:rsidP="00253857">
            <w:pPr>
              <w:rPr>
                <w:rFonts w:asciiTheme="minorEastAsia" w:hAnsiTheme="minorEastAsia" w:cstheme="minorBidi"/>
                <w:kern w:val="2"/>
                <w:szCs w:val="18"/>
              </w:rPr>
            </w:pPr>
            <w:r w:rsidRPr="00E4113C">
              <w:rPr>
                <w:rFonts w:asciiTheme="minorEastAsia" w:hAnsiTheme="minorEastAsia" w:cstheme="minorBidi" w:hint="eastAsia"/>
                <w:kern w:val="2"/>
                <w:szCs w:val="18"/>
              </w:rPr>
              <w:t>P0</w:t>
            </w:r>
          </w:p>
        </w:tc>
      </w:tr>
      <w:tr w:rsidR="00ED460D" w:rsidRPr="00E4113C" w14:paraId="33DBE8F3" w14:textId="77777777" w:rsidTr="00253857">
        <w:trPr>
          <w:trHeight w:val="633"/>
          <w:jc w:val="center"/>
        </w:trPr>
        <w:tc>
          <w:tcPr>
            <w:tcW w:w="674" w:type="dxa"/>
            <w:shd w:val="clear" w:color="auto" w:fill="auto"/>
          </w:tcPr>
          <w:p w14:paraId="50C4F6D5" w14:textId="77777777" w:rsidR="00ED460D" w:rsidRPr="00E4113C" w:rsidRDefault="00ED460D" w:rsidP="00253857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2</w:t>
            </w:r>
          </w:p>
        </w:tc>
        <w:tc>
          <w:tcPr>
            <w:tcW w:w="2654" w:type="dxa"/>
            <w:shd w:val="clear" w:color="auto" w:fill="auto"/>
          </w:tcPr>
          <w:p w14:paraId="2F3E3161" w14:textId="77777777" w:rsidR="00ED460D" w:rsidRPr="00E4113C" w:rsidRDefault="00ED460D" w:rsidP="00253857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hint="eastAsia"/>
                <w:szCs w:val="18"/>
              </w:rPr>
              <w:t>支付网关</w:t>
            </w:r>
          </w:p>
        </w:tc>
        <w:tc>
          <w:tcPr>
            <w:tcW w:w="4050" w:type="dxa"/>
            <w:shd w:val="clear" w:color="auto" w:fill="auto"/>
          </w:tcPr>
          <w:p w14:paraId="7FF93492" w14:textId="59E82E76" w:rsidR="00ED460D" w:rsidRDefault="00ED460D" w:rsidP="00B6321B">
            <w:pPr>
              <w:pStyle w:val="aa"/>
              <w:numPr>
                <w:ilvl w:val="3"/>
                <w:numId w:val="5"/>
              </w:numPr>
              <w:ind w:firstLineChars="0"/>
              <w:jc w:val="left"/>
              <w:rPr>
                <w:rFonts w:asciiTheme="minorEastAsia" w:eastAsiaTheme="minorEastAsia" w:hAnsiTheme="minorEastAsia"/>
                <w:szCs w:val="18"/>
              </w:rPr>
            </w:pPr>
            <w:r w:rsidRPr="00E4113C">
              <w:rPr>
                <w:rFonts w:asciiTheme="minorEastAsia" w:eastAsiaTheme="minorEastAsia" w:hAnsiTheme="minorEastAsia" w:hint="eastAsia"/>
                <w:szCs w:val="18"/>
              </w:rPr>
              <w:t>接入</w:t>
            </w:r>
            <w:r w:rsidR="00DB644C" w:rsidRPr="00E4113C">
              <w:rPr>
                <w:rFonts w:asciiTheme="minorEastAsia" w:eastAsiaTheme="minorEastAsia" w:hAnsiTheme="minorEastAsia" w:hint="eastAsia"/>
                <w:szCs w:val="18"/>
              </w:rPr>
              <w:t>签约申请</w:t>
            </w:r>
            <w:r w:rsidRPr="00E4113C">
              <w:rPr>
                <w:rFonts w:asciiTheme="minorEastAsia" w:eastAsiaTheme="minorEastAsia" w:hAnsiTheme="minorEastAsia" w:hint="eastAsia"/>
                <w:szCs w:val="18"/>
              </w:rPr>
              <w:t>接口；</w:t>
            </w:r>
          </w:p>
          <w:p w14:paraId="2B637E52" w14:textId="3B107FC8" w:rsidR="00B02A72" w:rsidRPr="00E4113C" w:rsidRDefault="00B02A72" w:rsidP="00B6321B">
            <w:pPr>
              <w:pStyle w:val="aa"/>
              <w:numPr>
                <w:ilvl w:val="3"/>
                <w:numId w:val="5"/>
              </w:numPr>
              <w:ind w:firstLineChars="0"/>
              <w:jc w:val="left"/>
              <w:rPr>
                <w:rFonts w:asciiTheme="minorEastAsia" w:eastAsiaTheme="minorEastAsia" w:hAnsiTheme="minorEastAsia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Cs w:val="18"/>
              </w:rPr>
              <w:t>接入签约查询接口；</w:t>
            </w:r>
          </w:p>
          <w:p w14:paraId="6466E22A" w14:textId="62E0D5FE" w:rsidR="00ED460D" w:rsidRPr="00E4113C" w:rsidRDefault="00ED460D" w:rsidP="00B6321B">
            <w:pPr>
              <w:pStyle w:val="aa"/>
              <w:numPr>
                <w:ilvl w:val="3"/>
                <w:numId w:val="5"/>
              </w:numPr>
              <w:ind w:firstLineChars="0"/>
              <w:jc w:val="left"/>
              <w:rPr>
                <w:rFonts w:asciiTheme="minorEastAsia" w:eastAsiaTheme="minorEastAsia" w:hAnsiTheme="minorEastAsia"/>
                <w:szCs w:val="18"/>
              </w:rPr>
            </w:pPr>
            <w:r w:rsidRPr="00E4113C">
              <w:rPr>
                <w:rFonts w:asciiTheme="minorEastAsia" w:eastAsiaTheme="minorEastAsia" w:hAnsiTheme="minorEastAsia" w:hint="eastAsia"/>
                <w:szCs w:val="18"/>
              </w:rPr>
              <w:t>接入</w:t>
            </w:r>
            <w:r w:rsidR="00DB644C" w:rsidRPr="00E4113C">
              <w:rPr>
                <w:rFonts w:asciiTheme="minorEastAsia" w:eastAsiaTheme="minorEastAsia" w:hAnsiTheme="minorEastAsia" w:hint="eastAsia"/>
                <w:szCs w:val="18"/>
              </w:rPr>
              <w:t>签约结果通知</w:t>
            </w:r>
            <w:r w:rsidR="00134C68" w:rsidRPr="00E4113C">
              <w:rPr>
                <w:rFonts w:asciiTheme="minorEastAsia" w:eastAsiaTheme="minorEastAsia" w:hAnsiTheme="minorEastAsia" w:hint="eastAsia"/>
                <w:szCs w:val="18"/>
              </w:rPr>
              <w:t>接口</w:t>
            </w:r>
            <w:r w:rsidRPr="00E4113C">
              <w:rPr>
                <w:rFonts w:asciiTheme="minorEastAsia" w:eastAsiaTheme="minorEastAsia" w:hAnsiTheme="minorEastAsia" w:hint="eastAsia"/>
                <w:szCs w:val="18"/>
              </w:rPr>
              <w:t>；</w:t>
            </w:r>
          </w:p>
        </w:tc>
        <w:tc>
          <w:tcPr>
            <w:tcW w:w="1239" w:type="dxa"/>
            <w:shd w:val="clear" w:color="auto" w:fill="auto"/>
          </w:tcPr>
          <w:p w14:paraId="59FF57E6" w14:textId="77777777" w:rsidR="00ED460D" w:rsidRPr="00E4113C" w:rsidRDefault="00ED460D" w:rsidP="00253857">
            <w:pPr>
              <w:rPr>
                <w:rFonts w:asciiTheme="minorEastAsia" w:hAnsiTheme="minorEastAsia"/>
                <w:szCs w:val="18"/>
              </w:rPr>
            </w:pPr>
            <w:r w:rsidRPr="00E4113C">
              <w:rPr>
                <w:rFonts w:asciiTheme="minorEastAsia" w:hAnsiTheme="minorEastAsia" w:cstheme="minorBidi" w:hint="eastAsia"/>
                <w:kern w:val="2"/>
                <w:szCs w:val="18"/>
              </w:rPr>
              <w:t>P0</w:t>
            </w:r>
          </w:p>
        </w:tc>
      </w:tr>
    </w:tbl>
    <w:p w14:paraId="623B0A60" w14:textId="77777777" w:rsidR="00ED460D" w:rsidRDefault="00ED460D" w:rsidP="00E4113C"/>
    <w:p w14:paraId="482CE39A" w14:textId="16ED1F81" w:rsidR="00E4113C" w:rsidRDefault="00ED460D" w:rsidP="00B6321B">
      <w:pPr>
        <w:pStyle w:val="1"/>
        <w:numPr>
          <w:ilvl w:val="0"/>
          <w:numId w:val="1"/>
        </w:numPr>
        <w:ind w:firstLineChars="0"/>
      </w:pPr>
      <w:bookmarkStart w:id="27" w:name="_Toc43299136"/>
      <w:r>
        <w:rPr>
          <w:rFonts w:hint="eastAsia"/>
        </w:rPr>
        <w:t>【产品详述】</w:t>
      </w:r>
      <w:bookmarkEnd w:id="27"/>
    </w:p>
    <w:p w14:paraId="71072C24" w14:textId="77777777" w:rsidR="000B1350" w:rsidRDefault="007A32B4" w:rsidP="000B1350">
      <w:pPr>
        <w:ind w:firstLineChars="200" w:firstLine="360"/>
      </w:pPr>
      <w:r>
        <w:rPr>
          <w:rFonts w:hint="eastAsia"/>
        </w:rPr>
        <w:t>目前签约支付渠道有</w:t>
      </w:r>
      <w:r w:rsidR="00A67E7B">
        <w:rPr>
          <w:rFonts w:hint="eastAsia"/>
        </w:rPr>
        <w:t>兴业汇收付</w:t>
      </w:r>
      <w:r>
        <w:rPr>
          <w:rFonts w:hint="eastAsia"/>
        </w:rPr>
        <w:t>和通联协议支付，本文档主要说明保银通签约接口系新增后涉及到契约和</w:t>
      </w:r>
      <w:r w:rsidRPr="006324F7">
        <w:rPr>
          <w:rFonts w:hint="eastAsia"/>
        </w:rPr>
        <w:t>保全的改造部分</w:t>
      </w:r>
      <w:r>
        <w:rPr>
          <w:rFonts w:hint="eastAsia"/>
        </w:rPr>
        <w:t>，其余支付渠道不在本文描述。</w:t>
      </w:r>
    </w:p>
    <w:p w14:paraId="4AE1D53D" w14:textId="2C7A75D5" w:rsidR="007A32B4" w:rsidRPr="007A32B4" w:rsidRDefault="000B1350" w:rsidP="000B1350">
      <w:pPr>
        <w:ind w:firstLineChars="200" w:firstLine="360"/>
      </w:pPr>
      <w:r>
        <w:rPr>
          <w:rFonts w:hint="eastAsia"/>
        </w:rPr>
        <w:t>保银通的</w:t>
      </w:r>
      <w:r w:rsidR="007A32B4" w:rsidRPr="007A32B4">
        <w:rPr>
          <w:rFonts w:hint="eastAsia"/>
        </w:rPr>
        <w:t>接口文档在原来</w:t>
      </w:r>
      <w:r>
        <w:rPr>
          <w:rFonts w:hint="eastAsia"/>
        </w:rPr>
        <w:t>通联</w:t>
      </w:r>
      <w:r w:rsidR="007A32B4" w:rsidRPr="007A32B4">
        <w:rPr>
          <w:rFonts w:hint="eastAsia"/>
        </w:rPr>
        <w:t>的基础上新增签约接口，签约接口里包含</w:t>
      </w:r>
      <w:r w:rsidR="007A32B4" w:rsidRPr="007A32B4">
        <w:rPr>
          <w:rFonts w:hint="eastAsia"/>
        </w:rPr>
        <w:t>4</w:t>
      </w:r>
      <w:r w:rsidR="007A32B4" w:rsidRPr="007A32B4">
        <w:rPr>
          <w:rFonts w:hint="eastAsia"/>
        </w:rPr>
        <w:t>种签约模式，分别是快捷验证码模式、短信模式、网关模式、受理模式，</w:t>
      </w:r>
      <w:r w:rsidR="007A32B4">
        <w:rPr>
          <w:rFonts w:hint="eastAsia"/>
        </w:rPr>
        <w:t>保银通签约模式为短信模式，</w:t>
      </w:r>
      <w:r w:rsidR="007A32B4" w:rsidRPr="007A32B4">
        <w:rPr>
          <w:rFonts w:hint="eastAsia"/>
        </w:rPr>
        <w:t>签约后的收款交易使用原已开发的批量代收、实时代收的接口。</w:t>
      </w:r>
    </w:p>
    <w:p w14:paraId="68D457A9" w14:textId="0DCFFA4D" w:rsidR="00011227" w:rsidRPr="00011227" w:rsidRDefault="00011227" w:rsidP="00A67E7B">
      <w:pPr>
        <w:ind w:firstLineChars="200" w:firstLine="360"/>
      </w:pPr>
      <w:r>
        <w:rPr>
          <w:rFonts w:hint="eastAsia"/>
        </w:rPr>
        <w:t>签约要素：</w:t>
      </w:r>
      <w:r w:rsidR="007A32B4">
        <w:rPr>
          <w:rFonts w:hint="eastAsia"/>
        </w:rPr>
        <w:t>手机号码</w:t>
      </w:r>
      <w:r w:rsidR="007A32B4">
        <w:rPr>
          <w:rFonts w:hint="eastAsia"/>
        </w:rPr>
        <w:t>+</w:t>
      </w:r>
      <w:r w:rsidR="007A32B4">
        <w:rPr>
          <w:rFonts w:hint="eastAsia"/>
        </w:rPr>
        <w:t>姓名</w:t>
      </w:r>
      <w:r w:rsidR="007A32B4">
        <w:rPr>
          <w:rFonts w:hint="eastAsia"/>
        </w:rPr>
        <w:t>+</w:t>
      </w:r>
      <w:r w:rsidR="007A32B4">
        <w:rPr>
          <w:rFonts w:hint="eastAsia"/>
        </w:rPr>
        <w:t>银行卡</w:t>
      </w:r>
      <w:r w:rsidR="007A32B4">
        <w:rPr>
          <w:rFonts w:hint="eastAsia"/>
        </w:rPr>
        <w:t>+</w:t>
      </w:r>
      <w:r w:rsidR="007A32B4">
        <w:rPr>
          <w:rFonts w:hint="eastAsia"/>
        </w:rPr>
        <w:t>证件类型（身份证）</w:t>
      </w:r>
      <w:r w:rsidR="007A32B4">
        <w:rPr>
          <w:rFonts w:hint="eastAsia"/>
        </w:rPr>
        <w:t>+</w:t>
      </w:r>
      <w:r w:rsidR="007A32B4">
        <w:rPr>
          <w:rFonts w:hint="eastAsia"/>
        </w:rPr>
        <w:t>证件号码一致的情况下，客户在我社同一支付渠道仅需要一次签约，后续代扣无需再次签约。</w:t>
      </w:r>
    </w:p>
    <w:p w14:paraId="410B36C8" w14:textId="0C81426D" w:rsidR="00011227" w:rsidRPr="00011227" w:rsidRDefault="00011227" w:rsidP="00011227">
      <w:pPr>
        <w:pStyle w:val="2"/>
      </w:pPr>
      <w:bookmarkStart w:id="28" w:name="_Toc43299137"/>
      <w:r>
        <w:rPr>
          <w:rFonts w:hint="eastAsia"/>
        </w:rPr>
        <w:lastRenderedPageBreak/>
        <w:t>契约</w:t>
      </w:r>
      <w:bookmarkEnd w:id="28"/>
    </w:p>
    <w:p w14:paraId="2BF7906C" w14:textId="55DE1222" w:rsidR="00ED460D" w:rsidRDefault="00ED460D" w:rsidP="00985929">
      <w:pPr>
        <w:pStyle w:val="3"/>
        <w:numPr>
          <w:ilvl w:val="2"/>
          <w:numId w:val="23"/>
        </w:numPr>
      </w:pPr>
      <w:bookmarkStart w:id="29" w:name="_Toc43299138"/>
      <w:r>
        <w:rPr>
          <w:rFonts w:hint="eastAsia"/>
        </w:rPr>
        <w:t>功能简述</w:t>
      </w:r>
      <w:bookmarkEnd w:id="29"/>
      <w:r>
        <w:rPr>
          <w:rFonts w:hint="eastAsia"/>
        </w:rPr>
        <w:t xml:space="preserve"> </w:t>
      </w:r>
    </w:p>
    <w:p w14:paraId="536C3901" w14:textId="04A21B28" w:rsidR="00ED460D" w:rsidRDefault="00011227" w:rsidP="00011227">
      <w:r>
        <w:rPr>
          <w:rFonts w:hint="eastAsia"/>
        </w:rPr>
        <w:t>收费界面客户完成银行卡信息录入后，分流到</w:t>
      </w:r>
      <w:r w:rsidR="007A32B4">
        <w:rPr>
          <w:rFonts w:hint="eastAsia"/>
        </w:rPr>
        <w:t>保银通</w:t>
      </w:r>
      <w:r>
        <w:rPr>
          <w:rFonts w:hint="eastAsia"/>
        </w:rPr>
        <w:t>支付收款渠道，进行费用扣除。</w:t>
      </w:r>
    </w:p>
    <w:p w14:paraId="4ACC9896" w14:textId="411DD4ED" w:rsidR="008F53E0" w:rsidRDefault="008F53E0" w:rsidP="00985929">
      <w:pPr>
        <w:pStyle w:val="3"/>
        <w:numPr>
          <w:ilvl w:val="2"/>
          <w:numId w:val="23"/>
        </w:numPr>
      </w:pPr>
      <w:bookmarkStart w:id="30" w:name="_Toc43299139"/>
      <w:r>
        <w:rPr>
          <w:rFonts w:hint="eastAsia"/>
        </w:rPr>
        <w:t>功能详述</w:t>
      </w:r>
      <w:bookmarkEnd w:id="3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79"/>
        <w:gridCol w:w="6317"/>
      </w:tblGrid>
      <w:tr w:rsidR="008F53E0" w:rsidRPr="009C58E3" w14:paraId="07BC1713" w14:textId="77777777" w:rsidTr="00253857">
        <w:trPr>
          <w:trHeight w:val="454"/>
          <w:tblHeader/>
        </w:trPr>
        <w:tc>
          <w:tcPr>
            <w:tcW w:w="11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42A25F32" w14:textId="77777777" w:rsidR="008F53E0" w:rsidRPr="009C58E3" w:rsidRDefault="008F53E0" w:rsidP="00253857">
            <w:pPr>
              <w:jc w:val="center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字段</w:t>
            </w:r>
          </w:p>
        </w:tc>
        <w:tc>
          <w:tcPr>
            <w:tcW w:w="38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6A2AD1B6" w14:textId="77777777" w:rsidR="008F53E0" w:rsidRPr="009C58E3" w:rsidRDefault="008F53E0" w:rsidP="00253857">
            <w:pPr>
              <w:jc w:val="center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值</w:t>
            </w:r>
          </w:p>
        </w:tc>
      </w:tr>
      <w:tr w:rsidR="008F53E0" w:rsidRPr="009C58E3" w14:paraId="2A030889" w14:textId="77777777" w:rsidTr="00253857">
        <w:trPr>
          <w:trHeight w:val="231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55CDF337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参与人</w:t>
            </w:r>
            <w:r w:rsidRPr="009C58E3">
              <w:rPr>
                <w:bCs/>
                <w:szCs w:val="18"/>
              </w:rPr>
              <w:t>/</w:t>
            </w:r>
            <w:r w:rsidRPr="009C58E3">
              <w:rPr>
                <w:rFonts w:hint="eastAsia"/>
                <w:bCs/>
                <w:szCs w:val="18"/>
              </w:rPr>
              <w:t>涉及系统</w:t>
            </w:r>
          </w:p>
        </w:tc>
        <w:tc>
          <w:tcPr>
            <w:tcW w:w="3807" w:type="pct"/>
            <w:shd w:val="clear" w:color="auto" w:fill="auto"/>
          </w:tcPr>
          <w:p w14:paraId="58F8717A" w14:textId="77777777" w:rsidR="008F53E0" w:rsidRDefault="008F53E0" w:rsidP="00AE47F2">
            <w:pPr>
              <w:jc w:val="both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参与人：客户；</w:t>
            </w:r>
          </w:p>
          <w:p w14:paraId="4E262FC2" w14:textId="103ACD7D" w:rsidR="008F53E0" w:rsidRPr="009C58E3" w:rsidRDefault="008F53E0" w:rsidP="00AE47F2">
            <w:pPr>
              <w:jc w:val="both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涉及系统</w:t>
            </w:r>
            <w:r w:rsidR="006413D5">
              <w:rPr>
                <w:rFonts w:hint="eastAsia"/>
                <w:szCs w:val="18"/>
              </w:rPr>
              <w:t>：</w:t>
            </w:r>
            <w:r w:rsidRPr="009C58E3">
              <w:rPr>
                <w:rFonts w:hint="eastAsia"/>
                <w:szCs w:val="18"/>
              </w:rPr>
              <w:t>APP/H5/PC</w:t>
            </w:r>
            <w:r w:rsidRPr="009C58E3">
              <w:rPr>
                <w:rFonts w:hint="eastAsia"/>
                <w:szCs w:val="18"/>
              </w:rPr>
              <w:t>官网</w:t>
            </w:r>
          </w:p>
        </w:tc>
      </w:tr>
      <w:tr w:rsidR="008F53E0" w:rsidRPr="009C58E3" w14:paraId="5121091F" w14:textId="77777777" w:rsidTr="00253857">
        <w:trPr>
          <w:trHeight w:val="168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516B2831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前置条件</w:t>
            </w:r>
            <w:r w:rsidRPr="009C58E3">
              <w:rPr>
                <w:bCs/>
                <w:szCs w:val="18"/>
              </w:rPr>
              <w:t>/</w:t>
            </w:r>
            <w:r w:rsidRPr="009C58E3">
              <w:rPr>
                <w:rFonts w:hint="eastAsia"/>
                <w:bCs/>
                <w:szCs w:val="18"/>
              </w:rPr>
              <w:t>输入</w:t>
            </w:r>
          </w:p>
        </w:tc>
        <w:tc>
          <w:tcPr>
            <w:tcW w:w="3807" w:type="pct"/>
            <w:shd w:val="clear" w:color="auto" w:fill="auto"/>
          </w:tcPr>
          <w:p w14:paraId="16F1B107" w14:textId="729ECD8F" w:rsidR="008F53E0" w:rsidRPr="009C58E3" w:rsidRDefault="008F53E0" w:rsidP="00AE47F2">
            <w:pPr>
              <w:jc w:val="both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客户投保订单</w:t>
            </w:r>
            <w:r w:rsidR="00654AFC">
              <w:rPr>
                <w:rFonts w:hint="eastAsia"/>
                <w:szCs w:val="18"/>
              </w:rPr>
              <w:t>分流到保银通支付</w:t>
            </w:r>
          </w:p>
        </w:tc>
      </w:tr>
      <w:tr w:rsidR="008F53E0" w:rsidRPr="009C58E3" w14:paraId="099D1A3C" w14:textId="77777777" w:rsidTr="00AE47F2">
        <w:trPr>
          <w:trHeight w:val="258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7B67D136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后置条件</w:t>
            </w:r>
            <w:r w:rsidRPr="009C58E3">
              <w:rPr>
                <w:bCs/>
                <w:szCs w:val="18"/>
              </w:rPr>
              <w:t>/</w:t>
            </w:r>
            <w:r w:rsidRPr="009C58E3">
              <w:rPr>
                <w:rFonts w:hint="eastAsia"/>
                <w:bCs/>
                <w:szCs w:val="18"/>
              </w:rPr>
              <w:t>输出</w:t>
            </w:r>
          </w:p>
        </w:tc>
        <w:tc>
          <w:tcPr>
            <w:tcW w:w="3807" w:type="pct"/>
            <w:shd w:val="clear" w:color="auto" w:fill="auto"/>
          </w:tcPr>
          <w:p w14:paraId="58D1F47C" w14:textId="77777777" w:rsidR="008F53E0" w:rsidRPr="009C58E3" w:rsidRDefault="008F53E0" w:rsidP="00AE47F2">
            <w:pPr>
              <w:jc w:val="both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展示支付页面</w:t>
            </w:r>
          </w:p>
        </w:tc>
      </w:tr>
      <w:tr w:rsidR="008F53E0" w:rsidRPr="009C58E3" w14:paraId="5D415C42" w14:textId="77777777" w:rsidTr="00253857">
        <w:trPr>
          <w:trHeight w:val="454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6B041376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主流程描述</w:t>
            </w:r>
          </w:p>
        </w:tc>
        <w:tc>
          <w:tcPr>
            <w:tcW w:w="3807" w:type="pct"/>
            <w:shd w:val="clear" w:color="auto" w:fill="auto"/>
          </w:tcPr>
          <w:p w14:paraId="4B9F610E" w14:textId="6D43CD5C" w:rsidR="008F53E0" w:rsidRPr="00654AFC" w:rsidRDefault="008F53E0" w:rsidP="00654AFC">
            <w:pPr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投保订单状态为待支付，</w:t>
            </w:r>
            <w:r w:rsidR="00654AFC">
              <w:rPr>
                <w:rFonts w:hint="eastAsia"/>
                <w:szCs w:val="18"/>
              </w:rPr>
              <w:t>系统根据分流规则将订单分流至保银通支付</w:t>
            </w:r>
            <w:r w:rsidRPr="00654AFC">
              <w:rPr>
                <w:rFonts w:ascii="等线" w:eastAsia="等线" w:hAnsi="等线" w:hint="eastAsia"/>
                <w:szCs w:val="18"/>
              </w:rPr>
              <w:t>渠道，支付界面展示银行账户信息（卡号、开户行所在地、手机号、银行logo-展示非签约支付和签约支付渠道支持的银行logo及银行限额），客户填写完银行卡号系统根据卡号匹配银行，若匹配到的银行为：</w:t>
            </w:r>
          </w:p>
          <w:p w14:paraId="42541C71" w14:textId="77777777" w:rsidR="004562AB" w:rsidRDefault="008F53E0" w:rsidP="004562AB">
            <w:pPr>
              <w:widowControl w:val="0"/>
              <w:numPr>
                <w:ilvl w:val="0"/>
                <w:numId w:val="6"/>
              </w:numPr>
              <w:ind w:left="874"/>
              <w:jc w:val="both"/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非签约支付渠道</w:t>
            </w:r>
            <w:r w:rsidR="00654AFC">
              <w:rPr>
                <w:rFonts w:hint="eastAsia"/>
                <w:szCs w:val="18"/>
              </w:rPr>
              <w:t>（用户已签约或无需签约）</w:t>
            </w:r>
            <w:r w:rsidRPr="009C58E3">
              <w:rPr>
                <w:rFonts w:hint="eastAsia"/>
                <w:szCs w:val="18"/>
              </w:rPr>
              <w:t>，</w:t>
            </w:r>
          </w:p>
          <w:p w14:paraId="331F4010" w14:textId="56613CE0" w:rsidR="003675A7" w:rsidRDefault="00301D6F" w:rsidP="004562AB">
            <w:pPr>
              <w:widowControl w:val="0"/>
              <w:ind w:left="874"/>
              <w:jc w:val="both"/>
              <w:rPr>
                <w:rFonts w:asciiTheme="minorHAnsi" w:eastAsiaTheme="minorHAnsi" w:hAnsiTheme="minorHAnsi"/>
                <w:szCs w:val="18"/>
              </w:rPr>
            </w:pPr>
            <w:r w:rsidRPr="004562AB">
              <w:rPr>
                <w:rFonts w:asciiTheme="minorHAnsi" w:eastAsiaTheme="minorHAnsi" w:hAnsiTheme="minorHAnsi" w:hint="eastAsia"/>
                <w:szCs w:val="18"/>
              </w:rPr>
              <w:t>PC</w:t>
            </w:r>
            <w:r w:rsidR="008D51D4">
              <w:rPr>
                <w:rFonts w:asciiTheme="minorHAnsi" w:eastAsiaTheme="minorHAnsi" w:hAnsiTheme="minorHAnsi"/>
                <w:szCs w:val="18"/>
              </w:rPr>
              <w:t>/</w:t>
            </w:r>
            <w:r w:rsidR="008D51D4">
              <w:rPr>
                <w:rFonts w:asciiTheme="minorHAnsi" w:eastAsiaTheme="minorHAnsi" w:hAnsiTheme="minorHAnsi" w:hint="eastAsia"/>
                <w:szCs w:val="18"/>
              </w:rPr>
              <w:t>APP</w:t>
            </w:r>
            <w:r w:rsidRPr="004562AB">
              <w:rPr>
                <w:rFonts w:asciiTheme="minorHAnsi" w:eastAsiaTheme="minorHAnsi" w:hAnsiTheme="minorHAnsi"/>
                <w:szCs w:val="18"/>
              </w:rPr>
              <w:t>:</w:t>
            </w:r>
            <w:r w:rsidR="008F53E0" w:rsidRPr="004562AB">
              <w:rPr>
                <w:rFonts w:asciiTheme="minorHAnsi" w:eastAsiaTheme="minorHAnsi" w:hAnsiTheme="minorHAnsi" w:hint="eastAsia"/>
                <w:szCs w:val="18"/>
              </w:rPr>
              <w:t>填写开户行所在地、手机号信息</w:t>
            </w:r>
            <w:r w:rsidR="00674614">
              <w:rPr>
                <w:rFonts w:asciiTheme="minorHAnsi" w:eastAsiaTheme="minorHAnsi" w:hAnsiTheme="minorHAnsi" w:hint="eastAsia"/>
                <w:szCs w:val="18"/>
              </w:rPr>
              <w:t>，勾选授权书并</w:t>
            </w:r>
            <w:r w:rsidR="008F53E0" w:rsidRPr="004562AB">
              <w:rPr>
                <w:rFonts w:asciiTheme="minorHAnsi" w:eastAsiaTheme="minorHAnsi" w:hAnsiTheme="minorHAnsi" w:hint="eastAsia"/>
                <w:szCs w:val="18"/>
              </w:rPr>
              <w:t>点击</w:t>
            </w:r>
            <w:r w:rsidR="00B56F0E" w:rsidRPr="004562AB">
              <w:rPr>
                <w:rFonts w:asciiTheme="minorHAnsi" w:eastAsiaTheme="minorHAnsi" w:hAnsiTheme="minorHAnsi" w:hint="eastAsia"/>
                <w:szCs w:val="18"/>
              </w:rPr>
              <w:t>【确认添加】</w:t>
            </w:r>
            <w:r w:rsidR="008D51D4">
              <w:rPr>
                <w:rFonts w:asciiTheme="minorHAnsi" w:eastAsiaTheme="minorHAnsi" w:hAnsiTheme="minorHAnsi" w:hint="eastAsia"/>
                <w:szCs w:val="18"/>
              </w:rPr>
              <w:t>/【确定】</w:t>
            </w:r>
            <w:r w:rsidR="008F53E0" w:rsidRPr="004562AB">
              <w:rPr>
                <w:rFonts w:asciiTheme="minorHAnsi" w:eastAsiaTheme="minorHAnsi" w:hAnsiTheme="minorHAnsi" w:hint="eastAsia"/>
                <w:szCs w:val="18"/>
              </w:rPr>
              <w:t>按钮，</w:t>
            </w:r>
            <w:r w:rsidR="00B56F0E" w:rsidRPr="004562AB">
              <w:rPr>
                <w:rFonts w:asciiTheme="minorHAnsi" w:eastAsiaTheme="minorHAnsi" w:hAnsiTheme="minorHAnsi" w:hint="eastAsia"/>
                <w:szCs w:val="18"/>
              </w:rPr>
              <w:t>返回支付页面，用户点击【确认支付】，</w:t>
            </w:r>
            <w:r w:rsidR="008F53E0" w:rsidRPr="004562AB">
              <w:rPr>
                <w:rFonts w:asciiTheme="minorHAnsi" w:eastAsiaTheme="minorHAnsi" w:hAnsiTheme="minorHAnsi" w:hint="eastAsia"/>
                <w:szCs w:val="18"/>
              </w:rPr>
              <w:t>进行费用代扣</w:t>
            </w:r>
            <w:r w:rsidR="004562AB">
              <w:rPr>
                <w:rFonts w:asciiTheme="minorHAnsi" w:eastAsiaTheme="minorHAnsi" w:hAnsiTheme="minorHAnsi" w:hint="eastAsia"/>
                <w:szCs w:val="18"/>
              </w:rPr>
              <w:t>;</w:t>
            </w:r>
          </w:p>
          <w:p w14:paraId="6C6BE9EE" w14:textId="4EA73539" w:rsidR="004562AB" w:rsidRPr="004562AB" w:rsidRDefault="00674614" w:rsidP="00674614">
            <w:pPr>
              <w:widowControl w:val="0"/>
              <w:ind w:left="874"/>
              <w:jc w:val="both"/>
              <w:rPr>
                <w:rFonts w:asciiTheme="minorHAnsi" w:eastAsiaTheme="minorHAnsi" w:hAnsiTheme="minorHAnsi"/>
                <w:szCs w:val="18"/>
              </w:rPr>
            </w:pPr>
            <w:r>
              <w:rPr>
                <w:rFonts w:asciiTheme="minorHAnsi" w:eastAsiaTheme="minorHAnsi" w:hAnsiTheme="minorHAnsi" w:hint="eastAsia"/>
                <w:szCs w:val="18"/>
              </w:rPr>
              <w:t>H</w:t>
            </w:r>
            <w:r>
              <w:rPr>
                <w:rFonts w:asciiTheme="minorHAnsi" w:eastAsiaTheme="minorHAnsi" w:hAnsiTheme="minorHAnsi"/>
                <w:szCs w:val="18"/>
              </w:rPr>
              <w:t>5</w:t>
            </w:r>
            <w:r>
              <w:rPr>
                <w:rFonts w:asciiTheme="minorHAnsi" w:eastAsiaTheme="minorHAnsi" w:hAnsiTheme="minorHAnsi" w:hint="eastAsia"/>
                <w:szCs w:val="18"/>
              </w:rPr>
              <w:t>：</w:t>
            </w:r>
            <w:r w:rsidRPr="004562AB">
              <w:rPr>
                <w:rFonts w:asciiTheme="minorHAnsi" w:eastAsiaTheme="minorHAnsi" w:hAnsiTheme="minorHAnsi" w:hint="eastAsia"/>
                <w:szCs w:val="18"/>
              </w:rPr>
              <w:t>填写开户行所在地、手机号信息，</w:t>
            </w:r>
            <w:r>
              <w:rPr>
                <w:rFonts w:asciiTheme="minorHAnsi" w:eastAsiaTheme="minorHAnsi" w:hAnsiTheme="minorHAnsi" w:hint="eastAsia"/>
                <w:szCs w:val="18"/>
              </w:rPr>
              <w:t>勾选授权书并点击【确认支付】按钮，进行费用代扣。</w:t>
            </w:r>
          </w:p>
          <w:p w14:paraId="7E4B676D" w14:textId="01A59C1D" w:rsidR="00681EF1" w:rsidRPr="00681EF1" w:rsidRDefault="008F53E0" w:rsidP="00681EF1">
            <w:pPr>
              <w:widowControl w:val="0"/>
              <w:numPr>
                <w:ilvl w:val="0"/>
                <w:numId w:val="6"/>
              </w:numPr>
              <w:ind w:left="874"/>
              <w:jc w:val="both"/>
              <w:rPr>
                <w:szCs w:val="18"/>
              </w:rPr>
            </w:pPr>
            <w:r w:rsidRPr="003675A7">
              <w:rPr>
                <w:rFonts w:hint="eastAsia"/>
                <w:szCs w:val="18"/>
              </w:rPr>
              <w:t>签约支付渠道</w:t>
            </w:r>
            <w:r w:rsidR="004D4054" w:rsidRPr="003675A7">
              <w:rPr>
                <w:rFonts w:hint="eastAsia"/>
                <w:szCs w:val="18"/>
              </w:rPr>
              <w:t>：</w:t>
            </w:r>
          </w:p>
          <w:p w14:paraId="4E6B3938" w14:textId="2C5BDA67" w:rsidR="003675A7" w:rsidRPr="00835326" w:rsidRDefault="008F53E0" w:rsidP="00B6321B">
            <w:pPr>
              <w:pStyle w:val="aa"/>
              <w:numPr>
                <w:ilvl w:val="0"/>
                <w:numId w:val="10"/>
              </w:numPr>
              <w:ind w:left="1157" w:firstLineChars="0"/>
              <w:rPr>
                <w:rFonts w:ascii="等线" w:eastAsia="等线" w:hAnsi="等线"/>
                <w:szCs w:val="18"/>
              </w:rPr>
            </w:pPr>
            <w:r w:rsidRPr="004D4054">
              <w:rPr>
                <w:rFonts w:ascii="等线" w:eastAsia="等线" w:hAnsi="等线" w:hint="eastAsia"/>
                <w:szCs w:val="18"/>
              </w:rPr>
              <w:t>填写开户行所在地，手机号，系统提示用户“您的银行卡需要进行签约，签约成功才能正常扣款，</w:t>
            </w:r>
            <w:r w:rsidR="008D51D4">
              <w:rPr>
                <w:rFonts w:ascii="等线" w:eastAsia="等线" w:hAnsi="等线" w:hint="eastAsia"/>
                <w:szCs w:val="18"/>
              </w:rPr>
              <w:t>点击</w:t>
            </w:r>
            <w:r w:rsidR="008D51D4">
              <w:rPr>
                <w:rFonts w:ascii="等线" w:eastAsia="等线" w:hAnsi="等线"/>
                <w:szCs w:val="18"/>
              </w:rPr>
              <w:t>”</w:t>
            </w:r>
            <w:r w:rsidR="008D51D4">
              <w:rPr>
                <w:rFonts w:ascii="等线" w:eastAsia="等线" w:hAnsi="等线" w:hint="eastAsia"/>
                <w:szCs w:val="18"/>
              </w:rPr>
              <w:t>签约支付</w:t>
            </w:r>
            <w:r w:rsidR="008D51D4">
              <w:rPr>
                <w:rFonts w:ascii="等线" w:eastAsia="等线" w:hAnsi="等线"/>
                <w:szCs w:val="18"/>
              </w:rPr>
              <w:t>”</w:t>
            </w:r>
            <w:r w:rsidR="008D51D4">
              <w:rPr>
                <w:rFonts w:ascii="等线" w:eastAsia="等线" w:hAnsi="等线" w:hint="eastAsia"/>
                <w:szCs w:val="18"/>
              </w:rPr>
              <w:t>/</w:t>
            </w:r>
            <w:r w:rsidR="008D51D4">
              <w:rPr>
                <w:rFonts w:ascii="等线" w:eastAsia="等线" w:hAnsi="等线"/>
                <w:szCs w:val="18"/>
              </w:rPr>
              <w:t>”</w:t>
            </w:r>
            <w:r w:rsidR="008D51D4">
              <w:rPr>
                <w:rFonts w:ascii="等线" w:eastAsia="等线" w:hAnsi="等线" w:hint="eastAsia"/>
                <w:szCs w:val="18"/>
              </w:rPr>
              <w:t>确认支付</w:t>
            </w:r>
            <w:r w:rsidR="008D51D4">
              <w:rPr>
                <w:rFonts w:ascii="等线" w:eastAsia="等线" w:hAnsi="等线"/>
                <w:szCs w:val="18"/>
              </w:rPr>
              <w:t>”</w:t>
            </w:r>
            <w:r w:rsidR="008D51D4">
              <w:rPr>
                <w:rFonts w:ascii="等线" w:eastAsia="等线" w:hAnsi="等线" w:hint="eastAsia"/>
                <w:szCs w:val="18"/>
              </w:rPr>
              <w:t>后，</w:t>
            </w:r>
            <w:r w:rsidRPr="004D4054">
              <w:rPr>
                <w:rFonts w:ascii="等线" w:eastAsia="等线" w:hAnsi="等线" w:hint="eastAsia"/>
                <w:szCs w:val="18"/>
              </w:rPr>
              <w:t>请您留意银行发送的签约短信，并请按短信内容回复“，用户勾选授权书后，点击</w:t>
            </w:r>
            <w:r w:rsidR="008D51D4">
              <w:rPr>
                <w:rFonts w:ascii="等线" w:eastAsia="等线" w:hAnsi="等线" w:hint="eastAsia"/>
                <w:szCs w:val="18"/>
              </w:rPr>
              <w:t>支付</w:t>
            </w:r>
            <w:r w:rsidRPr="00835326">
              <w:rPr>
                <w:rFonts w:ascii="等线" w:eastAsia="等线" w:hAnsi="等线" w:hint="eastAsia"/>
                <w:szCs w:val="18"/>
              </w:rPr>
              <w:t>按钮</w:t>
            </w:r>
            <w:r w:rsidR="004D4054" w:rsidRPr="00835326">
              <w:rPr>
                <w:rFonts w:ascii="等线" w:eastAsia="等线" w:hAnsi="等线" w:hint="eastAsia"/>
                <w:szCs w:val="18"/>
              </w:rPr>
              <w:t>；</w:t>
            </w:r>
          </w:p>
          <w:p w14:paraId="5B2276ED" w14:textId="36CFF1B7" w:rsidR="00681EF1" w:rsidRPr="00DE0652" w:rsidRDefault="008F53E0" w:rsidP="00DE0652">
            <w:pPr>
              <w:pStyle w:val="aa"/>
              <w:numPr>
                <w:ilvl w:val="0"/>
                <w:numId w:val="10"/>
              </w:numPr>
              <w:ind w:left="1157" w:firstLineChars="0"/>
              <w:rPr>
                <w:rFonts w:ascii="等线" w:eastAsia="等线" w:hAnsi="等线"/>
                <w:szCs w:val="18"/>
              </w:rPr>
            </w:pPr>
            <w:r w:rsidRPr="003675A7">
              <w:rPr>
                <w:rFonts w:ascii="等线" w:eastAsia="等线" w:hAnsi="等线" w:hint="eastAsia"/>
                <w:szCs w:val="18"/>
              </w:rPr>
              <w:t>系统调用签约申请接口</w:t>
            </w:r>
            <w:r w:rsidR="00DE0652">
              <w:rPr>
                <w:rFonts w:ascii="等线" w:eastAsia="等线" w:hAnsi="等线" w:hint="eastAsia"/>
                <w:szCs w:val="18"/>
              </w:rPr>
              <w:t>，</w:t>
            </w:r>
            <w:r w:rsidR="00681EF1" w:rsidRPr="00DE0652">
              <w:rPr>
                <w:rFonts w:ascii="等线" w:eastAsia="等线" w:hAnsi="等线" w:hint="eastAsia"/>
                <w:szCs w:val="18"/>
              </w:rPr>
              <w:t>签约</w:t>
            </w:r>
            <w:r w:rsidR="008F478B" w:rsidRPr="00DE0652">
              <w:rPr>
                <w:rFonts w:ascii="等线" w:eastAsia="等线" w:hAnsi="等线" w:hint="eastAsia"/>
                <w:szCs w:val="18"/>
              </w:rPr>
              <w:t>发起</w:t>
            </w:r>
            <w:r w:rsidR="00681EF1" w:rsidRPr="00DE0652">
              <w:rPr>
                <w:rFonts w:ascii="等线" w:eastAsia="等线" w:hAnsi="等线" w:hint="eastAsia"/>
                <w:szCs w:val="18"/>
              </w:rPr>
              <w:t>后</w:t>
            </w:r>
            <w:r w:rsidR="008F478B" w:rsidRPr="00DE0652">
              <w:rPr>
                <w:rFonts w:ascii="等线" w:eastAsia="等线" w:hAnsi="等线" w:hint="eastAsia"/>
                <w:szCs w:val="18"/>
              </w:rPr>
              <w:t>页面</w:t>
            </w:r>
            <w:r w:rsidR="00681EF1" w:rsidRPr="00DE0652">
              <w:rPr>
                <w:rFonts w:ascii="等线" w:eastAsia="等线" w:hAnsi="等线" w:hint="eastAsia"/>
                <w:szCs w:val="18"/>
              </w:rPr>
              <w:t>跳转：</w:t>
            </w:r>
          </w:p>
          <w:p w14:paraId="481831AF" w14:textId="4D890687" w:rsidR="00BF216B" w:rsidRDefault="00681EF1" w:rsidP="00BF216B">
            <w:pPr>
              <w:pStyle w:val="aa"/>
              <w:numPr>
                <w:ilvl w:val="0"/>
                <w:numId w:val="27"/>
              </w:numPr>
              <w:ind w:firstLineChars="0"/>
              <w:rPr>
                <w:rFonts w:ascii="等线" w:eastAsia="等线" w:hAnsi="等线"/>
                <w:szCs w:val="18"/>
              </w:rPr>
            </w:pPr>
            <w:r w:rsidRPr="00681EF1">
              <w:rPr>
                <w:rFonts w:ascii="等线" w:eastAsia="等线" w:hAnsi="等线" w:hint="eastAsia"/>
                <w:szCs w:val="18"/>
              </w:rPr>
              <w:t>PC</w:t>
            </w:r>
            <w:r w:rsidRPr="00681EF1">
              <w:rPr>
                <w:rFonts w:ascii="等线" w:eastAsia="等线" w:hAnsi="等线"/>
                <w:szCs w:val="18"/>
              </w:rPr>
              <w:t>/</w:t>
            </w:r>
            <w:r w:rsidRPr="00681EF1">
              <w:rPr>
                <w:rFonts w:ascii="等线" w:eastAsia="等线" w:hAnsi="等线" w:hint="eastAsia"/>
                <w:szCs w:val="18"/>
              </w:rPr>
              <w:t>APP</w:t>
            </w:r>
            <w:r w:rsidR="00CF48AA">
              <w:rPr>
                <w:rFonts w:ascii="等线" w:eastAsia="等线" w:hAnsi="等线"/>
                <w:szCs w:val="18"/>
              </w:rPr>
              <w:t>/H5</w:t>
            </w:r>
            <w:r w:rsidRPr="00681EF1">
              <w:rPr>
                <w:rFonts w:ascii="等线" w:eastAsia="等线" w:hAnsi="等线" w:hint="eastAsia"/>
                <w:szCs w:val="18"/>
              </w:rPr>
              <w:t>：</w:t>
            </w:r>
            <w:ins w:id="31" w:author="信美人寿相互保险社" w:date="2020-07-17T16:36:00Z">
              <w:r w:rsidR="00CF48AA">
                <w:rPr>
                  <w:rFonts w:ascii="等线" w:eastAsia="等线" w:hAnsi="等线" w:hint="eastAsia"/>
                  <w:szCs w:val="18"/>
                </w:rPr>
                <w:t>当用户签约发起成功，进入签约提示页面，</w:t>
              </w:r>
            </w:ins>
            <w:ins w:id="32" w:author="信美人寿相互保险社" w:date="2020-07-17T16:38:00Z">
              <w:r w:rsidR="00CF48AA">
                <w:rPr>
                  <w:rFonts w:ascii="等线" w:eastAsia="等线" w:hAnsi="等线" w:hint="eastAsia"/>
                  <w:szCs w:val="18"/>
                </w:rPr>
                <w:t>告知用户“</w:t>
              </w:r>
              <w:r w:rsidR="00CF48AA" w:rsidRPr="00DE0652">
                <w:rPr>
                  <w:rFonts w:ascii="等线" w:eastAsia="等线" w:hAnsi="等线" w:hint="eastAsia"/>
                  <w:szCs w:val="18"/>
                </w:rPr>
                <w:t>已发起签约支付</w:t>
              </w:r>
              <w:r w:rsidR="00CF48AA">
                <w:rPr>
                  <w:rFonts w:ascii="等线" w:eastAsia="等线" w:hAnsi="等线" w:hint="eastAsia"/>
                  <w:szCs w:val="18"/>
                </w:rPr>
                <w:t>，</w:t>
              </w:r>
              <w:r w:rsidR="00CF48AA" w:rsidRPr="00DE0652">
                <w:rPr>
                  <w:rFonts w:ascii="等线" w:eastAsia="等线" w:hAnsi="等线" w:hint="eastAsia"/>
                  <w:szCs w:val="18"/>
                </w:rPr>
                <w:t>如未在5分钟内完成签约，请重新进入订单进行签约支付”</w:t>
              </w:r>
              <w:r w:rsidR="00CF48AA">
                <w:rPr>
                  <w:rFonts w:ascii="等线" w:eastAsia="等线" w:hAnsi="等线" w:hint="eastAsia"/>
                  <w:szCs w:val="18"/>
                </w:rPr>
                <w:t>。P</w:t>
              </w:r>
              <w:r w:rsidR="00CF48AA">
                <w:rPr>
                  <w:rFonts w:ascii="等线" w:eastAsia="等线" w:hAnsi="等线"/>
                  <w:szCs w:val="18"/>
                </w:rPr>
                <w:t>C</w:t>
              </w:r>
              <w:r w:rsidR="00CF48AA">
                <w:rPr>
                  <w:rFonts w:ascii="等线" w:eastAsia="等线" w:hAnsi="等线" w:hint="eastAsia"/>
                  <w:szCs w:val="18"/>
                </w:rPr>
                <w:t>和A</w:t>
              </w:r>
              <w:r w:rsidR="00CF48AA">
                <w:rPr>
                  <w:rFonts w:ascii="等线" w:eastAsia="等线" w:hAnsi="等线"/>
                  <w:szCs w:val="18"/>
                </w:rPr>
                <w:t>PP</w:t>
              </w:r>
              <w:r w:rsidR="00CF48AA">
                <w:rPr>
                  <w:rFonts w:ascii="等线" w:eastAsia="等线" w:hAnsi="等线" w:hint="eastAsia"/>
                  <w:szCs w:val="18"/>
                </w:rPr>
                <w:t>中展示【查看我的保单】按钮，用户点击后进入</w:t>
              </w:r>
            </w:ins>
            <w:ins w:id="33" w:author="信美人寿相互保险社" w:date="2020-07-17T16:39:00Z">
              <w:r w:rsidR="00CF48AA">
                <w:rPr>
                  <w:rFonts w:ascii="等线" w:eastAsia="等线" w:hAnsi="等线" w:hint="eastAsia"/>
                  <w:szCs w:val="18"/>
                </w:rPr>
                <w:t>“我的保单”页面。</w:t>
              </w:r>
            </w:ins>
            <w:ins w:id="34" w:author="信美人寿相互保险社" w:date="2020-07-17T16:43:00Z">
              <w:r w:rsidR="000934F0">
                <w:rPr>
                  <w:rFonts w:ascii="等线" w:eastAsia="等线" w:hAnsi="等线" w:hint="eastAsia"/>
                  <w:szCs w:val="18"/>
                </w:rPr>
                <w:t>若签约发起失败，则</w:t>
              </w:r>
            </w:ins>
            <w:ins w:id="35" w:author="信美人寿相互保险社" w:date="2020-07-17T16:44:00Z">
              <w:r w:rsidR="000934F0">
                <w:rPr>
                  <w:rFonts w:ascii="等线" w:eastAsia="等线" w:hAnsi="等线" w:hint="eastAsia"/>
                  <w:szCs w:val="18"/>
                </w:rPr>
                <w:t>在页面提示</w:t>
              </w:r>
            </w:ins>
            <w:ins w:id="36" w:author="信美人寿相互保险社" w:date="2020-07-17T16:43:00Z">
              <w:r w:rsidR="000934F0">
                <w:rPr>
                  <w:rFonts w:ascii="等线" w:eastAsia="等线" w:hAnsi="等线" w:hint="eastAsia"/>
                  <w:szCs w:val="18"/>
                </w:rPr>
                <w:t>返回码的</w:t>
              </w:r>
            </w:ins>
            <w:ins w:id="37" w:author="信美人寿相互保险社" w:date="2020-07-17T16:44:00Z">
              <w:r w:rsidR="000934F0">
                <w:rPr>
                  <w:rFonts w:ascii="等线" w:eastAsia="等线" w:hAnsi="等线" w:hint="eastAsia"/>
                  <w:szCs w:val="18"/>
                </w:rPr>
                <w:t>映射信息。</w:t>
              </w:r>
            </w:ins>
          </w:p>
          <w:p w14:paraId="34E45171" w14:textId="6336E116" w:rsidR="00841000" w:rsidRPr="00BF216B" w:rsidRDefault="00BB6119" w:rsidP="00BF216B">
            <w:pPr>
              <w:widowControl w:val="0"/>
              <w:numPr>
                <w:ilvl w:val="0"/>
                <w:numId w:val="7"/>
              </w:numPr>
              <w:ind w:left="1049" w:hanging="198"/>
              <w:jc w:val="both"/>
              <w:rPr>
                <w:szCs w:val="18"/>
              </w:rPr>
            </w:pPr>
            <w:r w:rsidRPr="00BF216B">
              <w:rPr>
                <w:rFonts w:hint="eastAsia"/>
                <w:szCs w:val="18"/>
              </w:rPr>
              <w:t>签约成功，系统自动调用代扣接口进行扣费，</w:t>
            </w:r>
            <w:r w:rsidR="00200379" w:rsidRPr="00BF216B">
              <w:rPr>
                <w:rFonts w:hint="eastAsia"/>
                <w:szCs w:val="18"/>
              </w:rPr>
              <w:t>保单状态更新为“收费中”，</w:t>
            </w:r>
            <w:r w:rsidRPr="00BF216B">
              <w:rPr>
                <w:rFonts w:hint="eastAsia"/>
                <w:szCs w:val="18"/>
              </w:rPr>
              <w:t>并将扣费结果</w:t>
            </w:r>
            <w:r w:rsidR="00F35909" w:rsidRPr="00BF216B">
              <w:rPr>
                <w:rFonts w:hint="eastAsia"/>
                <w:szCs w:val="18"/>
              </w:rPr>
              <w:t>发送给客户，用户点击站内信即可进入“我的保单”页面查看订单。</w:t>
            </w:r>
          </w:p>
          <w:p w14:paraId="2BA46848" w14:textId="3BC8BCC1" w:rsidR="008F53E0" w:rsidRPr="00841000" w:rsidRDefault="008F53E0" w:rsidP="00B6321B">
            <w:pPr>
              <w:widowControl w:val="0"/>
              <w:numPr>
                <w:ilvl w:val="0"/>
                <w:numId w:val="7"/>
              </w:numPr>
              <w:ind w:left="1049" w:hanging="198"/>
              <w:jc w:val="both"/>
              <w:rPr>
                <w:szCs w:val="18"/>
              </w:rPr>
            </w:pPr>
            <w:r w:rsidRPr="00841000">
              <w:rPr>
                <w:rFonts w:hint="eastAsia"/>
                <w:szCs w:val="18"/>
              </w:rPr>
              <w:t>签约失败，</w:t>
            </w:r>
            <w:r w:rsidR="00F35909">
              <w:rPr>
                <w:rFonts w:hint="eastAsia"/>
                <w:szCs w:val="18"/>
              </w:rPr>
              <w:t>保单状态为“</w:t>
            </w:r>
            <w:r w:rsidR="00966E18">
              <w:rPr>
                <w:rFonts w:hint="eastAsia"/>
                <w:szCs w:val="18"/>
              </w:rPr>
              <w:t>待支付</w:t>
            </w:r>
            <w:r w:rsidR="00F35909">
              <w:rPr>
                <w:rFonts w:hint="eastAsia"/>
                <w:szCs w:val="18"/>
              </w:rPr>
              <w:t>”</w:t>
            </w:r>
            <w:r w:rsidR="00841000">
              <w:rPr>
                <w:rFonts w:hint="eastAsia"/>
                <w:szCs w:val="18"/>
              </w:rPr>
              <w:t>，</w:t>
            </w:r>
            <w:r w:rsidR="00F35909">
              <w:rPr>
                <w:rFonts w:hint="eastAsia"/>
                <w:szCs w:val="18"/>
              </w:rPr>
              <w:t>若</w:t>
            </w:r>
            <w:r w:rsidR="009A18DF">
              <w:rPr>
                <w:rFonts w:hint="eastAsia"/>
              </w:rPr>
              <w:t>客户原因的签约失败提示返回码映射的错误原因，客户可重新</w:t>
            </w:r>
            <w:r w:rsidR="00764A55">
              <w:rPr>
                <w:rFonts w:hint="eastAsia"/>
              </w:rPr>
              <w:t>进入该订单发起签约支付</w:t>
            </w:r>
            <w:r w:rsidR="00841000">
              <w:rPr>
                <w:rFonts w:hint="eastAsia"/>
              </w:rPr>
              <w:t>，</w:t>
            </w:r>
            <w:r w:rsidR="00841000" w:rsidRPr="00841000">
              <w:rPr>
                <w:rFonts w:hint="eastAsia"/>
              </w:rPr>
              <w:t>直到支付成功</w:t>
            </w:r>
            <w:r w:rsidR="009A18DF">
              <w:rPr>
                <w:rFonts w:hint="eastAsia"/>
              </w:rPr>
              <w:t>；</w:t>
            </w:r>
            <w:r w:rsidR="009A18DF" w:rsidRPr="009A18DF">
              <w:rPr>
                <w:rFonts w:hint="eastAsia"/>
              </w:rPr>
              <w:t>非客户原因失败提示“银行认证失败，</w:t>
            </w:r>
            <w:r w:rsidR="009A18DF" w:rsidRPr="009A18DF">
              <w:t>您可联系云客服</w:t>
            </w:r>
            <w:r w:rsidR="009A18DF" w:rsidRPr="009A18DF">
              <w:lastRenderedPageBreak/>
              <w:t>或拨打客服热线</w:t>
            </w:r>
            <w:r w:rsidR="009A18DF" w:rsidRPr="009A18DF">
              <w:t>400-139-9990</w:t>
            </w:r>
            <w:r w:rsidR="009A18DF" w:rsidRPr="009A18DF">
              <w:rPr>
                <w:rFonts w:hint="eastAsia"/>
              </w:rPr>
              <w:t>查询具体原因”</w:t>
            </w:r>
            <w:r w:rsidR="009A18DF">
              <w:rPr>
                <w:rFonts w:hint="eastAsia"/>
              </w:rPr>
              <w:t>。</w:t>
            </w:r>
          </w:p>
        </w:tc>
      </w:tr>
      <w:tr w:rsidR="008F53E0" w:rsidRPr="009C58E3" w14:paraId="0766C501" w14:textId="77777777" w:rsidTr="00A4416F">
        <w:trPr>
          <w:trHeight w:val="282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2F7D4278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lastRenderedPageBreak/>
              <w:t>分支流程描述</w:t>
            </w:r>
          </w:p>
        </w:tc>
        <w:tc>
          <w:tcPr>
            <w:tcW w:w="3807" w:type="pct"/>
            <w:shd w:val="clear" w:color="auto" w:fill="auto"/>
          </w:tcPr>
          <w:p w14:paraId="736BBE0C" w14:textId="5A88EE0F" w:rsidR="00AE47F2" w:rsidRPr="00200379" w:rsidRDefault="00681EF1" w:rsidP="00200379">
            <w:pPr>
              <w:rPr>
                <w:szCs w:val="18"/>
              </w:rPr>
            </w:pPr>
            <w:r>
              <w:rPr>
                <w:rFonts w:hint="eastAsia"/>
                <w:szCs w:val="18"/>
              </w:rPr>
              <w:t>同一订单两分钟内不允许重复发起签约，当客户重复发起时，提示用户“</w:t>
            </w:r>
            <w:r w:rsidRPr="00681EF1">
              <w:rPr>
                <w:rFonts w:hint="eastAsia"/>
                <w:szCs w:val="18"/>
              </w:rPr>
              <w:t>已发起签约</w:t>
            </w:r>
            <w:r>
              <w:rPr>
                <w:rFonts w:hint="eastAsia"/>
                <w:szCs w:val="18"/>
              </w:rPr>
              <w:t>支付</w:t>
            </w:r>
            <w:r w:rsidRPr="00681EF1">
              <w:rPr>
                <w:rFonts w:hint="eastAsia"/>
                <w:szCs w:val="18"/>
              </w:rPr>
              <w:t>,</w:t>
            </w:r>
            <w:r w:rsidRPr="00681EF1">
              <w:rPr>
                <w:rFonts w:hint="eastAsia"/>
                <w:szCs w:val="18"/>
              </w:rPr>
              <w:t>请及时回复银行短信。如未在</w:t>
            </w:r>
            <w:r w:rsidRPr="00681EF1">
              <w:rPr>
                <w:rFonts w:hint="eastAsia"/>
                <w:szCs w:val="18"/>
              </w:rPr>
              <w:t>5</w:t>
            </w:r>
            <w:r w:rsidRPr="00681EF1">
              <w:rPr>
                <w:rFonts w:hint="eastAsia"/>
                <w:szCs w:val="18"/>
              </w:rPr>
              <w:t>分钟内完成签约，请重新进入订单进行签约</w:t>
            </w:r>
            <w:r>
              <w:rPr>
                <w:rFonts w:hint="eastAsia"/>
                <w:szCs w:val="18"/>
              </w:rPr>
              <w:t>支付</w:t>
            </w:r>
            <w:r w:rsidRPr="00681EF1">
              <w:rPr>
                <w:rFonts w:hint="eastAsia"/>
                <w:szCs w:val="18"/>
              </w:rPr>
              <w:t>或更换交费方式。</w:t>
            </w:r>
            <w:r>
              <w:rPr>
                <w:rFonts w:hint="eastAsia"/>
                <w:szCs w:val="18"/>
              </w:rPr>
              <w:t>”</w:t>
            </w:r>
          </w:p>
        </w:tc>
      </w:tr>
      <w:tr w:rsidR="008F53E0" w:rsidRPr="009C58E3" w14:paraId="23F7F77F" w14:textId="77777777" w:rsidTr="00253857">
        <w:trPr>
          <w:trHeight w:val="90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0CA0678C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例外情况</w:t>
            </w:r>
            <w:r w:rsidRPr="009C58E3">
              <w:rPr>
                <w:bCs/>
                <w:szCs w:val="18"/>
              </w:rPr>
              <w:t>/</w:t>
            </w:r>
            <w:r w:rsidRPr="009C58E3">
              <w:rPr>
                <w:rFonts w:hint="eastAsia"/>
                <w:bCs/>
                <w:szCs w:val="18"/>
              </w:rPr>
              <w:t>异常流程</w:t>
            </w:r>
          </w:p>
        </w:tc>
        <w:tc>
          <w:tcPr>
            <w:tcW w:w="3807" w:type="pct"/>
            <w:shd w:val="clear" w:color="auto" w:fill="auto"/>
          </w:tcPr>
          <w:p w14:paraId="00B11179" w14:textId="4DB6AF0D" w:rsidR="00AE47F2" w:rsidRPr="00200379" w:rsidRDefault="00BF216B" w:rsidP="00200379">
            <w:pPr>
              <w:rPr>
                <w:rFonts w:ascii="等线" w:eastAsia="等线" w:hAnsi="等线"/>
                <w:szCs w:val="18"/>
              </w:rPr>
            </w:pPr>
            <w:r w:rsidRPr="00BF216B">
              <w:rPr>
                <w:rFonts w:ascii="等线" w:eastAsia="等线" w:hAnsi="等线" w:hint="eastAsia"/>
                <w:szCs w:val="18"/>
              </w:rPr>
              <w:t>签约申请失败，提示用户“签约发起失败，请点击【确认支付】按钮进行签约或更换支付方式。”</w:t>
            </w:r>
          </w:p>
        </w:tc>
      </w:tr>
      <w:tr w:rsidR="008F53E0" w:rsidRPr="009C58E3" w14:paraId="0BAAEE79" w14:textId="77777777" w:rsidTr="00253857">
        <w:trPr>
          <w:trHeight w:val="454"/>
        </w:trPr>
        <w:tc>
          <w:tcPr>
            <w:tcW w:w="1193" w:type="pct"/>
            <w:shd w:val="clear" w:color="auto" w:fill="D9E2F3" w:themeFill="accent1" w:themeFillTint="33"/>
            <w:vAlign w:val="center"/>
          </w:tcPr>
          <w:p w14:paraId="7ADE80E0" w14:textId="77777777" w:rsidR="008F53E0" w:rsidRPr="009C58E3" w:rsidRDefault="008F53E0" w:rsidP="00253857">
            <w:pPr>
              <w:snapToGrid w:val="0"/>
              <w:rPr>
                <w:bCs/>
                <w:szCs w:val="18"/>
              </w:rPr>
            </w:pPr>
            <w:r w:rsidRPr="009C58E3">
              <w:rPr>
                <w:rFonts w:hint="eastAsia"/>
                <w:bCs/>
                <w:szCs w:val="18"/>
              </w:rPr>
              <w:t>业务状态描述</w:t>
            </w:r>
          </w:p>
        </w:tc>
        <w:tc>
          <w:tcPr>
            <w:tcW w:w="3807" w:type="pct"/>
            <w:shd w:val="clear" w:color="auto" w:fill="auto"/>
          </w:tcPr>
          <w:p w14:paraId="185A7E32" w14:textId="3E76B5CF" w:rsidR="00200379" w:rsidRDefault="008F53E0" w:rsidP="00253857">
            <w:pPr>
              <w:rPr>
                <w:szCs w:val="18"/>
              </w:rPr>
            </w:pPr>
            <w:r w:rsidRPr="009C58E3">
              <w:rPr>
                <w:rFonts w:hint="eastAsia"/>
                <w:szCs w:val="18"/>
              </w:rPr>
              <w:t>订单支付状态更新</w:t>
            </w:r>
            <w:r w:rsidR="00200379">
              <w:rPr>
                <w:rFonts w:hint="eastAsia"/>
                <w:szCs w:val="18"/>
              </w:rPr>
              <w:t>和支付异常处理</w:t>
            </w:r>
            <w:r w:rsidR="00200379" w:rsidRPr="009C58E3">
              <w:rPr>
                <w:rFonts w:hint="eastAsia"/>
                <w:szCs w:val="18"/>
              </w:rPr>
              <w:t>同现有逻辑</w:t>
            </w:r>
            <w:r w:rsidR="00200379">
              <w:rPr>
                <w:rFonts w:hint="eastAsia"/>
                <w:szCs w:val="18"/>
              </w:rPr>
              <w:t>；</w:t>
            </w:r>
          </w:p>
          <w:p w14:paraId="219C7E6D" w14:textId="7F080A8F" w:rsidR="008F53E0" w:rsidRPr="009C58E3" w:rsidRDefault="008F53E0" w:rsidP="00253857">
            <w:pPr>
              <w:rPr>
                <w:szCs w:val="18"/>
              </w:rPr>
            </w:pPr>
            <w:r>
              <w:rPr>
                <w:rFonts w:hint="eastAsia"/>
                <w:szCs w:val="18"/>
              </w:rPr>
              <w:t>保银通</w:t>
            </w:r>
            <w:r w:rsidRPr="009C58E3">
              <w:rPr>
                <w:rFonts w:hint="eastAsia"/>
                <w:szCs w:val="18"/>
              </w:rPr>
              <w:t>签约成功标识：</w:t>
            </w:r>
            <w:r>
              <w:rPr>
                <w:rFonts w:hint="eastAsia"/>
                <w:szCs w:val="18"/>
              </w:rPr>
              <w:t>返回码为</w:t>
            </w:r>
            <w:r>
              <w:rPr>
                <w:rFonts w:hint="eastAsia"/>
                <w:szCs w:val="18"/>
              </w:rPr>
              <w:t>0000-</w:t>
            </w:r>
            <w:r>
              <w:rPr>
                <w:rFonts w:hint="eastAsia"/>
                <w:szCs w:val="18"/>
              </w:rPr>
              <w:t>受理成功或处理成功。</w:t>
            </w:r>
            <w:r w:rsidRPr="009C58E3">
              <w:rPr>
                <w:szCs w:val="18"/>
              </w:rPr>
              <w:t xml:space="preserve"> </w:t>
            </w:r>
          </w:p>
        </w:tc>
      </w:tr>
    </w:tbl>
    <w:p w14:paraId="307E5161" w14:textId="77777777" w:rsidR="008F53E0" w:rsidRPr="008F53E0" w:rsidRDefault="008F53E0" w:rsidP="008F53E0"/>
    <w:p w14:paraId="67F4BA43" w14:textId="3489FE11" w:rsidR="00ED460D" w:rsidRDefault="008F53E0" w:rsidP="00985929">
      <w:pPr>
        <w:pStyle w:val="3"/>
        <w:numPr>
          <w:ilvl w:val="2"/>
          <w:numId w:val="23"/>
        </w:numPr>
      </w:pPr>
      <w:bookmarkStart w:id="38" w:name="_Toc43299140"/>
      <w:r>
        <w:rPr>
          <w:rFonts w:hint="eastAsia"/>
        </w:rPr>
        <w:t>业务规则</w:t>
      </w:r>
      <w:r>
        <w:rPr>
          <w:rFonts w:hint="eastAsia"/>
        </w:rPr>
        <w:t>/</w:t>
      </w:r>
      <w:r>
        <w:rPr>
          <w:rFonts w:hint="eastAsia"/>
        </w:rPr>
        <w:t>提示信息描述</w:t>
      </w:r>
      <w:bookmarkEnd w:id="38"/>
    </w:p>
    <w:p w14:paraId="402D2649" w14:textId="283686EF" w:rsidR="008F53E0" w:rsidRPr="008F53E0" w:rsidRDefault="008F53E0" w:rsidP="00B6321B">
      <w:pPr>
        <w:pStyle w:val="aa"/>
        <w:numPr>
          <w:ilvl w:val="0"/>
          <w:numId w:val="9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 w:rsidRPr="008F53E0">
        <w:rPr>
          <w:rFonts w:ascii="Helvetica" w:hAnsi="Helvetica" w:hint="eastAsia"/>
          <w:b/>
          <w:color w:val="2F2F2F"/>
          <w:shd w:val="clear" w:color="auto" w:fill="FFFFFF"/>
        </w:rPr>
        <w:t>业务规则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33"/>
        <w:gridCol w:w="6263"/>
      </w:tblGrid>
      <w:tr w:rsidR="008F53E0" w14:paraId="0E36A96C" w14:textId="77777777" w:rsidTr="00253857">
        <w:trPr>
          <w:tblHeader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1F2292AB" w14:textId="77777777" w:rsidR="008F53E0" w:rsidRDefault="008F53E0" w:rsidP="00253857">
            <w:pPr>
              <w:ind w:firstLine="360"/>
            </w:pPr>
            <w:r>
              <w:rPr>
                <w:rFonts w:hint="eastAsia"/>
              </w:rPr>
              <w:t>规则名称</w:t>
            </w:r>
          </w:p>
        </w:tc>
        <w:tc>
          <w:tcPr>
            <w:tcW w:w="3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0C615CED" w14:textId="77777777" w:rsidR="008F53E0" w:rsidRDefault="008F53E0" w:rsidP="00253857">
            <w:pPr>
              <w:ind w:firstLine="360"/>
            </w:pPr>
            <w:r>
              <w:rPr>
                <w:rFonts w:hint="eastAsia"/>
              </w:rPr>
              <w:t>规则描述</w:t>
            </w:r>
          </w:p>
        </w:tc>
      </w:tr>
      <w:tr w:rsidR="008F53E0" w14:paraId="3623BACC" w14:textId="77777777" w:rsidTr="00253857">
        <w:tc>
          <w:tcPr>
            <w:tcW w:w="1225" w:type="pct"/>
            <w:shd w:val="clear" w:color="auto" w:fill="auto"/>
          </w:tcPr>
          <w:p w14:paraId="620E45FC" w14:textId="77777777" w:rsidR="008F53E0" w:rsidRDefault="008F53E0" w:rsidP="00253857">
            <w:pPr>
              <w:ind w:firstLine="360"/>
            </w:pPr>
            <w:r>
              <w:rPr>
                <w:rFonts w:hint="eastAsia"/>
              </w:rPr>
              <w:t>签约支付</w:t>
            </w:r>
          </w:p>
        </w:tc>
        <w:tc>
          <w:tcPr>
            <w:tcW w:w="3775" w:type="pct"/>
            <w:shd w:val="clear" w:color="auto" w:fill="auto"/>
          </w:tcPr>
          <w:p w14:paraId="589FC5C3" w14:textId="77777777" w:rsidR="008F53E0" w:rsidRDefault="008F53E0" w:rsidP="00253857">
            <w:pPr>
              <w:ind w:firstLine="360"/>
            </w:pPr>
            <w:r>
              <w:rPr>
                <w:rFonts w:hint="eastAsia"/>
              </w:rPr>
              <w:t>投保人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交费人证件类型为身份证</w:t>
            </w:r>
          </w:p>
          <w:p w14:paraId="0472B54A" w14:textId="197931BD" w:rsidR="008F53E0" w:rsidRDefault="008F53E0" w:rsidP="00253857">
            <w:pPr>
              <w:ind w:firstLine="360"/>
            </w:pPr>
            <w:r>
              <w:rPr>
                <w:rFonts w:hint="eastAsia"/>
              </w:rPr>
              <w:t>分流到签约支付渠道（保银通支付）</w:t>
            </w:r>
          </w:p>
          <w:p w14:paraId="3FA19D7E" w14:textId="1B4B5A38" w:rsidR="008F53E0" w:rsidRDefault="008F53E0" w:rsidP="00253857">
            <w:pPr>
              <w:ind w:firstLine="360"/>
            </w:pPr>
            <w:r>
              <w:rPr>
                <w:rFonts w:hint="eastAsia"/>
              </w:rPr>
              <w:t>银行卡在签约支付的渠道无有效签约信息（保银通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签约申请返回信息中返回码，返回码为</w:t>
            </w:r>
            <w:r>
              <w:rPr>
                <w:rFonts w:hint="eastAsia"/>
              </w:rPr>
              <w:t>0000</w:t>
            </w:r>
            <w:r>
              <w:rPr>
                <w:rFonts w:hint="eastAsia"/>
              </w:rPr>
              <w:t>则签约有效，非</w:t>
            </w:r>
            <w:r>
              <w:rPr>
                <w:rFonts w:hint="eastAsia"/>
              </w:rPr>
              <w:t>0000</w:t>
            </w:r>
            <w:r>
              <w:rPr>
                <w:rFonts w:hint="eastAsia"/>
              </w:rPr>
              <w:t>则未签约或签约失败）。</w:t>
            </w:r>
          </w:p>
        </w:tc>
      </w:tr>
    </w:tbl>
    <w:p w14:paraId="13C1FDA7" w14:textId="77777777" w:rsidR="008F53E0" w:rsidRDefault="008F53E0" w:rsidP="008F53E0">
      <w:pPr>
        <w:ind w:firstLine="360"/>
      </w:pPr>
    </w:p>
    <w:p w14:paraId="142CA578" w14:textId="77777777" w:rsidR="008F53E0" w:rsidRPr="008F53E0" w:rsidRDefault="008F53E0" w:rsidP="00B6321B">
      <w:pPr>
        <w:pStyle w:val="aa"/>
        <w:numPr>
          <w:ilvl w:val="0"/>
          <w:numId w:val="9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信息提示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60"/>
        <w:gridCol w:w="6536"/>
      </w:tblGrid>
      <w:tr w:rsidR="008F53E0" w14:paraId="343E099C" w14:textId="77777777" w:rsidTr="00253857">
        <w:trPr>
          <w:trHeight w:val="261"/>
          <w:tblHeader/>
        </w:trPr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0FD4B01B" w14:textId="77777777" w:rsidR="008F53E0" w:rsidRDefault="008F53E0" w:rsidP="00253857">
            <w:pPr>
              <w:jc w:val="center"/>
            </w:pPr>
            <w:r>
              <w:rPr>
                <w:rFonts w:hint="eastAsia"/>
              </w:rPr>
              <w:t>信息名称</w:t>
            </w:r>
          </w:p>
        </w:tc>
        <w:tc>
          <w:tcPr>
            <w:tcW w:w="39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6D74C888" w14:textId="77777777" w:rsidR="008F53E0" w:rsidRDefault="008F53E0" w:rsidP="00253857">
            <w:pPr>
              <w:jc w:val="center"/>
            </w:pPr>
            <w:r>
              <w:rPr>
                <w:rFonts w:hint="eastAsia"/>
              </w:rPr>
              <w:t>信息内容描述</w:t>
            </w:r>
          </w:p>
        </w:tc>
      </w:tr>
      <w:tr w:rsidR="008F53E0" w14:paraId="7CBFB589" w14:textId="77777777" w:rsidTr="00253857">
        <w:tc>
          <w:tcPr>
            <w:tcW w:w="1061" w:type="pct"/>
          </w:tcPr>
          <w:p w14:paraId="4B03776B" w14:textId="77777777" w:rsidR="008F53E0" w:rsidRDefault="008F53E0" w:rsidP="00253857">
            <w:pPr>
              <w:ind w:firstLine="360"/>
            </w:pPr>
          </w:p>
        </w:tc>
        <w:tc>
          <w:tcPr>
            <w:tcW w:w="3939" w:type="pct"/>
          </w:tcPr>
          <w:p w14:paraId="5F09243A" w14:textId="77777777" w:rsidR="008F53E0" w:rsidRDefault="008F53E0" w:rsidP="00253857">
            <w:pPr>
              <w:ind w:firstLine="360"/>
            </w:pPr>
          </w:p>
        </w:tc>
      </w:tr>
    </w:tbl>
    <w:p w14:paraId="2CE494F0" w14:textId="77777777" w:rsidR="008F53E0" w:rsidRPr="008F53E0" w:rsidRDefault="008F53E0" w:rsidP="008F53E0"/>
    <w:p w14:paraId="0BAC10AD" w14:textId="4B7CD8FD" w:rsidR="006324F7" w:rsidRDefault="006324F7" w:rsidP="00985929">
      <w:pPr>
        <w:pStyle w:val="3"/>
        <w:numPr>
          <w:ilvl w:val="2"/>
          <w:numId w:val="23"/>
        </w:numPr>
      </w:pPr>
      <w:bookmarkStart w:id="39" w:name="_Toc43299141"/>
      <w:r>
        <w:rPr>
          <w:rFonts w:hint="eastAsia"/>
        </w:rPr>
        <w:t>界面原型</w:t>
      </w:r>
      <w:bookmarkEnd w:id="39"/>
    </w:p>
    <w:p w14:paraId="0F9D2CD7" w14:textId="2D1B67A4" w:rsidR="006324F7" w:rsidRDefault="006324F7" w:rsidP="00B6321B">
      <w:pPr>
        <w:pStyle w:val="aa"/>
        <w:numPr>
          <w:ilvl w:val="0"/>
          <w:numId w:val="11"/>
        </w:numPr>
        <w:ind w:firstLineChars="0"/>
        <w:rPr>
          <w:rFonts w:ascii="等线" w:eastAsia="等线" w:hAnsi="等线"/>
        </w:rPr>
      </w:pPr>
      <w:r w:rsidRPr="004D4054">
        <w:rPr>
          <w:rFonts w:ascii="等线" w:eastAsia="等线" w:hAnsi="等线" w:hint="eastAsia"/>
        </w:rPr>
        <w:t>PC支付页面</w:t>
      </w:r>
      <w:r w:rsidR="004D4054" w:rsidRPr="004D4054">
        <w:rPr>
          <w:rFonts w:ascii="等线" w:eastAsia="等线" w:hAnsi="等线" w:hint="eastAsia"/>
        </w:rPr>
        <w:t>：</w:t>
      </w:r>
    </w:p>
    <w:p w14:paraId="0F63DC51" w14:textId="7F2A81E1" w:rsidR="00900DE5" w:rsidRDefault="00900DE5" w:rsidP="00B6321B">
      <w:pPr>
        <w:pStyle w:val="aa"/>
        <w:numPr>
          <w:ilvl w:val="6"/>
          <w:numId w:val="5"/>
        </w:numPr>
        <w:ind w:firstLineChars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支付页面银行变化</w:t>
      </w:r>
    </w:p>
    <w:p w14:paraId="1CC58C07" w14:textId="55F327C2" w:rsidR="00900DE5" w:rsidRDefault="00654AFC" w:rsidP="00900DE5">
      <w:pPr>
        <w:pStyle w:val="aa"/>
        <w:ind w:left="764" w:firstLineChars="0" w:firstLine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增加“民生银行”</w:t>
      </w:r>
      <w:r w:rsidR="00900DE5" w:rsidRPr="00900DE5">
        <w:rPr>
          <w:rFonts w:ascii="等线" w:eastAsia="等线" w:hAnsi="等线" w:hint="eastAsia"/>
        </w:rPr>
        <w:t>，同时</w:t>
      </w:r>
      <w:r>
        <w:rPr>
          <w:rFonts w:ascii="等线" w:eastAsia="等线" w:hAnsi="等线" w:hint="eastAsia"/>
        </w:rPr>
        <w:t>显示</w:t>
      </w:r>
      <w:r w:rsidR="00900DE5" w:rsidRPr="00900DE5">
        <w:rPr>
          <w:rFonts w:ascii="等线" w:eastAsia="等线" w:hAnsi="等线" w:hint="eastAsia"/>
        </w:rPr>
        <w:t>银行的单笔</w:t>
      </w:r>
      <w:r w:rsidR="00EE110D">
        <w:rPr>
          <w:rFonts w:ascii="等线" w:eastAsia="等线" w:hAnsi="等线" w:hint="eastAsia"/>
        </w:rPr>
        <w:t>最高限额。</w:t>
      </w:r>
    </w:p>
    <w:p w14:paraId="24157840" w14:textId="4D9679CE" w:rsidR="00900DE5" w:rsidRDefault="0094321D" w:rsidP="008273BF">
      <w:pPr>
        <w:pStyle w:val="aa"/>
        <w:ind w:left="764" w:firstLineChars="0" w:firstLine="0"/>
        <w:rPr>
          <w:rFonts w:ascii="等线" w:eastAsia="等线" w:hAnsi="等线"/>
        </w:rPr>
      </w:pPr>
      <w:r>
        <w:rPr>
          <w:noProof/>
        </w:rPr>
        <w:lastRenderedPageBreak/>
        <w:drawing>
          <wp:inline distT="0" distB="0" distL="0" distR="0" wp14:anchorId="20CBC2E2" wp14:editId="4AFEB3DC">
            <wp:extent cx="4525107" cy="2629748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6270" cy="264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3BF" w:rsidRPr="00900DE5">
        <w:rPr>
          <w:rFonts w:ascii="等线" w:eastAsia="等线" w:hAnsi="等线" w:hint="eastAsia"/>
        </w:rPr>
        <w:t xml:space="preserve"> </w:t>
      </w:r>
    </w:p>
    <w:p w14:paraId="50817D77" w14:textId="3FE14215" w:rsidR="00EE110D" w:rsidRDefault="00EE110D" w:rsidP="008273BF">
      <w:pPr>
        <w:pStyle w:val="aa"/>
        <w:ind w:left="764" w:firstLineChars="0" w:firstLine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银行排序如下：</w:t>
      </w:r>
    </w:p>
    <w:tbl>
      <w:tblPr>
        <w:tblW w:w="7598" w:type="dxa"/>
        <w:tblInd w:w="421" w:type="dxa"/>
        <w:tblLook w:val="04A0" w:firstRow="1" w:lastRow="0" w:firstColumn="1" w:lastColumn="0" w:noHBand="0" w:noVBand="1"/>
      </w:tblPr>
      <w:tblGrid>
        <w:gridCol w:w="659"/>
        <w:gridCol w:w="3168"/>
        <w:gridCol w:w="3771"/>
      </w:tblGrid>
      <w:tr w:rsidR="00013F91" w:rsidRPr="00013F91" w14:paraId="76851526" w14:textId="2B4CA93D" w:rsidTr="00654AFC">
        <w:trPr>
          <w:trHeight w:val="285"/>
        </w:trPr>
        <w:tc>
          <w:tcPr>
            <w:tcW w:w="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1D508D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序号</w:t>
            </w:r>
          </w:p>
        </w:tc>
        <w:tc>
          <w:tcPr>
            <w:tcW w:w="3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A7D437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bookmarkStart w:id="40" w:name="RANGE!B1"/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支持银行</w:t>
            </w:r>
            <w:bookmarkEnd w:id="40"/>
          </w:p>
        </w:tc>
        <w:tc>
          <w:tcPr>
            <w:tcW w:w="37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055224" w14:textId="38677830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本次调整</w:t>
            </w:r>
          </w:p>
        </w:tc>
      </w:tr>
      <w:tr w:rsidR="00013F91" w:rsidRPr="00013F91" w14:paraId="0381F118" w14:textId="622D05C5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895B79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716C9" w14:textId="77777777" w:rsidR="00013F91" w:rsidRPr="00EE110D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中国工商银行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433679" w14:textId="5BE602CA" w:rsidR="00013F91" w:rsidRPr="00013F91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39F2CE49" w14:textId="518DACFA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0AD18E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2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F207" w14:textId="77777777" w:rsidR="00013F91" w:rsidRPr="00EE110D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中国建设银行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31D7C0" w14:textId="246832FC" w:rsidR="00013F91" w:rsidRPr="00013F91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单笔限额5</w:t>
            </w:r>
            <w:r w:rsidRPr="00013F91">
              <w:rPr>
                <w:rFonts w:asciiTheme="minorHAnsi" w:eastAsiaTheme="minorHAnsi" w:hAnsiTheme="minorHAnsi" w:cs="宋体"/>
                <w:color w:val="000000"/>
                <w:szCs w:val="18"/>
              </w:rPr>
              <w:t>00</w:t>
            </w: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w</w:t>
            </w:r>
            <w:r w:rsidRPr="00013F91">
              <w:rPr>
                <w:rFonts w:asciiTheme="minorHAnsi" w:eastAsiaTheme="minorHAnsi" w:hAnsiTheme="minorHAnsi" w:cs="宋体"/>
                <w:color w:val="000000"/>
                <w:szCs w:val="18"/>
              </w:rPr>
              <w:t>,</w:t>
            </w: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单日无限额</w:t>
            </w:r>
          </w:p>
        </w:tc>
      </w:tr>
      <w:tr w:rsidR="00013F91" w:rsidRPr="00013F91" w14:paraId="272517D7" w14:textId="6A2EADED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094E5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3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CEEE1" w14:textId="77777777" w:rsidR="00013F91" w:rsidRPr="00EE110D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D33A63" w14:textId="2205EECE" w:rsidR="00013F91" w:rsidRPr="00013F91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027DFD7F" w14:textId="1173A0EA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104E5F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4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B8659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中国农业银行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F0E649" w14:textId="26871652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375A681C" w14:textId="03BF379E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7299AD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5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E3F97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招商银行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C56B9C" w14:textId="277010C5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6049AC42" w14:textId="05BE16E4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58D55D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6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E066F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中国邮政储蓄银行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80ECC9" w14:textId="11402C43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59852419" w14:textId="3508D18F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25B50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7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BECA" w14:textId="77777777" w:rsidR="00013F91" w:rsidRPr="00EE110D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民生银行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5C1C10" w14:textId="3A661F97" w:rsidR="00013F91" w:rsidRPr="00013F91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单笔限额200W，单日无限额</w:t>
            </w:r>
            <w:r w:rsidR="00654AFC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（本次新增）</w:t>
            </w:r>
          </w:p>
        </w:tc>
      </w:tr>
      <w:tr w:rsidR="00013F91" w:rsidRPr="00013F91" w14:paraId="435DCAAC" w14:textId="1EAD65BC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C6AF51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8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0A744" w14:textId="77777777" w:rsidR="00013F91" w:rsidRPr="00EE110D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上海浦东发展银行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24A18E" w14:textId="7B732C65" w:rsidR="00013F91" w:rsidRPr="00013F91" w:rsidRDefault="00013F91" w:rsidP="00EE110D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单笔限额500W，单日无限额</w:t>
            </w:r>
          </w:p>
        </w:tc>
      </w:tr>
      <w:tr w:rsidR="00013F91" w:rsidRPr="00013F91" w14:paraId="2477B880" w14:textId="0156B0A3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3502B4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9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55B2E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兴业银行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C30DFD" w14:textId="2420EDFA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34945822" w14:textId="56FCACA1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DBE9D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10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6597F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交通银行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777C53" w14:textId="1E566551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5A9F7527" w14:textId="20E93BD8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05DD4E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11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7C1B8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平安银行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A99015" w14:textId="73799191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666ACC75" w14:textId="3A093B76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5E33AF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12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1843C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广发银行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3B02CD" w14:textId="19D249E9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64FB0003" w14:textId="65E71949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29C77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13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53A6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中信银行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C1E2CE" w14:textId="336A2837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598F06C1" w14:textId="4226D825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3C64E9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14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7EEC1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中国光大银行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3EDF14" w14:textId="0A95A525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31459767" w14:textId="7200E1B9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02ED22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15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01516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北京银行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E05FC8" w14:textId="29ED23C8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  <w:tr w:rsidR="00013F91" w:rsidRPr="00013F91" w14:paraId="05BD356A" w14:textId="08C752F4" w:rsidTr="00654AFC">
        <w:trPr>
          <w:trHeight w:val="285"/>
        </w:trPr>
        <w:tc>
          <w:tcPr>
            <w:tcW w:w="6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E1CEA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16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81652" w14:textId="77777777" w:rsidR="00013F91" w:rsidRPr="00EE110D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EE110D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上海银行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C5FF34" w14:textId="098270FF" w:rsidR="00013F91" w:rsidRPr="00013F91" w:rsidRDefault="00013F91" w:rsidP="00013F91">
            <w:pPr>
              <w:jc w:val="both"/>
              <w:rPr>
                <w:rFonts w:asciiTheme="minorHAnsi" w:eastAsiaTheme="minorHAnsi" w:hAnsiTheme="minorHAnsi" w:cs="宋体"/>
                <w:color w:val="000000"/>
                <w:szCs w:val="18"/>
              </w:rPr>
            </w:pPr>
            <w:r w:rsidRPr="00013F91">
              <w:rPr>
                <w:rFonts w:asciiTheme="minorHAnsi" w:eastAsiaTheme="minorHAnsi" w:hAnsiTheme="minorHAnsi" w:cs="宋体" w:hint="eastAsia"/>
                <w:color w:val="000000"/>
                <w:szCs w:val="18"/>
              </w:rPr>
              <w:t>无</w:t>
            </w:r>
          </w:p>
        </w:tc>
      </w:tr>
    </w:tbl>
    <w:p w14:paraId="30862C90" w14:textId="77777777" w:rsidR="00EE110D" w:rsidRPr="00900DE5" w:rsidRDefault="00EE110D" w:rsidP="008273BF">
      <w:pPr>
        <w:pStyle w:val="aa"/>
        <w:ind w:left="764" w:firstLineChars="0" w:firstLine="0"/>
        <w:rPr>
          <w:rFonts w:ascii="等线" w:eastAsia="等线" w:hAnsi="等线"/>
        </w:rPr>
      </w:pPr>
    </w:p>
    <w:p w14:paraId="1BCD97A0" w14:textId="2D3D5B57" w:rsidR="004D4054" w:rsidRPr="004D4054" w:rsidRDefault="004D4054" w:rsidP="00B6321B">
      <w:pPr>
        <w:pStyle w:val="aa"/>
        <w:numPr>
          <w:ilvl w:val="6"/>
          <w:numId w:val="5"/>
        </w:numPr>
        <w:ind w:firstLineChars="0"/>
        <w:rPr>
          <w:rFonts w:ascii="等线" w:eastAsia="等线" w:hAnsi="等线"/>
        </w:rPr>
      </w:pPr>
      <w:r w:rsidRPr="004D4054">
        <w:rPr>
          <w:rFonts w:ascii="等线" w:eastAsia="等线" w:hAnsi="等线" w:hint="eastAsia"/>
        </w:rPr>
        <w:t>添加新卡支付</w:t>
      </w:r>
    </w:p>
    <w:p w14:paraId="18B3AB9D" w14:textId="054E1AC2" w:rsidR="00072DDA" w:rsidRPr="00BC2954" w:rsidRDefault="00136403" w:rsidP="00BC2954">
      <w:ins w:id="41" w:author="信美人寿相互保险社" w:date="2020-08-03T16:00:00Z">
        <w:r>
          <w:rPr>
            <w:noProof/>
          </w:rPr>
          <w:lastRenderedPageBreak/>
          <w:drawing>
            <wp:inline distT="0" distB="0" distL="0" distR="0" wp14:anchorId="20653B7A" wp14:editId="66A7773B">
              <wp:extent cx="4128135" cy="8863330"/>
              <wp:effectExtent l="0" t="0" r="5715" b="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28135" cy="8863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88EEA1" w14:textId="6F3E8494" w:rsidR="006324F7" w:rsidRDefault="006324F7" w:rsidP="006324F7"/>
    <w:p w14:paraId="135E3F08" w14:textId="11CD7F1C" w:rsidR="004D4054" w:rsidRDefault="004D4054" w:rsidP="006324F7"/>
    <w:p w14:paraId="22607D0B" w14:textId="17D52EA1" w:rsidR="0061456E" w:rsidRDefault="0061456E" w:rsidP="00B6321B">
      <w:pPr>
        <w:pStyle w:val="aa"/>
        <w:numPr>
          <w:ilvl w:val="0"/>
          <w:numId w:val="11"/>
        </w:numPr>
        <w:ind w:firstLineChars="0"/>
        <w:rPr>
          <w:rFonts w:ascii="等线" w:eastAsia="等线" w:hAnsi="等线"/>
        </w:rPr>
      </w:pPr>
      <w:r w:rsidRPr="004D4054">
        <w:rPr>
          <w:rFonts w:ascii="等线" w:eastAsia="等线" w:hAnsi="等线" w:hint="eastAsia"/>
        </w:rPr>
        <w:t>A</w:t>
      </w:r>
      <w:r w:rsidRPr="004D4054">
        <w:rPr>
          <w:rFonts w:ascii="等线" w:eastAsia="等线" w:hAnsi="等线"/>
        </w:rPr>
        <w:t>PP</w:t>
      </w:r>
      <w:r w:rsidR="008F53E0" w:rsidRPr="004D4054">
        <w:rPr>
          <w:rFonts w:ascii="等线" w:eastAsia="等线" w:hAnsi="等线" w:hint="eastAsia"/>
        </w:rPr>
        <w:t>支付页</w:t>
      </w:r>
    </w:p>
    <w:p w14:paraId="686AA3BD" w14:textId="461979B8" w:rsidR="00B827DE" w:rsidRDefault="00CF48AA" w:rsidP="00B827DE">
      <w:pPr>
        <w:pStyle w:val="aa"/>
        <w:ind w:left="425" w:firstLineChars="0" w:firstLine="0"/>
        <w:rPr>
          <w:rFonts w:ascii="等线" w:eastAsia="等线" w:hAnsi="等线"/>
        </w:rPr>
      </w:pPr>
      <w:ins w:id="42" w:author="信美人寿相互保险社" w:date="2020-07-17T16:31:00Z">
        <w:r>
          <w:rPr>
            <w:noProof/>
          </w:rPr>
          <w:drawing>
            <wp:inline distT="0" distB="0" distL="0" distR="0" wp14:anchorId="6293BEF3" wp14:editId="20505D56">
              <wp:extent cx="5274310" cy="3406140"/>
              <wp:effectExtent l="0" t="0" r="2540" b="381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406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368EFD" w14:textId="412FF1E1" w:rsidR="00200379" w:rsidRDefault="00200379" w:rsidP="00200379">
      <w:pPr>
        <w:pStyle w:val="aa"/>
        <w:numPr>
          <w:ilvl w:val="0"/>
          <w:numId w:val="11"/>
        </w:numPr>
        <w:ind w:firstLineChars="0"/>
        <w:rPr>
          <w:rFonts w:ascii="等线" w:eastAsia="等线" w:hAnsi="等线"/>
        </w:rPr>
      </w:pPr>
      <w:bookmarkStart w:id="43" w:name="_业务规则/提示信息描述"/>
      <w:bookmarkStart w:id="44" w:name="_业务规则/提示信息描述_1"/>
      <w:bookmarkStart w:id="45" w:name="_Toc43299142"/>
      <w:bookmarkStart w:id="46" w:name="_Toc510951156"/>
      <w:bookmarkEnd w:id="43"/>
      <w:bookmarkEnd w:id="44"/>
      <w:r w:rsidRPr="00200379">
        <w:rPr>
          <w:rFonts w:ascii="等线" w:eastAsia="等线" w:hAnsi="等线" w:hint="eastAsia"/>
        </w:rPr>
        <w:t>H</w:t>
      </w:r>
      <w:r w:rsidRPr="00200379">
        <w:rPr>
          <w:rFonts w:ascii="等线" w:eastAsia="等线" w:hAnsi="等线"/>
        </w:rPr>
        <w:t>5</w:t>
      </w:r>
      <w:r w:rsidRPr="00200379">
        <w:rPr>
          <w:rFonts w:ascii="等线" w:eastAsia="等线" w:hAnsi="等线" w:hint="eastAsia"/>
        </w:rPr>
        <w:t>支付页</w:t>
      </w:r>
    </w:p>
    <w:p w14:paraId="28B15A1C" w14:textId="167B6E1B" w:rsidR="00200379" w:rsidRPr="00200379" w:rsidRDefault="00DE0652" w:rsidP="00200379">
      <w:pPr>
        <w:pStyle w:val="aa"/>
        <w:ind w:left="425" w:firstLineChars="0" w:firstLine="0"/>
        <w:rPr>
          <w:rFonts w:ascii="等线" w:eastAsia="等线" w:hAnsi="等线"/>
        </w:rPr>
      </w:pPr>
      <w:r>
        <w:rPr>
          <w:noProof/>
        </w:rPr>
        <w:drawing>
          <wp:inline distT="0" distB="0" distL="0" distR="0" wp14:anchorId="183BD176" wp14:editId="2E5A4674">
            <wp:extent cx="5274310" cy="23145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007B" w14:textId="130956AB" w:rsidR="00AE47F2" w:rsidRDefault="00AE47F2">
      <w:pPr>
        <w:pStyle w:val="2"/>
      </w:pPr>
      <w:r>
        <w:rPr>
          <w:rFonts w:hint="eastAsia"/>
        </w:rPr>
        <w:t>保全</w:t>
      </w:r>
      <w:bookmarkEnd w:id="45"/>
    </w:p>
    <w:p w14:paraId="70DA0D84" w14:textId="6A86A147" w:rsidR="00AE47F2" w:rsidRPr="00AE47F2" w:rsidRDefault="00AE47F2" w:rsidP="00B6321B">
      <w:pPr>
        <w:pStyle w:val="aa"/>
        <w:keepNext/>
        <w:keepLines/>
        <w:numPr>
          <w:ilvl w:val="0"/>
          <w:numId w:val="15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  <w:bookmarkStart w:id="47" w:name="_Toc43299143"/>
      <w:bookmarkEnd w:id="47"/>
    </w:p>
    <w:p w14:paraId="1DEE87E7" w14:textId="77777777" w:rsidR="00AE47F2" w:rsidRPr="00AE47F2" w:rsidRDefault="00AE47F2" w:rsidP="00B6321B">
      <w:pPr>
        <w:pStyle w:val="aa"/>
        <w:keepNext/>
        <w:keepLines/>
        <w:numPr>
          <w:ilvl w:val="0"/>
          <w:numId w:val="15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  <w:bookmarkStart w:id="48" w:name="_Toc43299144"/>
      <w:bookmarkEnd w:id="48"/>
    </w:p>
    <w:p w14:paraId="57A3B990" w14:textId="77777777" w:rsidR="00AE47F2" w:rsidRPr="00AE47F2" w:rsidRDefault="00AE47F2" w:rsidP="00B6321B">
      <w:pPr>
        <w:pStyle w:val="aa"/>
        <w:keepNext/>
        <w:keepLines/>
        <w:numPr>
          <w:ilvl w:val="0"/>
          <w:numId w:val="15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  <w:bookmarkStart w:id="49" w:name="_Toc43299145"/>
      <w:bookmarkEnd w:id="49"/>
    </w:p>
    <w:p w14:paraId="4D6AEE67" w14:textId="77777777" w:rsidR="00AE47F2" w:rsidRPr="00AE47F2" w:rsidRDefault="00AE47F2" w:rsidP="00B6321B">
      <w:pPr>
        <w:pStyle w:val="aa"/>
        <w:keepNext/>
        <w:keepLines/>
        <w:numPr>
          <w:ilvl w:val="1"/>
          <w:numId w:val="15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  <w:bookmarkStart w:id="50" w:name="_Toc43299146"/>
      <w:bookmarkEnd w:id="50"/>
    </w:p>
    <w:p w14:paraId="74681270" w14:textId="77777777" w:rsidR="00AE47F2" w:rsidRPr="00AE47F2" w:rsidRDefault="00AE47F2" w:rsidP="00B6321B">
      <w:pPr>
        <w:pStyle w:val="aa"/>
        <w:keepNext/>
        <w:keepLines/>
        <w:numPr>
          <w:ilvl w:val="1"/>
          <w:numId w:val="15"/>
        </w:numPr>
        <w:spacing w:before="260" w:after="260" w:line="415" w:lineRule="auto"/>
        <w:ind w:firstLineChars="0"/>
        <w:outlineLvl w:val="2"/>
        <w:rPr>
          <w:rFonts w:eastAsia="黑体"/>
          <w:b/>
          <w:bCs/>
          <w:vanish/>
          <w:sz w:val="21"/>
          <w:szCs w:val="32"/>
        </w:rPr>
      </w:pPr>
      <w:bookmarkStart w:id="51" w:name="_Toc43299147"/>
      <w:bookmarkEnd w:id="51"/>
    </w:p>
    <w:p w14:paraId="1882E311" w14:textId="58A2EEA0" w:rsidR="00AE47F2" w:rsidRDefault="00AE47F2" w:rsidP="00B6321B">
      <w:pPr>
        <w:pStyle w:val="3"/>
        <w:numPr>
          <w:ilvl w:val="2"/>
          <w:numId w:val="15"/>
        </w:numPr>
      </w:pPr>
      <w:bookmarkStart w:id="52" w:name="_Toc43299148"/>
      <w:r>
        <w:rPr>
          <w:rFonts w:hint="eastAsia"/>
        </w:rPr>
        <w:t>功能简述</w:t>
      </w:r>
      <w:bookmarkEnd w:id="52"/>
      <w:r>
        <w:rPr>
          <w:rFonts w:hint="eastAsia"/>
        </w:rPr>
        <w:t xml:space="preserve"> </w:t>
      </w:r>
    </w:p>
    <w:p w14:paraId="7DA95127" w14:textId="797CB932" w:rsidR="003675A7" w:rsidRDefault="003675A7" w:rsidP="003675A7">
      <w:r>
        <w:rPr>
          <w:rFonts w:hint="eastAsia"/>
        </w:rPr>
        <w:t>修改交费账户变更及保全收费业务录入新的银行卡账户信息时，分流到</w:t>
      </w:r>
      <w:r w:rsidR="007A32B4">
        <w:rPr>
          <w:rFonts w:hint="eastAsia"/>
        </w:rPr>
        <w:t>保银通</w:t>
      </w:r>
      <w:r>
        <w:rPr>
          <w:rFonts w:hint="eastAsia"/>
        </w:rPr>
        <w:t>收款渠道</w:t>
      </w:r>
      <w:r w:rsidR="007A32B4">
        <w:rPr>
          <w:rFonts w:hint="eastAsia"/>
        </w:rPr>
        <w:t>，</w:t>
      </w:r>
      <w:r>
        <w:rPr>
          <w:rFonts w:hint="eastAsia"/>
        </w:rPr>
        <w:t>接入通联保银通签约申请</w:t>
      </w:r>
      <w:r w:rsidR="007A32B4">
        <w:rPr>
          <w:rFonts w:hint="eastAsia"/>
        </w:rPr>
        <w:t>，</w:t>
      </w:r>
      <w:r w:rsidR="00CE2FA2">
        <w:rPr>
          <w:rFonts w:hint="eastAsia"/>
        </w:rPr>
        <w:t>完成签约后提交保全，进行费用扣除。</w:t>
      </w:r>
    </w:p>
    <w:p w14:paraId="418BC575" w14:textId="79B2025D" w:rsidR="003675A7" w:rsidRDefault="003675A7" w:rsidP="00B6321B">
      <w:pPr>
        <w:pStyle w:val="3"/>
        <w:numPr>
          <w:ilvl w:val="2"/>
          <w:numId w:val="15"/>
        </w:numPr>
      </w:pPr>
      <w:bookmarkStart w:id="53" w:name="_Toc43299149"/>
      <w:r>
        <w:rPr>
          <w:rFonts w:hint="eastAsia"/>
        </w:rPr>
        <w:lastRenderedPageBreak/>
        <w:t>功能详述</w:t>
      </w:r>
      <w:bookmarkEnd w:id="53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69"/>
        <w:gridCol w:w="6527"/>
      </w:tblGrid>
      <w:tr w:rsidR="003675A7" w14:paraId="3DC057CC" w14:textId="77777777" w:rsidTr="00900DE5">
        <w:trPr>
          <w:trHeight w:val="454"/>
          <w:tblHeader/>
        </w:trPr>
        <w:tc>
          <w:tcPr>
            <w:tcW w:w="10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457C0C0E" w14:textId="77777777" w:rsidR="003675A7" w:rsidRDefault="003675A7" w:rsidP="00900DE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3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42E747F5" w14:textId="77777777" w:rsidR="003675A7" w:rsidRDefault="003675A7" w:rsidP="00900DE5">
            <w:pPr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3675A7" w14:paraId="739EDBDE" w14:textId="77777777" w:rsidTr="00900DE5">
        <w:trPr>
          <w:trHeight w:val="231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16F50621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参与人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涉及系统</w:t>
            </w:r>
          </w:p>
        </w:tc>
        <w:tc>
          <w:tcPr>
            <w:tcW w:w="3933" w:type="pct"/>
            <w:shd w:val="clear" w:color="auto" w:fill="auto"/>
          </w:tcPr>
          <w:p w14:paraId="25546463" w14:textId="77777777" w:rsidR="003675A7" w:rsidRDefault="003675A7" w:rsidP="003675A7">
            <w:r>
              <w:rPr>
                <w:rFonts w:hint="eastAsia"/>
              </w:rPr>
              <w:t>参与人：客户；</w:t>
            </w:r>
          </w:p>
          <w:p w14:paraId="50F8CB5F" w14:textId="44ABD160" w:rsidR="003675A7" w:rsidRDefault="003675A7" w:rsidP="003675A7">
            <w:r>
              <w:rPr>
                <w:rFonts w:hint="eastAsia"/>
              </w:rPr>
              <w:t>涉及系统</w:t>
            </w:r>
            <w:r w:rsidR="00395EDF">
              <w:rPr>
                <w:rFonts w:hint="eastAsia"/>
              </w:rPr>
              <w:t>：</w:t>
            </w:r>
            <w:r>
              <w:rPr>
                <w:rFonts w:hint="eastAsia"/>
              </w:rPr>
              <w:t>APP/PC</w:t>
            </w:r>
          </w:p>
        </w:tc>
      </w:tr>
      <w:tr w:rsidR="003675A7" w14:paraId="5F15D7DE" w14:textId="77777777" w:rsidTr="00900DE5">
        <w:trPr>
          <w:trHeight w:val="168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3065C41E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前置条件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输入</w:t>
            </w:r>
          </w:p>
        </w:tc>
        <w:tc>
          <w:tcPr>
            <w:tcW w:w="3933" w:type="pct"/>
            <w:shd w:val="clear" w:color="auto" w:fill="auto"/>
          </w:tcPr>
          <w:p w14:paraId="4B217F1A" w14:textId="7EC77D9F" w:rsidR="003675A7" w:rsidRDefault="003675A7" w:rsidP="003675A7">
            <w:r>
              <w:rPr>
                <w:rFonts w:hint="eastAsia"/>
              </w:rPr>
              <w:t>客户申请账户变更或保全收费业务</w:t>
            </w:r>
            <w:r w:rsidR="00B02A72">
              <w:rPr>
                <w:rFonts w:hint="eastAsia"/>
              </w:rPr>
              <w:t>，分流到保银通支付</w:t>
            </w:r>
          </w:p>
        </w:tc>
      </w:tr>
      <w:tr w:rsidR="003675A7" w14:paraId="6E1F22D7" w14:textId="77777777" w:rsidTr="00900DE5">
        <w:trPr>
          <w:trHeight w:val="258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64074E2A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后置条件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输出</w:t>
            </w:r>
          </w:p>
        </w:tc>
        <w:tc>
          <w:tcPr>
            <w:tcW w:w="3933" w:type="pct"/>
            <w:shd w:val="clear" w:color="auto" w:fill="auto"/>
          </w:tcPr>
          <w:p w14:paraId="074E9E64" w14:textId="77777777" w:rsidR="003675A7" w:rsidRDefault="003675A7" w:rsidP="003675A7">
            <w:r>
              <w:rPr>
                <w:rFonts w:hint="eastAsia"/>
              </w:rPr>
              <w:t>展示保全申请页面</w:t>
            </w:r>
          </w:p>
        </w:tc>
      </w:tr>
      <w:tr w:rsidR="003675A7" w14:paraId="75A8D517" w14:textId="77777777" w:rsidTr="00900DE5">
        <w:trPr>
          <w:trHeight w:val="454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3B887B01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主流程描述</w:t>
            </w:r>
          </w:p>
        </w:tc>
        <w:tc>
          <w:tcPr>
            <w:tcW w:w="3933" w:type="pct"/>
            <w:shd w:val="clear" w:color="auto" w:fill="auto"/>
          </w:tcPr>
          <w:p w14:paraId="7B8D603B" w14:textId="746BA1AB" w:rsidR="003675A7" w:rsidRPr="00065FFF" w:rsidRDefault="003675A7" w:rsidP="00065FFF">
            <w:r>
              <w:rPr>
                <w:rFonts w:hint="eastAsia"/>
              </w:rPr>
              <w:t>客户做保全申请：</w:t>
            </w:r>
            <w:r w:rsidR="00F666E7">
              <w:rPr>
                <w:rFonts w:hint="eastAsia"/>
              </w:rPr>
              <w:t>交费</w:t>
            </w:r>
            <w:r>
              <w:rPr>
                <w:rFonts w:hint="eastAsia"/>
              </w:rPr>
              <w:t>账户变更及保全收费业务，根据交易金额、时间、投保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交费人证件类型信息进行分流</w:t>
            </w:r>
            <w:r w:rsidRPr="00065FFF">
              <w:rPr>
                <w:rFonts w:ascii="等线" w:eastAsia="等线" w:hAnsi="等线" w:hint="eastAsia"/>
                <w:szCs w:val="18"/>
              </w:rPr>
              <w:t>至</w:t>
            </w:r>
            <w:r w:rsidR="00065FFF">
              <w:rPr>
                <w:rFonts w:ascii="等线" w:eastAsia="等线" w:hAnsi="等线" w:hint="eastAsia"/>
                <w:szCs w:val="18"/>
              </w:rPr>
              <w:t>保银通支付</w:t>
            </w:r>
            <w:r w:rsidRPr="00065FFF">
              <w:rPr>
                <w:rFonts w:ascii="等线" w:eastAsia="等线" w:hAnsi="等线" w:hint="eastAsia"/>
                <w:szCs w:val="18"/>
              </w:rPr>
              <w:t>渠道，支付界面展示银行账户信息（卡号、开户行所在地、手机号、银行logo-展示非签约支付和签约支付渠道支持的银行logo及银行限额），客户填写完银行卡号系统根据卡号匹配银行，若匹配到的银行为：</w:t>
            </w:r>
          </w:p>
          <w:p w14:paraId="491DD9F2" w14:textId="06F0459E" w:rsidR="009A18DF" w:rsidRDefault="003675A7" w:rsidP="00B6321B">
            <w:pPr>
              <w:widowControl w:val="0"/>
              <w:numPr>
                <w:ilvl w:val="0"/>
                <w:numId w:val="17"/>
              </w:numPr>
              <w:ind w:left="874"/>
              <w:jc w:val="both"/>
              <w:rPr>
                <w:szCs w:val="18"/>
              </w:rPr>
            </w:pPr>
            <w:r w:rsidRPr="003675A7">
              <w:rPr>
                <w:rFonts w:hint="eastAsia"/>
                <w:szCs w:val="18"/>
              </w:rPr>
              <w:t>非签约支付渠道，填写开户行所在地、手机号信息，点击</w:t>
            </w:r>
            <w:r w:rsidR="00065FFF">
              <w:rPr>
                <w:rFonts w:hint="eastAsia"/>
                <w:szCs w:val="18"/>
              </w:rPr>
              <w:t>【</w:t>
            </w:r>
            <w:r w:rsidR="00546F4A">
              <w:rPr>
                <w:rFonts w:hint="eastAsia"/>
                <w:szCs w:val="18"/>
              </w:rPr>
              <w:t>提交</w:t>
            </w:r>
            <w:r w:rsidR="00065FFF">
              <w:rPr>
                <w:rFonts w:hint="eastAsia"/>
                <w:szCs w:val="18"/>
              </w:rPr>
              <w:t>】</w:t>
            </w:r>
            <w:r w:rsidR="0094321D">
              <w:rPr>
                <w:rFonts w:hint="eastAsia"/>
                <w:szCs w:val="18"/>
              </w:rPr>
              <w:t>/</w:t>
            </w:r>
            <w:r w:rsidR="0094321D">
              <w:rPr>
                <w:rFonts w:hint="eastAsia"/>
                <w:szCs w:val="18"/>
              </w:rPr>
              <w:t>【下一步】</w:t>
            </w:r>
            <w:r w:rsidRPr="003675A7">
              <w:rPr>
                <w:rFonts w:hint="eastAsia"/>
                <w:szCs w:val="18"/>
              </w:rPr>
              <w:t>按钮，</w:t>
            </w:r>
            <w:r w:rsidR="0094321D">
              <w:rPr>
                <w:rFonts w:hint="eastAsia"/>
                <w:szCs w:val="18"/>
              </w:rPr>
              <w:t>提交保全，</w:t>
            </w:r>
            <w:r w:rsidRPr="003675A7">
              <w:rPr>
                <w:rFonts w:hint="eastAsia"/>
                <w:szCs w:val="18"/>
              </w:rPr>
              <w:t>进行费用代扣。</w:t>
            </w:r>
          </w:p>
          <w:p w14:paraId="3F902361" w14:textId="77777777" w:rsidR="009A18DF" w:rsidRDefault="003675A7" w:rsidP="00B6321B">
            <w:pPr>
              <w:widowControl w:val="0"/>
              <w:numPr>
                <w:ilvl w:val="0"/>
                <w:numId w:val="17"/>
              </w:numPr>
              <w:ind w:left="874"/>
              <w:jc w:val="both"/>
              <w:rPr>
                <w:szCs w:val="18"/>
              </w:rPr>
            </w:pPr>
            <w:r w:rsidRPr="009A18DF">
              <w:rPr>
                <w:rFonts w:hint="eastAsia"/>
                <w:szCs w:val="18"/>
              </w:rPr>
              <w:t>签约支付渠道</w:t>
            </w:r>
            <w:r w:rsidR="009A18DF">
              <w:rPr>
                <w:rFonts w:hint="eastAsia"/>
                <w:szCs w:val="18"/>
              </w:rPr>
              <w:t>：</w:t>
            </w:r>
          </w:p>
          <w:p w14:paraId="0B4BDB2B" w14:textId="77777777" w:rsidR="0094321D" w:rsidRPr="0094321D" w:rsidRDefault="009A18DF" w:rsidP="0094321D">
            <w:pPr>
              <w:pStyle w:val="aa"/>
              <w:numPr>
                <w:ilvl w:val="0"/>
                <w:numId w:val="18"/>
              </w:numPr>
              <w:ind w:left="1100" w:firstLineChars="0"/>
              <w:rPr>
                <w:rFonts w:ascii="Times New Roman" w:eastAsiaTheme="minorEastAsia" w:hAnsi="Times New Roman"/>
                <w:szCs w:val="18"/>
              </w:rPr>
            </w:pPr>
            <w:r w:rsidRPr="009A18DF">
              <w:rPr>
                <w:rFonts w:ascii="等线" w:eastAsia="等线" w:hAnsi="等线" w:hint="eastAsia"/>
                <w:szCs w:val="18"/>
              </w:rPr>
              <w:t>填写开户行所在地，手机号，系统提示用户“您的银行卡需要进行签约，签约成功才能正常扣款，请您留意银行发送的签约短信，并请按短信内容回复“，点击【</w:t>
            </w:r>
            <w:r w:rsidR="0094321D">
              <w:rPr>
                <w:rFonts w:ascii="等线" w:eastAsia="等线" w:hAnsi="等线" w:hint="eastAsia"/>
                <w:szCs w:val="18"/>
              </w:rPr>
              <w:t>签约】</w:t>
            </w:r>
            <w:r w:rsidRPr="009A18DF">
              <w:rPr>
                <w:rFonts w:ascii="等线" w:eastAsia="等线" w:hAnsi="等线" w:hint="eastAsia"/>
                <w:szCs w:val="18"/>
              </w:rPr>
              <w:t>按钮；</w:t>
            </w:r>
          </w:p>
          <w:p w14:paraId="2747C9DC" w14:textId="77777777" w:rsidR="0094321D" w:rsidRDefault="009A18DF" w:rsidP="0094321D">
            <w:pPr>
              <w:pStyle w:val="aa"/>
              <w:numPr>
                <w:ilvl w:val="0"/>
                <w:numId w:val="18"/>
              </w:numPr>
              <w:ind w:left="1100" w:firstLineChars="0"/>
              <w:rPr>
                <w:rFonts w:eastAsiaTheme="minorHAnsi"/>
                <w:szCs w:val="18"/>
              </w:rPr>
            </w:pPr>
            <w:r w:rsidRPr="0094321D">
              <w:rPr>
                <w:rFonts w:eastAsiaTheme="minorHAnsi" w:hint="eastAsia"/>
                <w:szCs w:val="18"/>
              </w:rPr>
              <w:t>系统调用签约申请接口，</w:t>
            </w:r>
            <w:r w:rsidR="00A152EA" w:rsidRPr="0094321D">
              <w:rPr>
                <w:rFonts w:eastAsiaTheme="minorHAnsi" w:hint="eastAsia"/>
                <w:szCs w:val="18"/>
              </w:rPr>
              <w:t>提示用户“</w:t>
            </w:r>
            <w:r w:rsidR="0094321D" w:rsidRPr="0094321D">
              <w:rPr>
                <w:rFonts w:eastAsiaTheme="minorHAnsi" w:hint="eastAsia"/>
                <w:szCs w:val="18"/>
              </w:rPr>
              <w:t>已发起签约,请及时回复银行短信。如未在5分钟内完成签约，请重新进入订单进行签约或更换交费方式。</w:t>
            </w:r>
            <w:r w:rsidR="00A152EA" w:rsidRPr="0094321D">
              <w:rPr>
                <w:rFonts w:eastAsiaTheme="minorHAnsi" w:hint="eastAsia"/>
                <w:szCs w:val="18"/>
              </w:rPr>
              <w:t>”</w:t>
            </w:r>
          </w:p>
          <w:p w14:paraId="3EB42A3F" w14:textId="3000F102" w:rsidR="00546F4A" w:rsidRPr="0094321D" w:rsidRDefault="0094321D" w:rsidP="0094321D">
            <w:pPr>
              <w:pStyle w:val="aa"/>
              <w:numPr>
                <w:ilvl w:val="0"/>
                <w:numId w:val="18"/>
              </w:numPr>
              <w:ind w:left="1100" w:firstLineChars="0"/>
              <w:rPr>
                <w:rFonts w:eastAsiaTheme="minorHAnsi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用户点击【提交】/【下一步】</w:t>
            </w:r>
            <w:r w:rsidR="00A97C61">
              <w:rPr>
                <w:rFonts w:ascii="等线" w:eastAsia="等线" w:hAnsi="等线" w:hint="eastAsia"/>
                <w:szCs w:val="18"/>
              </w:rPr>
              <w:t>时</w:t>
            </w:r>
            <w:r>
              <w:rPr>
                <w:rFonts w:ascii="等线" w:eastAsia="等线" w:hAnsi="等线" w:hint="eastAsia"/>
                <w:szCs w:val="18"/>
              </w:rPr>
              <w:t>，系统校验是否签约成功。</w:t>
            </w:r>
          </w:p>
          <w:p w14:paraId="5FF7F3E1" w14:textId="74666BD9" w:rsidR="0094321D" w:rsidRPr="0094321D" w:rsidRDefault="00546F4A" w:rsidP="0094321D">
            <w:pPr>
              <w:pStyle w:val="aa"/>
              <w:numPr>
                <w:ilvl w:val="0"/>
                <w:numId w:val="7"/>
              </w:numPr>
              <w:ind w:firstLineChars="0"/>
              <w:rPr>
                <w:szCs w:val="18"/>
              </w:rPr>
            </w:pPr>
            <w:r w:rsidRPr="00A152EA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签约成功，</w:t>
            </w:r>
            <w:r w:rsidR="0094321D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成功提交保全，</w:t>
            </w:r>
            <w:r w:rsidRPr="00A152EA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系统调用代扣接口进行扣费，</w:t>
            </w:r>
            <w:r w:rsidR="0094321D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扣费完成</w:t>
            </w:r>
            <w:r w:rsidRPr="00A152EA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将扣费结果</w:t>
            </w:r>
            <w:r w:rsidR="00A152EA" w:rsidRPr="00A152EA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更新到批单状态上</w:t>
            </w:r>
            <w:r w:rsidR="0094321D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，并将结果通过站内信和短信的形式发给客户</w:t>
            </w:r>
            <w:del w:id="54" w:author="信美人寿相互保险社" w:date="2020-07-17T16:42:00Z">
              <w:r w:rsidR="0094321D" w:rsidDel="000934F0">
                <w:rPr>
                  <w:rFonts w:ascii="Times New Roman" w:eastAsiaTheme="minorEastAsia" w:hAnsi="Times New Roman" w:cs="Times New Roman" w:hint="eastAsia"/>
                  <w:kern w:val="0"/>
                  <w:szCs w:val="18"/>
                </w:rPr>
                <w:delText>（模板待运营提供）</w:delText>
              </w:r>
            </w:del>
            <w:r w:rsidR="0094321D">
              <w:rPr>
                <w:rFonts w:ascii="Times New Roman" w:eastAsiaTheme="minorEastAsia" w:hAnsi="Times New Roman" w:cs="Times New Roman" w:hint="eastAsia"/>
                <w:kern w:val="0"/>
                <w:szCs w:val="18"/>
              </w:rPr>
              <w:t>。</w:t>
            </w:r>
          </w:p>
          <w:p w14:paraId="6990DE30" w14:textId="325F5F86" w:rsidR="003675A7" w:rsidRPr="0094321D" w:rsidRDefault="00841000" w:rsidP="0094321D">
            <w:pPr>
              <w:pStyle w:val="aa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18"/>
              </w:rPr>
            </w:pPr>
            <w:r w:rsidRPr="0094321D">
              <w:rPr>
                <w:rFonts w:eastAsiaTheme="minorHAnsi" w:hint="eastAsia"/>
                <w:szCs w:val="18"/>
              </w:rPr>
              <w:t>签约失败，</w:t>
            </w:r>
            <w:r w:rsidRPr="0094321D">
              <w:rPr>
                <w:rFonts w:eastAsiaTheme="minorHAnsi" w:hint="eastAsia"/>
              </w:rPr>
              <w:t>客户原因的签约失败</w:t>
            </w:r>
            <w:r w:rsidR="00966E18" w:rsidRPr="0094321D">
              <w:rPr>
                <w:rFonts w:eastAsiaTheme="minorHAnsi" w:hint="eastAsia"/>
              </w:rPr>
              <w:t>按照</w:t>
            </w:r>
            <w:r w:rsidRPr="0094321D">
              <w:rPr>
                <w:rFonts w:eastAsiaTheme="minorHAnsi" w:hint="eastAsia"/>
              </w:rPr>
              <w:t>返回码映射的错误原因</w:t>
            </w:r>
            <w:r w:rsidR="00966E18" w:rsidRPr="0094321D">
              <w:rPr>
                <w:rFonts w:eastAsiaTheme="minorHAnsi" w:hint="eastAsia"/>
              </w:rPr>
              <w:t>发送给客户</w:t>
            </w:r>
            <w:r w:rsidRPr="0094321D">
              <w:rPr>
                <w:rFonts w:eastAsiaTheme="minorHAnsi" w:hint="eastAsia"/>
              </w:rPr>
              <w:t>，客户可重新</w:t>
            </w:r>
            <w:r w:rsidR="00966E18" w:rsidRPr="0094321D">
              <w:rPr>
                <w:rFonts w:eastAsiaTheme="minorHAnsi" w:hint="eastAsia"/>
              </w:rPr>
              <w:t>点击该批单</w:t>
            </w:r>
            <w:r w:rsidRPr="0094321D">
              <w:rPr>
                <w:rFonts w:eastAsiaTheme="minorHAnsi" w:hint="eastAsia"/>
              </w:rPr>
              <w:t>进入签约流程，直到</w:t>
            </w:r>
            <w:r w:rsidR="0094321D">
              <w:rPr>
                <w:rFonts w:eastAsiaTheme="minorHAnsi" w:hint="eastAsia"/>
              </w:rPr>
              <w:t>签约</w:t>
            </w:r>
            <w:r w:rsidRPr="0094321D">
              <w:rPr>
                <w:rFonts w:eastAsiaTheme="minorHAnsi" w:hint="eastAsia"/>
              </w:rPr>
              <w:t>支付成功；非客户原因失败提示“银行认证失败，</w:t>
            </w:r>
            <w:r w:rsidRPr="0094321D">
              <w:rPr>
                <w:rFonts w:eastAsiaTheme="minorHAnsi"/>
              </w:rPr>
              <w:t>您可联系云客服或拨打客服热线400-139-9990</w:t>
            </w:r>
            <w:r w:rsidRPr="0094321D">
              <w:rPr>
                <w:rFonts w:eastAsiaTheme="minorHAnsi" w:hint="eastAsia"/>
              </w:rPr>
              <w:t>查询具体原因”。</w:t>
            </w:r>
          </w:p>
        </w:tc>
      </w:tr>
      <w:tr w:rsidR="003675A7" w14:paraId="06FAEAEA" w14:textId="77777777" w:rsidTr="00900DE5">
        <w:trPr>
          <w:trHeight w:val="454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6903C4A5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分支流程描述</w:t>
            </w:r>
          </w:p>
        </w:tc>
        <w:tc>
          <w:tcPr>
            <w:tcW w:w="3933" w:type="pct"/>
            <w:shd w:val="clear" w:color="auto" w:fill="auto"/>
          </w:tcPr>
          <w:p w14:paraId="4F02222E" w14:textId="77777777" w:rsidR="00681EF1" w:rsidRDefault="003675A7" w:rsidP="00681EF1">
            <w:pPr>
              <w:pStyle w:val="aa"/>
              <w:numPr>
                <w:ilvl w:val="0"/>
                <w:numId w:val="26"/>
              </w:numPr>
              <w:ind w:firstLineChars="0"/>
              <w:jc w:val="left"/>
              <w:rPr>
                <w:rFonts w:ascii="Times New Roman" w:eastAsiaTheme="minorEastAsia" w:hAnsi="Times New Roman" w:cs="Times New Roman"/>
                <w:kern w:val="0"/>
                <w:szCs w:val="24"/>
              </w:rPr>
            </w:pPr>
            <w:r w:rsidRPr="00841000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保全收费失败时且扣款账户为签约支付渠道的银行账户，客户根据站内提示消息重新交费，若选择沿用原有账号交费时需</w:t>
            </w:r>
            <w:r w:rsidR="00841000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重新签约</w:t>
            </w:r>
            <w:r w:rsidRPr="00841000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。</w:t>
            </w:r>
          </w:p>
          <w:p w14:paraId="509BE05B" w14:textId="57BF1B17" w:rsidR="00841000" w:rsidRPr="00681EF1" w:rsidRDefault="00681EF1" w:rsidP="00681EF1">
            <w:pPr>
              <w:pStyle w:val="aa"/>
              <w:numPr>
                <w:ilvl w:val="0"/>
                <w:numId w:val="26"/>
              </w:numPr>
              <w:ind w:firstLineChars="0"/>
              <w:jc w:val="left"/>
              <w:rPr>
                <w:rFonts w:ascii="Times New Roman" w:eastAsiaTheme="minorEastAsia" w:hAnsi="Times New Roman" w:cs="Times New Roman"/>
                <w:kern w:val="0"/>
                <w:szCs w:val="24"/>
              </w:rPr>
            </w:pPr>
            <w:r w:rsidRPr="00681EF1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同一订单两分钟内不允许重复发起签约，当客户重复发起时，提示用户“已发起签约</w:t>
            </w:r>
            <w:r w:rsidRPr="00681EF1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,</w:t>
            </w:r>
            <w:r w:rsidRPr="00681EF1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请及时回复银行短信。如未在</w:t>
            </w:r>
            <w:r w:rsidRPr="00681EF1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5</w:t>
            </w:r>
            <w:r w:rsidRPr="00681EF1">
              <w:rPr>
                <w:rFonts w:ascii="Times New Roman" w:eastAsiaTheme="minorEastAsia" w:hAnsi="Times New Roman" w:cs="Times New Roman" w:hint="eastAsia"/>
                <w:kern w:val="0"/>
                <w:szCs w:val="24"/>
              </w:rPr>
              <w:t>分钟内完成签约，请重新进入订单进行签约或更换交费方式。”</w:t>
            </w:r>
          </w:p>
        </w:tc>
      </w:tr>
      <w:tr w:rsidR="003675A7" w14:paraId="37F7D203" w14:textId="77777777" w:rsidTr="00900DE5">
        <w:trPr>
          <w:trHeight w:val="287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6312BD0A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例外情况</w:t>
            </w:r>
            <w:r>
              <w:rPr>
                <w:bCs/>
                <w:szCs w:val="18"/>
              </w:rPr>
              <w:t>/</w:t>
            </w:r>
            <w:r>
              <w:rPr>
                <w:rFonts w:hint="eastAsia"/>
                <w:bCs/>
                <w:szCs w:val="18"/>
              </w:rPr>
              <w:t>异常流程</w:t>
            </w:r>
          </w:p>
        </w:tc>
        <w:tc>
          <w:tcPr>
            <w:tcW w:w="3933" w:type="pct"/>
            <w:shd w:val="clear" w:color="auto" w:fill="auto"/>
          </w:tcPr>
          <w:p w14:paraId="60EB2503" w14:textId="35F8A71A" w:rsidR="003675A7" w:rsidRPr="00841000" w:rsidRDefault="00DE0652" w:rsidP="00900DE5">
            <w:pPr>
              <w:rPr>
                <w:rFonts w:ascii="等线" w:eastAsia="等线" w:hAnsi="等线"/>
              </w:rPr>
            </w:pPr>
            <w:r w:rsidRPr="00BF216B">
              <w:rPr>
                <w:rFonts w:ascii="等线" w:eastAsia="等线" w:hAnsi="等线" w:hint="eastAsia"/>
                <w:szCs w:val="18"/>
              </w:rPr>
              <w:t>签约申请失败，提示用户“签约发起失败，请点击【</w:t>
            </w:r>
            <w:r>
              <w:rPr>
                <w:rFonts w:ascii="等线" w:eastAsia="等线" w:hAnsi="等线" w:hint="eastAsia"/>
                <w:szCs w:val="18"/>
              </w:rPr>
              <w:t>签约</w:t>
            </w:r>
            <w:r w:rsidRPr="00BF216B">
              <w:rPr>
                <w:rFonts w:ascii="等线" w:eastAsia="等线" w:hAnsi="等线" w:hint="eastAsia"/>
                <w:szCs w:val="18"/>
              </w:rPr>
              <w:t>】按钮进行签约或更换支付方式。”</w:t>
            </w:r>
          </w:p>
        </w:tc>
      </w:tr>
      <w:tr w:rsidR="003675A7" w14:paraId="742296E4" w14:textId="77777777" w:rsidTr="00841000">
        <w:trPr>
          <w:trHeight w:val="254"/>
        </w:trPr>
        <w:tc>
          <w:tcPr>
            <w:tcW w:w="1066" w:type="pct"/>
            <w:shd w:val="clear" w:color="auto" w:fill="D9E2F3" w:themeFill="accent1" w:themeFillTint="33"/>
            <w:vAlign w:val="center"/>
          </w:tcPr>
          <w:p w14:paraId="39408279" w14:textId="77777777" w:rsidR="003675A7" w:rsidRDefault="003675A7" w:rsidP="00900DE5">
            <w:pPr>
              <w:snapToGrid w:val="0"/>
              <w:rPr>
                <w:bCs/>
                <w:szCs w:val="18"/>
              </w:rPr>
            </w:pPr>
            <w:r>
              <w:rPr>
                <w:rFonts w:hint="eastAsia"/>
                <w:bCs/>
                <w:szCs w:val="18"/>
              </w:rPr>
              <w:t>业务状态描述</w:t>
            </w:r>
          </w:p>
        </w:tc>
        <w:tc>
          <w:tcPr>
            <w:tcW w:w="3933" w:type="pct"/>
            <w:shd w:val="clear" w:color="auto" w:fill="auto"/>
          </w:tcPr>
          <w:p w14:paraId="2173D798" w14:textId="0EA5BD42" w:rsidR="003675A7" w:rsidRPr="00841000" w:rsidRDefault="00841000" w:rsidP="00900DE5">
            <w:pPr>
              <w:rPr>
                <w:rFonts w:ascii="等线" w:eastAsia="等线" w:hAnsi="等线"/>
              </w:rPr>
            </w:pPr>
            <w:r w:rsidRPr="00841000">
              <w:rPr>
                <w:rFonts w:ascii="等线" w:eastAsia="等线" w:hAnsi="等线" w:hint="eastAsia"/>
              </w:rPr>
              <w:t>同3.1.2</w:t>
            </w:r>
          </w:p>
        </w:tc>
      </w:tr>
    </w:tbl>
    <w:p w14:paraId="3D11AD49" w14:textId="77777777" w:rsidR="003675A7" w:rsidRPr="003675A7" w:rsidRDefault="003675A7" w:rsidP="003675A7"/>
    <w:p w14:paraId="23FD91D6" w14:textId="05A34DE8" w:rsidR="003675A7" w:rsidRDefault="003675A7" w:rsidP="00B6321B">
      <w:pPr>
        <w:pStyle w:val="3"/>
        <w:numPr>
          <w:ilvl w:val="2"/>
          <w:numId w:val="15"/>
        </w:numPr>
      </w:pPr>
      <w:bookmarkStart w:id="55" w:name="_Toc43299150"/>
      <w:r>
        <w:rPr>
          <w:rFonts w:hint="eastAsia"/>
        </w:rPr>
        <w:lastRenderedPageBreak/>
        <w:t>业务规则</w:t>
      </w:r>
      <w:r>
        <w:rPr>
          <w:rFonts w:hint="eastAsia"/>
        </w:rPr>
        <w:t>/</w:t>
      </w:r>
      <w:r>
        <w:rPr>
          <w:rFonts w:hint="eastAsia"/>
        </w:rPr>
        <w:t>提示信息</w:t>
      </w:r>
      <w:r w:rsidR="00A67E7B">
        <w:rPr>
          <w:rFonts w:hint="eastAsia"/>
        </w:rPr>
        <w:t>描述</w:t>
      </w:r>
      <w:bookmarkEnd w:id="55"/>
    </w:p>
    <w:p w14:paraId="10056868" w14:textId="77777777" w:rsidR="00A67E7B" w:rsidRPr="008F53E0" w:rsidRDefault="00A67E7B" w:rsidP="00B6321B">
      <w:pPr>
        <w:pStyle w:val="aa"/>
        <w:numPr>
          <w:ilvl w:val="0"/>
          <w:numId w:val="19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 w:rsidRPr="008F53E0">
        <w:rPr>
          <w:rFonts w:ascii="Helvetica" w:hAnsi="Helvetica" w:hint="eastAsia"/>
          <w:b/>
          <w:color w:val="2F2F2F"/>
          <w:shd w:val="clear" w:color="auto" w:fill="FFFFFF"/>
        </w:rPr>
        <w:t>业务规则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33"/>
        <w:gridCol w:w="6263"/>
      </w:tblGrid>
      <w:tr w:rsidR="00A67E7B" w14:paraId="527753B8" w14:textId="77777777" w:rsidTr="00900DE5">
        <w:trPr>
          <w:tblHeader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3A830904" w14:textId="77777777" w:rsidR="00A67E7B" w:rsidRDefault="00A67E7B" w:rsidP="00900DE5">
            <w:pPr>
              <w:ind w:firstLine="360"/>
            </w:pPr>
            <w:r>
              <w:rPr>
                <w:rFonts w:hint="eastAsia"/>
              </w:rPr>
              <w:t>规则名称</w:t>
            </w:r>
          </w:p>
        </w:tc>
        <w:tc>
          <w:tcPr>
            <w:tcW w:w="3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4FFDB0E0" w14:textId="77777777" w:rsidR="00A67E7B" w:rsidRDefault="00A67E7B" w:rsidP="00900DE5">
            <w:pPr>
              <w:ind w:firstLine="360"/>
            </w:pPr>
            <w:r>
              <w:rPr>
                <w:rFonts w:hint="eastAsia"/>
              </w:rPr>
              <w:t>规则描述</w:t>
            </w:r>
          </w:p>
        </w:tc>
      </w:tr>
      <w:tr w:rsidR="00A67E7B" w14:paraId="0B47A848" w14:textId="77777777" w:rsidTr="00900DE5">
        <w:tc>
          <w:tcPr>
            <w:tcW w:w="1225" w:type="pct"/>
            <w:shd w:val="clear" w:color="auto" w:fill="auto"/>
          </w:tcPr>
          <w:p w14:paraId="46D3AB96" w14:textId="77777777" w:rsidR="00A67E7B" w:rsidRDefault="00A67E7B" w:rsidP="00900DE5">
            <w:pPr>
              <w:ind w:firstLine="360"/>
            </w:pPr>
            <w:r>
              <w:rPr>
                <w:rFonts w:hint="eastAsia"/>
              </w:rPr>
              <w:t>签约支付</w:t>
            </w:r>
          </w:p>
        </w:tc>
        <w:tc>
          <w:tcPr>
            <w:tcW w:w="3775" w:type="pct"/>
            <w:shd w:val="clear" w:color="auto" w:fill="auto"/>
          </w:tcPr>
          <w:p w14:paraId="416A68FE" w14:textId="77777777" w:rsidR="00A67E7B" w:rsidRDefault="00A67E7B" w:rsidP="00900DE5">
            <w:pPr>
              <w:ind w:firstLine="360"/>
            </w:pPr>
            <w:r>
              <w:rPr>
                <w:rFonts w:hint="eastAsia"/>
              </w:rPr>
              <w:t>投保人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交费人证件类型为身份证</w:t>
            </w:r>
          </w:p>
          <w:p w14:paraId="2A4AA766" w14:textId="7971AFFB" w:rsidR="00A67E7B" w:rsidRDefault="00A67E7B" w:rsidP="00900DE5">
            <w:pPr>
              <w:ind w:firstLine="360"/>
            </w:pPr>
            <w:r>
              <w:rPr>
                <w:rFonts w:hint="eastAsia"/>
              </w:rPr>
              <w:t>分流到签约支付渠道（保银通支付）</w:t>
            </w:r>
          </w:p>
          <w:p w14:paraId="0D04C6B4" w14:textId="77777777" w:rsidR="00A67E7B" w:rsidRDefault="00A67E7B" w:rsidP="00900DE5">
            <w:pPr>
              <w:ind w:firstLine="360"/>
            </w:pPr>
            <w:r>
              <w:rPr>
                <w:rFonts w:hint="eastAsia"/>
              </w:rPr>
              <w:t>银行卡在签约支付的渠道无有效签约信息（保银通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签约申请返回信息中返回码，返回码为</w:t>
            </w:r>
            <w:r>
              <w:rPr>
                <w:rFonts w:hint="eastAsia"/>
              </w:rPr>
              <w:t>0000</w:t>
            </w:r>
            <w:r>
              <w:rPr>
                <w:rFonts w:hint="eastAsia"/>
              </w:rPr>
              <w:t>则签约有效，非</w:t>
            </w:r>
            <w:r>
              <w:rPr>
                <w:rFonts w:hint="eastAsia"/>
              </w:rPr>
              <w:t>0000</w:t>
            </w:r>
            <w:r>
              <w:rPr>
                <w:rFonts w:hint="eastAsia"/>
              </w:rPr>
              <w:t>则未签约或签约失败）。</w:t>
            </w:r>
          </w:p>
        </w:tc>
      </w:tr>
    </w:tbl>
    <w:p w14:paraId="570F912B" w14:textId="77777777" w:rsidR="00A67E7B" w:rsidRDefault="00A67E7B" w:rsidP="00A67E7B">
      <w:pPr>
        <w:ind w:firstLine="360"/>
      </w:pPr>
    </w:p>
    <w:p w14:paraId="0B41159C" w14:textId="77777777" w:rsidR="00A67E7B" w:rsidRPr="008F53E0" w:rsidRDefault="00A67E7B" w:rsidP="00B6321B">
      <w:pPr>
        <w:pStyle w:val="aa"/>
        <w:numPr>
          <w:ilvl w:val="0"/>
          <w:numId w:val="19"/>
        </w:numPr>
        <w:ind w:firstLineChars="0"/>
        <w:rPr>
          <w:rFonts w:ascii="Helvetica" w:hAnsi="Helvetica"/>
          <w:b/>
          <w:color w:val="2F2F2F"/>
          <w:shd w:val="clear" w:color="auto" w:fill="FFFFFF"/>
        </w:rPr>
      </w:pPr>
      <w:r>
        <w:rPr>
          <w:rFonts w:ascii="Helvetica" w:hAnsi="Helvetica" w:hint="eastAsia"/>
          <w:b/>
          <w:color w:val="2F2F2F"/>
          <w:shd w:val="clear" w:color="auto" w:fill="FFFFFF"/>
        </w:rPr>
        <w:t>信息提示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60"/>
        <w:gridCol w:w="6536"/>
      </w:tblGrid>
      <w:tr w:rsidR="00A67E7B" w14:paraId="24C624C8" w14:textId="77777777" w:rsidTr="00900DE5">
        <w:trPr>
          <w:trHeight w:val="261"/>
          <w:tblHeader/>
        </w:trPr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5AE6C63B" w14:textId="77777777" w:rsidR="00A67E7B" w:rsidRDefault="00A67E7B" w:rsidP="00900DE5">
            <w:pPr>
              <w:jc w:val="center"/>
            </w:pPr>
            <w:r>
              <w:rPr>
                <w:rFonts w:hint="eastAsia"/>
              </w:rPr>
              <w:t>信息名称</w:t>
            </w:r>
          </w:p>
        </w:tc>
        <w:tc>
          <w:tcPr>
            <w:tcW w:w="39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624FA6FD" w14:textId="77777777" w:rsidR="00A67E7B" w:rsidRDefault="00A67E7B" w:rsidP="00900DE5">
            <w:pPr>
              <w:jc w:val="center"/>
            </w:pPr>
            <w:r>
              <w:rPr>
                <w:rFonts w:hint="eastAsia"/>
              </w:rPr>
              <w:t>信息内容描述</w:t>
            </w:r>
          </w:p>
        </w:tc>
      </w:tr>
      <w:tr w:rsidR="00A67E7B" w14:paraId="32E127DB" w14:textId="77777777" w:rsidTr="00900DE5">
        <w:tc>
          <w:tcPr>
            <w:tcW w:w="1061" w:type="pct"/>
          </w:tcPr>
          <w:p w14:paraId="607DE392" w14:textId="77777777" w:rsidR="00A67E7B" w:rsidRDefault="00A67E7B" w:rsidP="00900DE5">
            <w:pPr>
              <w:ind w:firstLine="360"/>
            </w:pPr>
          </w:p>
        </w:tc>
        <w:tc>
          <w:tcPr>
            <w:tcW w:w="3939" w:type="pct"/>
          </w:tcPr>
          <w:p w14:paraId="58904CDA" w14:textId="77777777" w:rsidR="00A67E7B" w:rsidRDefault="00A67E7B" w:rsidP="00900DE5">
            <w:pPr>
              <w:ind w:firstLine="360"/>
            </w:pPr>
          </w:p>
        </w:tc>
      </w:tr>
    </w:tbl>
    <w:p w14:paraId="5E58CEE1" w14:textId="77777777" w:rsidR="00A67E7B" w:rsidRPr="00A67E7B" w:rsidRDefault="00A67E7B" w:rsidP="00A67E7B"/>
    <w:p w14:paraId="0E45DD79" w14:textId="219D94CA" w:rsidR="003675A7" w:rsidRDefault="003675A7" w:rsidP="00B6321B">
      <w:pPr>
        <w:pStyle w:val="3"/>
        <w:numPr>
          <w:ilvl w:val="2"/>
          <w:numId w:val="15"/>
        </w:numPr>
      </w:pPr>
      <w:bookmarkStart w:id="56" w:name="_Toc43299151"/>
      <w:r>
        <w:rPr>
          <w:rFonts w:hint="eastAsia"/>
        </w:rPr>
        <w:t>界面原型</w:t>
      </w:r>
      <w:bookmarkEnd w:id="56"/>
    </w:p>
    <w:p w14:paraId="345B3030" w14:textId="32B7D49A" w:rsidR="000B1350" w:rsidRPr="00576F88" w:rsidRDefault="000B1350" w:rsidP="00B6321B">
      <w:pPr>
        <w:pStyle w:val="aa"/>
        <w:numPr>
          <w:ilvl w:val="0"/>
          <w:numId w:val="20"/>
        </w:numPr>
        <w:ind w:firstLineChars="0"/>
        <w:rPr>
          <w:rFonts w:ascii="等线" w:eastAsia="等线" w:hAnsi="等线"/>
        </w:rPr>
      </w:pPr>
      <w:r w:rsidRPr="00576F88">
        <w:rPr>
          <w:rFonts w:ascii="等线" w:eastAsia="等线" w:hAnsi="等线" w:hint="eastAsia"/>
        </w:rPr>
        <w:t>PC页面</w:t>
      </w:r>
    </w:p>
    <w:p w14:paraId="7A70F357" w14:textId="288934B5" w:rsidR="00576F88" w:rsidRPr="00576F88" w:rsidRDefault="00576F88" w:rsidP="00B6321B">
      <w:pPr>
        <w:pStyle w:val="aa"/>
        <w:numPr>
          <w:ilvl w:val="0"/>
          <w:numId w:val="21"/>
        </w:numPr>
        <w:ind w:firstLineChars="0"/>
        <w:rPr>
          <w:rFonts w:ascii="等线" w:eastAsia="等线" w:hAnsi="等线"/>
        </w:rPr>
      </w:pPr>
      <w:r w:rsidRPr="00576F88">
        <w:rPr>
          <w:rFonts w:ascii="等线" w:eastAsia="等线" w:hAnsi="等线" w:hint="eastAsia"/>
        </w:rPr>
        <w:t>变更交费方式：</w:t>
      </w:r>
    </w:p>
    <w:p w14:paraId="763D8733" w14:textId="6E08EEA2" w:rsidR="00576F88" w:rsidRDefault="006720DC" w:rsidP="00AE47F2">
      <w:r>
        <w:rPr>
          <w:noProof/>
        </w:rPr>
        <w:lastRenderedPageBreak/>
        <w:drawing>
          <wp:inline distT="0" distB="0" distL="0" distR="0" wp14:anchorId="67B7A84C" wp14:editId="0BC057BC">
            <wp:extent cx="5248275" cy="886333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6DE4" w14:textId="59C00293" w:rsidR="00576F88" w:rsidRPr="00576F88" w:rsidRDefault="00576F88" w:rsidP="00B6321B">
      <w:pPr>
        <w:pStyle w:val="aa"/>
        <w:numPr>
          <w:ilvl w:val="0"/>
          <w:numId w:val="21"/>
        </w:numPr>
        <w:ind w:firstLineChars="0"/>
        <w:rPr>
          <w:rFonts w:ascii="等线" w:eastAsia="等线" w:hAnsi="等线"/>
        </w:rPr>
      </w:pPr>
      <w:r w:rsidRPr="00576F88">
        <w:rPr>
          <w:rFonts w:ascii="等线" w:eastAsia="等线" w:hAnsi="等线" w:hint="eastAsia"/>
        </w:rPr>
        <w:lastRenderedPageBreak/>
        <w:t>贷款清偿</w:t>
      </w:r>
    </w:p>
    <w:p w14:paraId="64992B60" w14:textId="1A52E611" w:rsidR="000B1350" w:rsidRDefault="006720DC" w:rsidP="00AE47F2">
      <w:r>
        <w:rPr>
          <w:noProof/>
        </w:rPr>
        <w:drawing>
          <wp:inline distT="0" distB="0" distL="0" distR="0" wp14:anchorId="7950EC12" wp14:editId="4A7A8C43">
            <wp:extent cx="5274310" cy="54590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2C7" w14:textId="5313B541" w:rsidR="006D7AC4" w:rsidRDefault="006D7AC4" w:rsidP="006D7AC4">
      <w:pPr>
        <w:pStyle w:val="aa"/>
        <w:numPr>
          <w:ilvl w:val="0"/>
          <w:numId w:val="21"/>
        </w:numPr>
        <w:ind w:firstLineChars="0"/>
        <w:rPr>
          <w:rFonts w:ascii="等线" w:eastAsia="等线" w:hAnsi="等线"/>
        </w:rPr>
      </w:pPr>
      <w:r w:rsidRPr="006D7AC4">
        <w:rPr>
          <w:rFonts w:ascii="等线" w:eastAsia="等线" w:hAnsi="等线" w:hint="eastAsia"/>
        </w:rPr>
        <w:t>交费失败</w:t>
      </w:r>
    </w:p>
    <w:p w14:paraId="361D7141" w14:textId="7E65F5CB" w:rsidR="006D7AC4" w:rsidRPr="006D7AC4" w:rsidRDefault="00DB2175" w:rsidP="006D7AC4">
      <w:pPr>
        <w:pStyle w:val="aa"/>
        <w:ind w:left="845" w:firstLineChars="0" w:firstLine="0"/>
        <w:rPr>
          <w:rFonts w:ascii="等线" w:eastAsia="等线" w:hAnsi="等线"/>
        </w:rPr>
      </w:pPr>
      <w:ins w:id="57" w:author="信美人寿相互保险社" w:date="2020-08-05T15:53:00Z">
        <w:r>
          <w:rPr>
            <w:noProof/>
          </w:rPr>
          <w:lastRenderedPageBreak/>
          <w:drawing>
            <wp:inline distT="0" distB="0" distL="0" distR="0" wp14:anchorId="2FF4C308" wp14:editId="621C9AA7">
              <wp:extent cx="5274310" cy="4240530"/>
              <wp:effectExtent l="0" t="0" r="2540" b="7620"/>
              <wp:docPr id="4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2405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C06FDA" w14:textId="5DA2DCC0" w:rsidR="000B1350" w:rsidRDefault="000B1350" w:rsidP="00B6321B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APP</w:t>
      </w:r>
      <w:r>
        <w:rPr>
          <w:rFonts w:hint="eastAsia"/>
        </w:rPr>
        <w:t>页面</w:t>
      </w:r>
    </w:p>
    <w:p w14:paraId="14FFDDE1" w14:textId="636D7A7B" w:rsidR="00576F88" w:rsidRPr="006D7AC4" w:rsidRDefault="00612D1A" w:rsidP="00612D1A">
      <w:pPr>
        <w:pStyle w:val="aa"/>
        <w:numPr>
          <w:ilvl w:val="0"/>
          <w:numId w:val="25"/>
        </w:numPr>
        <w:ind w:firstLineChars="0"/>
        <w:rPr>
          <w:rFonts w:eastAsiaTheme="minorHAnsi"/>
        </w:rPr>
      </w:pPr>
      <w:r w:rsidRPr="006D7AC4">
        <w:rPr>
          <w:rFonts w:eastAsiaTheme="minorHAnsi" w:hint="eastAsia"/>
        </w:rPr>
        <w:t>交费方式变更</w:t>
      </w:r>
    </w:p>
    <w:p w14:paraId="16D3E2B2" w14:textId="3DCABD78" w:rsidR="00AE47F2" w:rsidRDefault="000427C7" w:rsidP="00AE47F2">
      <w:r>
        <w:rPr>
          <w:noProof/>
        </w:rPr>
        <w:lastRenderedPageBreak/>
        <w:drawing>
          <wp:inline distT="0" distB="0" distL="0" distR="0" wp14:anchorId="25D38986" wp14:editId="67EC9234">
            <wp:extent cx="4908550" cy="7327958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73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7728" w14:textId="1D0F72A5" w:rsidR="006D7AC4" w:rsidRDefault="006D7AC4" w:rsidP="006D7AC4">
      <w:pPr>
        <w:pStyle w:val="aa"/>
        <w:numPr>
          <w:ilvl w:val="0"/>
          <w:numId w:val="25"/>
        </w:numPr>
        <w:ind w:firstLineChars="0"/>
        <w:rPr>
          <w:rFonts w:eastAsiaTheme="minorHAnsi"/>
        </w:rPr>
      </w:pPr>
      <w:r w:rsidRPr="006D7AC4">
        <w:rPr>
          <w:rFonts w:eastAsiaTheme="minorHAnsi" w:hint="eastAsia"/>
        </w:rPr>
        <w:t>保全收费业务（以贷款清偿为例）</w:t>
      </w:r>
    </w:p>
    <w:p w14:paraId="74ADEE7E" w14:textId="79DA4BDB" w:rsidR="006D7AC4" w:rsidRDefault="000427C7" w:rsidP="006D7AC4">
      <w:pPr>
        <w:pStyle w:val="aa"/>
        <w:ind w:left="845" w:firstLineChars="0" w:firstLine="0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469D048C" wp14:editId="776501C7">
            <wp:extent cx="5274310" cy="864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3BD5" w14:textId="5008692E" w:rsidR="006D7AC4" w:rsidRDefault="006D7AC4" w:rsidP="006D7AC4">
      <w:pPr>
        <w:pStyle w:val="aa"/>
        <w:numPr>
          <w:ilvl w:val="0"/>
          <w:numId w:val="25"/>
        </w:numPr>
        <w:ind w:firstLineChars="0"/>
        <w:rPr>
          <w:rFonts w:eastAsiaTheme="minorHAnsi"/>
        </w:rPr>
      </w:pPr>
      <w:r>
        <w:rPr>
          <w:rFonts w:eastAsiaTheme="minorHAnsi" w:hint="eastAsia"/>
        </w:rPr>
        <w:lastRenderedPageBreak/>
        <w:t>交费失败</w:t>
      </w:r>
    </w:p>
    <w:p w14:paraId="6DB7F3F5" w14:textId="45CE9600" w:rsidR="00F71DB1" w:rsidRPr="00F71DB1" w:rsidRDefault="0094321D" w:rsidP="00F71DB1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215D69D3" wp14:editId="1F79512F">
            <wp:extent cx="5274310" cy="56642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E9F2" w14:textId="5678904F" w:rsidR="000B1350" w:rsidRDefault="000B1350" w:rsidP="00B6321B">
      <w:pPr>
        <w:pStyle w:val="1"/>
        <w:numPr>
          <w:ilvl w:val="0"/>
          <w:numId w:val="1"/>
        </w:numPr>
        <w:ind w:firstLineChars="0"/>
      </w:pPr>
      <w:bookmarkStart w:id="58" w:name="_Toc43299152"/>
      <w:r>
        <w:rPr>
          <w:rFonts w:hint="eastAsia"/>
        </w:rPr>
        <w:t>非功能需求</w:t>
      </w:r>
      <w:bookmarkEnd w:id="58"/>
    </w:p>
    <w:p w14:paraId="4BB8D650" w14:textId="5CCAD175" w:rsidR="000B1350" w:rsidRPr="000B1350" w:rsidRDefault="000B1350" w:rsidP="000B1350">
      <w:pPr>
        <w:spacing w:line="360" w:lineRule="auto"/>
        <w:ind w:firstLineChars="200" w:firstLine="360"/>
      </w:pPr>
      <w:r w:rsidRPr="000B1350">
        <w:rPr>
          <w:rFonts w:hint="eastAsia"/>
        </w:rPr>
        <w:t>本次对接中行、建行、农行、工行、民生、浦发，共计</w:t>
      </w:r>
      <w:r w:rsidRPr="000B1350">
        <w:rPr>
          <w:rFonts w:hint="eastAsia"/>
        </w:rPr>
        <w:t>6</w:t>
      </w:r>
      <w:r w:rsidRPr="000B1350">
        <w:rPr>
          <w:rFonts w:hint="eastAsia"/>
        </w:rPr>
        <w:t>家银行的银企直联产品，限额如下（如下为单笔限额，工行日限额为</w:t>
      </w:r>
      <w:r w:rsidRPr="000B1350">
        <w:rPr>
          <w:rFonts w:hint="eastAsia"/>
        </w:rPr>
        <w:t>1000W</w:t>
      </w:r>
      <w:r w:rsidRPr="000B1350">
        <w:rPr>
          <w:rFonts w:hint="eastAsia"/>
        </w:rPr>
        <w:t>，其余无日限额）</w:t>
      </w:r>
      <w:r>
        <w:rPr>
          <w:rFonts w:hint="eastAsia"/>
        </w:rPr>
        <w:t>.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2452"/>
        <w:gridCol w:w="2451"/>
        <w:gridCol w:w="3393"/>
      </w:tblGrid>
      <w:tr w:rsidR="000B1350" w14:paraId="0C55391F" w14:textId="5698AFF7" w:rsidTr="000B1350">
        <w:trPr>
          <w:trHeight w:val="345"/>
        </w:trPr>
        <w:tc>
          <w:tcPr>
            <w:tcW w:w="1477" w:type="pct"/>
          </w:tcPr>
          <w:p w14:paraId="0D028F83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银行</w:t>
            </w:r>
          </w:p>
        </w:tc>
        <w:tc>
          <w:tcPr>
            <w:tcW w:w="1477" w:type="pct"/>
          </w:tcPr>
          <w:p w14:paraId="36483CE7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单笔限额</w:t>
            </w:r>
          </w:p>
        </w:tc>
        <w:tc>
          <w:tcPr>
            <w:tcW w:w="2045" w:type="pct"/>
          </w:tcPr>
          <w:p w14:paraId="3AA37EA8" w14:textId="0FA7C27E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是否需要签约</w:t>
            </w:r>
          </w:p>
        </w:tc>
      </w:tr>
      <w:tr w:rsidR="000B1350" w14:paraId="4D58A199" w14:textId="2D3ECA66" w:rsidTr="000B1350">
        <w:trPr>
          <w:trHeight w:val="170"/>
        </w:trPr>
        <w:tc>
          <w:tcPr>
            <w:tcW w:w="1477" w:type="pct"/>
          </w:tcPr>
          <w:p w14:paraId="3C7D0D83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建设银行</w:t>
            </w:r>
          </w:p>
        </w:tc>
        <w:tc>
          <w:tcPr>
            <w:tcW w:w="1477" w:type="pct"/>
          </w:tcPr>
          <w:p w14:paraId="247C3DB9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500W</w:t>
            </w:r>
          </w:p>
        </w:tc>
        <w:tc>
          <w:tcPr>
            <w:tcW w:w="2045" w:type="pct"/>
          </w:tcPr>
          <w:p w14:paraId="5CE77CF3" w14:textId="31DD202F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0B1350" w14:paraId="2D7BB042" w14:textId="37B16493" w:rsidTr="000B1350">
        <w:trPr>
          <w:trHeight w:val="170"/>
        </w:trPr>
        <w:tc>
          <w:tcPr>
            <w:tcW w:w="1477" w:type="pct"/>
          </w:tcPr>
          <w:p w14:paraId="5C3C37AF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农业银行</w:t>
            </w:r>
          </w:p>
        </w:tc>
        <w:tc>
          <w:tcPr>
            <w:tcW w:w="1477" w:type="pct"/>
          </w:tcPr>
          <w:p w14:paraId="0D310AE5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500W</w:t>
            </w:r>
          </w:p>
        </w:tc>
        <w:tc>
          <w:tcPr>
            <w:tcW w:w="2045" w:type="pct"/>
          </w:tcPr>
          <w:p w14:paraId="2B6C1D44" w14:textId="0B287EB3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</w:tr>
      <w:tr w:rsidR="000B1350" w14:paraId="5CE62EF8" w14:textId="6DAB8694" w:rsidTr="000B1350">
        <w:trPr>
          <w:trHeight w:val="170"/>
        </w:trPr>
        <w:tc>
          <w:tcPr>
            <w:tcW w:w="1477" w:type="pct"/>
          </w:tcPr>
          <w:p w14:paraId="7D25AF3C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工商银行</w:t>
            </w:r>
          </w:p>
        </w:tc>
        <w:tc>
          <w:tcPr>
            <w:tcW w:w="1477" w:type="pct"/>
          </w:tcPr>
          <w:p w14:paraId="29C09A24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200W</w:t>
            </w:r>
          </w:p>
        </w:tc>
        <w:tc>
          <w:tcPr>
            <w:tcW w:w="2045" w:type="pct"/>
          </w:tcPr>
          <w:p w14:paraId="6856C38A" w14:textId="2B91416A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</w:tr>
      <w:tr w:rsidR="000B1350" w14:paraId="7CD4A2EA" w14:textId="63987500" w:rsidTr="000B1350">
        <w:trPr>
          <w:trHeight w:val="170"/>
        </w:trPr>
        <w:tc>
          <w:tcPr>
            <w:tcW w:w="1477" w:type="pct"/>
          </w:tcPr>
          <w:p w14:paraId="05A4BC69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lastRenderedPageBreak/>
              <w:t>中国银行</w:t>
            </w:r>
          </w:p>
        </w:tc>
        <w:tc>
          <w:tcPr>
            <w:tcW w:w="1477" w:type="pct"/>
          </w:tcPr>
          <w:p w14:paraId="1BDCB33B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500W</w:t>
            </w:r>
          </w:p>
        </w:tc>
        <w:tc>
          <w:tcPr>
            <w:tcW w:w="2045" w:type="pct"/>
          </w:tcPr>
          <w:p w14:paraId="6ACD621B" w14:textId="7E8755AC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</w:tr>
      <w:tr w:rsidR="000B1350" w14:paraId="740B1B0C" w14:textId="64398F3B" w:rsidTr="000B1350">
        <w:trPr>
          <w:trHeight w:val="170"/>
        </w:trPr>
        <w:tc>
          <w:tcPr>
            <w:tcW w:w="1477" w:type="pct"/>
          </w:tcPr>
          <w:p w14:paraId="047AEBF7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浦发银行</w:t>
            </w:r>
          </w:p>
        </w:tc>
        <w:tc>
          <w:tcPr>
            <w:tcW w:w="1477" w:type="pct"/>
          </w:tcPr>
          <w:p w14:paraId="7ABB0711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500W</w:t>
            </w:r>
          </w:p>
        </w:tc>
        <w:tc>
          <w:tcPr>
            <w:tcW w:w="2045" w:type="pct"/>
          </w:tcPr>
          <w:p w14:paraId="0F38BA28" w14:textId="28EEA358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</w:tr>
      <w:tr w:rsidR="000B1350" w14:paraId="3739B24D" w14:textId="0E4A3D57" w:rsidTr="000B1350">
        <w:trPr>
          <w:trHeight w:val="170"/>
        </w:trPr>
        <w:tc>
          <w:tcPr>
            <w:tcW w:w="1477" w:type="pct"/>
          </w:tcPr>
          <w:p w14:paraId="69198F92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民生银行</w:t>
            </w:r>
          </w:p>
        </w:tc>
        <w:tc>
          <w:tcPr>
            <w:tcW w:w="1477" w:type="pct"/>
          </w:tcPr>
          <w:p w14:paraId="14A5C9C1" w14:textId="77777777" w:rsidR="000B1350" w:rsidRPr="000B1350" w:rsidRDefault="000B1350" w:rsidP="00900DE5">
            <w:pPr>
              <w:spacing w:line="360" w:lineRule="auto"/>
              <w:jc w:val="center"/>
            </w:pPr>
            <w:r w:rsidRPr="000B1350">
              <w:rPr>
                <w:rFonts w:hint="eastAsia"/>
              </w:rPr>
              <w:t>200W</w:t>
            </w:r>
          </w:p>
        </w:tc>
        <w:tc>
          <w:tcPr>
            <w:tcW w:w="2045" w:type="pct"/>
          </w:tcPr>
          <w:p w14:paraId="511FFDE8" w14:textId="65FD242F" w:rsidR="000B1350" w:rsidRPr="000B1350" w:rsidRDefault="000B1350" w:rsidP="00900DE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</w:tr>
    </w:tbl>
    <w:p w14:paraId="7377A835" w14:textId="3B7A0EDC" w:rsidR="000B1350" w:rsidRDefault="000B1350" w:rsidP="000B1350"/>
    <w:p w14:paraId="1DC37D49" w14:textId="279E87FD" w:rsidR="0008676B" w:rsidRPr="0008676B" w:rsidRDefault="00AE47F2" w:rsidP="00B6321B">
      <w:pPr>
        <w:pStyle w:val="1"/>
        <w:numPr>
          <w:ilvl w:val="0"/>
          <w:numId w:val="1"/>
        </w:numPr>
        <w:ind w:firstLineChars="0"/>
      </w:pPr>
      <w:bookmarkStart w:id="59" w:name="_Toc43299153"/>
      <w:r>
        <w:rPr>
          <w:rFonts w:hint="eastAsia"/>
        </w:rPr>
        <w:t>【风险</w:t>
      </w:r>
      <w:bookmarkEnd w:id="46"/>
      <w:r w:rsidR="00ED460D">
        <w:rPr>
          <w:rFonts w:hint="eastAsia"/>
        </w:rPr>
        <w:t>点、除外条件及应对】</w:t>
      </w:r>
      <w:bookmarkEnd w:id="59"/>
    </w:p>
    <w:p w14:paraId="63EEF552" w14:textId="77777777" w:rsidR="00ED460D" w:rsidRDefault="00ED460D" w:rsidP="00ED460D">
      <w:pPr>
        <w:ind w:firstLine="360"/>
        <w:rPr>
          <w:rFonts w:ascii="楷体" w:eastAsia="楷体" w:hAnsi="楷体" w:cs="Arial"/>
          <w:i/>
          <w:color w:val="767171" w:themeColor="background2" w:themeShade="80"/>
          <w:u w:val="single"/>
        </w:rPr>
      </w:pPr>
    </w:p>
    <w:tbl>
      <w:tblPr>
        <w:tblStyle w:val="a8"/>
        <w:tblW w:w="8642" w:type="dxa"/>
        <w:tblLayout w:type="fixed"/>
        <w:tblLook w:val="04A0" w:firstRow="1" w:lastRow="0" w:firstColumn="1" w:lastColumn="0" w:noHBand="0" w:noVBand="1"/>
      </w:tblPr>
      <w:tblGrid>
        <w:gridCol w:w="1696"/>
        <w:gridCol w:w="5103"/>
        <w:gridCol w:w="1843"/>
      </w:tblGrid>
      <w:tr w:rsidR="00ED460D" w:rsidRPr="00134C68" w14:paraId="4B7EB1EA" w14:textId="77777777" w:rsidTr="003B511F">
        <w:tc>
          <w:tcPr>
            <w:tcW w:w="1696" w:type="dxa"/>
            <w:shd w:val="clear" w:color="auto" w:fill="BFBFBF" w:themeFill="background1" w:themeFillShade="BF"/>
          </w:tcPr>
          <w:p w14:paraId="61463EED" w14:textId="77777777" w:rsidR="00ED460D" w:rsidRPr="00134C68" w:rsidRDefault="00ED460D" w:rsidP="00253857">
            <w:pPr>
              <w:jc w:val="center"/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风险点</w:t>
            </w:r>
            <w:r w:rsidRPr="00134C68">
              <w:rPr>
                <w:rFonts w:ascii="等线" w:eastAsia="等线" w:hAnsi="等线"/>
                <w:szCs w:val="18"/>
              </w:rPr>
              <w:t>/</w:t>
            </w:r>
            <w:r w:rsidRPr="00134C68">
              <w:rPr>
                <w:rFonts w:ascii="等线" w:eastAsia="等线" w:hAnsi="等线" w:hint="eastAsia"/>
                <w:szCs w:val="18"/>
              </w:rPr>
              <w:t>除外条件</w:t>
            </w:r>
          </w:p>
        </w:tc>
        <w:tc>
          <w:tcPr>
            <w:tcW w:w="5103" w:type="dxa"/>
            <w:shd w:val="clear" w:color="auto" w:fill="BFBFBF" w:themeFill="background1" w:themeFillShade="BF"/>
          </w:tcPr>
          <w:p w14:paraId="5EE8F8C4" w14:textId="77777777" w:rsidR="00ED460D" w:rsidRPr="00134C68" w:rsidRDefault="00ED460D" w:rsidP="00253857">
            <w:pPr>
              <w:jc w:val="center"/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影响范围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2A9C5BE9" w14:textId="77777777" w:rsidR="00ED460D" w:rsidRPr="00134C68" w:rsidRDefault="00ED460D" w:rsidP="00253857">
            <w:pPr>
              <w:jc w:val="center"/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应对方案</w:t>
            </w:r>
          </w:p>
        </w:tc>
      </w:tr>
      <w:tr w:rsidR="00ED460D" w:rsidRPr="00134C68" w14:paraId="7DFCF59E" w14:textId="77777777" w:rsidTr="003B511F">
        <w:tc>
          <w:tcPr>
            <w:tcW w:w="1696" w:type="dxa"/>
          </w:tcPr>
          <w:p w14:paraId="567C47A8" w14:textId="727C64E8" w:rsidR="00ED460D" w:rsidRPr="00134C68" w:rsidRDefault="00134C68" w:rsidP="00134C68">
            <w:pPr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分流规则</w:t>
            </w:r>
          </w:p>
        </w:tc>
        <w:tc>
          <w:tcPr>
            <w:tcW w:w="5103" w:type="dxa"/>
          </w:tcPr>
          <w:p w14:paraId="78D5D637" w14:textId="1E9A17B7" w:rsidR="00ED460D" w:rsidRPr="003B511F" w:rsidRDefault="00134C68" w:rsidP="003B511F">
            <w:pPr>
              <w:rPr>
                <w:rFonts w:ascii="等线" w:eastAsia="等线" w:hAnsi="等线"/>
                <w:szCs w:val="18"/>
              </w:rPr>
            </w:pPr>
            <w:r w:rsidRPr="003B511F">
              <w:rPr>
                <w:rFonts w:ascii="等线" w:eastAsia="等线" w:hAnsi="等线" w:hint="eastAsia"/>
                <w:szCs w:val="18"/>
              </w:rPr>
              <w:t>本次需求主要是实现支付渠道对接，分流规则届时业务会在测试环境配置后进行测试，如无问题同步在生产环境进行配置。</w:t>
            </w:r>
          </w:p>
        </w:tc>
        <w:tc>
          <w:tcPr>
            <w:tcW w:w="1843" w:type="dxa"/>
          </w:tcPr>
          <w:p w14:paraId="3E87E22F" w14:textId="77777777" w:rsidR="00ED460D" w:rsidRPr="00134C68" w:rsidRDefault="00ED460D" w:rsidP="00253857">
            <w:pPr>
              <w:ind w:firstLine="360"/>
              <w:rPr>
                <w:rFonts w:ascii="等线" w:eastAsia="等线" w:hAnsi="等线"/>
                <w:szCs w:val="18"/>
              </w:rPr>
            </w:pPr>
          </w:p>
        </w:tc>
      </w:tr>
      <w:tr w:rsidR="00134C68" w:rsidRPr="00134C68" w14:paraId="70382590" w14:textId="77777777" w:rsidTr="003B511F">
        <w:tc>
          <w:tcPr>
            <w:tcW w:w="1696" w:type="dxa"/>
          </w:tcPr>
          <w:p w14:paraId="16505C31" w14:textId="4834395B" w:rsidR="00134C68" w:rsidRPr="00134C68" w:rsidRDefault="00134C68" w:rsidP="00134C68">
            <w:pPr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银行账户和记账</w:t>
            </w:r>
          </w:p>
        </w:tc>
        <w:tc>
          <w:tcPr>
            <w:tcW w:w="5103" w:type="dxa"/>
          </w:tcPr>
          <w:p w14:paraId="23ED82F8" w14:textId="0AC7B39E" w:rsidR="00134C68" w:rsidRPr="00134C68" w:rsidRDefault="00134C68" w:rsidP="00134C68">
            <w:pPr>
              <w:rPr>
                <w:rFonts w:ascii="等线" w:eastAsia="等线" w:hAnsi="等线"/>
                <w:szCs w:val="18"/>
              </w:rPr>
            </w:pPr>
            <w:r w:rsidRPr="00134C68">
              <w:rPr>
                <w:rFonts w:ascii="等线" w:eastAsia="等线" w:hAnsi="等线" w:hint="eastAsia"/>
                <w:szCs w:val="18"/>
              </w:rPr>
              <w:t>银行账户对账和记账的需求后续单独提出，不在本次需求中。</w:t>
            </w:r>
          </w:p>
        </w:tc>
        <w:tc>
          <w:tcPr>
            <w:tcW w:w="1843" w:type="dxa"/>
          </w:tcPr>
          <w:p w14:paraId="69C61C4A" w14:textId="77777777" w:rsidR="00134C68" w:rsidRPr="00134C68" w:rsidRDefault="00134C68" w:rsidP="00253857">
            <w:pPr>
              <w:ind w:firstLine="360"/>
              <w:rPr>
                <w:rFonts w:ascii="等线" w:eastAsia="等线" w:hAnsi="等线"/>
                <w:szCs w:val="18"/>
              </w:rPr>
            </w:pPr>
          </w:p>
        </w:tc>
      </w:tr>
      <w:tr w:rsidR="00745DC5" w:rsidRPr="00134C68" w14:paraId="3FCDFCD0" w14:textId="77777777" w:rsidTr="003B511F">
        <w:tc>
          <w:tcPr>
            <w:tcW w:w="1696" w:type="dxa"/>
          </w:tcPr>
          <w:p w14:paraId="3D71EBF7" w14:textId="7B76608C" w:rsidR="00745DC5" w:rsidRPr="00134C68" w:rsidRDefault="00745DC5" w:rsidP="00134C68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续期</w:t>
            </w:r>
          </w:p>
        </w:tc>
        <w:tc>
          <w:tcPr>
            <w:tcW w:w="5103" w:type="dxa"/>
          </w:tcPr>
          <w:p w14:paraId="56763214" w14:textId="44FD5C6E" w:rsidR="00745DC5" w:rsidRPr="00134C68" w:rsidRDefault="00745DC5" w:rsidP="00134C68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续期</w:t>
            </w:r>
            <w:r w:rsidR="003B511F">
              <w:rPr>
                <w:rFonts w:ascii="等线" w:eastAsia="等线" w:hAnsi="等线" w:hint="eastAsia"/>
                <w:szCs w:val="18"/>
              </w:rPr>
              <w:t>交</w:t>
            </w:r>
            <w:r>
              <w:rPr>
                <w:rFonts w:ascii="等线" w:eastAsia="等线" w:hAnsi="等线" w:hint="eastAsia"/>
                <w:szCs w:val="18"/>
              </w:rPr>
              <w:t>费不在本需求中。业务反馈初期业务单量少暂不考虑。</w:t>
            </w:r>
          </w:p>
        </w:tc>
        <w:tc>
          <w:tcPr>
            <w:tcW w:w="1843" w:type="dxa"/>
          </w:tcPr>
          <w:p w14:paraId="0F6C10D2" w14:textId="73D5B530" w:rsidR="00745DC5" w:rsidRPr="00134C68" w:rsidRDefault="00745DC5" w:rsidP="00745DC5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引导客户先线下付款</w:t>
            </w:r>
          </w:p>
        </w:tc>
      </w:tr>
      <w:tr w:rsidR="00955B23" w:rsidRPr="00134C68" w14:paraId="68297624" w14:textId="77777777" w:rsidTr="003B511F">
        <w:tc>
          <w:tcPr>
            <w:tcW w:w="1696" w:type="dxa"/>
          </w:tcPr>
          <w:p w14:paraId="51F0AA95" w14:textId="48F28263" w:rsidR="00955B23" w:rsidRDefault="003B511F" w:rsidP="00134C68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重复扣费</w:t>
            </w:r>
          </w:p>
        </w:tc>
        <w:tc>
          <w:tcPr>
            <w:tcW w:w="5103" w:type="dxa"/>
          </w:tcPr>
          <w:p w14:paraId="18CCF464" w14:textId="44080D6F" w:rsidR="00955B23" w:rsidRDefault="003B511F" w:rsidP="00134C68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由于签约支付为异步通知，所以等待时间内用户可以切换支付方式和支付渠道，当接口并发时，存在重复扣费的风险。</w:t>
            </w:r>
          </w:p>
        </w:tc>
        <w:tc>
          <w:tcPr>
            <w:tcW w:w="1843" w:type="dxa"/>
          </w:tcPr>
          <w:p w14:paraId="09C86724" w14:textId="4CC520BD" w:rsidR="00955B23" w:rsidRPr="003B511F" w:rsidRDefault="003B511F" w:rsidP="00745DC5">
            <w:pPr>
              <w:rPr>
                <w:rFonts w:ascii="等线" w:eastAsia="等线" w:hAnsi="等线"/>
                <w:szCs w:val="18"/>
              </w:rPr>
            </w:pPr>
            <w:r>
              <w:rPr>
                <w:rFonts w:ascii="等线" w:eastAsia="等线" w:hAnsi="等线" w:hint="eastAsia"/>
                <w:szCs w:val="18"/>
              </w:rPr>
              <w:t>退费</w:t>
            </w:r>
          </w:p>
        </w:tc>
      </w:tr>
    </w:tbl>
    <w:p w14:paraId="6C67B8B7" w14:textId="77777777" w:rsidR="00ED460D" w:rsidRDefault="00ED460D" w:rsidP="00ED460D"/>
    <w:p w14:paraId="7D68A7F2" w14:textId="77777777" w:rsidR="001A7DEF" w:rsidRPr="00ED460D" w:rsidRDefault="001A7DEF"/>
    <w:sectPr w:rsidR="001A7DEF" w:rsidRPr="00ED46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30C692" w14:textId="77777777" w:rsidR="00032E26" w:rsidRDefault="00032E26" w:rsidP="00011227">
      <w:r>
        <w:separator/>
      </w:r>
    </w:p>
  </w:endnote>
  <w:endnote w:type="continuationSeparator" w:id="0">
    <w:p w14:paraId="529A6E2F" w14:textId="77777777" w:rsidR="00032E26" w:rsidRDefault="00032E26" w:rsidP="00011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921F09" w14:textId="77777777" w:rsidR="005C5FFE" w:rsidRDefault="005C5FFE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499A49" w14:textId="77777777" w:rsidR="005C5FFE" w:rsidRDefault="005C5FFE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07779C" w14:textId="77777777" w:rsidR="005C5FFE" w:rsidRDefault="005C5FFE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7DF9D6" w14:textId="77777777" w:rsidR="00032E26" w:rsidRDefault="00032E26" w:rsidP="00011227">
      <w:r>
        <w:separator/>
      </w:r>
    </w:p>
  </w:footnote>
  <w:footnote w:type="continuationSeparator" w:id="0">
    <w:p w14:paraId="6CA498E2" w14:textId="77777777" w:rsidR="00032E26" w:rsidRDefault="00032E26" w:rsidP="000112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C00FD3" w14:textId="77777777" w:rsidR="005C5FFE" w:rsidRDefault="005C5FFE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4917AD" w14:textId="77777777" w:rsidR="005C5FFE" w:rsidRDefault="005C5FFE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333D3" w14:textId="77777777" w:rsidR="005C5FFE" w:rsidRDefault="005C5FFE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C5678"/>
    <w:multiLevelType w:val="hybridMultilevel"/>
    <w:tmpl w:val="1284B766"/>
    <w:lvl w:ilvl="0" w:tplc="487E6EFA">
      <w:start w:val="1"/>
      <w:numFmt w:val="decimal"/>
      <w:lvlText w:val="%1　"/>
      <w:lvlJc w:val="left"/>
      <w:pPr>
        <w:ind w:left="515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635" w:hanging="420"/>
      </w:pPr>
    </w:lvl>
    <w:lvl w:ilvl="2" w:tplc="0409001B" w:tentative="1">
      <w:start w:val="1"/>
      <w:numFmt w:val="lowerRoman"/>
      <w:lvlText w:val="%3."/>
      <w:lvlJc w:val="right"/>
      <w:pPr>
        <w:ind w:left="1055" w:hanging="420"/>
      </w:pPr>
    </w:lvl>
    <w:lvl w:ilvl="3" w:tplc="0409000F" w:tentative="1">
      <w:start w:val="1"/>
      <w:numFmt w:val="decimal"/>
      <w:lvlText w:val="%4."/>
      <w:lvlJc w:val="left"/>
      <w:pPr>
        <w:ind w:left="1475" w:hanging="420"/>
      </w:pPr>
    </w:lvl>
    <w:lvl w:ilvl="4" w:tplc="04090019" w:tentative="1">
      <w:start w:val="1"/>
      <w:numFmt w:val="lowerLetter"/>
      <w:lvlText w:val="%5)"/>
      <w:lvlJc w:val="left"/>
      <w:pPr>
        <w:ind w:left="1895" w:hanging="420"/>
      </w:pPr>
    </w:lvl>
    <w:lvl w:ilvl="5" w:tplc="0409001B" w:tentative="1">
      <w:start w:val="1"/>
      <w:numFmt w:val="lowerRoman"/>
      <w:lvlText w:val="%6."/>
      <w:lvlJc w:val="right"/>
      <w:pPr>
        <w:ind w:left="2315" w:hanging="420"/>
      </w:pPr>
    </w:lvl>
    <w:lvl w:ilvl="6" w:tplc="0409000F" w:tentative="1">
      <w:start w:val="1"/>
      <w:numFmt w:val="decimal"/>
      <w:lvlText w:val="%7."/>
      <w:lvlJc w:val="left"/>
      <w:pPr>
        <w:ind w:left="2735" w:hanging="420"/>
      </w:pPr>
    </w:lvl>
    <w:lvl w:ilvl="7" w:tplc="04090019" w:tentative="1">
      <w:start w:val="1"/>
      <w:numFmt w:val="lowerLetter"/>
      <w:lvlText w:val="%8)"/>
      <w:lvlJc w:val="left"/>
      <w:pPr>
        <w:ind w:left="3155" w:hanging="420"/>
      </w:pPr>
    </w:lvl>
    <w:lvl w:ilvl="8" w:tplc="0409001B" w:tentative="1">
      <w:start w:val="1"/>
      <w:numFmt w:val="lowerRoman"/>
      <w:lvlText w:val="%9."/>
      <w:lvlJc w:val="right"/>
      <w:pPr>
        <w:ind w:left="3575" w:hanging="420"/>
      </w:pPr>
    </w:lvl>
  </w:abstractNum>
  <w:abstractNum w:abstractNumId="1" w15:restartNumberingAfterBreak="0">
    <w:nsid w:val="008110D7"/>
    <w:multiLevelType w:val="hybridMultilevel"/>
    <w:tmpl w:val="5C4C29F0"/>
    <w:lvl w:ilvl="0" w:tplc="1B6A1C51">
      <w:start w:val="1"/>
      <w:numFmt w:val="decimal"/>
      <w:lvlText w:val="%1."/>
      <w:lvlJc w:val="left"/>
      <w:pPr>
        <w:ind w:left="84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1ED62CA"/>
    <w:multiLevelType w:val="hybridMultilevel"/>
    <w:tmpl w:val="75ACDB48"/>
    <w:lvl w:ilvl="0" w:tplc="56E317AF">
      <w:start w:val="1"/>
      <w:numFmt w:val="lowerLetter"/>
      <w:lvlText w:val="%1."/>
      <w:lvlJc w:val="left"/>
      <w:pPr>
        <w:ind w:left="129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14" w:hanging="420"/>
      </w:pPr>
    </w:lvl>
    <w:lvl w:ilvl="2" w:tplc="0409001B" w:tentative="1">
      <w:start w:val="1"/>
      <w:numFmt w:val="lowerRoman"/>
      <w:lvlText w:val="%3."/>
      <w:lvlJc w:val="right"/>
      <w:pPr>
        <w:ind w:left="2134" w:hanging="420"/>
      </w:pPr>
    </w:lvl>
    <w:lvl w:ilvl="3" w:tplc="0409000F" w:tentative="1">
      <w:start w:val="1"/>
      <w:numFmt w:val="decimal"/>
      <w:lvlText w:val="%4."/>
      <w:lvlJc w:val="left"/>
      <w:pPr>
        <w:ind w:left="2554" w:hanging="420"/>
      </w:pPr>
    </w:lvl>
    <w:lvl w:ilvl="4" w:tplc="04090019" w:tentative="1">
      <w:start w:val="1"/>
      <w:numFmt w:val="lowerLetter"/>
      <w:lvlText w:val="%5)"/>
      <w:lvlJc w:val="left"/>
      <w:pPr>
        <w:ind w:left="2974" w:hanging="420"/>
      </w:pPr>
    </w:lvl>
    <w:lvl w:ilvl="5" w:tplc="0409001B" w:tentative="1">
      <w:start w:val="1"/>
      <w:numFmt w:val="lowerRoman"/>
      <w:lvlText w:val="%6."/>
      <w:lvlJc w:val="right"/>
      <w:pPr>
        <w:ind w:left="3394" w:hanging="420"/>
      </w:pPr>
    </w:lvl>
    <w:lvl w:ilvl="6" w:tplc="0409000F" w:tentative="1">
      <w:start w:val="1"/>
      <w:numFmt w:val="decimal"/>
      <w:lvlText w:val="%7."/>
      <w:lvlJc w:val="left"/>
      <w:pPr>
        <w:ind w:left="3814" w:hanging="420"/>
      </w:pPr>
    </w:lvl>
    <w:lvl w:ilvl="7" w:tplc="04090019" w:tentative="1">
      <w:start w:val="1"/>
      <w:numFmt w:val="lowerLetter"/>
      <w:lvlText w:val="%8)"/>
      <w:lvlJc w:val="left"/>
      <w:pPr>
        <w:ind w:left="4234" w:hanging="420"/>
      </w:pPr>
    </w:lvl>
    <w:lvl w:ilvl="8" w:tplc="0409001B" w:tentative="1">
      <w:start w:val="1"/>
      <w:numFmt w:val="lowerRoman"/>
      <w:lvlText w:val="%9."/>
      <w:lvlJc w:val="right"/>
      <w:pPr>
        <w:ind w:left="4654" w:hanging="420"/>
      </w:pPr>
    </w:lvl>
  </w:abstractNum>
  <w:abstractNum w:abstractNumId="3" w15:restartNumberingAfterBreak="0">
    <w:nsid w:val="1DD819F3"/>
    <w:multiLevelType w:val="multilevel"/>
    <w:tmpl w:val="503835F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248B1CBD"/>
    <w:multiLevelType w:val="hybridMultilevel"/>
    <w:tmpl w:val="9368742A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5" w15:restartNumberingAfterBreak="0">
    <w:nsid w:val="286F749D"/>
    <w:multiLevelType w:val="hybridMultilevel"/>
    <w:tmpl w:val="0608DCD4"/>
    <w:lvl w:ilvl="0" w:tplc="56E317AF">
      <w:start w:val="1"/>
      <w:numFmt w:val="lowerLetter"/>
      <w:lvlText w:val="%1."/>
      <w:lvlJc w:val="left"/>
      <w:pPr>
        <w:ind w:left="187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90" w:hanging="420"/>
      </w:pPr>
    </w:lvl>
    <w:lvl w:ilvl="2" w:tplc="0409001B" w:tentative="1">
      <w:start w:val="1"/>
      <w:numFmt w:val="lowerRoman"/>
      <w:lvlText w:val="%3."/>
      <w:lvlJc w:val="right"/>
      <w:pPr>
        <w:ind w:left="2710" w:hanging="420"/>
      </w:pPr>
    </w:lvl>
    <w:lvl w:ilvl="3" w:tplc="0409000F" w:tentative="1">
      <w:start w:val="1"/>
      <w:numFmt w:val="decimal"/>
      <w:lvlText w:val="%4."/>
      <w:lvlJc w:val="left"/>
      <w:pPr>
        <w:ind w:left="3130" w:hanging="420"/>
      </w:pPr>
    </w:lvl>
    <w:lvl w:ilvl="4" w:tplc="04090019" w:tentative="1">
      <w:start w:val="1"/>
      <w:numFmt w:val="lowerLetter"/>
      <w:lvlText w:val="%5)"/>
      <w:lvlJc w:val="left"/>
      <w:pPr>
        <w:ind w:left="3550" w:hanging="420"/>
      </w:pPr>
    </w:lvl>
    <w:lvl w:ilvl="5" w:tplc="0409001B" w:tentative="1">
      <w:start w:val="1"/>
      <w:numFmt w:val="lowerRoman"/>
      <w:lvlText w:val="%6."/>
      <w:lvlJc w:val="right"/>
      <w:pPr>
        <w:ind w:left="3970" w:hanging="420"/>
      </w:pPr>
    </w:lvl>
    <w:lvl w:ilvl="6" w:tplc="0409000F" w:tentative="1">
      <w:start w:val="1"/>
      <w:numFmt w:val="decimal"/>
      <w:lvlText w:val="%7."/>
      <w:lvlJc w:val="left"/>
      <w:pPr>
        <w:ind w:left="4390" w:hanging="420"/>
      </w:pPr>
    </w:lvl>
    <w:lvl w:ilvl="7" w:tplc="04090019" w:tentative="1">
      <w:start w:val="1"/>
      <w:numFmt w:val="lowerLetter"/>
      <w:lvlText w:val="%8)"/>
      <w:lvlJc w:val="left"/>
      <w:pPr>
        <w:ind w:left="4810" w:hanging="420"/>
      </w:pPr>
    </w:lvl>
    <w:lvl w:ilvl="8" w:tplc="0409001B" w:tentative="1">
      <w:start w:val="1"/>
      <w:numFmt w:val="lowerRoman"/>
      <w:lvlText w:val="%9."/>
      <w:lvlJc w:val="right"/>
      <w:pPr>
        <w:ind w:left="5230" w:hanging="420"/>
      </w:pPr>
    </w:lvl>
  </w:abstractNum>
  <w:abstractNum w:abstractNumId="6" w15:restartNumberingAfterBreak="0">
    <w:nsid w:val="320D5AA1"/>
    <w:multiLevelType w:val="multilevel"/>
    <w:tmpl w:val="30A2338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851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38C10ADB"/>
    <w:multiLevelType w:val="hybridMultilevel"/>
    <w:tmpl w:val="9076A7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A7ABF0"/>
    <w:multiLevelType w:val="singleLevel"/>
    <w:tmpl w:val="04090001"/>
    <w:lvl w:ilvl="0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</w:abstractNum>
  <w:abstractNum w:abstractNumId="9" w15:restartNumberingAfterBreak="0">
    <w:nsid w:val="39B9315F"/>
    <w:multiLevelType w:val="hybridMultilevel"/>
    <w:tmpl w:val="DEF613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832D2"/>
    <w:multiLevelType w:val="hybridMultilevel"/>
    <w:tmpl w:val="3D206E16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41256D43"/>
    <w:multiLevelType w:val="hybridMultilevel"/>
    <w:tmpl w:val="E2C089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6B781B"/>
    <w:multiLevelType w:val="multilevel"/>
    <w:tmpl w:val="503835F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 w15:restartNumberingAfterBreak="0">
    <w:nsid w:val="44EB353D"/>
    <w:multiLevelType w:val="multilevel"/>
    <w:tmpl w:val="DDA248FA"/>
    <w:lvl w:ilvl="0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4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)"/>
      <w:lvlJc w:val="left"/>
      <w:pPr>
        <w:ind w:left="764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4A5260A0"/>
    <w:multiLevelType w:val="hybridMultilevel"/>
    <w:tmpl w:val="BB30A8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D1C76FE"/>
    <w:multiLevelType w:val="hybridMultilevel"/>
    <w:tmpl w:val="861A0054"/>
    <w:lvl w:ilvl="0" w:tplc="39A7ABF0">
      <w:start w:val="1"/>
      <w:numFmt w:val="bullet"/>
      <w:lvlText w:val=""/>
      <w:lvlJc w:val="left"/>
      <w:pPr>
        <w:ind w:left="15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7" w:hanging="420"/>
      </w:pPr>
      <w:rPr>
        <w:rFonts w:ascii="Wingdings" w:hAnsi="Wingdings" w:hint="default"/>
      </w:rPr>
    </w:lvl>
  </w:abstractNum>
  <w:abstractNum w:abstractNumId="16" w15:restartNumberingAfterBreak="0">
    <w:nsid w:val="503835FD"/>
    <w:multiLevelType w:val="multilevel"/>
    <w:tmpl w:val="503835F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 w15:restartNumberingAfterBreak="0">
    <w:nsid w:val="56E317AF"/>
    <w:multiLevelType w:val="singleLevel"/>
    <w:tmpl w:val="DB304CDE"/>
    <w:lvl w:ilvl="0">
      <w:start w:val="1"/>
      <w:numFmt w:val="decimal"/>
      <w:lvlText w:val="%1)"/>
      <w:lvlJc w:val="left"/>
      <w:pPr>
        <w:ind w:left="1270" w:hanging="420"/>
      </w:pPr>
      <w:rPr>
        <w:rFonts w:ascii="等线" w:eastAsia="等线" w:hAnsi="等线" w:hint="default"/>
      </w:rPr>
    </w:lvl>
  </w:abstractNum>
  <w:abstractNum w:abstractNumId="18" w15:restartNumberingAfterBreak="0">
    <w:nsid w:val="58B60449"/>
    <w:multiLevelType w:val="hybridMultilevel"/>
    <w:tmpl w:val="249849A0"/>
    <w:lvl w:ilvl="0" w:tplc="56D6DEEC">
      <w:start w:val="1"/>
      <w:numFmt w:val="decimal"/>
      <w:pStyle w:val="3"/>
      <w:lvlText w:val="3.1.%1"/>
      <w:lvlJc w:val="left"/>
      <w:pPr>
        <w:ind w:left="6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9" w15:restartNumberingAfterBreak="0">
    <w:nsid w:val="6011321D"/>
    <w:multiLevelType w:val="multilevel"/>
    <w:tmpl w:val="503835F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62B87F32"/>
    <w:multiLevelType w:val="hybridMultilevel"/>
    <w:tmpl w:val="0ADCE55A"/>
    <w:lvl w:ilvl="0" w:tplc="56E317AF">
      <w:start w:val="1"/>
      <w:numFmt w:val="lowerLetter"/>
      <w:lvlText w:val="%1."/>
      <w:lvlJc w:val="left"/>
      <w:pPr>
        <w:ind w:left="129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14" w:hanging="420"/>
      </w:pPr>
    </w:lvl>
    <w:lvl w:ilvl="2" w:tplc="0409001B" w:tentative="1">
      <w:start w:val="1"/>
      <w:numFmt w:val="lowerRoman"/>
      <w:lvlText w:val="%3."/>
      <w:lvlJc w:val="right"/>
      <w:pPr>
        <w:ind w:left="2134" w:hanging="420"/>
      </w:pPr>
    </w:lvl>
    <w:lvl w:ilvl="3" w:tplc="0409000F" w:tentative="1">
      <w:start w:val="1"/>
      <w:numFmt w:val="decimal"/>
      <w:lvlText w:val="%4."/>
      <w:lvlJc w:val="left"/>
      <w:pPr>
        <w:ind w:left="2554" w:hanging="420"/>
      </w:pPr>
    </w:lvl>
    <w:lvl w:ilvl="4" w:tplc="04090019" w:tentative="1">
      <w:start w:val="1"/>
      <w:numFmt w:val="lowerLetter"/>
      <w:lvlText w:val="%5)"/>
      <w:lvlJc w:val="left"/>
      <w:pPr>
        <w:ind w:left="2974" w:hanging="420"/>
      </w:pPr>
    </w:lvl>
    <w:lvl w:ilvl="5" w:tplc="0409001B" w:tentative="1">
      <w:start w:val="1"/>
      <w:numFmt w:val="lowerRoman"/>
      <w:lvlText w:val="%6."/>
      <w:lvlJc w:val="right"/>
      <w:pPr>
        <w:ind w:left="3394" w:hanging="420"/>
      </w:pPr>
    </w:lvl>
    <w:lvl w:ilvl="6" w:tplc="0409000F" w:tentative="1">
      <w:start w:val="1"/>
      <w:numFmt w:val="decimal"/>
      <w:lvlText w:val="%7."/>
      <w:lvlJc w:val="left"/>
      <w:pPr>
        <w:ind w:left="3814" w:hanging="420"/>
      </w:pPr>
    </w:lvl>
    <w:lvl w:ilvl="7" w:tplc="04090019" w:tentative="1">
      <w:start w:val="1"/>
      <w:numFmt w:val="lowerLetter"/>
      <w:lvlText w:val="%8)"/>
      <w:lvlJc w:val="left"/>
      <w:pPr>
        <w:ind w:left="4234" w:hanging="420"/>
      </w:pPr>
    </w:lvl>
    <w:lvl w:ilvl="8" w:tplc="0409001B" w:tentative="1">
      <w:start w:val="1"/>
      <w:numFmt w:val="lowerRoman"/>
      <w:lvlText w:val="%9."/>
      <w:lvlJc w:val="right"/>
      <w:pPr>
        <w:ind w:left="4654" w:hanging="420"/>
      </w:pPr>
    </w:lvl>
  </w:abstractNum>
  <w:abstractNum w:abstractNumId="21" w15:restartNumberingAfterBreak="0">
    <w:nsid w:val="63503DF9"/>
    <w:multiLevelType w:val="hybridMultilevel"/>
    <w:tmpl w:val="9076A7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F55EC0"/>
    <w:multiLevelType w:val="hybridMultilevel"/>
    <w:tmpl w:val="67A48C78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3" w15:restartNumberingAfterBreak="0">
    <w:nsid w:val="704C6FB7"/>
    <w:multiLevelType w:val="multilevel"/>
    <w:tmpl w:val="503835FD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4" w15:restartNumberingAfterBreak="0">
    <w:nsid w:val="70D72FCB"/>
    <w:multiLevelType w:val="singleLevel"/>
    <w:tmpl w:val="DB304CDE"/>
    <w:lvl w:ilvl="0">
      <w:start w:val="1"/>
      <w:numFmt w:val="decimal"/>
      <w:lvlText w:val="%1)"/>
      <w:lvlJc w:val="left"/>
      <w:pPr>
        <w:ind w:left="1270" w:hanging="420"/>
      </w:pPr>
      <w:rPr>
        <w:rFonts w:ascii="等线" w:eastAsia="等线" w:hAnsi="等线" w:hint="default"/>
      </w:rPr>
    </w:lvl>
  </w:abstractNum>
  <w:abstractNum w:abstractNumId="25" w15:restartNumberingAfterBreak="0">
    <w:nsid w:val="7A671C5A"/>
    <w:multiLevelType w:val="multilevel"/>
    <w:tmpl w:val="8C94AA1E"/>
    <w:lvl w:ilvl="0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80" w:hanging="48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76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240" w:hanging="480"/>
      </w:pPr>
      <w:rPr>
        <w:rFonts w:hint="eastAsia"/>
      </w:rPr>
    </w:lvl>
    <w:lvl w:ilvl="6">
      <w:start w:val="1"/>
      <w:numFmt w:val="bullet"/>
      <w:lvlText w:val=""/>
      <w:lvlJc w:val="left"/>
      <w:pPr>
        <w:ind w:left="57" w:hanging="57"/>
      </w:pPr>
      <w:rPr>
        <w:rFonts w:ascii="Wingdings" w:hAnsi="Wingdings" w:hint="default"/>
      </w:rPr>
    </w:lvl>
    <w:lvl w:ilvl="7">
      <w:start w:val="1"/>
      <w:numFmt w:val="lowerLetter"/>
      <w:lvlText w:val="%8)"/>
      <w:lvlJc w:val="left"/>
      <w:pPr>
        <w:ind w:left="420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680" w:hanging="480"/>
      </w:pPr>
      <w:rPr>
        <w:rFonts w:hint="eastAsia"/>
      </w:rPr>
    </w:lvl>
  </w:abstractNum>
  <w:num w:numId="1">
    <w:abstractNumId w:val="6"/>
  </w:num>
  <w:num w:numId="2">
    <w:abstractNumId w:val="25"/>
  </w:num>
  <w:num w:numId="3">
    <w:abstractNumId w:val="16"/>
  </w:num>
  <w:num w:numId="4">
    <w:abstractNumId w:val="11"/>
  </w:num>
  <w:num w:numId="5">
    <w:abstractNumId w:val="13"/>
  </w:num>
  <w:num w:numId="6">
    <w:abstractNumId w:val="17"/>
  </w:num>
  <w:num w:numId="7">
    <w:abstractNumId w:val="8"/>
  </w:num>
  <w:num w:numId="8">
    <w:abstractNumId w:val="18"/>
  </w:num>
  <w:num w:numId="9">
    <w:abstractNumId w:val="0"/>
  </w:num>
  <w:num w:numId="10">
    <w:abstractNumId w:val="5"/>
  </w:num>
  <w:num w:numId="11">
    <w:abstractNumId w:val="19"/>
  </w:num>
  <w:num w:numId="12">
    <w:abstractNumId w:val="22"/>
  </w:num>
  <w:num w:numId="13">
    <w:abstractNumId w:val="21"/>
  </w:num>
  <w:num w:numId="14">
    <w:abstractNumId w:val="7"/>
  </w:num>
  <w:num w:numId="15">
    <w:abstractNumId w:val="23"/>
  </w:num>
  <w:num w:numId="16">
    <w:abstractNumId w:val="1"/>
  </w:num>
  <w:num w:numId="17">
    <w:abstractNumId w:val="24"/>
  </w:num>
  <w:num w:numId="18">
    <w:abstractNumId w:val="20"/>
  </w:num>
  <w:num w:numId="19">
    <w:abstractNumId w:val="12"/>
  </w:num>
  <w:num w:numId="20">
    <w:abstractNumId w:val="14"/>
  </w:num>
  <w:num w:numId="21">
    <w:abstractNumId w:val="4"/>
  </w:num>
  <w:num w:numId="22">
    <w:abstractNumId w:val="18"/>
  </w:num>
  <w:num w:numId="23">
    <w:abstractNumId w:val="3"/>
  </w:num>
  <w:num w:numId="24">
    <w:abstractNumId w:val="2"/>
  </w:num>
  <w:num w:numId="25">
    <w:abstractNumId w:val="10"/>
  </w:num>
  <w:num w:numId="26">
    <w:abstractNumId w:val="9"/>
  </w:num>
  <w:num w:numId="27">
    <w:abstractNumId w:val="15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信美人寿相互保险社">
    <w15:presenceInfo w15:providerId="None" w15:userId="信美人寿相互保险社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60D"/>
    <w:rsid w:val="00002A38"/>
    <w:rsid w:val="00011227"/>
    <w:rsid w:val="00013F91"/>
    <w:rsid w:val="00032E26"/>
    <w:rsid w:val="000427C7"/>
    <w:rsid w:val="00065FFF"/>
    <w:rsid w:val="00072DDA"/>
    <w:rsid w:val="000813F4"/>
    <w:rsid w:val="000840AE"/>
    <w:rsid w:val="0008676B"/>
    <w:rsid w:val="000934F0"/>
    <w:rsid w:val="000B1350"/>
    <w:rsid w:val="000D05CE"/>
    <w:rsid w:val="00134C68"/>
    <w:rsid w:val="00136403"/>
    <w:rsid w:val="001568F5"/>
    <w:rsid w:val="00190BF4"/>
    <w:rsid w:val="001A7DEF"/>
    <w:rsid w:val="00200379"/>
    <w:rsid w:val="002021E7"/>
    <w:rsid w:val="0023768F"/>
    <w:rsid w:val="00253857"/>
    <w:rsid w:val="00291035"/>
    <w:rsid w:val="002B7BA5"/>
    <w:rsid w:val="00301D6F"/>
    <w:rsid w:val="00316813"/>
    <w:rsid w:val="003503C7"/>
    <w:rsid w:val="003675A7"/>
    <w:rsid w:val="00386125"/>
    <w:rsid w:val="00395EDF"/>
    <w:rsid w:val="003B511F"/>
    <w:rsid w:val="00400073"/>
    <w:rsid w:val="004562AB"/>
    <w:rsid w:val="004D0795"/>
    <w:rsid w:val="004D4054"/>
    <w:rsid w:val="0052119A"/>
    <w:rsid w:val="00521AE1"/>
    <w:rsid w:val="00546F4A"/>
    <w:rsid w:val="00576F88"/>
    <w:rsid w:val="005A783A"/>
    <w:rsid w:val="005C5FFE"/>
    <w:rsid w:val="005E0175"/>
    <w:rsid w:val="00603AE6"/>
    <w:rsid w:val="00612D1A"/>
    <w:rsid w:val="0061456E"/>
    <w:rsid w:val="006324F7"/>
    <w:rsid w:val="006413D5"/>
    <w:rsid w:val="00654AFC"/>
    <w:rsid w:val="006720DC"/>
    <w:rsid w:val="00674614"/>
    <w:rsid w:val="00681EF1"/>
    <w:rsid w:val="006D7AC4"/>
    <w:rsid w:val="00701B2B"/>
    <w:rsid w:val="00743EFA"/>
    <w:rsid w:val="00745DC5"/>
    <w:rsid w:val="00754ECE"/>
    <w:rsid w:val="00760331"/>
    <w:rsid w:val="00764A55"/>
    <w:rsid w:val="007A32B4"/>
    <w:rsid w:val="008273BF"/>
    <w:rsid w:val="00835326"/>
    <w:rsid w:val="00841000"/>
    <w:rsid w:val="008414A9"/>
    <w:rsid w:val="008D51D4"/>
    <w:rsid w:val="008F478B"/>
    <w:rsid w:val="008F53E0"/>
    <w:rsid w:val="00900DE5"/>
    <w:rsid w:val="0093301A"/>
    <w:rsid w:val="0094321D"/>
    <w:rsid w:val="00955B23"/>
    <w:rsid w:val="00966E18"/>
    <w:rsid w:val="00985929"/>
    <w:rsid w:val="009A18DF"/>
    <w:rsid w:val="009B1A9A"/>
    <w:rsid w:val="009C58E3"/>
    <w:rsid w:val="00A152EA"/>
    <w:rsid w:val="00A4416F"/>
    <w:rsid w:val="00A67E7B"/>
    <w:rsid w:val="00A97C61"/>
    <w:rsid w:val="00AD3A15"/>
    <w:rsid w:val="00AE47F2"/>
    <w:rsid w:val="00AF7983"/>
    <w:rsid w:val="00B02A72"/>
    <w:rsid w:val="00B56F0E"/>
    <w:rsid w:val="00B6321B"/>
    <w:rsid w:val="00B827DE"/>
    <w:rsid w:val="00BB6119"/>
    <w:rsid w:val="00BC2954"/>
    <w:rsid w:val="00BF216B"/>
    <w:rsid w:val="00C1427F"/>
    <w:rsid w:val="00C24688"/>
    <w:rsid w:val="00C66CFE"/>
    <w:rsid w:val="00C76084"/>
    <w:rsid w:val="00CC76BD"/>
    <w:rsid w:val="00CE2FA2"/>
    <w:rsid w:val="00CF48AA"/>
    <w:rsid w:val="00D403A4"/>
    <w:rsid w:val="00D60BD6"/>
    <w:rsid w:val="00D713BB"/>
    <w:rsid w:val="00D8786B"/>
    <w:rsid w:val="00DA479E"/>
    <w:rsid w:val="00DB2175"/>
    <w:rsid w:val="00DB644C"/>
    <w:rsid w:val="00DD604E"/>
    <w:rsid w:val="00DE0652"/>
    <w:rsid w:val="00DE3F46"/>
    <w:rsid w:val="00E4113C"/>
    <w:rsid w:val="00E668A9"/>
    <w:rsid w:val="00ED460D"/>
    <w:rsid w:val="00EE110D"/>
    <w:rsid w:val="00F35909"/>
    <w:rsid w:val="00F666E7"/>
    <w:rsid w:val="00F71DB1"/>
    <w:rsid w:val="00F91A4A"/>
    <w:rsid w:val="00FB6C1B"/>
    <w:rsid w:val="00FD2598"/>
    <w:rsid w:val="00FE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C7C334"/>
  <w15:chartTrackingRefBased/>
  <w15:docId w15:val="{971C3FB2-D719-4E49-ABDF-F1A101C33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24F7"/>
    <w:rPr>
      <w:rFonts w:ascii="Times New Roman" w:hAnsi="Times New Roman" w:cs="Times New Roman"/>
      <w:kern w:val="0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ED460D"/>
    <w:pPr>
      <w:keepNext/>
      <w:keepLines/>
      <w:widowControl w:val="0"/>
      <w:spacing w:before="340" w:after="330" w:line="578" w:lineRule="auto"/>
      <w:ind w:firstLineChars="200" w:firstLine="200"/>
      <w:jc w:val="both"/>
      <w:outlineLvl w:val="0"/>
    </w:pPr>
    <w:rPr>
      <w:rFonts w:asciiTheme="minorHAnsi" w:eastAsia="微软雅黑" w:hAnsiTheme="minorHAnsi" w:cstheme="minorBidi"/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11227"/>
    <w:pPr>
      <w:keepNext/>
      <w:keepLines/>
      <w:widowControl w:val="0"/>
      <w:numPr>
        <w:ilvl w:val="1"/>
        <w:numId w:val="1"/>
      </w:numPr>
      <w:spacing w:before="260" w:after="260" w:line="415" w:lineRule="auto"/>
      <w:ind w:left="567"/>
      <w:jc w:val="both"/>
      <w:outlineLvl w:val="1"/>
    </w:pPr>
    <w:rPr>
      <w:rFonts w:asciiTheme="majorHAnsi" w:eastAsia="微软雅黑" w:hAnsiTheme="majorHAnsi" w:cstheme="majorBidi"/>
      <w:b/>
      <w:bCs/>
      <w:kern w:val="2"/>
      <w:sz w:val="2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460D"/>
    <w:pPr>
      <w:keepNext/>
      <w:keepLines/>
      <w:widowControl w:val="0"/>
      <w:numPr>
        <w:numId w:val="8"/>
      </w:numPr>
      <w:spacing w:before="260" w:after="260" w:line="415" w:lineRule="auto"/>
      <w:jc w:val="both"/>
      <w:outlineLvl w:val="2"/>
    </w:pPr>
    <w:rPr>
      <w:rFonts w:asciiTheme="minorHAnsi" w:eastAsia="黑体" w:hAnsiTheme="minorHAnsi" w:cstheme="minorBidi"/>
      <w:b/>
      <w:bCs/>
      <w:kern w:val="2"/>
      <w:sz w:val="21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460D"/>
    <w:pPr>
      <w:keepNext/>
      <w:keepLines/>
      <w:widowControl w:val="0"/>
      <w:spacing w:before="280" w:after="290" w:line="377" w:lineRule="auto"/>
      <w:ind w:firstLineChars="350" w:firstLine="350"/>
      <w:jc w:val="both"/>
      <w:outlineLvl w:val="3"/>
    </w:pPr>
    <w:rPr>
      <w:rFonts w:asciiTheme="majorHAnsi" w:eastAsia="黑体" w:hAnsiTheme="majorHAnsi" w:cstheme="majorBidi"/>
      <w:b/>
      <w:bCs/>
      <w:kern w:val="2"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ED460D"/>
    <w:rPr>
      <w:rFonts w:eastAsia="微软雅黑"/>
      <w:b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011227"/>
    <w:rPr>
      <w:rFonts w:asciiTheme="majorHAnsi" w:eastAsia="微软雅黑" w:hAnsiTheme="majorHAnsi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qFormat/>
    <w:rsid w:val="00ED460D"/>
    <w:rPr>
      <w:rFonts w:eastAsia="黑体"/>
      <w:b/>
      <w:bCs/>
      <w:szCs w:val="32"/>
    </w:rPr>
  </w:style>
  <w:style w:type="character" w:customStyle="1" w:styleId="40">
    <w:name w:val="标题 4 字符"/>
    <w:basedOn w:val="a0"/>
    <w:link w:val="4"/>
    <w:uiPriority w:val="9"/>
    <w:qFormat/>
    <w:rsid w:val="00ED460D"/>
    <w:rPr>
      <w:rFonts w:asciiTheme="majorHAnsi" w:eastAsia="黑体" w:hAnsiTheme="majorHAnsi" w:cstheme="majorBidi"/>
      <w:b/>
      <w:bCs/>
      <w:szCs w:val="28"/>
    </w:rPr>
  </w:style>
  <w:style w:type="paragraph" w:styleId="a3">
    <w:name w:val="footer"/>
    <w:basedOn w:val="a"/>
    <w:link w:val="a4"/>
    <w:uiPriority w:val="99"/>
    <w:unhideWhenUsed/>
    <w:qFormat/>
    <w:rsid w:val="00ED460D"/>
    <w:pPr>
      <w:widowControl w:val="0"/>
      <w:tabs>
        <w:tab w:val="center" w:pos="4153"/>
        <w:tab w:val="right" w:pos="8306"/>
      </w:tabs>
      <w:snapToGrid w:val="0"/>
      <w:ind w:firstLineChars="200" w:firstLine="200"/>
    </w:pPr>
    <w:rPr>
      <w:rFonts w:asciiTheme="minorHAnsi" w:eastAsia="微软雅黑" w:hAnsiTheme="minorHAnsi" w:cstheme="minorBidi"/>
      <w:kern w:val="2"/>
      <w:szCs w:val="18"/>
    </w:rPr>
  </w:style>
  <w:style w:type="character" w:customStyle="1" w:styleId="a4">
    <w:name w:val="页脚 字符"/>
    <w:basedOn w:val="a0"/>
    <w:link w:val="a3"/>
    <w:uiPriority w:val="99"/>
    <w:qFormat/>
    <w:rsid w:val="00ED460D"/>
    <w:rPr>
      <w:rFonts w:eastAsia="微软雅黑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ED460D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Theme="minorHAnsi" w:eastAsia="微软雅黑" w:hAnsiTheme="minorHAnsi" w:cstheme="minorBidi"/>
      <w:kern w:val="2"/>
      <w:szCs w:val="18"/>
    </w:rPr>
  </w:style>
  <w:style w:type="character" w:customStyle="1" w:styleId="a6">
    <w:name w:val="页眉 字符"/>
    <w:basedOn w:val="a0"/>
    <w:link w:val="a5"/>
    <w:uiPriority w:val="99"/>
    <w:qFormat/>
    <w:rsid w:val="00ED460D"/>
    <w:rPr>
      <w:rFonts w:eastAsia="微软雅黑"/>
      <w:sz w:val="18"/>
      <w:szCs w:val="18"/>
    </w:rPr>
  </w:style>
  <w:style w:type="paragraph" w:styleId="a7">
    <w:name w:val="Normal (Web)"/>
    <w:basedOn w:val="a"/>
    <w:uiPriority w:val="99"/>
    <w:unhideWhenUsed/>
    <w:qFormat/>
    <w:rsid w:val="00ED460D"/>
    <w:pPr>
      <w:spacing w:before="100" w:beforeAutospacing="1" w:after="100" w:afterAutospacing="1"/>
    </w:pPr>
    <w:rPr>
      <w:rFonts w:ascii="宋体" w:eastAsia="宋体" w:hAnsi="宋体" w:cs="宋体"/>
    </w:rPr>
  </w:style>
  <w:style w:type="table" w:styleId="a8">
    <w:name w:val="Table Grid"/>
    <w:basedOn w:val="a1"/>
    <w:qFormat/>
    <w:rsid w:val="00ED460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qFormat/>
    <w:rsid w:val="00ED460D"/>
    <w:rPr>
      <w:color w:val="0563C1" w:themeColor="hyperlink"/>
      <w:u w:val="single"/>
    </w:rPr>
  </w:style>
  <w:style w:type="paragraph" w:styleId="aa">
    <w:name w:val="List Paragraph"/>
    <w:basedOn w:val="a"/>
    <w:link w:val="ab"/>
    <w:uiPriority w:val="34"/>
    <w:qFormat/>
    <w:rsid w:val="00ED460D"/>
    <w:pPr>
      <w:widowControl w:val="0"/>
      <w:ind w:firstLineChars="200" w:firstLine="420"/>
      <w:jc w:val="both"/>
    </w:pPr>
    <w:rPr>
      <w:rFonts w:asciiTheme="minorHAnsi" w:eastAsia="微软雅黑" w:hAnsiTheme="minorHAnsi" w:cstheme="minorBidi"/>
      <w:kern w:val="2"/>
      <w:szCs w:val="22"/>
    </w:rPr>
  </w:style>
  <w:style w:type="character" w:customStyle="1" w:styleId="ab">
    <w:name w:val="列表段落 字符"/>
    <w:basedOn w:val="a0"/>
    <w:link w:val="aa"/>
    <w:uiPriority w:val="34"/>
    <w:qFormat/>
    <w:locked/>
    <w:rsid w:val="00ED460D"/>
    <w:rPr>
      <w:rFonts w:eastAsia="微软雅黑"/>
      <w:sz w:val="18"/>
    </w:rPr>
  </w:style>
  <w:style w:type="paragraph" w:styleId="ac">
    <w:name w:val="Balloon Text"/>
    <w:basedOn w:val="a"/>
    <w:link w:val="ad"/>
    <w:uiPriority w:val="99"/>
    <w:semiHidden/>
    <w:unhideWhenUsed/>
    <w:rsid w:val="00DB644C"/>
    <w:rPr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DB644C"/>
    <w:rPr>
      <w:rFonts w:ascii="Times New Roman" w:hAnsi="Times New Roman" w:cs="Times New Roman"/>
      <w:kern w:val="0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D3A15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D3A15"/>
  </w:style>
  <w:style w:type="paragraph" w:styleId="TOC2">
    <w:name w:val="toc 2"/>
    <w:basedOn w:val="a"/>
    <w:next w:val="a"/>
    <w:autoRedefine/>
    <w:uiPriority w:val="39"/>
    <w:unhideWhenUsed/>
    <w:rsid w:val="00AD3A1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D3A15"/>
    <w:pPr>
      <w:ind w:leftChars="400" w:left="840"/>
    </w:pPr>
  </w:style>
  <w:style w:type="character" w:styleId="ae">
    <w:name w:val="annotation reference"/>
    <w:basedOn w:val="a0"/>
    <w:uiPriority w:val="99"/>
    <w:semiHidden/>
    <w:unhideWhenUsed/>
    <w:rsid w:val="008D51D4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8D51D4"/>
  </w:style>
  <w:style w:type="character" w:customStyle="1" w:styleId="af0">
    <w:name w:val="批注文字 字符"/>
    <w:basedOn w:val="a0"/>
    <w:link w:val="af"/>
    <w:uiPriority w:val="99"/>
    <w:semiHidden/>
    <w:rsid w:val="008D51D4"/>
    <w:rPr>
      <w:rFonts w:ascii="Times New Roman" w:hAnsi="Times New Roman" w:cs="Times New Roman"/>
      <w:kern w:val="0"/>
      <w:sz w:val="18"/>
      <w:szCs w:val="24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8D51D4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8D51D4"/>
    <w:rPr>
      <w:rFonts w:ascii="Times New Roman" w:hAnsi="Times New Roman" w:cs="Times New Roman"/>
      <w:b/>
      <w:bCs/>
      <w:kern w:val="0"/>
      <w:sz w:val="18"/>
      <w:szCs w:val="24"/>
    </w:rPr>
  </w:style>
  <w:style w:type="paragraph" w:styleId="af3">
    <w:name w:val="footnote text"/>
    <w:basedOn w:val="a"/>
    <w:link w:val="af4"/>
    <w:uiPriority w:val="99"/>
    <w:semiHidden/>
    <w:unhideWhenUsed/>
    <w:rsid w:val="008D51D4"/>
    <w:pPr>
      <w:snapToGrid w:val="0"/>
    </w:pPr>
    <w:rPr>
      <w:szCs w:val="18"/>
    </w:rPr>
  </w:style>
  <w:style w:type="character" w:customStyle="1" w:styleId="af4">
    <w:name w:val="脚注文本 字符"/>
    <w:basedOn w:val="a0"/>
    <w:link w:val="af3"/>
    <w:uiPriority w:val="99"/>
    <w:semiHidden/>
    <w:rsid w:val="008D51D4"/>
    <w:rPr>
      <w:rFonts w:ascii="Times New Roman" w:hAnsi="Times New Roman" w:cs="Times New Roman"/>
      <w:kern w:val="0"/>
      <w:sz w:val="18"/>
      <w:szCs w:val="18"/>
    </w:rPr>
  </w:style>
  <w:style w:type="character" w:styleId="af5">
    <w:name w:val="footnote reference"/>
    <w:basedOn w:val="a0"/>
    <w:uiPriority w:val="99"/>
    <w:semiHidden/>
    <w:unhideWhenUsed/>
    <w:rsid w:val="008D51D4"/>
    <w:rPr>
      <w:vertAlign w:val="superscript"/>
    </w:rPr>
  </w:style>
  <w:style w:type="character" w:styleId="af6">
    <w:name w:val="Unresolved Mention"/>
    <w:basedOn w:val="a0"/>
    <w:uiPriority w:val="99"/>
    <w:semiHidden/>
    <w:unhideWhenUsed/>
    <w:rsid w:val="00BF21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927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tif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78BF8-0C0E-45FA-8631-AE003F295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22</Pages>
  <Words>849</Words>
  <Characters>4845</Characters>
  <Application>Microsoft Office Word</Application>
  <DocSecurity>0</DocSecurity>
  <Lines>40</Lines>
  <Paragraphs>11</Paragraphs>
  <ScaleCrop>false</ScaleCrop>
  <Company/>
  <LinksUpToDate>false</LinksUpToDate>
  <CharactersWithSpaces>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Aprils</dc:creator>
  <cp:keywords/>
  <dc:description/>
  <cp:lastModifiedBy>信美人寿相互保险社</cp:lastModifiedBy>
  <cp:revision>3</cp:revision>
  <dcterms:created xsi:type="dcterms:W3CDTF">2020-08-03T08:06:00Z</dcterms:created>
  <dcterms:modified xsi:type="dcterms:W3CDTF">2020-08-05T07:53:00Z</dcterms:modified>
</cp:coreProperties>
</file>